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FEBC7" w14:textId="77777777" w:rsidR="008454BC" w:rsidRPr="00B47849" w:rsidRDefault="002F251A" w:rsidP="00B47849">
      <w:pPr>
        <w:pStyle w:val="ab"/>
      </w:pPr>
      <w:r w:rsidRPr="002F251A">
        <w:rPr>
          <w:rFonts w:hint="eastAsia"/>
        </w:rPr>
        <w:t>共同研究最終報告書</w:t>
      </w:r>
    </w:p>
    <w:p w14:paraId="4FA1C8A1" w14:textId="1CB8B48D" w:rsidR="00226D3F" w:rsidRPr="008454BC" w:rsidRDefault="002F251A" w:rsidP="00B47849">
      <w:pPr>
        <w:pStyle w:val="af"/>
      </w:pPr>
      <w:r w:rsidRPr="008454BC">
        <w:rPr>
          <w:rFonts w:hint="eastAsia"/>
        </w:rPr>
        <w:t>「</w:t>
      </w:r>
      <w:r w:rsidR="00163DB2">
        <w:rPr>
          <w:rFonts w:hint="eastAsia"/>
        </w:rPr>
        <w:t>メタヒューリスティクス最適化手法の基礎アルゴリズム開発</w:t>
      </w:r>
      <w:r w:rsidRPr="008454BC">
        <w:rPr>
          <w:rFonts w:hint="eastAsia"/>
        </w:rPr>
        <w:t>」</w:t>
      </w:r>
    </w:p>
    <w:p w14:paraId="7E820F2E" w14:textId="77777777" w:rsidR="008454BC" w:rsidRPr="002F24B4" w:rsidRDefault="008454BC" w:rsidP="008006DD">
      <w:pPr>
        <w:pStyle w:val="ad"/>
        <w:ind w:firstLine="211"/>
      </w:pPr>
    </w:p>
    <w:p w14:paraId="5141F79B" w14:textId="77777777" w:rsidR="007C2305" w:rsidRPr="007C2305" w:rsidRDefault="007C2305" w:rsidP="00B47849">
      <w:pPr>
        <w:pStyle w:val="1"/>
      </w:pPr>
      <w:r w:rsidRPr="007C2305">
        <w:rPr>
          <w:rFonts w:hint="eastAsia"/>
        </w:rPr>
        <w:t>本書の位置づけ</w:t>
      </w:r>
    </w:p>
    <w:p w14:paraId="6AC4C6E7" w14:textId="720E2E5B" w:rsidR="007C2305" w:rsidRPr="007C2305" w:rsidRDefault="007C2305" w:rsidP="008006DD">
      <w:pPr>
        <w:pStyle w:val="ad"/>
        <w:ind w:firstLine="211"/>
      </w:pPr>
      <w:r w:rsidRPr="007C2305">
        <w:rPr>
          <w:rFonts w:hint="eastAsia"/>
        </w:rPr>
        <w:t>本書は、東京</w:t>
      </w:r>
      <w:r w:rsidR="00163DB2">
        <w:rPr>
          <w:rFonts w:hint="eastAsia"/>
        </w:rPr>
        <w:t>都立</w:t>
      </w:r>
      <w:r w:rsidRPr="007C2305">
        <w:rPr>
          <w:rFonts w:hint="eastAsia"/>
        </w:rPr>
        <w:t>大学と横</w:t>
      </w:r>
      <w:r w:rsidRPr="000F2ECA">
        <w:rPr>
          <w:rFonts w:hint="eastAsia"/>
        </w:rPr>
        <w:t>河電機の両者が共同で</w:t>
      </w:r>
      <w:r w:rsidRPr="007C2305">
        <w:rPr>
          <w:rFonts w:hint="eastAsia"/>
        </w:rPr>
        <w:t>実施した「</w:t>
      </w:r>
      <w:r w:rsidR="006B0EA5">
        <w:rPr>
          <w:rFonts w:hint="eastAsia"/>
        </w:rPr>
        <w:t>メタヒューリスティクス最適化手法の基礎アルゴリズム開発</w:t>
      </w:r>
      <w:r w:rsidRPr="007C2305">
        <w:rPr>
          <w:rFonts w:hint="eastAsia"/>
        </w:rPr>
        <w:t>」（以下、本研究）の実施結果について報告を行うものである。</w:t>
      </w:r>
    </w:p>
    <w:p w14:paraId="1A0F84B4" w14:textId="77777777" w:rsidR="007C2305" w:rsidRPr="007C2305" w:rsidRDefault="007C2305" w:rsidP="008006DD">
      <w:pPr>
        <w:pStyle w:val="ad"/>
        <w:ind w:firstLine="211"/>
      </w:pPr>
    </w:p>
    <w:p w14:paraId="6062BFBC" w14:textId="77777777" w:rsidR="007C2305" w:rsidRPr="007C2305" w:rsidRDefault="007C2305" w:rsidP="00B47849">
      <w:pPr>
        <w:pStyle w:val="1"/>
      </w:pPr>
      <w:r w:rsidRPr="007C2305">
        <w:rPr>
          <w:rFonts w:hint="eastAsia"/>
        </w:rPr>
        <w:t>共同研究の概要</w:t>
      </w:r>
    </w:p>
    <w:p w14:paraId="4762810A" w14:textId="2C6A2B95" w:rsidR="007C2305" w:rsidRPr="007C2305" w:rsidRDefault="007C2305" w:rsidP="008006DD">
      <w:pPr>
        <w:pStyle w:val="ad"/>
        <w:ind w:firstLine="211"/>
      </w:pPr>
      <w:r w:rsidRPr="007C2305">
        <w:rPr>
          <w:rFonts w:hint="eastAsia"/>
        </w:rPr>
        <w:t>以下、共同研究に定めた本研究の概要を示す</w:t>
      </w:r>
      <w:r w:rsidR="007138DA">
        <w:rPr>
          <w:rFonts w:hint="eastAsia"/>
        </w:rPr>
        <w:t>。</w:t>
      </w:r>
    </w:p>
    <w:p w14:paraId="28FD2C22" w14:textId="77777777" w:rsidR="007C2305" w:rsidRPr="007C2305" w:rsidRDefault="007C2305" w:rsidP="008006DD">
      <w:pPr>
        <w:pStyle w:val="ad"/>
        <w:ind w:firstLine="211"/>
      </w:pPr>
    </w:p>
    <w:p w14:paraId="1392E37B" w14:textId="77777777" w:rsidR="007C2305" w:rsidRPr="007C2305" w:rsidRDefault="007C2305" w:rsidP="00B47849">
      <w:pPr>
        <w:pStyle w:val="2"/>
      </w:pPr>
      <w:r w:rsidRPr="007C2305">
        <w:rPr>
          <w:rFonts w:hint="eastAsia"/>
        </w:rPr>
        <w:t>研究目的</w:t>
      </w:r>
    </w:p>
    <w:p w14:paraId="052D91F8" w14:textId="474A924B" w:rsidR="007C2305" w:rsidRPr="007C2305" w:rsidRDefault="007C2305" w:rsidP="008006DD">
      <w:pPr>
        <w:pStyle w:val="ad"/>
        <w:ind w:firstLine="211"/>
      </w:pPr>
      <w:r w:rsidRPr="007C2305">
        <w:rPr>
          <w:rFonts w:hint="eastAsia"/>
        </w:rPr>
        <w:t>物理化学シミュレーションとAI技術を用い、人工的にセルロース結合性タンパク質を設計するための方法論を検討する</w:t>
      </w:r>
      <w:r w:rsidR="007138DA">
        <w:rPr>
          <w:rFonts w:hint="eastAsia"/>
        </w:rPr>
        <w:t>。</w:t>
      </w:r>
    </w:p>
    <w:p w14:paraId="404597FB" w14:textId="77777777" w:rsidR="007C2305" w:rsidRPr="007C2305" w:rsidRDefault="007C2305" w:rsidP="008006DD">
      <w:pPr>
        <w:pStyle w:val="ad"/>
        <w:ind w:firstLine="211"/>
      </w:pPr>
    </w:p>
    <w:p w14:paraId="48E45D90" w14:textId="77777777" w:rsidR="007C2305" w:rsidRPr="007C2305" w:rsidRDefault="007C2305" w:rsidP="00B47849">
      <w:pPr>
        <w:pStyle w:val="2"/>
      </w:pPr>
      <w:r w:rsidRPr="007C2305">
        <w:rPr>
          <w:rFonts w:hint="eastAsia"/>
        </w:rPr>
        <w:t>研究内容</w:t>
      </w:r>
    </w:p>
    <w:p w14:paraId="7BE62DEF" w14:textId="6B05A89D" w:rsidR="007C2305" w:rsidRPr="007C2305" w:rsidRDefault="007C2305" w:rsidP="008006DD">
      <w:pPr>
        <w:pStyle w:val="ad"/>
        <w:ind w:firstLine="211"/>
      </w:pPr>
      <w:r w:rsidRPr="007C2305">
        <w:rPr>
          <w:rFonts w:hint="eastAsia"/>
        </w:rPr>
        <w:t>下記に関して、セルロース結合性タンパク質設計を想定した試行と課題分析を行う</w:t>
      </w:r>
      <w:r w:rsidR="007138DA">
        <w:rPr>
          <w:rFonts w:hint="eastAsia"/>
        </w:rPr>
        <w:t>。</w:t>
      </w:r>
    </w:p>
    <w:p w14:paraId="487D14BF" w14:textId="77777777" w:rsidR="007C2305" w:rsidRPr="007C2305" w:rsidRDefault="007C2305" w:rsidP="0015138F">
      <w:pPr>
        <w:pStyle w:val="a"/>
        <w:ind w:left="843"/>
      </w:pPr>
      <w:r w:rsidRPr="007C2305">
        <w:rPr>
          <w:rFonts w:hint="eastAsia"/>
        </w:rPr>
        <w:t>最適化・AI技術を用いた人工的なアミノ酸配列設計手法</w:t>
      </w:r>
    </w:p>
    <w:p w14:paraId="0191C506" w14:textId="77777777" w:rsidR="007C2305" w:rsidRPr="007C2305" w:rsidRDefault="007C2305" w:rsidP="0015138F">
      <w:pPr>
        <w:pStyle w:val="a"/>
        <w:ind w:left="843"/>
      </w:pPr>
      <w:r w:rsidRPr="007C2305">
        <w:rPr>
          <w:rFonts w:hint="eastAsia"/>
        </w:rPr>
        <w:t>i</w:t>
      </w:r>
      <w:r w:rsidRPr="007C2305">
        <w:t>n silico</w:t>
      </w:r>
      <w:r w:rsidRPr="007C2305">
        <w:rPr>
          <w:rFonts w:hint="eastAsia"/>
        </w:rPr>
        <w:t>でのタンパク質評価手法</w:t>
      </w:r>
    </w:p>
    <w:p w14:paraId="50401E4B" w14:textId="77777777" w:rsidR="007C2305" w:rsidRPr="007C2305" w:rsidRDefault="007C2305" w:rsidP="0015138F">
      <w:pPr>
        <w:pStyle w:val="a"/>
        <w:ind w:left="843"/>
      </w:pPr>
      <w:r w:rsidRPr="007C2305">
        <w:rPr>
          <w:rFonts w:hint="eastAsia"/>
        </w:rPr>
        <w:t>設計されたアミノ酸配列に対する合成／基質結合性評価実験手法</w:t>
      </w:r>
    </w:p>
    <w:p w14:paraId="46D6F60B" w14:textId="77777777" w:rsidR="007C2305" w:rsidRPr="007C2305" w:rsidRDefault="007C2305" w:rsidP="008006DD">
      <w:pPr>
        <w:pStyle w:val="ad"/>
        <w:ind w:firstLine="211"/>
      </w:pPr>
    </w:p>
    <w:p w14:paraId="3FA9DE49" w14:textId="77777777" w:rsidR="007C2305" w:rsidRPr="007C2305" w:rsidRDefault="007C2305" w:rsidP="00B47849">
      <w:pPr>
        <w:pStyle w:val="2"/>
      </w:pPr>
      <w:r w:rsidRPr="007C2305">
        <w:rPr>
          <w:rFonts w:hint="eastAsia"/>
        </w:rPr>
        <w:t>研究体制</w:t>
      </w: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1517"/>
        <w:gridCol w:w="3402"/>
        <w:gridCol w:w="4678"/>
      </w:tblGrid>
      <w:tr w:rsidR="007C2305" w:rsidRPr="007C2305" w14:paraId="4FCB707E" w14:textId="77777777" w:rsidTr="002F251A">
        <w:trPr>
          <w:cantSplit/>
          <w:trHeight w:val="220"/>
        </w:trPr>
        <w:tc>
          <w:tcPr>
            <w:tcW w:w="1517" w:type="dxa"/>
            <w:vAlign w:val="center"/>
          </w:tcPr>
          <w:p w14:paraId="72C16BA3" w14:textId="77777777" w:rsidR="007C2305" w:rsidRPr="007C2305" w:rsidRDefault="007C2305" w:rsidP="00DD6DE6">
            <w:r w:rsidRPr="007C2305">
              <w:rPr>
                <w:rFonts w:hint="eastAsia"/>
              </w:rPr>
              <w:t>氏名</w:t>
            </w:r>
          </w:p>
        </w:tc>
        <w:tc>
          <w:tcPr>
            <w:tcW w:w="3402" w:type="dxa"/>
          </w:tcPr>
          <w:p w14:paraId="014B333F" w14:textId="77777777" w:rsidR="007C2305" w:rsidRPr="007C2305" w:rsidRDefault="007C2305" w:rsidP="00DD6DE6">
            <w:r w:rsidRPr="007C2305">
              <w:rPr>
                <w:rFonts w:hint="eastAsia"/>
              </w:rPr>
              <w:t>所属部局・職名</w:t>
            </w:r>
          </w:p>
        </w:tc>
        <w:tc>
          <w:tcPr>
            <w:tcW w:w="4678" w:type="dxa"/>
            <w:vAlign w:val="center"/>
          </w:tcPr>
          <w:p w14:paraId="3CF9A212" w14:textId="77777777" w:rsidR="007C2305" w:rsidRPr="007C2305" w:rsidRDefault="007C2305" w:rsidP="00DD6DE6">
            <w:r w:rsidRPr="007C2305">
              <w:rPr>
                <w:rFonts w:hint="eastAsia"/>
              </w:rPr>
              <w:t>本研究における役割</w:t>
            </w:r>
          </w:p>
        </w:tc>
      </w:tr>
      <w:tr w:rsidR="007C2305" w:rsidRPr="007C2305" w14:paraId="08628AB1" w14:textId="77777777" w:rsidTr="002F251A">
        <w:trPr>
          <w:cantSplit/>
          <w:trHeight w:val="287"/>
        </w:trPr>
        <w:tc>
          <w:tcPr>
            <w:tcW w:w="1517" w:type="dxa"/>
            <w:tcBorders>
              <w:bottom w:val="nil"/>
            </w:tcBorders>
          </w:tcPr>
          <w:p w14:paraId="4AA782EA" w14:textId="0E55A475" w:rsidR="007C2305" w:rsidRPr="007C2305" w:rsidRDefault="00AA7B03" w:rsidP="00DD6DE6">
            <w:r>
              <w:rPr>
                <w:rFonts w:hint="eastAsia"/>
              </w:rPr>
              <w:t>安田恵一郎</w:t>
            </w:r>
          </w:p>
          <w:p w14:paraId="17562F7D" w14:textId="076955A5" w:rsidR="007C2305" w:rsidRPr="007C2305" w:rsidRDefault="00AA7B03" w:rsidP="00DD6DE6">
            <w:r>
              <w:rPr>
                <w:rFonts w:hint="eastAsia"/>
              </w:rPr>
              <w:t>東京都立大学生</w:t>
            </w:r>
          </w:p>
        </w:tc>
        <w:tc>
          <w:tcPr>
            <w:tcW w:w="3402" w:type="dxa"/>
            <w:tcBorders>
              <w:bottom w:val="nil"/>
            </w:tcBorders>
          </w:tcPr>
          <w:p w14:paraId="60689823" w14:textId="77777777" w:rsidR="007C2305" w:rsidRPr="007C2305" w:rsidRDefault="007C2305" w:rsidP="00DD6DE6">
            <w:r w:rsidRPr="007C2305">
              <w:rPr>
                <w:rFonts w:hint="eastAsia"/>
              </w:rPr>
              <w:t>大学院農学生命科学研究科・教授</w:t>
            </w:r>
          </w:p>
          <w:p w14:paraId="27A16CBB" w14:textId="77777777" w:rsidR="007C2305" w:rsidRPr="007C2305" w:rsidRDefault="007C2305" w:rsidP="00DD6DE6">
            <w:r w:rsidRPr="007C2305">
              <w:rPr>
                <w:rFonts w:hint="eastAsia"/>
              </w:rPr>
              <w:t>大学院農学生命科学研究科・教授</w:t>
            </w:r>
          </w:p>
        </w:tc>
        <w:tc>
          <w:tcPr>
            <w:tcW w:w="4678" w:type="dxa"/>
            <w:tcBorders>
              <w:bottom w:val="nil"/>
            </w:tcBorders>
          </w:tcPr>
          <w:p w14:paraId="76D4F8A1" w14:textId="38E1B6FD" w:rsidR="007C2305" w:rsidRPr="007C2305" w:rsidRDefault="00AA7B03" w:rsidP="00DD6DE6">
            <w:r>
              <w:rPr>
                <w:rFonts w:hint="eastAsia"/>
              </w:rPr>
              <w:t>都立大</w:t>
            </w:r>
            <w:r w:rsidR="007C2305" w:rsidRPr="007C2305">
              <w:rPr>
                <w:rFonts w:hint="eastAsia"/>
              </w:rPr>
              <w:t>側の研究統括／研究指導（全般）</w:t>
            </w:r>
          </w:p>
          <w:p w14:paraId="63532941" w14:textId="77777777" w:rsidR="007C2305" w:rsidRPr="007C2305" w:rsidRDefault="007C2305" w:rsidP="00DD6DE6">
            <w:r w:rsidRPr="007C2305">
              <w:rPr>
                <w:rFonts w:hint="eastAsia"/>
              </w:rPr>
              <w:t>研究指導（物理化学シミュレーション、バイオインフォマティクス）</w:t>
            </w:r>
          </w:p>
        </w:tc>
      </w:tr>
      <w:tr w:rsidR="007C2305" w:rsidRPr="007C2305" w14:paraId="75A132F9" w14:textId="77777777" w:rsidTr="002F251A">
        <w:trPr>
          <w:cantSplit/>
          <w:trHeight w:val="1384"/>
        </w:trPr>
        <w:tc>
          <w:tcPr>
            <w:tcW w:w="1517" w:type="dxa"/>
          </w:tcPr>
          <w:p w14:paraId="476F673E" w14:textId="69C1CB8A" w:rsidR="007C2305" w:rsidRPr="007C2305" w:rsidRDefault="00E970FF" w:rsidP="00DD6DE6">
            <w:r>
              <w:rPr>
                <w:rFonts w:hint="eastAsia"/>
              </w:rPr>
              <w:t>鎌田健一</w:t>
            </w:r>
          </w:p>
          <w:p w14:paraId="2CAE6D83" w14:textId="77777777" w:rsidR="007C2305" w:rsidRPr="007C2305" w:rsidRDefault="007C2305" w:rsidP="00DD6DE6">
            <w:r w:rsidRPr="007C2305">
              <w:rPr>
                <w:rFonts w:hint="eastAsia"/>
              </w:rPr>
              <w:t>熊谷渉</w:t>
            </w:r>
          </w:p>
          <w:p w14:paraId="743A0CEB" w14:textId="4F410669" w:rsidR="007C2305" w:rsidRPr="007C2305" w:rsidRDefault="007C2305" w:rsidP="00DD6DE6"/>
        </w:tc>
        <w:tc>
          <w:tcPr>
            <w:tcW w:w="3402" w:type="dxa"/>
          </w:tcPr>
          <w:p w14:paraId="720E864F" w14:textId="77777777" w:rsidR="007C2305" w:rsidRPr="007C2305" w:rsidRDefault="007C2305" w:rsidP="00DD6DE6">
            <w:r w:rsidRPr="007C2305">
              <w:rPr>
                <w:rFonts w:hint="eastAsia"/>
              </w:rPr>
              <w:t>MKHQ INVC研究員</w:t>
            </w:r>
          </w:p>
          <w:p w14:paraId="3243771E" w14:textId="77777777" w:rsidR="007C2305" w:rsidRPr="007C2305" w:rsidRDefault="007C2305" w:rsidP="00DD6DE6">
            <w:r w:rsidRPr="007C2305">
              <w:rPr>
                <w:rFonts w:hint="eastAsia"/>
              </w:rPr>
              <w:t>MKHQ INVC研究員</w:t>
            </w:r>
          </w:p>
          <w:p w14:paraId="4BFE4498" w14:textId="0C9FD719" w:rsidR="007C2305" w:rsidRPr="007C2305" w:rsidRDefault="007C2305" w:rsidP="00DD6DE6"/>
        </w:tc>
        <w:tc>
          <w:tcPr>
            <w:tcW w:w="4678" w:type="dxa"/>
          </w:tcPr>
          <w:p w14:paraId="749A6371" w14:textId="77777777" w:rsidR="007C2305" w:rsidRPr="007C2305" w:rsidRDefault="007C2305" w:rsidP="00DD6DE6">
            <w:r w:rsidRPr="007C2305">
              <w:rPr>
                <w:rFonts w:hint="eastAsia"/>
              </w:rPr>
              <w:t>共同研究プロジェクト管理</w:t>
            </w:r>
          </w:p>
          <w:p w14:paraId="61E5D94A" w14:textId="77777777" w:rsidR="007C2305" w:rsidRPr="007C2305" w:rsidRDefault="007C2305" w:rsidP="00DD6DE6">
            <w:r w:rsidRPr="007C2305">
              <w:rPr>
                <w:rFonts w:hint="eastAsia"/>
              </w:rPr>
              <w:t>横河内プロジェクト管理</w:t>
            </w:r>
          </w:p>
          <w:p w14:paraId="49CDD3CF" w14:textId="77777777" w:rsidR="007C2305" w:rsidRPr="007C2305" w:rsidRDefault="007C2305" w:rsidP="00DD6DE6">
            <w:r w:rsidRPr="007C2305">
              <w:rPr>
                <w:rFonts w:hint="eastAsia"/>
              </w:rPr>
              <w:t>研究内容②の実施</w:t>
            </w:r>
          </w:p>
          <w:p w14:paraId="78438390" w14:textId="77777777" w:rsidR="007C2305" w:rsidRPr="007C2305" w:rsidRDefault="007C2305" w:rsidP="00DD6DE6">
            <w:r w:rsidRPr="007C2305">
              <w:rPr>
                <w:rFonts w:hint="eastAsia"/>
              </w:rPr>
              <w:t>研究内容①の実施</w:t>
            </w:r>
          </w:p>
          <w:p w14:paraId="511B2392" w14:textId="77777777" w:rsidR="007C2305" w:rsidRPr="007C2305" w:rsidRDefault="007C2305" w:rsidP="00DD6DE6">
            <w:r w:rsidRPr="007C2305">
              <w:rPr>
                <w:rFonts w:hint="eastAsia"/>
              </w:rPr>
              <w:t>研究内容③の実施</w:t>
            </w:r>
          </w:p>
          <w:p w14:paraId="19308669" w14:textId="77777777" w:rsidR="007C2305" w:rsidRPr="007C2305" w:rsidRDefault="007C2305" w:rsidP="00DD6DE6">
            <w:r w:rsidRPr="007C2305">
              <w:rPr>
                <w:rFonts w:hint="eastAsia"/>
              </w:rPr>
              <w:t>研究内容③の実施（2</w:t>
            </w:r>
            <w:r w:rsidRPr="007C2305">
              <w:t>021</w:t>
            </w:r>
            <w:r w:rsidRPr="007C2305">
              <w:rPr>
                <w:rFonts w:hint="eastAsia"/>
              </w:rPr>
              <w:t>年9月1日より参加）</w:t>
            </w:r>
          </w:p>
        </w:tc>
      </w:tr>
    </w:tbl>
    <w:p w14:paraId="442D6993" w14:textId="77777777" w:rsidR="007C2305" w:rsidRPr="007C2305" w:rsidRDefault="007C2305" w:rsidP="008006DD">
      <w:pPr>
        <w:pStyle w:val="ad"/>
        <w:ind w:firstLine="211"/>
      </w:pPr>
    </w:p>
    <w:p w14:paraId="1D3814A1" w14:textId="77777777" w:rsidR="007C2305" w:rsidRPr="007C2305" w:rsidRDefault="007C2305" w:rsidP="00B47849">
      <w:pPr>
        <w:pStyle w:val="2"/>
      </w:pPr>
      <w:r w:rsidRPr="007C2305">
        <w:rPr>
          <w:rFonts w:hint="eastAsia"/>
        </w:rPr>
        <w:t>研究スケジュール</w:t>
      </w:r>
    </w:p>
    <w:p w14:paraId="0B7C315E" w14:textId="66DF8ABE" w:rsidR="007C2305" w:rsidRPr="007C2305" w:rsidRDefault="007C2305" w:rsidP="008006DD">
      <w:pPr>
        <w:pStyle w:val="ad"/>
        <w:ind w:firstLine="211"/>
      </w:pPr>
      <w:r w:rsidRPr="007C2305">
        <w:rPr>
          <w:rFonts w:hint="eastAsia"/>
        </w:rPr>
        <w:t>20</w:t>
      </w:r>
      <w:r w:rsidRPr="007C2305">
        <w:t>20</w:t>
      </w:r>
      <w:r w:rsidRPr="007C2305">
        <w:rPr>
          <w:rFonts w:hint="eastAsia"/>
        </w:rPr>
        <w:t>/0</w:t>
      </w:r>
      <w:r w:rsidRPr="007C2305">
        <w:t>5</w:t>
      </w:r>
      <w:r w:rsidRPr="007C2305">
        <w:rPr>
          <w:rFonts w:hint="eastAsia"/>
        </w:rPr>
        <w:t>/01～202</w:t>
      </w:r>
      <w:r w:rsidRPr="007C2305">
        <w:t>3</w:t>
      </w:r>
      <w:r w:rsidRPr="007C2305">
        <w:rPr>
          <w:rFonts w:hint="eastAsia"/>
        </w:rPr>
        <w:t>/03/31</w:t>
      </w:r>
    </w:p>
    <w:p w14:paraId="1DC762EB" w14:textId="75B5E437" w:rsidR="00B47849" w:rsidRDefault="007C2305" w:rsidP="008006DD">
      <w:pPr>
        <w:pStyle w:val="ad"/>
        <w:ind w:firstLine="211"/>
      </w:pPr>
      <w:r w:rsidRPr="007C2305">
        <w:rPr>
          <w:rFonts w:hint="eastAsia"/>
        </w:rPr>
        <w:t>月１回上記メンバによる研究進捗報告会を主体として、共同研究を進める</w:t>
      </w:r>
      <w:r w:rsidR="00233E87">
        <w:rPr>
          <w:rFonts w:hint="eastAsia"/>
        </w:rPr>
        <w:t>。</w:t>
      </w:r>
    </w:p>
    <w:p w14:paraId="5E010512" w14:textId="77777777" w:rsidR="00B47849" w:rsidRDefault="00B47849" w:rsidP="008006DD">
      <w:pPr>
        <w:pStyle w:val="ad"/>
        <w:ind w:firstLine="211"/>
      </w:pPr>
    </w:p>
    <w:p w14:paraId="46843A4A" w14:textId="2891AC65" w:rsidR="00233E87" w:rsidRPr="00233E87" w:rsidRDefault="00233E87" w:rsidP="00B47849">
      <w:pPr>
        <w:pStyle w:val="1"/>
      </w:pPr>
      <w:r w:rsidRPr="00233E87">
        <w:rPr>
          <w:rFonts w:hint="eastAsia"/>
        </w:rPr>
        <w:lastRenderedPageBreak/>
        <w:t>共同研究の成果</w:t>
      </w:r>
    </w:p>
    <w:p w14:paraId="59BD0ABD" w14:textId="77777777" w:rsidR="00233E87" w:rsidRPr="00233E87" w:rsidRDefault="00233E87" w:rsidP="00B47849">
      <w:pPr>
        <w:pStyle w:val="2"/>
      </w:pPr>
      <w:r w:rsidRPr="00233E87">
        <w:rPr>
          <w:rFonts w:hint="eastAsia"/>
        </w:rPr>
        <w:t>研究のスコープ</w:t>
      </w:r>
    </w:p>
    <w:p w14:paraId="4451D70B" w14:textId="1E4E4B48" w:rsidR="00233E87" w:rsidRPr="00233E87" w:rsidRDefault="00233E87" w:rsidP="006D181E">
      <w:pPr>
        <w:pStyle w:val="ad"/>
        <w:ind w:firstLine="211"/>
      </w:pPr>
      <w:r w:rsidRPr="00233E87">
        <w:rPr>
          <w:rFonts w:hint="eastAsia"/>
        </w:rPr>
        <w:t>2019年度に行った共同研究</w:t>
      </w:r>
      <w:sdt>
        <w:sdtPr>
          <w:rPr>
            <w:rFonts w:hint="eastAsia"/>
          </w:rPr>
          <w:id w:val="-1518470253"/>
          <w:citation/>
        </w:sdtPr>
        <w:sdtContent>
          <w:r w:rsidR="00607BAF">
            <w:fldChar w:fldCharType="begin"/>
          </w:r>
          <w:r w:rsidR="00607BAF">
            <w:instrText xml:space="preserve"> </w:instrText>
          </w:r>
          <w:r w:rsidR="00607BAF">
            <w:rPr>
              <w:rFonts w:hint="eastAsia"/>
            </w:rPr>
            <w:instrText>CITATION 中林2020 \l 1041</w:instrText>
          </w:r>
          <w:r w:rsidR="00607BAF">
            <w:instrText xml:space="preserve"> </w:instrText>
          </w:r>
          <w:r w:rsidR="00607BAF">
            <w:fldChar w:fldCharType="separate"/>
          </w:r>
          <w:r w:rsidR="00775FB5">
            <w:rPr>
              <w:rFonts w:hint="eastAsia"/>
              <w:noProof/>
            </w:rPr>
            <w:t xml:space="preserve"> </w:t>
          </w:r>
          <w:r w:rsidR="00775FB5">
            <w:rPr>
              <w:noProof/>
            </w:rPr>
            <w:t>[1]</w:t>
          </w:r>
          <w:r w:rsidR="00607BAF">
            <w:fldChar w:fldCharType="end"/>
          </w:r>
        </w:sdtContent>
      </w:sdt>
      <w:r w:rsidRPr="00233E87">
        <w:rPr>
          <w:rFonts w:hint="eastAsia"/>
        </w:rPr>
        <w:t>では、近い将来におけるバイオマス資源を活用した素材産業（狭義でのバイオエコノミー）の大きな進展を想定し、その根幹となるバイオマス分解を担う手段の一つであるセルロース分解関連酵素（以下、セルラーゼ）に焦点を当て、セルラーゼの人工設計の実現可能性検証を実施した。その検証の中で、触媒反応を含む化学反応メカニズム全体の人工設計は現状では解決すべき課題が多いことがわかってきた。そこで、2020年度以降実施してきた本研究では、セルラーゼの重要な構成要素の一つである</w:t>
      </w:r>
      <w:r w:rsidR="006D181E" w:rsidRPr="00233E87">
        <w:rPr>
          <w:rFonts w:hint="eastAsia"/>
        </w:rPr>
        <w:t>セルロース結合ドメイン</w:t>
      </w:r>
      <w:r w:rsidR="006D181E">
        <w:rPr>
          <w:rFonts w:hint="eastAsia"/>
        </w:rPr>
        <w:t>（</w:t>
      </w:r>
      <w:r w:rsidR="006D181E" w:rsidRPr="00E74C73">
        <w:rPr>
          <w:rFonts w:hint="eastAsia"/>
        </w:rPr>
        <w:t>cellulose binding domain</w:t>
      </w:r>
      <w:r w:rsidR="00F052B5">
        <w:rPr>
          <w:rFonts w:hint="eastAsia"/>
        </w:rPr>
        <w:t>：C</w:t>
      </w:r>
      <w:r w:rsidR="00F052B5">
        <w:t>BD</w:t>
      </w:r>
      <w:r w:rsidRPr="00233E87">
        <w:rPr>
          <w:rFonts w:hint="eastAsia"/>
        </w:rPr>
        <w:t>）に注目し、セルラーゼからCBDを単離した、セルロース結合性タンパク質の人工設計の実現可能性検証にスコープを絞って研究を開始した。</w:t>
      </w:r>
    </w:p>
    <w:p w14:paraId="12B3876F" w14:textId="77777777" w:rsidR="00233E87" w:rsidRPr="00233E87" w:rsidRDefault="00233E87" w:rsidP="008006DD">
      <w:pPr>
        <w:pStyle w:val="ad"/>
        <w:ind w:firstLine="211"/>
      </w:pPr>
    </w:p>
    <w:p w14:paraId="0C5F56EA" w14:textId="77777777" w:rsidR="00233E87" w:rsidRPr="00233E87" w:rsidRDefault="00233E87" w:rsidP="008006DD">
      <w:pPr>
        <w:pStyle w:val="ad"/>
        <w:ind w:firstLine="211"/>
      </w:pPr>
      <w:r w:rsidRPr="00233E87">
        <w:rPr>
          <w:rFonts w:hint="eastAsia"/>
        </w:rPr>
        <w:t>対象をセルラーゼのうちセルロース結合性タンパク質に絞った理由は、以下の3点である。</w:t>
      </w:r>
    </w:p>
    <w:p w14:paraId="4095FB37" w14:textId="77777777" w:rsidR="00233E87" w:rsidRPr="00233E87" w:rsidRDefault="00233E87" w:rsidP="0015138F">
      <w:pPr>
        <w:pStyle w:val="a"/>
        <w:ind w:left="843"/>
      </w:pPr>
      <w:r w:rsidRPr="00233E87">
        <w:rPr>
          <w:rFonts w:hint="eastAsia"/>
        </w:rPr>
        <w:t>設計及びシミュレーションにおいて、量子化学的反応が支配的な触媒機能を扱うよりも、分子間力や静電相互作用の寄与が大きい結合機能を扱うほうが、技術的ハードルが低いと予想されたため</w:t>
      </w:r>
    </w:p>
    <w:p w14:paraId="54D34D43" w14:textId="77777777" w:rsidR="00233E87" w:rsidRPr="00233E87" w:rsidRDefault="00233E87" w:rsidP="0015138F">
      <w:pPr>
        <w:pStyle w:val="a"/>
        <w:ind w:left="843"/>
      </w:pPr>
      <w:r w:rsidRPr="00233E87">
        <w:rPr>
          <w:rFonts w:hint="eastAsia"/>
        </w:rPr>
        <w:t>配列長が短く、設計、シミュレーション及び合成実験にかかる時間的、費用的コストを抑えられるため</w:t>
      </w:r>
    </w:p>
    <w:p w14:paraId="4947ECD7" w14:textId="77777777" w:rsidR="00233E87" w:rsidRPr="00233E87" w:rsidRDefault="00233E87" w:rsidP="0015138F">
      <w:pPr>
        <w:pStyle w:val="a"/>
        <w:ind w:left="843"/>
      </w:pPr>
      <w:r w:rsidRPr="00233E87">
        <w:rPr>
          <w:rFonts w:hint="eastAsia"/>
        </w:rPr>
        <w:t>評価実験系の構築が比較的容易であると予想されたため</w:t>
      </w:r>
    </w:p>
    <w:p w14:paraId="6755C45A" w14:textId="77777777" w:rsidR="00233E87" w:rsidRPr="00233E87" w:rsidRDefault="00233E87" w:rsidP="008006DD">
      <w:pPr>
        <w:pStyle w:val="ad"/>
        <w:ind w:firstLine="211"/>
      </w:pPr>
    </w:p>
    <w:p w14:paraId="605A9F23" w14:textId="77777777" w:rsidR="00233E87" w:rsidRPr="00233E87" w:rsidRDefault="00233E87" w:rsidP="008006DD">
      <w:pPr>
        <w:pStyle w:val="ad"/>
        <w:ind w:firstLine="211"/>
      </w:pPr>
      <w:r w:rsidRPr="00233E87">
        <w:rPr>
          <w:rFonts w:hint="eastAsia"/>
        </w:rPr>
        <w:t>本研究では、シミュレーションベースの設計プロトコルを実装したタンパク質改変のためのソフトウェアRosettaや、基質との結合シミュレーションを行うドッキング計算ソフトウェア、設計に関する最適化およびAI技術と、設計したタンパク質を実際に合成し、基質結合性を実験的に評価する手法を中心に調査を進め、実際的な機能性タンパク質設計のトライアルを行った。</w:t>
      </w:r>
    </w:p>
    <w:p w14:paraId="588AB0AA" w14:textId="290BA7E9" w:rsidR="00226D3F" w:rsidRDefault="00226D3F" w:rsidP="008006DD">
      <w:pPr>
        <w:pStyle w:val="ad"/>
        <w:ind w:firstLine="211"/>
      </w:pPr>
    </w:p>
    <w:p w14:paraId="704F4A08" w14:textId="77777777" w:rsidR="00233E87" w:rsidRPr="00233E87" w:rsidRDefault="00233E87" w:rsidP="00073559">
      <w:pPr>
        <w:pStyle w:val="2"/>
      </w:pPr>
      <w:r w:rsidRPr="00233E87">
        <w:rPr>
          <w:rFonts w:hint="eastAsia"/>
        </w:rPr>
        <w:t>研究の概要</w:t>
      </w:r>
    </w:p>
    <w:p w14:paraId="7ECE751E" w14:textId="2626B9B1" w:rsidR="00241158" w:rsidRPr="00233E87" w:rsidRDefault="00233E87" w:rsidP="00241158">
      <w:pPr>
        <w:pStyle w:val="ad"/>
        <w:ind w:firstLine="211"/>
      </w:pPr>
      <w:r w:rsidRPr="00233E87">
        <w:rPr>
          <w:rFonts w:hint="eastAsia"/>
        </w:rPr>
        <w:t>機能性タンパク質の設計可能性検証を行うにあたり、本研究では、</w:t>
      </w:r>
      <w:r w:rsidR="00F40FCD">
        <w:fldChar w:fldCharType="begin"/>
      </w:r>
      <w:r w:rsidR="00F40FCD">
        <w:instrText xml:space="preserve"> REF _Ref118818796 \h </w:instrText>
      </w:r>
      <w:r w:rsidR="00F40FCD">
        <w:fldChar w:fldCharType="separate"/>
      </w:r>
      <w:r w:rsidR="00570C0B">
        <w:t>図</w:t>
      </w:r>
      <w:r w:rsidR="00570C0B">
        <w:rPr>
          <w:noProof/>
        </w:rPr>
        <w:t>1</w:t>
      </w:r>
      <w:r w:rsidR="00F40FCD">
        <w:fldChar w:fldCharType="end"/>
      </w:r>
      <w:r w:rsidRPr="00233E87">
        <w:rPr>
          <w:rFonts w:hint="eastAsia"/>
        </w:rPr>
        <w:t>のような設計プロトコルを想定した。</w:t>
      </w:r>
      <w:r w:rsidR="00241158" w:rsidRPr="00233E87">
        <w:rPr>
          <w:rFonts w:hint="eastAsia"/>
        </w:rPr>
        <w:t>設計プロトコルを大きく分けると、タンパク質配列の候補生成（図中Aに相当）、設計タンパク質の機能性の机上評価とスクリーニング（図中BとCに相当）、W</w:t>
      </w:r>
      <w:r w:rsidR="00241158" w:rsidRPr="00233E87">
        <w:t>et</w:t>
      </w:r>
      <w:r w:rsidR="00241158" w:rsidRPr="00233E87">
        <w:rPr>
          <w:rFonts w:hint="eastAsia"/>
        </w:rPr>
        <w:t>実験による機能性評価（図中Dに相当）の要素に分けられる。これらの要素技術について検証を進めることで、最終的に設計プロトコル全体を機能させることを目指した。</w:t>
      </w:r>
    </w:p>
    <w:p w14:paraId="79413E65" w14:textId="4B13DDD2" w:rsidR="00233E87" w:rsidRPr="00233E87" w:rsidRDefault="00233E87" w:rsidP="008006DD">
      <w:pPr>
        <w:pStyle w:val="ad"/>
        <w:ind w:firstLine="211"/>
      </w:pPr>
    </w:p>
    <w:p w14:paraId="4F80DC11" w14:textId="7FE7773F" w:rsidR="007B1646" w:rsidRDefault="00E76F07" w:rsidP="009029E2">
      <w:pPr>
        <w:pStyle w:val="af7"/>
      </w:pPr>
      <w:r>
        <w:rPr>
          <w:noProof/>
        </w:rPr>
        <w:drawing>
          <wp:inline distT="0" distB="0" distL="0" distR="0" wp14:anchorId="4B618AC3" wp14:editId="313957BB">
            <wp:extent cx="6124575" cy="1828800"/>
            <wp:effectExtent l="0" t="0" r="0" b="0"/>
            <wp:docPr id="52"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4575" cy="1828800"/>
                    </a:xfrm>
                    <a:prstGeom prst="rect">
                      <a:avLst/>
                    </a:prstGeom>
                    <a:noFill/>
                    <a:ln>
                      <a:noFill/>
                    </a:ln>
                  </pic:spPr>
                </pic:pic>
              </a:graphicData>
            </a:graphic>
          </wp:inline>
        </w:drawing>
      </w:r>
    </w:p>
    <w:p w14:paraId="5703A406" w14:textId="2ADC253A" w:rsidR="00233E87" w:rsidRPr="007B1646" w:rsidRDefault="00A553CD" w:rsidP="007B1646">
      <w:pPr>
        <w:pStyle w:val="af1"/>
        <w:ind w:left="845" w:right="845"/>
      </w:pPr>
      <w:bookmarkStart w:id="0" w:name="_Ref118818796"/>
      <w:r>
        <w:t>図</w:t>
      </w:r>
      <w:fldSimple w:instr=" SEQ 図 \* ARABIC ">
        <w:r w:rsidR="00C43572">
          <w:rPr>
            <w:noProof/>
          </w:rPr>
          <w:t>1</w:t>
        </w:r>
      </w:fldSimple>
      <w:bookmarkEnd w:id="0"/>
      <w:r>
        <w:rPr>
          <w:rFonts w:hint="eastAsia"/>
        </w:rPr>
        <w:t xml:space="preserve">　</w:t>
      </w:r>
      <w:r w:rsidR="007B1646" w:rsidRPr="00233E87">
        <w:rPr>
          <w:rFonts w:hint="eastAsia"/>
        </w:rPr>
        <w:t>タンパク質設計プロトコル概念図</w:t>
      </w:r>
    </w:p>
    <w:p w14:paraId="02274614" w14:textId="77777777" w:rsidR="00233E87" w:rsidRPr="00233E87" w:rsidRDefault="00233E87" w:rsidP="008006DD">
      <w:pPr>
        <w:pStyle w:val="ad"/>
        <w:ind w:firstLine="211"/>
      </w:pPr>
    </w:p>
    <w:p w14:paraId="37B82ED4" w14:textId="77777777" w:rsidR="00233E87" w:rsidRPr="00233E87" w:rsidRDefault="00233E87" w:rsidP="008006DD">
      <w:pPr>
        <w:pStyle w:val="ad"/>
        <w:ind w:firstLine="211"/>
      </w:pPr>
      <w:r w:rsidRPr="00233E87">
        <w:rPr>
          <w:rFonts w:hint="eastAsia"/>
        </w:rPr>
        <w:t>前提として、機能性タンパク質の人工設計を行うには、タンパク質分子という枠組みの中で目的の機能を持つと期待される候補を提案する技術が必要となる。そしてタンパク質分子の種類は、それを構成するアミノ酸配列によって定義されると考えられている。よって、タンパク質の候補を提案するためには、アミノ酸配列の候補を提案することができればよいと言える。</w:t>
      </w:r>
    </w:p>
    <w:p w14:paraId="2FE95263" w14:textId="77777777" w:rsidR="00233E87" w:rsidRPr="00233E87" w:rsidRDefault="00233E87" w:rsidP="008006DD">
      <w:pPr>
        <w:pStyle w:val="ad"/>
        <w:ind w:firstLine="211"/>
      </w:pPr>
    </w:p>
    <w:p w14:paraId="250A6281" w14:textId="77777777" w:rsidR="00233E87" w:rsidRPr="00233E87" w:rsidRDefault="00233E87" w:rsidP="008006DD">
      <w:pPr>
        <w:pStyle w:val="ad"/>
        <w:ind w:firstLine="211"/>
      </w:pPr>
      <w:r w:rsidRPr="00233E87">
        <w:rPr>
          <w:rFonts w:hint="eastAsia"/>
        </w:rPr>
        <w:t>タンパク質は、数十から数千のアミノ酸がペプチド結合によって重合することにより構成されている分子であり、構成するアミノ酸は基本的には2</w:t>
      </w:r>
      <w:r w:rsidRPr="00233E87">
        <w:t>0</w:t>
      </w:r>
      <w:r w:rsidRPr="00233E87">
        <w:rPr>
          <w:rFonts w:hint="eastAsia"/>
        </w:rPr>
        <w:t>種類であると言われている。これは、例え3</w:t>
      </w:r>
      <w:r w:rsidRPr="00233E87">
        <w:t>0</w:t>
      </w:r>
      <w:r w:rsidRPr="00233E87">
        <w:rPr>
          <w:rFonts w:hint="eastAsia"/>
        </w:rPr>
        <w:t>残基という、タンパク質としては非常に小さな配列であったとしても、その組み合わせは2</w:t>
      </w:r>
      <w:r w:rsidRPr="00233E87">
        <w:t>0</w:t>
      </w:r>
      <w:r w:rsidRPr="00233E87">
        <w:rPr>
          <w:rFonts w:hint="eastAsia"/>
        </w:rPr>
        <w:t>の3</w:t>
      </w:r>
      <w:r w:rsidRPr="00233E87">
        <w:t>0</w:t>
      </w:r>
      <w:r w:rsidRPr="00233E87">
        <w:rPr>
          <w:rFonts w:hint="eastAsia"/>
        </w:rPr>
        <w:t>乗、すなわち約1</w:t>
      </w:r>
      <w:r w:rsidRPr="00233E87">
        <w:t>0</w:t>
      </w:r>
      <w:r w:rsidRPr="00233E87">
        <w:rPr>
          <w:rFonts w:hint="eastAsia"/>
        </w:rPr>
        <w:t>の3</w:t>
      </w:r>
      <w:r w:rsidRPr="00233E87">
        <w:t>9</w:t>
      </w:r>
      <w:r w:rsidRPr="00233E87">
        <w:rPr>
          <w:rFonts w:hint="eastAsia"/>
        </w:rPr>
        <w:t>乗通りという膨大なものになることを意味する。タンパク質の設計・改変を行うには、この膨大な配列空間の中から有望なものを探し出さなければならない。このような配列探索をすべて網羅的に行うことはまず不可能であり、人間の手で配列候補を見つけ出すにも限界がある。そこで、計算機的手法を用いて高速に大量の配列を評価し、配列空間を効率的に探索することが本研究の狙いである。</w:t>
      </w:r>
    </w:p>
    <w:p w14:paraId="1A71ADBB" w14:textId="77777777" w:rsidR="00233E87" w:rsidRPr="00233E87" w:rsidRDefault="00233E87" w:rsidP="008006DD">
      <w:pPr>
        <w:pStyle w:val="ad"/>
        <w:ind w:firstLine="211"/>
      </w:pPr>
    </w:p>
    <w:p w14:paraId="3D3A3C58" w14:textId="0DA26F47" w:rsidR="00E817D0" w:rsidRDefault="00233E87" w:rsidP="008006DD">
      <w:pPr>
        <w:pStyle w:val="ad"/>
        <w:ind w:firstLine="211"/>
      </w:pPr>
      <w:r w:rsidRPr="00233E87">
        <w:rPr>
          <w:rFonts w:hint="eastAsia"/>
        </w:rPr>
        <w:t>配列候補生成に取り組むにあたって、機能性タンパク質の改変・設計の技術には様々なレベルがあると想定されるが、本研究においては、最も基本的で容易であると考えられる、側鎖の改変に着手した。足場や機能部位については設計の難易度がより高くなるため本研究のスコープ外とし、天然タンパク質由来の既知のものを用いた。天然タンパク質としては、</w:t>
      </w:r>
      <w:r w:rsidR="00194D6A">
        <w:rPr>
          <w:rFonts w:hint="eastAsia"/>
        </w:rPr>
        <w:t>子嚢菌</w:t>
      </w:r>
      <w:r w:rsidR="0062450B" w:rsidRPr="0062450B">
        <w:t xml:space="preserve">Trichoderma </w:t>
      </w:r>
      <w:proofErr w:type="spellStart"/>
      <w:r w:rsidR="0062450B" w:rsidRPr="0062450B">
        <w:t>reesei</w:t>
      </w:r>
      <w:proofErr w:type="spellEnd"/>
      <w:r w:rsidR="00A5145B">
        <w:rPr>
          <w:rFonts w:hint="eastAsia"/>
        </w:rPr>
        <w:t>由来の</w:t>
      </w:r>
      <w:r w:rsidRPr="00233E87">
        <w:rPr>
          <w:rFonts w:hint="eastAsia"/>
        </w:rPr>
        <w:t>セルロース分解酵素TrCel7AのC</w:t>
      </w:r>
      <w:r w:rsidRPr="00233E87">
        <w:t>BD</w:t>
      </w:r>
      <w:r w:rsidRPr="00233E87">
        <w:rPr>
          <w:rFonts w:hint="eastAsia"/>
        </w:rPr>
        <w:t>である、TrCBM1を主な対象とした。T</w:t>
      </w:r>
      <w:r w:rsidRPr="00233E87">
        <w:t>rCBM1</w:t>
      </w:r>
      <w:r w:rsidRPr="00233E87">
        <w:rPr>
          <w:rFonts w:hint="eastAsia"/>
        </w:rPr>
        <w:t>は3</w:t>
      </w:r>
      <w:r w:rsidRPr="00233E87">
        <w:t>6</w:t>
      </w:r>
      <w:r w:rsidRPr="00233E87">
        <w:rPr>
          <w:rFonts w:hint="eastAsia"/>
        </w:rPr>
        <w:t>個という少数のアミノ酸残基からなる非常に小さなタンパク質であり、計算機上での取り扱いが比較的容易であると考えられる</w:t>
      </w:r>
      <w:r w:rsidR="0064074A">
        <w:rPr>
          <w:rFonts w:hint="eastAsia"/>
        </w:rPr>
        <w:t>（</w:t>
      </w:r>
      <w:r w:rsidR="0064074A">
        <w:fldChar w:fldCharType="begin"/>
      </w:r>
      <w:r w:rsidR="0064074A">
        <w:instrText xml:space="preserve"> </w:instrText>
      </w:r>
      <w:r w:rsidR="0064074A">
        <w:rPr>
          <w:rFonts w:hint="eastAsia"/>
        </w:rPr>
        <w:instrText>REF _Ref119074079 \h</w:instrText>
      </w:r>
      <w:r w:rsidR="0064074A">
        <w:instrText xml:space="preserve"> </w:instrText>
      </w:r>
      <w:r w:rsidR="0064074A">
        <w:fldChar w:fldCharType="separate"/>
      </w:r>
      <w:r w:rsidR="00570C0B">
        <w:t>図</w:t>
      </w:r>
      <w:r w:rsidR="00570C0B">
        <w:rPr>
          <w:noProof/>
        </w:rPr>
        <w:t>2</w:t>
      </w:r>
      <w:r w:rsidR="0064074A">
        <w:fldChar w:fldCharType="end"/>
      </w:r>
      <w:r w:rsidR="0064074A">
        <w:rPr>
          <w:rFonts w:hint="eastAsia"/>
        </w:rPr>
        <w:t>）</w:t>
      </w:r>
      <w:r w:rsidRPr="00233E87">
        <w:rPr>
          <w:rFonts w:hint="eastAsia"/>
        </w:rPr>
        <w:t>。</w:t>
      </w:r>
      <w:r w:rsidR="00E817D0">
        <w:rPr>
          <w:rFonts w:hint="eastAsia"/>
        </w:rPr>
        <w:t>T</w:t>
      </w:r>
      <w:r w:rsidR="00E817D0">
        <w:t>rCBM1</w:t>
      </w:r>
      <w:r w:rsidR="00E817D0">
        <w:rPr>
          <w:rFonts w:hint="eastAsia"/>
        </w:rPr>
        <w:t>は結晶性セルロースに対する結合能を有するタンパク質であり、T</w:t>
      </w:r>
      <w:r w:rsidR="00E817D0">
        <w:t>YR5</w:t>
      </w:r>
      <w:r w:rsidR="00E817D0">
        <w:rPr>
          <w:rFonts w:hint="eastAsia"/>
        </w:rPr>
        <w:t>,</w:t>
      </w:r>
      <w:r w:rsidR="00E817D0">
        <w:t xml:space="preserve"> TYR31, TYR32</w:t>
      </w:r>
      <w:r w:rsidR="00E817D0">
        <w:rPr>
          <w:rFonts w:hint="eastAsia"/>
        </w:rPr>
        <w:t>の芳香族アミノ酸によってセルロースの疎水性表面に結合することが知られている</w:t>
      </w:r>
      <w:sdt>
        <w:sdtPr>
          <w:rPr>
            <w:rFonts w:hint="eastAsia"/>
          </w:rPr>
          <w:id w:val="542726052"/>
          <w:citation/>
        </w:sdtPr>
        <w:sdtContent>
          <w:r w:rsidR="00821728">
            <w:fldChar w:fldCharType="begin"/>
          </w:r>
          <w:r w:rsidR="00821728">
            <w:instrText xml:space="preserve"> </w:instrText>
          </w:r>
          <w:r w:rsidR="00821728">
            <w:rPr>
              <w:rFonts w:hint="eastAsia"/>
            </w:rPr>
            <w:instrText>CITATION Linder1995a \l 1041</w:instrText>
          </w:r>
          <w:r w:rsidR="00821728">
            <w:instrText xml:space="preserve"> </w:instrText>
          </w:r>
          <w:r w:rsidR="00821728">
            <w:fldChar w:fldCharType="separate"/>
          </w:r>
          <w:r w:rsidR="00775FB5">
            <w:rPr>
              <w:rFonts w:hint="eastAsia"/>
              <w:noProof/>
            </w:rPr>
            <w:t xml:space="preserve"> </w:t>
          </w:r>
          <w:r w:rsidR="00775FB5">
            <w:rPr>
              <w:noProof/>
            </w:rPr>
            <w:t>[2]</w:t>
          </w:r>
          <w:r w:rsidR="00821728">
            <w:fldChar w:fldCharType="end"/>
          </w:r>
        </w:sdtContent>
      </w:sdt>
      <w:sdt>
        <w:sdtPr>
          <w:rPr>
            <w:rFonts w:hint="eastAsia"/>
          </w:rPr>
          <w:id w:val="-354195660"/>
          <w:citation/>
        </w:sdtPr>
        <w:sdtContent>
          <w:r w:rsidR="00821728">
            <w:fldChar w:fldCharType="begin"/>
          </w:r>
          <w:r w:rsidR="00CF41F8">
            <w:instrText xml:space="preserve">CITATION Linder1995b \l 1041 </w:instrText>
          </w:r>
          <w:r w:rsidR="00821728">
            <w:fldChar w:fldCharType="separate"/>
          </w:r>
          <w:r w:rsidR="00775FB5">
            <w:rPr>
              <w:noProof/>
            </w:rPr>
            <w:t xml:space="preserve"> [3]</w:t>
          </w:r>
          <w:r w:rsidR="00821728">
            <w:fldChar w:fldCharType="end"/>
          </w:r>
        </w:sdtContent>
      </w:sdt>
      <w:sdt>
        <w:sdtPr>
          <w:rPr>
            <w:rFonts w:hint="eastAsia"/>
          </w:rPr>
          <w:id w:val="468868843"/>
          <w:citation/>
        </w:sdtPr>
        <w:sdtContent>
          <w:r w:rsidR="00821728">
            <w:fldChar w:fldCharType="begin"/>
          </w:r>
          <w:r w:rsidR="00821728">
            <w:instrText xml:space="preserve"> </w:instrText>
          </w:r>
          <w:r w:rsidR="00821728">
            <w:rPr>
              <w:rFonts w:hint="eastAsia"/>
            </w:rPr>
            <w:instrText>CITATION Reinikainen1995 \l 1041</w:instrText>
          </w:r>
          <w:r w:rsidR="00821728">
            <w:instrText xml:space="preserve"> </w:instrText>
          </w:r>
          <w:r w:rsidR="00821728">
            <w:fldChar w:fldCharType="separate"/>
          </w:r>
          <w:r w:rsidR="00775FB5">
            <w:rPr>
              <w:rFonts w:hint="eastAsia"/>
              <w:noProof/>
            </w:rPr>
            <w:t xml:space="preserve"> </w:t>
          </w:r>
          <w:r w:rsidR="00775FB5">
            <w:rPr>
              <w:noProof/>
            </w:rPr>
            <w:t>[4]</w:t>
          </w:r>
          <w:r w:rsidR="00821728">
            <w:fldChar w:fldCharType="end"/>
          </w:r>
        </w:sdtContent>
      </w:sdt>
      <w:r w:rsidR="00E817D0">
        <w:rPr>
          <w:rFonts w:hint="eastAsia"/>
        </w:rPr>
        <w:t>（本文書内では、配列内のアミノ酸を略号と残基番号を並べた形で表すこととする。例えば5番目のチロシン残基であれば、アミノ酸3文字表記で「T</w:t>
      </w:r>
      <w:r w:rsidR="00E817D0">
        <w:t>YR5</w:t>
      </w:r>
      <w:r w:rsidR="00E817D0">
        <w:rPr>
          <w:rFonts w:hint="eastAsia"/>
        </w:rPr>
        <w:t>」あるいはアミノ酸1文字表記で「Y</w:t>
      </w:r>
      <w:r w:rsidR="00E817D0">
        <w:t>5</w:t>
      </w:r>
      <w:r w:rsidR="00E817D0">
        <w:rPr>
          <w:rFonts w:hint="eastAsia"/>
        </w:rPr>
        <w:t>」と表す）。</w:t>
      </w:r>
      <w:r w:rsidR="00EA485F">
        <w:rPr>
          <w:rFonts w:hint="eastAsia"/>
        </w:rPr>
        <w:t>また、A</w:t>
      </w:r>
      <w:r w:rsidR="00EA485F">
        <w:t>SN29</w:t>
      </w:r>
      <w:r w:rsidR="00EA485F">
        <w:rPr>
          <w:rFonts w:hint="eastAsia"/>
        </w:rPr>
        <w:t>とG</w:t>
      </w:r>
      <w:r w:rsidR="00EA485F">
        <w:t>LN34</w:t>
      </w:r>
      <w:r w:rsidR="00EA485F">
        <w:rPr>
          <w:rFonts w:hint="eastAsia"/>
        </w:rPr>
        <w:t>は、水素結合によって結晶性セルロースとの結合に寄与することが知られている</w:t>
      </w:r>
      <w:sdt>
        <w:sdtPr>
          <w:rPr>
            <w:rFonts w:hint="eastAsia"/>
          </w:rPr>
          <w:id w:val="-1570801971"/>
          <w:citation/>
        </w:sdtPr>
        <w:sdtContent>
          <w:r w:rsidR="00EA485F">
            <w:fldChar w:fldCharType="begin"/>
          </w:r>
          <w:r w:rsidR="00EA485F">
            <w:instrText xml:space="preserve"> </w:instrText>
          </w:r>
          <w:r w:rsidR="00EA485F">
            <w:rPr>
              <w:rFonts w:hint="eastAsia"/>
            </w:rPr>
            <w:instrText>CITATION Linder1995a \l 1041</w:instrText>
          </w:r>
          <w:r w:rsidR="00EA485F">
            <w:instrText xml:space="preserve"> </w:instrText>
          </w:r>
          <w:r w:rsidR="00EA485F">
            <w:fldChar w:fldCharType="separate"/>
          </w:r>
          <w:r w:rsidR="00775FB5">
            <w:rPr>
              <w:rFonts w:hint="eastAsia"/>
              <w:noProof/>
            </w:rPr>
            <w:t xml:space="preserve"> </w:t>
          </w:r>
          <w:r w:rsidR="00775FB5">
            <w:rPr>
              <w:noProof/>
            </w:rPr>
            <w:t>[2]</w:t>
          </w:r>
          <w:r w:rsidR="00EA485F">
            <w:fldChar w:fldCharType="end"/>
          </w:r>
        </w:sdtContent>
      </w:sdt>
      <w:r w:rsidR="00EA485F">
        <w:rPr>
          <w:rFonts w:hint="eastAsia"/>
        </w:rPr>
        <w:t>。</w:t>
      </w:r>
    </w:p>
    <w:p w14:paraId="6D94CFAF" w14:textId="77777777" w:rsidR="0064074A" w:rsidRDefault="0064074A" w:rsidP="0064074A">
      <w:pPr>
        <w:pStyle w:val="ad"/>
        <w:ind w:firstLine="211"/>
      </w:pPr>
    </w:p>
    <w:p w14:paraId="00F070FA" w14:textId="77777777" w:rsidR="0064074A" w:rsidRDefault="0064074A" w:rsidP="0064074A">
      <w:pPr>
        <w:pStyle w:val="af7"/>
      </w:pPr>
      <w:r>
        <w:rPr>
          <w:noProof/>
        </w:rPr>
        <w:drawing>
          <wp:inline distT="0" distB="0" distL="0" distR="0" wp14:anchorId="5967EF4E" wp14:editId="035461D3">
            <wp:extent cx="5400000" cy="347568"/>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693" b="21847"/>
                    <a:stretch/>
                  </pic:blipFill>
                  <pic:spPr bwMode="auto">
                    <a:xfrm>
                      <a:off x="0" y="0"/>
                      <a:ext cx="5400000" cy="347568"/>
                    </a:xfrm>
                    <a:prstGeom prst="rect">
                      <a:avLst/>
                    </a:prstGeom>
                    <a:noFill/>
                    <a:ln>
                      <a:noFill/>
                    </a:ln>
                    <a:extLst>
                      <a:ext uri="{53640926-AAD7-44D8-BBD7-CCE9431645EC}">
                        <a14:shadowObscured xmlns:a14="http://schemas.microsoft.com/office/drawing/2010/main"/>
                      </a:ext>
                    </a:extLst>
                  </pic:spPr>
                </pic:pic>
              </a:graphicData>
            </a:graphic>
          </wp:inline>
        </w:drawing>
      </w:r>
    </w:p>
    <w:p w14:paraId="232AD8CD" w14:textId="2E95F328" w:rsidR="0064074A" w:rsidRPr="00233E87" w:rsidRDefault="0064074A" w:rsidP="0064074A">
      <w:pPr>
        <w:pStyle w:val="af1"/>
        <w:ind w:left="845" w:right="845"/>
      </w:pPr>
      <w:bookmarkStart w:id="1" w:name="_Ref119074079"/>
      <w:r>
        <w:t>図</w:t>
      </w:r>
      <w:r>
        <w:fldChar w:fldCharType="begin"/>
      </w:r>
      <w:r>
        <w:instrText xml:space="preserve"> SEQ 図 \* ARABIC </w:instrText>
      </w:r>
      <w:r>
        <w:fldChar w:fldCharType="separate"/>
      </w:r>
      <w:r w:rsidR="00C43572">
        <w:rPr>
          <w:noProof/>
        </w:rPr>
        <w:t>2</w:t>
      </w:r>
      <w:r>
        <w:rPr>
          <w:noProof/>
        </w:rPr>
        <w:fldChar w:fldCharType="end"/>
      </w:r>
      <w:bookmarkEnd w:id="1"/>
      <w:r>
        <w:t xml:space="preserve">　</w:t>
      </w:r>
      <w:r w:rsidRPr="00233E87">
        <w:rPr>
          <w:rFonts w:hint="eastAsia"/>
        </w:rPr>
        <w:t>セルロース分解酵素TrCel7AのC</w:t>
      </w:r>
      <w:r w:rsidRPr="00233E87">
        <w:t>BD</w:t>
      </w:r>
      <w:r>
        <w:rPr>
          <w:rFonts w:hint="eastAsia"/>
        </w:rPr>
        <w:t>である、</w:t>
      </w:r>
      <w:r>
        <w:t>TrCBM1</w:t>
      </w:r>
      <w:r>
        <w:rPr>
          <w:rFonts w:hint="eastAsia"/>
        </w:rPr>
        <w:t>（</w:t>
      </w:r>
      <w:proofErr w:type="spellStart"/>
      <w:r>
        <w:rPr>
          <w:rFonts w:hint="eastAsia"/>
        </w:rPr>
        <w:t>U</w:t>
      </w:r>
      <w:r>
        <w:t>niProt</w:t>
      </w:r>
      <w:proofErr w:type="spellEnd"/>
      <w:r>
        <w:t xml:space="preserve"> ID</w:t>
      </w:r>
      <w:r>
        <w:rPr>
          <w:rFonts w:hint="eastAsia"/>
        </w:rPr>
        <w:t>：</w:t>
      </w:r>
      <w:r>
        <w:t>P62694</w:t>
      </w:r>
      <w:r>
        <w:rPr>
          <w:rFonts w:hint="eastAsia"/>
        </w:rPr>
        <w:t>の4</w:t>
      </w:r>
      <w:r>
        <w:t>78</w:t>
      </w:r>
      <w:r>
        <w:rPr>
          <w:rFonts w:hint="eastAsia"/>
        </w:rPr>
        <w:t>～5</w:t>
      </w:r>
      <w:r>
        <w:t>13</w:t>
      </w:r>
      <w:r>
        <w:rPr>
          <w:rFonts w:hint="eastAsia"/>
        </w:rPr>
        <w:t>番目のアミノ酸残基）のアミノ酸配列</w:t>
      </w:r>
      <w:sdt>
        <w:sdtPr>
          <w:rPr>
            <w:rFonts w:hint="eastAsia"/>
          </w:rPr>
          <w:id w:val="1797331072"/>
          <w:citation/>
        </w:sdtPr>
        <w:sdtContent>
          <w:r>
            <w:fldChar w:fldCharType="begin"/>
          </w:r>
          <w:r>
            <w:instrText xml:space="preserve"> </w:instrText>
          </w:r>
          <w:r>
            <w:rPr>
              <w:rFonts w:hint="eastAsia"/>
            </w:rPr>
            <w:instrText>CITATION UniProtP62694 \l 1041</w:instrText>
          </w:r>
          <w:r>
            <w:instrText xml:space="preserve"> </w:instrText>
          </w:r>
          <w:r>
            <w:fldChar w:fldCharType="separate"/>
          </w:r>
          <w:r w:rsidR="00775FB5">
            <w:rPr>
              <w:rFonts w:hint="eastAsia"/>
              <w:noProof/>
            </w:rPr>
            <w:t xml:space="preserve"> </w:t>
          </w:r>
          <w:r w:rsidR="00775FB5">
            <w:rPr>
              <w:noProof/>
            </w:rPr>
            <w:t>[5]</w:t>
          </w:r>
          <w:r>
            <w:fldChar w:fldCharType="end"/>
          </w:r>
        </w:sdtContent>
      </w:sdt>
      <w:r>
        <w:rPr>
          <w:rFonts w:hint="eastAsia"/>
        </w:rPr>
        <w:t>。アミノ酸の種類は一般的な1文字表記で示している。結晶性セルロースに対する結合部位アミノ酸に下線を引いた。下線部のうち、緑色で示したものは芳香族アミノ酸、水色で示したものは親水性アミノ酸である。</w:t>
      </w:r>
    </w:p>
    <w:p w14:paraId="623BE668" w14:textId="77777777" w:rsidR="00470BA1" w:rsidRPr="0064074A" w:rsidRDefault="00470BA1" w:rsidP="008006DD">
      <w:pPr>
        <w:pStyle w:val="ad"/>
        <w:ind w:firstLine="211"/>
      </w:pPr>
    </w:p>
    <w:p w14:paraId="783DFE1E" w14:textId="02DA1490" w:rsidR="00233E87" w:rsidRPr="00233E87" w:rsidRDefault="00233E87" w:rsidP="008006DD">
      <w:pPr>
        <w:pStyle w:val="ad"/>
        <w:ind w:firstLine="211"/>
      </w:pPr>
      <w:r w:rsidRPr="00233E87">
        <w:rPr>
          <w:rFonts w:hint="eastAsia"/>
        </w:rPr>
        <w:t>計算機上でタンパク質の変異体を作り出すには、タンパク質配列の改変を行い、その配列に対応する立体構造を予測する技術が必要となる。本研究においては、タンパク質改変及び立体構造予測技術のベースとして、R</w:t>
      </w:r>
      <w:r w:rsidRPr="00233E87">
        <w:t>osetta</w:t>
      </w:r>
      <w:r w:rsidRPr="00233E87">
        <w:rPr>
          <w:rFonts w:hint="eastAsia"/>
        </w:rPr>
        <w:t>を用いた。Rosettaは独自のエネルギー関数と探索アルゴリズムからなる、オープンソースのタンパク質モデリングソフトウェア群である。このソフトウェア群で実現されている技術のキャッチアップと実際にセルロース結合性タンパク質の変異体を探索するトライアルを目的に、立体構造の最適化計算、側鎖改変プロトコルを中心に論文・マニュアルの調査から実際の変異体候補探索までを実施した。2</w:t>
      </w:r>
      <w:r w:rsidRPr="00233E87">
        <w:t>019</w:t>
      </w:r>
      <w:r w:rsidRPr="00233E87">
        <w:rPr>
          <w:rFonts w:hint="eastAsia"/>
        </w:rPr>
        <w:t>年度の共同研究では、酵素設計には量子化学的反応を考慮する必要があるためR</w:t>
      </w:r>
      <w:r w:rsidRPr="00233E87">
        <w:t>osetta</w:t>
      </w:r>
      <w:r w:rsidRPr="00233E87">
        <w:rPr>
          <w:rFonts w:hint="eastAsia"/>
        </w:rPr>
        <w:t>の適用は難しいとしていたが、結合性タンパク質の設計問題においてはR</w:t>
      </w:r>
      <w:r w:rsidRPr="00233E87">
        <w:t>osetta</w:t>
      </w:r>
      <w:r w:rsidRPr="00233E87">
        <w:rPr>
          <w:rFonts w:hint="eastAsia"/>
        </w:rPr>
        <w:t>が適用可能であると判断した。R</w:t>
      </w:r>
      <w:r w:rsidRPr="00233E87">
        <w:t>osetta</w:t>
      </w:r>
      <w:r w:rsidRPr="00233E87">
        <w:rPr>
          <w:rFonts w:hint="eastAsia"/>
        </w:rPr>
        <w:t>には</w:t>
      </w:r>
      <w:r w:rsidR="00504A8D">
        <w:rPr>
          <w:rFonts w:hint="eastAsia"/>
        </w:rPr>
        <w:t>側鎖置換によるタンパク質の自由エネルギー変化の予測</w:t>
      </w:r>
      <w:r w:rsidRPr="00233E87">
        <w:rPr>
          <w:rFonts w:hint="eastAsia"/>
        </w:rPr>
        <w:t>プロトコルであるC</w:t>
      </w:r>
      <w:r w:rsidRPr="00233E87">
        <w:t>artesian DDG</w:t>
      </w:r>
      <w:sdt>
        <w:sdtPr>
          <w:id w:val="1389771159"/>
          <w:citation/>
        </w:sdtPr>
        <w:sdtContent>
          <w:r w:rsidR="00560A41">
            <w:fldChar w:fldCharType="begin"/>
          </w:r>
          <w:r w:rsidR="00560A41">
            <w:instrText xml:space="preserve"> </w:instrText>
          </w:r>
          <w:r w:rsidR="00560A41">
            <w:rPr>
              <w:rFonts w:hint="eastAsia"/>
            </w:rPr>
            <w:instrText>CITATION cartesianddG \l 1041</w:instrText>
          </w:r>
          <w:r w:rsidR="00560A41">
            <w:instrText xml:space="preserve"> </w:instrText>
          </w:r>
          <w:r w:rsidR="00560A41">
            <w:fldChar w:fldCharType="separate"/>
          </w:r>
          <w:r w:rsidR="00775FB5">
            <w:rPr>
              <w:rFonts w:hint="eastAsia"/>
              <w:noProof/>
            </w:rPr>
            <w:t xml:space="preserve"> </w:t>
          </w:r>
          <w:r w:rsidR="00775FB5">
            <w:rPr>
              <w:noProof/>
            </w:rPr>
            <w:t>[6]</w:t>
          </w:r>
          <w:r w:rsidR="00560A41">
            <w:fldChar w:fldCharType="end"/>
          </w:r>
        </w:sdtContent>
      </w:sdt>
      <w:r w:rsidRPr="00233E87">
        <w:rPr>
          <w:rFonts w:hint="eastAsia"/>
        </w:rPr>
        <w:t>や、R</w:t>
      </w:r>
      <w:r w:rsidRPr="00233E87">
        <w:t>osetta</w:t>
      </w:r>
      <w:r w:rsidRPr="00233E87">
        <w:rPr>
          <w:rFonts w:hint="eastAsia"/>
        </w:rPr>
        <w:t>スコアが最適化されるように自動で配列探索を行うプロトコルである</w:t>
      </w:r>
      <w:proofErr w:type="spellStart"/>
      <w:r w:rsidRPr="00233E87">
        <w:rPr>
          <w:rFonts w:hint="eastAsia"/>
        </w:rPr>
        <w:t>F</w:t>
      </w:r>
      <w:r w:rsidRPr="00233E87">
        <w:t>astDesign</w:t>
      </w:r>
      <w:proofErr w:type="spellEnd"/>
      <w:r w:rsidRPr="00233E87">
        <w:rPr>
          <w:rFonts w:hint="eastAsia"/>
        </w:rPr>
        <w:t>のほか、様々なプロトコルが実装されているが、本研究ではCartesian</w:t>
      </w:r>
      <w:r w:rsidRPr="00233E87">
        <w:t xml:space="preserve"> </w:t>
      </w:r>
      <w:r w:rsidRPr="00233E87">
        <w:rPr>
          <w:rFonts w:hint="eastAsia"/>
        </w:rPr>
        <w:t>DDGと</w:t>
      </w:r>
      <w:proofErr w:type="spellStart"/>
      <w:r w:rsidRPr="00233E87">
        <w:rPr>
          <w:rFonts w:hint="eastAsia"/>
        </w:rPr>
        <w:t>F</w:t>
      </w:r>
      <w:r w:rsidRPr="00233E87">
        <w:t>astDesign</w:t>
      </w:r>
      <w:proofErr w:type="spellEnd"/>
      <w:r w:rsidRPr="00233E87">
        <w:rPr>
          <w:rFonts w:hint="eastAsia"/>
        </w:rPr>
        <w:t>の2つを配列の改変・探索に使用した。R</w:t>
      </w:r>
      <w:r w:rsidRPr="00233E87">
        <w:t>osetta</w:t>
      </w:r>
      <w:r w:rsidRPr="00233E87">
        <w:rPr>
          <w:rFonts w:hint="eastAsia"/>
        </w:rPr>
        <w:t>のプロトコルを用いた改変については</w:t>
      </w:r>
      <w:r w:rsidR="0086612A">
        <w:fldChar w:fldCharType="begin"/>
      </w:r>
      <w:r w:rsidR="0086612A">
        <w:instrText xml:space="preserve"> </w:instrText>
      </w:r>
      <w:r w:rsidR="0086612A">
        <w:rPr>
          <w:rFonts w:hint="eastAsia"/>
        </w:rPr>
        <w:instrText>REF _Ref119426256 \r \h</w:instrText>
      </w:r>
      <w:r w:rsidR="0086612A">
        <w:instrText xml:space="preserve"> </w:instrText>
      </w:r>
      <w:r w:rsidR="0086612A">
        <w:fldChar w:fldCharType="separate"/>
      </w:r>
      <w:r w:rsidR="00570C0B">
        <w:t>3.3.1</w:t>
      </w:r>
      <w:r w:rsidR="0086612A">
        <w:fldChar w:fldCharType="end"/>
      </w:r>
      <w:r w:rsidRPr="00233E87">
        <w:rPr>
          <w:rFonts w:hint="eastAsia"/>
        </w:rPr>
        <w:t>に、</w:t>
      </w:r>
      <w:proofErr w:type="spellStart"/>
      <w:r w:rsidRPr="00233E87">
        <w:rPr>
          <w:rFonts w:hint="eastAsia"/>
        </w:rPr>
        <w:t>F</w:t>
      </w:r>
      <w:r w:rsidRPr="00233E87">
        <w:t>astDesign</w:t>
      </w:r>
      <w:proofErr w:type="spellEnd"/>
      <w:r w:rsidRPr="00233E87">
        <w:rPr>
          <w:rFonts w:hint="eastAsia"/>
        </w:rPr>
        <w:t>を用いた配列探索については</w:t>
      </w:r>
      <w:r w:rsidR="0086612A">
        <w:fldChar w:fldCharType="begin"/>
      </w:r>
      <w:r w:rsidR="0086612A">
        <w:instrText xml:space="preserve"> </w:instrText>
      </w:r>
      <w:r w:rsidR="0086612A">
        <w:rPr>
          <w:rFonts w:hint="eastAsia"/>
        </w:rPr>
        <w:instrText>REF _Ref119426268 \r \h</w:instrText>
      </w:r>
      <w:r w:rsidR="0086612A">
        <w:instrText xml:space="preserve"> </w:instrText>
      </w:r>
      <w:r w:rsidR="0086612A">
        <w:fldChar w:fldCharType="separate"/>
      </w:r>
      <w:r w:rsidR="00570C0B">
        <w:t>3.3.2.1</w:t>
      </w:r>
      <w:r w:rsidR="0086612A">
        <w:fldChar w:fldCharType="end"/>
      </w:r>
      <w:r w:rsidRPr="00233E87">
        <w:rPr>
          <w:rFonts w:hint="eastAsia"/>
        </w:rPr>
        <w:t>に記述する。</w:t>
      </w:r>
    </w:p>
    <w:p w14:paraId="40C4D2BF" w14:textId="77777777" w:rsidR="0064074A" w:rsidRDefault="0064074A" w:rsidP="0064074A">
      <w:pPr>
        <w:pStyle w:val="ad"/>
        <w:ind w:firstLine="211"/>
      </w:pPr>
    </w:p>
    <w:p w14:paraId="36A0DD67" w14:textId="06AEF087" w:rsidR="00233E87" w:rsidRPr="00233E87" w:rsidRDefault="00233E87" w:rsidP="008006DD">
      <w:pPr>
        <w:pStyle w:val="ad"/>
        <w:ind w:firstLine="211"/>
      </w:pPr>
      <w:r w:rsidRPr="00233E87">
        <w:rPr>
          <w:rFonts w:hint="eastAsia"/>
        </w:rPr>
        <w:lastRenderedPageBreak/>
        <w:t>本研究では</w:t>
      </w:r>
      <w:r w:rsidR="00592E66">
        <w:t>TrCBM1</w:t>
      </w:r>
      <w:r w:rsidR="00592E66">
        <w:rPr>
          <w:rFonts w:hint="eastAsia"/>
        </w:rPr>
        <w:t>の</w:t>
      </w:r>
      <w:r w:rsidR="008067F7">
        <w:rPr>
          <w:rFonts w:hint="eastAsia"/>
        </w:rPr>
        <w:t>野生型</w:t>
      </w:r>
      <w:r w:rsidR="008067F7" w:rsidRPr="00E74C73">
        <w:rPr>
          <w:rFonts w:hint="eastAsia"/>
        </w:rPr>
        <w:t>（</w:t>
      </w:r>
      <w:r w:rsidR="008067F7">
        <w:t>w</w:t>
      </w:r>
      <w:r w:rsidR="008067F7" w:rsidRPr="00E74C73">
        <w:rPr>
          <w:rFonts w:hint="eastAsia"/>
        </w:rPr>
        <w:t>ild type：</w:t>
      </w:r>
      <w:r w:rsidR="008067F7">
        <w:rPr>
          <w:rFonts w:hint="eastAsia"/>
        </w:rPr>
        <w:t>W</w:t>
      </w:r>
      <w:r w:rsidR="008067F7">
        <w:t>T</w:t>
      </w:r>
      <w:r w:rsidR="008067F7" w:rsidRPr="00E74C73">
        <w:rPr>
          <w:rFonts w:hint="eastAsia"/>
        </w:rPr>
        <w:t>）</w:t>
      </w:r>
      <w:r w:rsidR="008067F7">
        <w:rPr>
          <w:rFonts w:hint="eastAsia"/>
        </w:rPr>
        <w:t>の</w:t>
      </w:r>
      <w:r w:rsidR="00592E66">
        <w:rPr>
          <w:rFonts w:hint="eastAsia"/>
        </w:rPr>
        <w:t>立体構造データをP</w:t>
      </w:r>
      <w:r w:rsidR="00592E66">
        <w:t>rotein Data Bank</w:t>
      </w:r>
      <w:r w:rsidR="00592E66">
        <w:rPr>
          <w:rFonts w:hint="eastAsia"/>
        </w:rPr>
        <w:t>（P</w:t>
      </w:r>
      <w:r w:rsidR="00592E66">
        <w:t>DB</w:t>
      </w:r>
      <w:r w:rsidR="00592E66">
        <w:rPr>
          <w:rFonts w:hint="eastAsia"/>
        </w:rPr>
        <w:t>）から取得し（</w:t>
      </w:r>
      <w:r w:rsidR="00592E66">
        <w:fldChar w:fldCharType="begin"/>
      </w:r>
      <w:r w:rsidR="00592E66">
        <w:instrText xml:space="preserve"> </w:instrText>
      </w:r>
      <w:r w:rsidR="00592E66">
        <w:rPr>
          <w:rFonts w:hint="eastAsia"/>
        </w:rPr>
        <w:instrText>REF _Ref119074616 \h</w:instrText>
      </w:r>
      <w:r w:rsidR="00592E66">
        <w:instrText xml:space="preserve"> </w:instrText>
      </w:r>
      <w:r w:rsidR="00592E66">
        <w:fldChar w:fldCharType="separate"/>
      </w:r>
      <w:r w:rsidR="00570C0B">
        <w:t>図</w:t>
      </w:r>
      <w:r w:rsidR="00570C0B">
        <w:rPr>
          <w:noProof/>
        </w:rPr>
        <w:t>3</w:t>
      </w:r>
      <w:r w:rsidR="00592E66">
        <w:fldChar w:fldCharType="end"/>
      </w:r>
      <w:r w:rsidR="00592E66">
        <w:rPr>
          <w:rFonts w:hint="eastAsia"/>
        </w:rPr>
        <w:t>）、</w:t>
      </w:r>
      <w:r w:rsidRPr="00233E87">
        <w:rPr>
          <w:rFonts w:hint="eastAsia"/>
        </w:rPr>
        <w:t>Rosettaを用いて、TrCBM1の結合部位変異体、1～5点変異体、</w:t>
      </w:r>
      <w:proofErr w:type="spellStart"/>
      <w:r w:rsidRPr="00233E87">
        <w:rPr>
          <w:rFonts w:hint="eastAsia"/>
        </w:rPr>
        <w:t>FastDesign</w:t>
      </w:r>
      <w:proofErr w:type="spellEnd"/>
      <w:r w:rsidRPr="00233E87">
        <w:rPr>
          <w:rFonts w:hint="eastAsia"/>
        </w:rPr>
        <w:t>設計、</w:t>
      </w:r>
      <w:proofErr w:type="spellStart"/>
      <w:r w:rsidRPr="00233E87">
        <w:rPr>
          <w:rFonts w:hint="eastAsia"/>
        </w:rPr>
        <w:t>FastDesign</w:t>
      </w:r>
      <w:proofErr w:type="spellEnd"/>
      <w:r w:rsidRPr="00233E87">
        <w:rPr>
          <w:rFonts w:hint="eastAsia"/>
        </w:rPr>
        <w:t>から</w:t>
      </w:r>
      <w:r w:rsidR="008067F7">
        <w:rPr>
          <w:rFonts w:hint="eastAsia"/>
        </w:rPr>
        <w:t>W</w:t>
      </w:r>
      <w:r w:rsidR="008067F7">
        <w:t>T</w:t>
      </w:r>
      <w:r w:rsidR="008067F7">
        <w:rPr>
          <w:rFonts w:hint="eastAsia"/>
        </w:rPr>
        <w:t>配列</w:t>
      </w:r>
      <w:r w:rsidRPr="00233E87">
        <w:rPr>
          <w:rFonts w:hint="eastAsia"/>
        </w:rPr>
        <w:t>へと戻していった変異体（</w:t>
      </w:r>
      <w:proofErr w:type="spellStart"/>
      <w:r w:rsidRPr="00233E87">
        <w:rPr>
          <w:rFonts w:hint="eastAsia"/>
        </w:rPr>
        <w:t>BackMutation</w:t>
      </w:r>
      <w:proofErr w:type="spellEnd"/>
      <w:r w:rsidRPr="00233E87">
        <w:rPr>
          <w:rFonts w:hint="eastAsia"/>
        </w:rPr>
        <w:t>と命名）を作成した。結合部位変異体については、基質結合性を失うと予想される</w:t>
      </w:r>
      <w:sdt>
        <w:sdtPr>
          <w:rPr>
            <w:rFonts w:hint="eastAsia"/>
          </w:rPr>
          <w:id w:val="-9606722"/>
          <w:citation/>
        </w:sdtPr>
        <w:sdtContent>
          <w:r w:rsidR="00821728">
            <w:fldChar w:fldCharType="begin"/>
          </w:r>
          <w:r w:rsidR="00821728">
            <w:instrText xml:space="preserve"> </w:instrText>
          </w:r>
          <w:r w:rsidR="00821728">
            <w:rPr>
              <w:rFonts w:hint="eastAsia"/>
            </w:rPr>
            <w:instrText>CITATION Linder1995a \l 1041</w:instrText>
          </w:r>
          <w:r w:rsidR="00821728">
            <w:instrText xml:space="preserve"> </w:instrText>
          </w:r>
          <w:r w:rsidR="00821728">
            <w:fldChar w:fldCharType="separate"/>
          </w:r>
          <w:r w:rsidR="00775FB5">
            <w:rPr>
              <w:rFonts w:hint="eastAsia"/>
              <w:noProof/>
            </w:rPr>
            <w:t xml:space="preserve"> </w:t>
          </w:r>
          <w:r w:rsidR="00775FB5">
            <w:rPr>
              <w:noProof/>
            </w:rPr>
            <w:t>[2]</w:t>
          </w:r>
          <w:r w:rsidR="00821728">
            <w:fldChar w:fldCharType="end"/>
          </w:r>
        </w:sdtContent>
      </w:sdt>
      <w:r w:rsidRPr="00233E87">
        <w:rPr>
          <w:rFonts w:hint="eastAsia"/>
        </w:rPr>
        <w:t>アラニン</w:t>
      </w:r>
      <w:r w:rsidR="008C6B87">
        <w:rPr>
          <w:rFonts w:hint="eastAsia"/>
        </w:rPr>
        <w:t>置換の組み合わせ</w:t>
      </w:r>
      <w:r w:rsidRPr="00233E87">
        <w:rPr>
          <w:rFonts w:hint="eastAsia"/>
        </w:rPr>
        <w:t>の変異体3</w:t>
      </w:r>
      <w:r w:rsidRPr="00233E87">
        <w:t>1</w:t>
      </w:r>
      <w:r w:rsidRPr="00233E87">
        <w:rPr>
          <w:rFonts w:hint="eastAsia"/>
        </w:rPr>
        <w:t>種と、維持あるいは強化されると予想される</w:t>
      </w:r>
      <w:sdt>
        <w:sdtPr>
          <w:rPr>
            <w:rFonts w:hint="eastAsia"/>
          </w:rPr>
          <w:id w:val="-378009766"/>
          <w:citation/>
        </w:sdtPr>
        <w:sdtContent>
          <w:r w:rsidR="00821728">
            <w:fldChar w:fldCharType="begin"/>
          </w:r>
          <w:r w:rsidR="00CF41F8">
            <w:instrText xml:space="preserve">CITATION Linder1995b \l 1041 </w:instrText>
          </w:r>
          <w:r w:rsidR="00821728">
            <w:fldChar w:fldCharType="separate"/>
          </w:r>
          <w:r w:rsidR="00775FB5">
            <w:rPr>
              <w:noProof/>
            </w:rPr>
            <w:t xml:space="preserve"> [3]</w:t>
          </w:r>
          <w:r w:rsidR="00821728">
            <w:fldChar w:fldCharType="end"/>
          </w:r>
        </w:sdtContent>
      </w:sdt>
      <w:sdt>
        <w:sdtPr>
          <w:rPr>
            <w:rFonts w:hint="eastAsia"/>
          </w:rPr>
          <w:id w:val="2117780775"/>
          <w:citation/>
        </w:sdtPr>
        <w:sdtContent>
          <w:r w:rsidR="00821728">
            <w:fldChar w:fldCharType="begin"/>
          </w:r>
          <w:r w:rsidR="00821728">
            <w:instrText xml:space="preserve"> </w:instrText>
          </w:r>
          <w:r w:rsidR="00821728">
            <w:rPr>
              <w:rFonts w:hint="eastAsia"/>
            </w:rPr>
            <w:instrText>CITATION Reinikainen1995 \l 1041</w:instrText>
          </w:r>
          <w:r w:rsidR="00821728">
            <w:instrText xml:space="preserve"> </w:instrText>
          </w:r>
          <w:r w:rsidR="00821728">
            <w:fldChar w:fldCharType="separate"/>
          </w:r>
          <w:r w:rsidR="00775FB5">
            <w:rPr>
              <w:rFonts w:hint="eastAsia"/>
              <w:noProof/>
            </w:rPr>
            <w:t xml:space="preserve"> </w:t>
          </w:r>
          <w:r w:rsidR="00775FB5">
            <w:rPr>
              <w:noProof/>
            </w:rPr>
            <w:t>[4]</w:t>
          </w:r>
          <w:r w:rsidR="00821728">
            <w:fldChar w:fldCharType="end"/>
          </w:r>
        </w:sdtContent>
      </w:sdt>
      <w:r w:rsidRPr="00233E87">
        <w:rPr>
          <w:rFonts w:hint="eastAsia"/>
        </w:rPr>
        <w:t>チロシンから芳香族アミノ酸（トリプトファン、フェニルアラニン、ヒスチジン）への変異体6</w:t>
      </w:r>
      <w:r w:rsidRPr="00233E87">
        <w:t>3</w:t>
      </w:r>
      <w:r w:rsidRPr="00233E87">
        <w:rPr>
          <w:rFonts w:hint="eastAsia"/>
        </w:rPr>
        <w:t>種を網羅的に作成した。1点変異体は36</w:t>
      </w:r>
      <w:r w:rsidR="00A553CD">
        <w:t xml:space="preserve"> </w:t>
      </w:r>
      <w:r w:rsidRPr="00233E87">
        <w:rPr>
          <w:rFonts w:hint="eastAsia"/>
        </w:rPr>
        <w:t>×</w:t>
      </w:r>
      <w:r w:rsidR="00A553CD">
        <w:rPr>
          <w:rFonts w:hint="eastAsia"/>
        </w:rPr>
        <w:t xml:space="preserve"> </w:t>
      </w:r>
      <w:r w:rsidRPr="00233E87">
        <w:rPr>
          <w:rFonts w:hint="eastAsia"/>
        </w:rPr>
        <w:t>19</w:t>
      </w:r>
      <w:r w:rsidR="00A553CD">
        <w:t xml:space="preserve"> </w:t>
      </w:r>
      <w:r w:rsidRPr="00233E87">
        <w:rPr>
          <w:rFonts w:hint="eastAsia"/>
        </w:rPr>
        <w:t>=</w:t>
      </w:r>
      <w:r w:rsidR="00A553CD">
        <w:t xml:space="preserve"> </w:t>
      </w:r>
      <w:r w:rsidRPr="00233E87">
        <w:rPr>
          <w:rFonts w:hint="eastAsia"/>
        </w:rPr>
        <w:t>684種、2点変異体は3</w:t>
      </w:r>
      <w:r w:rsidRPr="00233E87">
        <w:t>6</w:t>
      </w:r>
      <w:r w:rsidR="00A553CD">
        <w:t xml:space="preserve"> </w:t>
      </w:r>
      <w:r w:rsidRPr="00233E87">
        <w:rPr>
          <w:rFonts w:hint="eastAsia"/>
        </w:rPr>
        <w:t>×</w:t>
      </w:r>
      <w:r w:rsidR="00A553CD">
        <w:rPr>
          <w:rFonts w:hint="eastAsia"/>
        </w:rPr>
        <w:t xml:space="preserve"> </w:t>
      </w:r>
      <w:r w:rsidRPr="00233E87">
        <w:t>35</w:t>
      </w:r>
      <w:r w:rsidR="00A553CD">
        <w:t xml:space="preserve"> </w:t>
      </w:r>
      <w:r w:rsidRPr="00233E87">
        <w:rPr>
          <w:rFonts w:hint="eastAsia"/>
        </w:rPr>
        <w:t>÷</w:t>
      </w:r>
      <w:r w:rsidR="00A553CD">
        <w:rPr>
          <w:rFonts w:hint="eastAsia"/>
        </w:rPr>
        <w:t xml:space="preserve"> </w:t>
      </w:r>
      <w:r w:rsidRPr="00233E87">
        <w:t>2</w:t>
      </w:r>
      <w:r w:rsidR="00A553CD">
        <w:t xml:space="preserve"> </w:t>
      </w:r>
      <w:r w:rsidRPr="00233E87">
        <w:rPr>
          <w:rFonts w:hint="eastAsia"/>
        </w:rPr>
        <w:t>×</w:t>
      </w:r>
      <w:r w:rsidR="00A553CD">
        <w:rPr>
          <w:rFonts w:hint="eastAsia"/>
        </w:rPr>
        <w:t xml:space="preserve"> </w:t>
      </w:r>
      <w:r w:rsidRPr="00233E87">
        <w:rPr>
          <w:rFonts w:hint="eastAsia"/>
        </w:rPr>
        <w:t>19</w:t>
      </w:r>
      <w:r w:rsidR="00A553CD">
        <w:t xml:space="preserve"> </w:t>
      </w:r>
      <w:r w:rsidRPr="00233E87">
        <w:rPr>
          <w:rFonts w:hint="eastAsia"/>
        </w:rPr>
        <w:t>×</w:t>
      </w:r>
      <w:r w:rsidR="00A553CD">
        <w:rPr>
          <w:rFonts w:hint="eastAsia"/>
        </w:rPr>
        <w:t xml:space="preserve"> </w:t>
      </w:r>
      <w:r w:rsidRPr="00233E87">
        <w:rPr>
          <w:rFonts w:hint="eastAsia"/>
        </w:rPr>
        <w:t>19</w:t>
      </w:r>
      <w:r w:rsidR="00A553CD">
        <w:t xml:space="preserve"> </w:t>
      </w:r>
      <w:r w:rsidRPr="00233E87">
        <w:rPr>
          <w:rFonts w:hint="eastAsia"/>
        </w:rPr>
        <w:t>=</w:t>
      </w:r>
      <w:r w:rsidR="00A553CD">
        <w:t xml:space="preserve"> </w:t>
      </w:r>
      <w:r w:rsidRPr="00233E87">
        <w:rPr>
          <w:rFonts w:hint="eastAsia"/>
        </w:rPr>
        <w:t>227430種あり、これらを全てRosettaで作成し、スコアを評価した。3～5変異体については、Rosettaスコアをもとに、Rosetta外でのスコア最適化アルゴリズムによって配列探索を行った。3～5変異体についての詳細は</w:t>
      </w:r>
      <w:r w:rsidR="0086612A">
        <w:fldChar w:fldCharType="begin"/>
      </w:r>
      <w:r w:rsidR="0086612A">
        <w:instrText xml:space="preserve"> </w:instrText>
      </w:r>
      <w:r w:rsidR="0086612A">
        <w:rPr>
          <w:rFonts w:hint="eastAsia"/>
        </w:rPr>
        <w:instrText>REF _Ref118980617 \r \h</w:instrText>
      </w:r>
      <w:r w:rsidR="0086612A">
        <w:instrText xml:space="preserve"> </w:instrText>
      </w:r>
      <w:r w:rsidR="0086612A">
        <w:fldChar w:fldCharType="separate"/>
      </w:r>
      <w:r w:rsidR="00570C0B">
        <w:t>3.3.2.2</w:t>
      </w:r>
      <w:r w:rsidR="0086612A">
        <w:fldChar w:fldCharType="end"/>
      </w:r>
      <w:r w:rsidRPr="00233E87">
        <w:rPr>
          <w:rFonts w:hint="eastAsia"/>
        </w:rPr>
        <w:t>に記載する。</w:t>
      </w:r>
      <w:proofErr w:type="spellStart"/>
      <w:r w:rsidRPr="00233E87">
        <w:rPr>
          <w:rFonts w:hint="eastAsia"/>
        </w:rPr>
        <w:t>FastDesign</w:t>
      </w:r>
      <w:proofErr w:type="spellEnd"/>
      <w:r w:rsidRPr="00233E87">
        <w:rPr>
          <w:rFonts w:hint="eastAsia"/>
        </w:rPr>
        <w:t>は</w:t>
      </w:r>
      <w:r w:rsidRPr="00233E87">
        <w:t>4000</w:t>
      </w:r>
      <w:r w:rsidRPr="00233E87">
        <w:rPr>
          <w:rFonts w:hint="eastAsia"/>
        </w:rPr>
        <w:t>種作成し、</w:t>
      </w:r>
      <w:proofErr w:type="spellStart"/>
      <w:r w:rsidRPr="00233E87">
        <w:rPr>
          <w:rFonts w:hint="eastAsia"/>
        </w:rPr>
        <w:t>BackMutation</w:t>
      </w:r>
      <w:proofErr w:type="spellEnd"/>
      <w:r w:rsidRPr="00233E87">
        <w:rPr>
          <w:rFonts w:hint="eastAsia"/>
        </w:rPr>
        <w:t>は</w:t>
      </w:r>
      <w:proofErr w:type="spellStart"/>
      <w:r w:rsidRPr="00233E87">
        <w:rPr>
          <w:rFonts w:hint="eastAsia"/>
        </w:rPr>
        <w:t>F</w:t>
      </w:r>
      <w:r w:rsidRPr="00233E87">
        <w:t>astDesign</w:t>
      </w:r>
      <w:proofErr w:type="spellEnd"/>
      <w:r w:rsidRPr="00233E87">
        <w:rPr>
          <w:rFonts w:hint="eastAsia"/>
        </w:rPr>
        <w:t>のスコアの良いものを起点の配列として9</w:t>
      </w:r>
      <w:r w:rsidRPr="00233E87">
        <w:t>0</w:t>
      </w:r>
      <w:r w:rsidRPr="00233E87">
        <w:rPr>
          <w:rFonts w:hint="eastAsia"/>
        </w:rPr>
        <w:t>種作成した。</w:t>
      </w:r>
    </w:p>
    <w:p w14:paraId="07298AA9" w14:textId="33E41035" w:rsidR="00AE3D23" w:rsidRDefault="00AE3D23" w:rsidP="00AE3D23">
      <w:pPr>
        <w:pStyle w:val="ad"/>
        <w:ind w:firstLine="211"/>
      </w:pPr>
    </w:p>
    <w:p w14:paraId="1613B438" w14:textId="77777777" w:rsidR="0064074A" w:rsidRDefault="0064074A" w:rsidP="0064074A">
      <w:pPr>
        <w:pStyle w:val="af7"/>
      </w:pPr>
      <w:r>
        <w:rPr>
          <w:noProof/>
        </w:rPr>
        <w:drawing>
          <wp:inline distT="0" distB="0" distL="0" distR="0" wp14:anchorId="38093C0D" wp14:editId="55519E7B">
            <wp:extent cx="2700000" cy="1599991"/>
            <wp:effectExtent l="0" t="0" r="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0000" cy="1599991"/>
                    </a:xfrm>
                    <a:prstGeom prst="rect">
                      <a:avLst/>
                    </a:prstGeom>
                    <a:noFill/>
                    <a:ln>
                      <a:noFill/>
                    </a:ln>
                  </pic:spPr>
                </pic:pic>
              </a:graphicData>
            </a:graphic>
          </wp:inline>
        </w:drawing>
      </w:r>
      <w:r w:rsidRPr="000865F4">
        <w:rPr>
          <w:noProof/>
        </w:rPr>
        <w:drawing>
          <wp:inline distT="0" distB="0" distL="0" distR="0" wp14:anchorId="3739B3C5" wp14:editId="3BB2534D">
            <wp:extent cx="2700000" cy="1799155"/>
            <wp:effectExtent l="0" t="0" r="0" b="0"/>
            <wp:docPr id="2048" name="図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0000" cy="1799155"/>
                    </a:xfrm>
                    <a:prstGeom prst="rect">
                      <a:avLst/>
                    </a:prstGeom>
                    <a:noFill/>
                    <a:ln>
                      <a:noFill/>
                    </a:ln>
                  </pic:spPr>
                </pic:pic>
              </a:graphicData>
            </a:graphic>
          </wp:inline>
        </w:drawing>
      </w:r>
    </w:p>
    <w:p w14:paraId="0CF59659" w14:textId="77777777" w:rsidR="0064074A" w:rsidRDefault="0064074A" w:rsidP="0064074A">
      <w:pPr>
        <w:pStyle w:val="af7"/>
      </w:pPr>
      <w:r>
        <w:rPr>
          <w:noProof/>
        </w:rPr>
        <w:drawing>
          <wp:inline distT="0" distB="0" distL="0" distR="0" wp14:anchorId="4332766E" wp14:editId="01F6426A">
            <wp:extent cx="2700000" cy="1599991"/>
            <wp:effectExtent l="0" t="0" r="0" b="0"/>
            <wp:docPr id="2051" name="図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1599991"/>
                    </a:xfrm>
                    <a:prstGeom prst="rect">
                      <a:avLst/>
                    </a:prstGeom>
                    <a:noFill/>
                    <a:ln>
                      <a:noFill/>
                    </a:ln>
                  </pic:spPr>
                </pic:pic>
              </a:graphicData>
            </a:graphic>
          </wp:inline>
        </w:drawing>
      </w:r>
      <w:r>
        <w:rPr>
          <w:noProof/>
        </w:rPr>
        <w:drawing>
          <wp:inline distT="0" distB="0" distL="0" distR="0" wp14:anchorId="5F5E97ED" wp14:editId="4AF73A83">
            <wp:extent cx="2700000" cy="1799155"/>
            <wp:effectExtent l="0" t="0" r="0" b="0"/>
            <wp:docPr id="2052" name="図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0000" cy="1799155"/>
                    </a:xfrm>
                    <a:prstGeom prst="rect">
                      <a:avLst/>
                    </a:prstGeom>
                    <a:noFill/>
                    <a:ln>
                      <a:noFill/>
                    </a:ln>
                  </pic:spPr>
                </pic:pic>
              </a:graphicData>
            </a:graphic>
          </wp:inline>
        </w:drawing>
      </w:r>
    </w:p>
    <w:p w14:paraId="44958B2E" w14:textId="3528F963" w:rsidR="0064074A" w:rsidRDefault="0064074A" w:rsidP="0064074A">
      <w:pPr>
        <w:pStyle w:val="af1"/>
        <w:ind w:left="845" w:right="845"/>
      </w:pPr>
      <w:bookmarkStart w:id="2" w:name="_Ref119074616"/>
      <w:r>
        <w:t>図</w:t>
      </w:r>
      <w:fldSimple w:instr=" SEQ 図 \* ARABIC ">
        <w:r w:rsidR="00C43572">
          <w:rPr>
            <w:noProof/>
          </w:rPr>
          <w:t>3</w:t>
        </w:r>
      </w:fldSimple>
      <w:bookmarkEnd w:id="2"/>
      <w:r>
        <w:t xml:space="preserve">　PDB</w:t>
      </w:r>
      <w:r>
        <w:rPr>
          <w:rFonts w:hint="eastAsia"/>
        </w:rPr>
        <w:t>から取得した</w:t>
      </w:r>
      <w:r>
        <w:t>TrCBM1</w:t>
      </w:r>
      <w:r>
        <w:rPr>
          <w:rFonts w:hint="eastAsia"/>
        </w:rPr>
        <w:t>の立体構造データ（P</w:t>
      </w:r>
      <w:r>
        <w:t>DB ID</w:t>
      </w:r>
      <w:r>
        <w:rPr>
          <w:rFonts w:hint="eastAsia"/>
        </w:rPr>
        <w:t>：</w:t>
      </w:r>
      <w:r>
        <w:t>1CBH</w:t>
      </w:r>
      <w:r>
        <w:rPr>
          <w:rFonts w:hint="eastAsia"/>
        </w:rPr>
        <w:t>）</w:t>
      </w:r>
      <w:sdt>
        <w:sdtPr>
          <w:rPr>
            <w:rFonts w:hint="eastAsia"/>
          </w:rPr>
          <w:id w:val="1390155643"/>
          <w:citation/>
        </w:sdtPr>
        <w:sdtContent>
          <w:r>
            <w:fldChar w:fldCharType="begin"/>
          </w:r>
          <w:r>
            <w:instrText xml:space="preserve">CITATION PDB1CBH \l 1041 </w:instrText>
          </w:r>
          <w:r>
            <w:fldChar w:fldCharType="separate"/>
          </w:r>
          <w:r w:rsidR="00775FB5">
            <w:rPr>
              <w:noProof/>
            </w:rPr>
            <w:t xml:space="preserve"> [7]</w:t>
          </w:r>
          <w:r>
            <w:fldChar w:fldCharType="end"/>
          </w:r>
        </w:sdtContent>
      </w:sdt>
      <w:r>
        <w:rPr>
          <w:rFonts w:hint="eastAsia"/>
        </w:rPr>
        <w:t>。アミノ酸の種類は3文字表記で示している。緑色と水色のアミノ酸残基は結晶性セルロースに対する結合部位であり、色は</w:t>
      </w:r>
      <w:r>
        <w:fldChar w:fldCharType="begin"/>
      </w:r>
      <w:r>
        <w:instrText xml:space="preserve"> </w:instrText>
      </w:r>
      <w:r>
        <w:rPr>
          <w:rFonts w:hint="eastAsia"/>
        </w:rPr>
        <w:instrText>REF _Ref119074079 \h</w:instrText>
      </w:r>
      <w:r>
        <w:instrText xml:space="preserve"> </w:instrText>
      </w:r>
      <w:r>
        <w:fldChar w:fldCharType="separate"/>
      </w:r>
      <w:r w:rsidR="00570C0B">
        <w:t>図</w:t>
      </w:r>
      <w:r w:rsidR="00570C0B">
        <w:rPr>
          <w:noProof/>
        </w:rPr>
        <w:t>2</w:t>
      </w:r>
      <w:r>
        <w:fldChar w:fldCharType="end"/>
      </w:r>
      <w:r>
        <w:rPr>
          <w:rFonts w:hint="eastAsia"/>
        </w:rPr>
        <w:t>と対応している。上段は水素原子を除く全原子を描画しており、下段は結合部位の側鎖以外をリボン表記で描画している。また、左列と右列は同じ立体構造を互いに異なる視点から見た図となっている。</w:t>
      </w:r>
    </w:p>
    <w:p w14:paraId="49ED690E" w14:textId="77777777" w:rsidR="0064074A" w:rsidRDefault="0064074A" w:rsidP="00AE3D23">
      <w:pPr>
        <w:pStyle w:val="ad"/>
        <w:ind w:firstLine="211"/>
      </w:pPr>
    </w:p>
    <w:p w14:paraId="30734D9E" w14:textId="29B48D62" w:rsidR="00233E87" w:rsidRPr="00233E87" w:rsidRDefault="00233E87" w:rsidP="008006DD">
      <w:pPr>
        <w:pStyle w:val="ad"/>
        <w:ind w:firstLine="211"/>
      </w:pPr>
      <w:r w:rsidRPr="00233E87">
        <w:rPr>
          <w:rFonts w:hint="eastAsia"/>
        </w:rPr>
        <w:t>候補配列の評価は、Rosettaスコアによるタンパク質安定性評価と</w:t>
      </w:r>
      <w:proofErr w:type="spellStart"/>
      <w:r w:rsidRPr="00233E87">
        <w:rPr>
          <w:rFonts w:hint="eastAsia"/>
        </w:rPr>
        <w:t>AutoDock</w:t>
      </w:r>
      <w:proofErr w:type="spellEnd"/>
      <w:r w:rsidRPr="00233E87">
        <w:rPr>
          <w:rFonts w:hint="eastAsia"/>
        </w:rPr>
        <w:t xml:space="preserve"> Vinaスコアによる基質結合性評価によって行った。</w:t>
      </w:r>
      <w:proofErr w:type="spellStart"/>
      <w:r w:rsidRPr="00233E87">
        <w:rPr>
          <w:rFonts w:hint="eastAsia"/>
        </w:rPr>
        <w:t>A</w:t>
      </w:r>
      <w:r w:rsidRPr="00233E87">
        <w:t>utoDock</w:t>
      </w:r>
      <w:proofErr w:type="spellEnd"/>
      <w:r w:rsidRPr="00233E87">
        <w:t xml:space="preserve"> Vina</w:t>
      </w:r>
      <w:r w:rsidRPr="00233E87">
        <w:rPr>
          <w:rFonts w:hint="eastAsia"/>
        </w:rPr>
        <w:t>はタンパク質分子と基質分子の立体構造情報を入力として、複合体の結合の様式と結合親和性を予測するソフトウェアである。</w:t>
      </w:r>
      <w:proofErr w:type="spellStart"/>
      <w:r w:rsidRPr="00233E87">
        <w:rPr>
          <w:rFonts w:hint="eastAsia"/>
        </w:rPr>
        <w:t>A</w:t>
      </w:r>
      <w:r w:rsidRPr="00233E87">
        <w:t>utoDock</w:t>
      </w:r>
      <w:proofErr w:type="spellEnd"/>
      <w:r w:rsidRPr="00233E87">
        <w:t xml:space="preserve"> Vina</w:t>
      </w:r>
      <w:r w:rsidRPr="00233E87">
        <w:rPr>
          <w:rFonts w:hint="eastAsia"/>
        </w:rPr>
        <w:t>を用いた評価の詳細は</w:t>
      </w:r>
      <w:r w:rsidR="0086612A">
        <w:fldChar w:fldCharType="begin"/>
      </w:r>
      <w:r w:rsidR="0086612A">
        <w:instrText xml:space="preserve"> </w:instrText>
      </w:r>
      <w:r w:rsidR="0086612A">
        <w:rPr>
          <w:rFonts w:hint="eastAsia"/>
        </w:rPr>
        <w:instrText>REF _Ref119426292 \r \h</w:instrText>
      </w:r>
      <w:r w:rsidR="0086612A">
        <w:instrText xml:space="preserve"> </w:instrText>
      </w:r>
      <w:r w:rsidR="0086612A">
        <w:fldChar w:fldCharType="separate"/>
      </w:r>
      <w:r w:rsidR="00570C0B">
        <w:t>3.3.3.3</w:t>
      </w:r>
      <w:r w:rsidR="0086612A">
        <w:fldChar w:fldCharType="end"/>
      </w:r>
      <w:r w:rsidRPr="00233E87">
        <w:rPr>
          <w:rFonts w:hint="eastAsia"/>
        </w:rPr>
        <w:t>に記述する。</w:t>
      </w:r>
    </w:p>
    <w:p w14:paraId="52757080" w14:textId="77777777" w:rsidR="00233E87" w:rsidRPr="00233E87" w:rsidRDefault="00233E87" w:rsidP="008006DD">
      <w:pPr>
        <w:pStyle w:val="ad"/>
        <w:ind w:firstLine="211"/>
      </w:pPr>
    </w:p>
    <w:p w14:paraId="7E69D0FD" w14:textId="48AD59BB" w:rsidR="00233E87" w:rsidRPr="00233E87" w:rsidRDefault="00233E87" w:rsidP="008006DD">
      <w:pPr>
        <w:pStyle w:val="ad"/>
        <w:ind w:firstLine="211"/>
      </w:pPr>
      <w:r w:rsidRPr="00233E87">
        <w:rPr>
          <w:rFonts w:hint="eastAsia"/>
        </w:rPr>
        <w:t>W</w:t>
      </w:r>
      <w:r w:rsidRPr="00233E87">
        <w:t>et</w:t>
      </w:r>
      <w:r w:rsidRPr="00233E87">
        <w:rPr>
          <w:rFonts w:hint="eastAsia"/>
        </w:rPr>
        <w:t>実験や計算時間のかかる机上評価に用いる配列は、T</w:t>
      </w:r>
      <w:r w:rsidRPr="00233E87">
        <w:t>rCBM1</w:t>
      </w:r>
      <w:r w:rsidRPr="00233E87">
        <w:rPr>
          <w:rFonts w:hint="eastAsia"/>
        </w:rPr>
        <w:t>の変異体の中から</w:t>
      </w:r>
      <w:r w:rsidRPr="00233E87">
        <w:t>288</w:t>
      </w:r>
      <w:r w:rsidRPr="00233E87">
        <w:rPr>
          <w:rFonts w:hint="eastAsia"/>
        </w:rPr>
        <w:t>種を選定した。スクリーニングは、机上評価によって適切なスコア付けを行うことができれば、スコアの良いものを残すことで実行可能だが、今回は机上評価の技術要素の検証を重視するため、結合部位変異体以外の変異体については</w:t>
      </w:r>
      <w:r w:rsidRPr="00233E87">
        <w:rPr>
          <w:rFonts w:hint="eastAsia"/>
        </w:rPr>
        <w:lastRenderedPageBreak/>
        <w:t>Rosettaスコアと</w:t>
      </w:r>
      <w:proofErr w:type="spellStart"/>
      <w:r w:rsidR="001A792D">
        <w:rPr>
          <w:rFonts w:hint="eastAsia"/>
        </w:rPr>
        <w:t>AutoDock</w:t>
      </w:r>
      <w:proofErr w:type="spellEnd"/>
      <w:r w:rsidR="001A792D">
        <w:rPr>
          <w:rFonts w:hint="eastAsia"/>
        </w:rPr>
        <w:t xml:space="preserve"> Vinaスコア</w:t>
      </w:r>
      <w:r w:rsidRPr="00233E87">
        <w:rPr>
          <w:rFonts w:hint="eastAsia"/>
        </w:rPr>
        <w:t>が悪いものも含めて広範囲に分布するように選択した。また、TrCBM1以外のCBDも1</w:t>
      </w:r>
      <w:r w:rsidRPr="00233E87">
        <w:t>2</w:t>
      </w:r>
      <w:r w:rsidRPr="00233E87">
        <w:rPr>
          <w:rFonts w:hint="eastAsia"/>
        </w:rPr>
        <w:t>種類評価対象に含めて、計</w:t>
      </w:r>
      <w:r w:rsidRPr="00233E87">
        <w:t>300</w:t>
      </w:r>
      <w:r w:rsidRPr="00233E87">
        <w:rPr>
          <w:rFonts w:hint="eastAsia"/>
        </w:rPr>
        <w:t>種をW</w:t>
      </w:r>
      <w:r w:rsidRPr="00233E87">
        <w:t>et</w:t>
      </w:r>
      <w:r w:rsidRPr="00233E87">
        <w:rPr>
          <w:rFonts w:hint="eastAsia"/>
        </w:rPr>
        <w:t>実験での評価対象とした。TrCBM1以外のCBDについてはP</w:t>
      </w:r>
      <w:r w:rsidRPr="00233E87">
        <w:t>rotein Data Bank</w:t>
      </w:r>
      <w:r w:rsidR="000B03BB">
        <w:rPr>
          <w:rFonts w:hint="eastAsia"/>
        </w:rPr>
        <w:t>（</w:t>
      </w:r>
      <w:r w:rsidR="000B03BB" w:rsidRPr="00233E87">
        <w:rPr>
          <w:rFonts w:hint="eastAsia"/>
        </w:rPr>
        <w:t>PDB</w:t>
      </w:r>
      <w:r w:rsidR="000B03BB">
        <w:rPr>
          <w:rFonts w:hint="eastAsia"/>
        </w:rPr>
        <w:t>）</w:t>
      </w:r>
      <w:r w:rsidRPr="00233E87">
        <w:rPr>
          <w:rFonts w:hint="eastAsia"/>
        </w:rPr>
        <w:t>に登録されている配列から選択しており、机上評価は行っていない。</w:t>
      </w:r>
      <w:r w:rsidR="006F5438">
        <w:rPr>
          <w:rFonts w:hint="eastAsia"/>
        </w:rPr>
        <w:t>3</w:t>
      </w:r>
      <w:r w:rsidR="006F5438">
        <w:t>00</w:t>
      </w:r>
      <w:r w:rsidR="006F5438">
        <w:rPr>
          <w:rFonts w:hint="eastAsia"/>
        </w:rPr>
        <w:t>種の配列情報は付録に掲載する。</w:t>
      </w:r>
    </w:p>
    <w:p w14:paraId="3C8368BB" w14:textId="77777777" w:rsidR="00233E87" w:rsidRPr="00233E87" w:rsidRDefault="00233E87" w:rsidP="008006DD">
      <w:pPr>
        <w:pStyle w:val="ad"/>
        <w:ind w:firstLine="211"/>
      </w:pPr>
    </w:p>
    <w:p w14:paraId="18559A4A" w14:textId="3BB082AD" w:rsidR="00233E87" w:rsidRPr="00233E87" w:rsidRDefault="00233E87" w:rsidP="008006DD">
      <w:pPr>
        <w:pStyle w:val="ad"/>
        <w:ind w:firstLine="211"/>
      </w:pPr>
      <w:proofErr w:type="spellStart"/>
      <w:r w:rsidRPr="00233E87">
        <w:rPr>
          <w:rFonts w:hint="eastAsia"/>
        </w:rPr>
        <w:t>A</w:t>
      </w:r>
      <w:r w:rsidRPr="00233E87">
        <w:t>utoDock</w:t>
      </w:r>
      <w:proofErr w:type="spellEnd"/>
      <w:r w:rsidRPr="00233E87">
        <w:t xml:space="preserve"> </w:t>
      </w:r>
      <w:r w:rsidRPr="00233E87">
        <w:rPr>
          <w:rFonts w:hint="eastAsia"/>
        </w:rPr>
        <w:t>Vinaの実行には時間がかかるため、代替手段として</w:t>
      </w:r>
      <w:r w:rsidR="00B10514">
        <w:rPr>
          <w:rFonts w:hint="eastAsia"/>
        </w:rPr>
        <w:t>、より</w:t>
      </w:r>
      <w:r w:rsidRPr="00233E87">
        <w:rPr>
          <w:rFonts w:hint="eastAsia"/>
        </w:rPr>
        <w:t>高速に</w:t>
      </w:r>
      <w:r w:rsidR="00B10514">
        <w:rPr>
          <w:rFonts w:hint="eastAsia"/>
        </w:rPr>
        <w:t>スコアを</w:t>
      </w:r>
      <w:r w:rsidRPr="00233E87">
        <w:rPr>
          <w:rFonts w:hint="eastAsia"/>
        </w:rPr>
        <w:t>予測</w:t>
      </w:r>
      <w:r w:rsidR="00B10514">
        <w:rPr>
          <w:rFonts w:hint="eastAsia"/>
        </w:rPr>
        <w:t>可能な手法の実現が期待される。そこで本研究では</w:t>
      </w:r>
      <w:r w:rsidRPr="00233E87">
        <w:rPr>
          <w:rFonts w:hint="eastAsia"/>
        </w:rPr>
        <w:t>、深層学習による</w:t>
      </w:r>
      <w:proofErr w:type="spellStart"/>
      <w:r w:rsidR="001A792D">
        <w:rPr>
          <w:rFonts w:hint="eastAsia"/>
        </w:rPr>
        <w:t>AutoDock</w:t>
      </w:r>
      <w:proofErr w:type="spellEnd"/>
      <w:r w:rsidR="001A792D">
        <w:rPr>
          <w:rFonts w:hint="eastAsia"/>
        </w:rPr>
        <w:t xml:space="preserve"> Vinaスコア</w:t>
      </w:r>
      <w:r w:rsidRPr="00233E87">
        <w:rPr>
          <w:rFonts w:hint="eastAsia"/>
        </w:rPr>
        <w:t>の学習・予測を試みた。この結果については</w:t>
      </w:r>
      <w:r w:rsidR="0086612A">
        <w:fldChar w:fldCharType="begin"/>
      </w:r>
      <w:r w:rsidR="0086612A">
        <w:instrText xml:space="preserve"> </w:instrText>
      </w:r>
      <w:r w:rsidR="0086612A">
        <w:rPr>
          <w:rFonts w:hint="eastAsia"/>
        </w:rPr>
        <w:instrText>REF _Ref119426301 \r \h</w:instrText>
      </w:r>
      <w:r w:rsidR="0086612A">
        <w:instrText xml:space="preserve"> </w:instrText>
      </w:r>
      <w:r w:rsidR="0086612A">
        <w:fldChar w:fldCharType="separate"/>
      </w:r>
      <w:r w:rsidR="00570C0B">
        <w:t>3.3.3.4</w:t>
      </w:r>
      <w:r w:rsidR="0086612A">
        <w:fldChar w:fldCharType="end"/>
      </w:r>
      <w:r w:rsidRPr="00233E87">
        <w:rPr>
          <w:rFonts w:hint="eastAsia"/>
        </w:rPr>
        <w:t>に記載する。また、RosettaやVinaによるスコアは物理化学的なエネルギーではない上、動的性質の評価はされていない。特にセルロース結晶との結合については、結晶表面での移動能力等の動的性質も重要であると想像されるため、本研究ではAmberを用いた分子動力学シミュレーションを実施し、物理化学的により正確な自由エネルギー計算手法で机上評価を行うことを試みた。この結果については</w:t>
      </w:r>
      <w:r w:rsidR="0086612A">
        <w:fldChar w:fldCharType="begin"/>
      </w:r>
      <w:r w:rsidR="0086612A">
        <w:instrText xml:space="preserve"> </w:instrText>
      </w:r>
      <w:r w:rsidR="0086612A">
        <w:rPr>
          <w:rFonts w:hint="eastAsia"/>
        </w:rPr>
        <w:instrText>REF _Ref119426311 \r \h</w:instrText>
      </w:r>
      <w:r w:rsidR="0086612A">
        <w:instrText xml:space="preserve"> </w:instrText>
      </w:r>
      <w:r w:rsidR="0086612A">
        <w:fldChar w:fldCharType="separate"/>
      </w:r>
      <w:r w:rsidR="00570C0B">
        <w:t>3.3.3.5</w:t>
      </w:r>
      <w:r w:rsidR="0086612A">
        <w:fldChar w:fldCharType="end"/>
      </w:r>
      <w:r w:rsidRPr="00233E87">
        <w:rPr>
          <w:rFonts w:hint="eastAsia"/>
        </w:rPr>
        <w:t>に記載する。また、近年登場したAlphaFold2では、配列からの構造予測の信頼度スコアを計算することができる。これを用いた評価については、</w:t>
      </w:r>
      <w:r w:rsidR="0086612A">
        <w:fldChar w:fldCharType="begin"/>
      </w:r>
      <w:r w:rsidR="0086612A">
        <w:instrText xml:space="preserve"> </w:instrText>
      </w:r>
      <w:r w:rsidR="0086612A">
        <w:rPr>
          <w:rFonts w:hint="eastAsia"/>
        </w:rPr>
        <w:instrText>REF _Ref119426319 \r \h</w:instrText>
      </w:r>
      <w:r w:rsidR="0086612A">
        <w:instrText xml:space="preserve"> </w:instrText>
      </w:r>
      <w:r w:rsidR="0086612A">
        <w:fldChar w:fldCharType="separate"/>
      </w:r>
      <w:r w:rsidR="00570C0B">
        <w:t>3.3.3.2</w:t>
      </w:r>
      <w:r w:rsidR="0086612A">
        <w:fldChar w:fldCharType="end"/>
      </w:r>
      <w:r w:rsidRPr="00233E87">
        <w:rPr>
          <w:rFonts w:hint="eastAsia"/>
        </w:rPr>
        <w:t>に記載する。</w:t>
      </w:r>
    </w:p>
    <w:p w14:paraId="270CBFE2" w14:textId="77777777" w:rsidR="00233E87" w:rsidRPr="00233E87" w:rsidRDefault="00233E87" w:rsidP="008006DD">
      <w:pPr>
        <w:pStyle w:val="ad"/>
        <w:ind w:firstLine="211"/>
      </w:pPr>
    </w:p>
    <w:p w14:paraId="2F2A0104" w14:textId="63CFA184" w:rsidR="00233E87" w:rsidRPr="00233E87" w:rsidRDefault="00233E87" w:rsidP="008006DD">
      <w:pPr>
        <w:pStyle w:val="ad"/>
        <w:ind w:firstLine="211"/>
      </w:pPr>
      <w:r w:rsidRPr="00233E87">
        <w:rPr>
          <w:rFonts w:hint="eastAsia"/>
        </w:rPr>
        <w:t>以上は既存のソフトウェアを用いた机上評価手法であるが、本研究では外部データベースからの特徴抽出や、実際の実験データを利用した特徴抽出も行った。PDBのデータによる分類モデルの作成や特徴抽出と、簡易評価実験のデータからの特徴抽出によって候補スクリーニングが可能かを試した。これについては</w:t>
      </w:r>
      <w:r w:rsidR="0086612A">
        <w:fldChar w:fldCharType="begin"/>
      </w:r>
      <w:r w:rsidR="0086612A">
        <w:instrText xml:space="preserve"> </w:instrText>
      </w:r>
      <w:r w:rsidR="0086612A">
        <w:rPr>
          <w:rFonts w:hint="eastAsia"/>
        </w:rPr>
        <w:instrText>REF _Ref119426327 \r \h</w:instrText>
      </w:r>
      <w:r w:rsidR="0086612A">
        <w:instrText xml:space="preserve"> </w:instrText>
      </w:r>
      <w:r w:rsidR="0086612A">
        <w:fldChar w:fldCharType="separate"/>
      </w:r>
      <w:r w:rsidR="00570C0B">
        <w:t>3.3.4</w:t>
      </w:r>
      <w:r w:rsidR="0086612A">
        <w:fldChar w:fldCharType="end"/>
      </w:r>
      <w:r w:rsidRPr="00233E87">
        <w:rPr>
          <w:rFonts w:hint="eastAsia"/>
        </w:rPr>
        <w:t>に記載する。</w:t>
      </w:r>
    </w:p>
    <w:p w14:paraId="7975CDF7" w14:textId="77777777" w:rsidR="00233E87" w:rsidRPr="00233E87" w:rsidRDefault="00233E87" w:rsidP="008006DD">
      <w:pPr>
        <w:pStyle w:val="ad"/>
        <w:ind w:firstLine="211"/>
      </w:pPr>
    </w:p>
    <w:p w14:paraId="7708DB3E" w14:textId="7DB33FAB" w:rsidR="00B10514" w:rsidRPr="00233E87" w:rsidRDefault="00233E87" w:rsidP="00B10514">
      <w:pPr>
        <w:pStyle w:val="ad"/>
        <w:ind w:firstLine="211"/>
      </w:pPr>
      <w:r w:rsidRPr="00233E87">
        <w:rPr>
          <w:rFonts w:hint="eastAsia"/>
        </w:rPr>
        <w:t>Wet実験による</w:t>
      </w:r>
      <w:r w:rsidR="00B10514">
        <w:rPr>
          <w:rFonts w:hint="eastAsia"/>
        </w:rPr>
        <w:t>スクリーニング</w:t>
      </w:r>
      <w:r w:rsidRPr="00233E87">
        <w:rPr>
          <w:rFonts w:hint="eastAsia"/>
        </w:rPr>
        <w:t>評価に用いる発現系は、</w:t>
      </w:r>
      <w:r w:rsidR="00B10514">
        <w:rPr>
          <w:rFonts w:hint="eastAsia"/>
        </w:rPr>
        <w:t>簡便で手間も少ないことから、</w:t>
      </w:r>
      <w:r w:rsidRPr="00233E87">
        <w:rPr>
          <w:rFonts w:hint="eastAsia"/>
        </w:rPr>
        <w:t>コムギ胚芽無細胞合成系</w:t>
      </w:r>
      <w:r w:rsidR="00B10514">
        <w:rPr>
          <w:rFonts w:hint="eastAsia"/>
        </w:rPr>
        <w:t>を採用した。また今後</w:t>
      </w:r>
      <w:r w:rsidR="003F1475">
        <w:rPr>
          <w:rFonts w:hint="eastAsia"/>
        </w:rPr>
        <w:t>、</w:t>
      </w:r>
      <w:r w:rsidR="000B03BB">
        <w:rPr>
          <w:rFonts w:hint="eastAsia"/>
        </w:rPr>
        <w:t>核磁気共鳴分光法（</w:t>
      </w:r>
      <w:r w:rsidR="000B03BB">
        <w:t>n</w:t>
      </w:r>
      <w:r w:rsidR="000B03BB" w:rsidRPr="000B03BB">
        <w:t xml:space="preserve">uclear </w:t>
      </w:r>
      <w:r w:rsidR="000B03BB">
        <w:t>m</w:t>
      </w:r>
      <w:r w:rsidR="000B03BB" w:rsidRPr="000B03BB">
        <w:t xml:space="preserve">agnetic </w:t>
      </w:r>
      <w:r w:rsidR="000B03BB">
        <w:t>r</w:t>
      </w:r>
      <w:r w:rsidR="000B03BB" w:rsidRPr="000B03BB">
        <w:t>esonance</w:t>
      </w:r>
      <w:r w:rsidR="000B03BB">
        <w:t xml:space="preserve"> </w:t>
      </w:r>
      <w:r w:rsidR="000B03BB" w:rsidRPr="000B03BB">
        <w:t>spectroscopy</w:t>
      </w:r>
      <w:r w:rsidR="000B03BB">
        <w:rPr>
          <w:rFonts w:hint="eastAsia"/>
        </w:rPr>
        <w:t>：</w:t>
      </w:r>
      <w:r w:rsidR="00B10514">
        <w:rPr>
          <w:rFonts w:hint="eastAsia"/>
        </w:rPr>
        <w:t>N</w:t>
      </w:r>
      <w:r w:rsidR="00B10514">
        <w:t>MR</w:t>
      </w:r>
      <w:r w:rsidR="000B03BB">
        <w:t xml:space="preserve"> </w:t>
      </w:r>
      <w:r w:rsidR="000B03BB" w:rsidRPr="000B03BB">
        <w:t>spectroscopy</w:t>
      </w:r>
      <w:r w:rsidR="000B03BB">
        <w:rPr>
          <w:rFonts w:hint="eastAsia"/>
        </w:rPr>
        <w:t>）</w:t>
      </w:r>
      <w:r w:rsidR="00B10514">
        <w:rPr>
          <w:rFonts w:hint="eastAsia"/>
        </w:rPr>
        <w:t>を用いた実験等に取り組む可能性を考え、予備検討として、大腸菌およびメタノール資化酵母の発現系の検証も行った</w:t>
      </w:r>
      <w:r w:rsidR="00B10514">
        <w:t>。</w:t>
      </w:r>
      <w:r w:rsidR="0086612A">
        <w:rPr>
          <w:rFonts w:hint="eastAsia"/>
        </w:rPr>
        <w:t>この検証については</w:t>
      </w:r>
      <w:r w:rsidR="0086612A">
        <w:fldChar w:fldCharType="begin"/>
      </w:r>
      <w:r w:rsidR="0086612A">
        <w:instrText xml:space="preserve"> </w:instrText>
      </w:r>
      <w:r w:rsidR="0086612A">
        <w:rPr>
          <w:rFonts w:hint="eastAsia"/>
        </w:rPr>
        <w:instrText>REF _Ref119426347 \r \h</w:instrText>
      </w:r>
      <w:r w:rsidR="0086612A">
        <w:instrText xml:space="preserve"> </w:instrText>
      </w:r>
      <w:r w:rsidR="0086612A">
        <w:fldChar w:fldCharType="separate"/>
      </w:r>
      <w:r w:rsidR="00570C0B">
        <w:t>3.3.5</w:t>
      </w:r>
      <w:r w:rsidR="0086612A">
        <w:fldChar w:fldCharType="end"/>
      </w:r>
      <w:r w:rsidR="0086612A">
        <w:rPr>
          <w:rFonts w:hint="eastAsia"/>
        </w:rPr>
        <w:t>に記載する。</w:t>
      </w:r>
    </w:p>
    <w:p w14:paraId="328AA43A" w14:textId="77777777" w:rsidR="00233E87" w:rsidRPr="00233E87" w:rsidRDefault="00233E87" w:rsidP="008006DD">
      <w:pPr>
        <w:pStyle w:val="ad"/>
        <w:ind w:firstLine="211"/>
      </w:pPr>
    </w:p>
    <w:p w14:paraId="0BCB0EA7" w14:textId="37D202A7" w:rsidR="00233E87" w:rsidRPr="00233E87" w:rsidRDefault="00233E87" w:rsidP="008006DD">
      <w:pPr>
        <w:pStyle w:val="ad"/>
        <w:ind w:firstLine="211"/>
      </w:pPr>
      <w:r w:rsidRPr="00233E87">
        <w:rPr>
          <w:rFonts w:hint="eastAsia"/>
        </w:rPr>
        <w:t>結合性の評価手法は、</w:t>
      </w:r>
      <w:r w:rsidR="00D96094" w:rsidRPr="00D96094">
        <w:rPr>
          <w:rFonts w:hint="eastAsia"/>
        </w:rPr>
        <w:t>セルロース薄層クロマトグラフィー（</w:t>
      </w:r>
      <w:r w:rsidR="00D96094" w:rsidRPr="00D96094">
        <w:t>thin-layer chromatography：TLC）</w:t>
      </w:r>
      <w:r w:rsidRPr="00233E87">
        <w:rPr>
          <w:rFonts w:hint="eastAsia"/>
        </w:rPr>
        <w:t>プレートを用いた簡易的な方法と、タンパク質量を定量評価する方法を確立した。これらの実験的評価は、前述の300種の候補配列に対して行った。この結果については、</w:t>
      </w:r>
      <w:r w:rsidR="0086612A">
        <w:fldChar w:fldCharType="begin"/>
      </w:r>
      <w:r w:rsidR="0086612A">
        <w:instrText xml:space="preserve"> </w:instrText>
      </w:r>
      <w:r w:rsidR="0086612A">
        <w:rPr>
          <w:rFonts w:hint="eastAsia"/>
        </w:rPr>
        <w:instrText>REF _Ref119082198 \r \h</w:instrText>
      </w:r>
      <w:r w:rsidR="0086612A">
        <w:instrText xml:space="preserve"> </w:instrText>
      </w:r>
      <w:r w:rsidR="0086612A">
        <w:fldChar w:fldCharType="separate"/>
      </w:r>
      <w:r w:rsidR="00570C0B">
        <w:t>3.3.6</w:t>
      </w:r>
      <w:r w:rsidR="0086612A">
        <w:fldChar w:fldCharType="end"/>
      </w:r>
      <w:r w:rsidRPr="00233E87">
        <w:rPr>
          <w:rFonts w:hint="eastAsia"/>
        </w:rPr>
        <w:t>に記載する。</w:t>
      </w:r>
    </w:p>
    <w:p w14:paraId="3F3565BE" w14:textId="273CEE90" w:rsidR="002E2D20" w:rsidRDefault="002E2D20">
      <w:pPr>
        <w:snapToGrid/>
        <w:spacing w:line="240" w:lineRule="auto"/>
        <w:jc w:val="left"/>
      </w:pPr>
      <w:r>
        <w:br w:type="page"/>
      </w:r>
    </w:p>
    <w:p w14:paraId="3ABAD6D5" w14:textId="77777777" w:rsidR="008C42CF" w:rsidRPr="008C42CF" w:rsidRDefault="008C42CF" w:rsidP="00BA448B">
      <w:pPr>
        <w:pStyle w:val="2"/>
      </w:pPr>
      <w:r w:rsidRPr="008C42CF">
        <w:rPr>
          <w:rFonts w:hint="eastAsia"/>
        </w:rPr>
        <w:lastRenderedPageBreak/>
        <w:t>要素技術ごとの検証内容と成果</w:t>
      </w:r>
    </w:p>
    <w:p w14:paraId="2CD080BF" w14:textId="4A3845B4" w:rsidR="008C42CF" w:rsidRPr="008C42CF" w:rsidRDefault="008C42CF" w:rsidP="008006DD">
      <w:pPr>
        <w:pStyle w:val="ad"/>
        <w:ind w:firstLine="211"/>
      </w:pPr>
      <w:r w:rsidRPr="008C42CF">
        <w:rPr>
          <w:rFonts w:hint="eastAsia"/>
        </w:rPr>
        <w:t>セルロース結合性タンパク質の人工設計のため、本研究において取り組んだ要素技術の一覧を</w:t>
      </w:r>
      <w:r w:rsidR="00F40FCD">
        <w:fldChar w:fldCharType="begin"/>
      </w:r>
      <w:r w:rsidR="00F40FCD">
        <w:instrText xml:space="preserve"> REF _Ref118818765 \h </w:instrText>
      </w:r>
      <w:r w:rsidR="00F40FCD">
        <w:fldChar w:fldCharType="separate"/>
      </w:r>
      <w:r w:rsidR="00570C0B">
        <w:t>表</w:t>
      </w:r>
      <w:r w:rsidR="00570C0B">
        <w:rPr>
          <w:noProof/>
        </w:rPr>
        <w:t>1</w:t>
      </w:r>
      <w:r w:rsidR="00F40FCD">
        <w:fldChar w:fldCharType="end"/>
      </w:r>
      <w:r w:rsidRPr="008C42CF">
        <w:rPr>
          <w:rFonts w:hint="eastAsia"/>
        </w:rPr>
        <w:t>に示す。</w:t>
      </w:r>
    </w:p>
    <w:p w14:paraId="0014CF25" w14:textId="77777777" w:rsidR="008C42CF" w:rsidRPr="008C42CF" w:rsidRDefault="008C42CF" w:rsidP="008006DD">
      <w:pPr>
        <w:pStyle w:val="ad"/>
        <w:ind w:firstLine="211"/>
      </w:pPr>
    </w:p>
    <w:p w14:paraId="5612A686" w14:textId="3C7E9028" w:rsidR="008C42CF" w:rsidRDefault="00A553CD" w:rsidP="008C42CF">
      <w:pPr>
        <w:pStyle w:val="af1"/>
        <w:keepNext/>
        <w:ind w:left="845" w:right="845"/>
      </w:pPr>
      <w:bookmarkStart w:id="3" w:name="_Ref118818765"/>
      <w:bookmarkStart w:id="4" w:name="_Ref118818760"/>
      <w:r>
        <w:t>表</w:t>
      </w:r>
      <w:fldSimple w:instr=" SEQ 表 \* ARABIC ">
        <w:r w:rsidR="00C43572">
          <w:rPr>
            <w:noProof/>
          </w:rPr>
          <w:t>1</w:t>
        </w:r>
      </w:fldSimple>
      <w:bookmarkEnd w:id="3"/>
      <w:r>
        <w:rPr>
          <w:rFonts w:hint="eastAsia"/>
        </w:rPr>
        <w:t xml:space="preserve">　</w:t>
      </w:r>
      <w:r w:rsidR="008C42CF">
        <w:rPr>
          <w:rFonts w:hint="eastAsia"/>
        </w:rPr>
        <w:t>要素技術</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815"/>
        <w:gridCol w:w="3580"/>
        <w:gridCol w:w="3402"/>
      </w:tblGrid>
      <w:tr w:rsidR="006C3132" w:rsidRPr="008C42CF" w14:paraId="653E535B" w14:textId="77777777" w:rsidTr="006C3132">
        <w:trPr>
          <w:cantSplit/>
          <w:trHeight w:val="262"/>
        </w:trPr>
        <w:tc>
          <w:tcPr>
            <w:tcW w:w="1696" w:type="dxa"/>
            <w:tcBorders>
              <w:bottom w:val="nil"/>
            </w:tcBorders>
            <w:shd w:val="clear" w:color="auto" w:fill="BFBFBF"/>
          </w:tcPr>
          <w:p w14:paraId="3E204573" w14:textId="77777777" w:rsidR="008C42CF" w:rsidRPr="008C42CF" w:rsidRDefault="008C42CF" w:rsidP="006C3132">
            <w:pPr>
              <w:widowControl w:val="0"/>
              <w:jc w:val="left"/>
            </w:pPr>
            <w:r w:rsidRPr="008C42CF">
              <w:rPr>
                <w:rFonts w:hint="eastAsia"/>
              </w:rPr>
              <w:t>カテゴリ</w:t>
            </w:r>
          </w:p>
        </w:tc>
        <w:tc>
          <w:tcPr>
            <w:tcW w:w="815" w:type="dxa"/>
            <w:tcBorders>
              <w:bottom w:val="nil"/>
            </w:tcBorders>
            <w:shd w:val="clear" w:color="auto" w:fill="BFBFBF"/>
          </w:tcPr>
          <w:p w14:paraId="77153500" w14:textId="77777777" w:rsidR="008C42CF" w:rsidRPr="008C42CF" w:rsidRDefault="008C42CF" w:rsidP="006C3132">
            <w:pPr>
              <w:widowControl w:val="0"/>
              <w:jc w:val="left"/>
            </w:pPr>
            <w:r w:rsidRPr="008C42CF">
              <w:rPr>
                <w:rFonts w:hint="eastAsia"/>
              </w:rPr>
              <w:t>項</w:t>
            </w:r>
          </w:p>
        </w:tc>
        <w:tc>
          <w:tcPr>
            <w:tcW w:w="3580" w:type="dxa"/>
            <w:tcBorders>
              <w:bottom w:val="nil"/>
            </w:tcBorders>
            <w:shd w:val="clear" w:color="auto" w:fill="BFBFBF"/>
          </w:tcPr>
          <w:p w14:paraId="039F343E" w14:textId="77777777" w:rsidR="008C42CF" w:rsidRPr="008C42CF" w:rsidRDefault="008C42CF" w:rsidP="006C3132">
            <w:pPr>
              <w:widowControl w:val="0"/>
              <w:jc w:val="left"/>
            </w:pPr>
            <w:r w:rsidRPr="008C42CF">
              <w:rPr>
                <w:rFonts w:hint="eastAsia"/>
              </w:rPr>
              <w:t>要素技術項目</w:t>
            </w:r>
          </w:p>
        </w:tc>
        <w:tc>
          <w:tcPr>
            <w:tcW w:w="3402" w:type="dxa"/>
            <w:tcBorders>
              <w:bottom w:val="nil"/>
            </w:tcBorders>
            <w:shd w:val="clear" w:color="auto" w:fill="BFBFBF"/>
          </w:tcPr>
          <w:p w14:paraId="0DA3F017" w14:textId="77777777" w:rsidR="008C42CF" w:rsidRPr="008C42CF" w:rsidRDefault="008C42CF" w:rsidP="006C3132">
            <w:pPr>
              <w:widowControl w:val="0"/>
              <w:jc w:val="left"/>
            </w:pPr>
            <w:r w:rsidRPr="008C42CF">
              <w:rPr>
                <w:rFonts w:hint="eastAsia"/>
              </w:rPr>
              <w:t>関連する要素</w:t>
            </w:r>
          </w:p>
        </w:tc>
      </w:tr>
      <w:tr w:rsidR="006C3132" w:rsidRPr="008C42CF" w14:paraId="75B13748" w14:textId="77777777" w:rsidTr="006C3132">
        <w:trPr>
          <w:cantSplit/>
          <w:trHeight w:val="262"/>
        </w:trPr>
        <w:tc>
          <w:tcPr>
            <w:tcW w:w="1696" w:type="dxa"/>
            <w:vMerge w:val="restart"/>
            <w:tcBorders>
              <w:top w:val="nil"/>
            </w:tcBorders>
            <w:shd w:val="clear" w:color="auto" w:fill="auto"/>
          </w:tcPr>
          <w:p w14:paraId="2310C252" w14:textId="77777777" w:rsidR="008C42CF" w:rsidRPr="008C42CF" w:rsidRDefault="008C42CF" w:rsidP="006C3132">
            <w:pPr>
              <w:widowControl w:val="0"/>
              <w:jc w:val="left"/>
            </w:pPr>
            <w:r w:rsidRPr="008C42CF">
              <w:rPr>
                <w:rFonts w:hint="eastAsia"/>
              </w:rPr>
              <w:t>配列候補生成</w:t>
            </w:r>
          </w:p>
        </w:tc>
        <w:tc>
          <w:tcPr>
            <w:tcW w:w="815" w:type="dxa"/>
            <w:tcBorders>
              <w:top w:val="nil"/>
            </w:tcBorders>
            <w:shd w:val="clear" w:color="auto" w:fill="auto"/>
          </w:tcPr>
          <w:p w14:paraId="54FB8BB8" w14:textId="77777777" w:rsidR="008C42CF" w:rsidRPr="008C42CF" w:rsidRDefault="008C42CF" w:rsidP="006C3132">
            <w:pPr>
              <w:widowControl w:val="0"/>
              <w:jc w:val="left"/>
            </w:pPr>
            <w:r w:rsidRPr="008C42CF">
              <w:rPr>
                <w:rFonts w:hint="eastAsia"/>
              </w:rPr>
              <w:t>3</w:t>
            </w:r>
            <w:r w:rsidRPr="008C42CF">
              <w:t>.3.1</w:t>
            </w:r>
          </w:p>
        </w:tc>
        <w:tc>
          <w:tcPr>
            <w:tcW w:w="3580" w:type="dxa"/>
            <w:tcBorders>
              <w:top w:val="nil"/>
            </w:tcBorders>
            <w:shd w:val="clear" w:color="auto" w:fill="auto"/>
          </w:tcPr>
          <w:p w14:paraId="512BFA11" w14:textId="77777777" w:rsidR="008C42CF" w:rsidRPr="008C42CF" w:rsidRDefault="008C42CF" w:rsidP="006C3132">
            <w:pPr>
              <w:widowControl w:val="0"/>
              <w:jc w:val="left"/>
            </w:pPr>
            <w:r w:rsidRPr="008C42CF">
              <w:rPr>
                <w:rFonts w:hint="eastAsia"/>
              </w:rPr>
              <w:t>タンパク質改変技術</w:t>
            </w:r>
          </w:p>
        </w:tc>
        <w:tc>
          <w:tcPr>
            <w:tcW w:w="3402" w:type="dxa"/>
            <w:tcBorders>
              <w:top w:val="nil"/>
            </w:tcBorders>
            <w:shd w:val="clear" w:color="auto" w:fill="auto"/>
          </w:tcPr>
          <w:p w14:paraId="1F25516B" w14:textId="77777777" w:rsidR="008C42CF" w:rsidRPr="008C42CF" w:rsidRDefault="008C42CF" w:rsidP="006C3132">
            <w:pPr>
              <w:widowControl w:val="0"/>
              <w:jc w:val="left"/>
            </w:pPr>
            <w:r w:rsidRPr="008C42CF">
              <w:rPr>
                <w:rFonts w:hint="eastAsia"/>
              </w:rPr>
              <w:t>R</w:t>
            </w:r>
            <w:r w:rsidRPr="008C42CF">
              <w:t>osetta</w:t>
            </w:r>
          </w:p>
        </w:tc>
      </w:tr>
      <w:tr w:rsidR="006C3132" w:rsidRPr="008C42CF" w14:paraId="3A8734FF" w14:textId="77777777" w:rsidTr="006C3132">
        <w:trPr>
          <w:cantSplit/>
          <w:trHeight w:val="262"/>
        </w:trPr>
        <w:tc>
          <w:tcPr>
            <w:tcW w:w="1696" w:type="dxa"/>
            <w:vMerge/>
            <w:shd w:val="clear" w:color="auto" w:fill="auto"/>
          </w:tcPr>
          <w:p w14:paraId="2AA2B4F3" w14:textId="77777777" w:rsidR="008C42CF" w:rsidRPr="008C42CF" w:rsidRDefault="008C42CF" w:rsidP="006C3132">
            <w:pPr>
              <w:widowControl w:val="0"/>
              <w:jc w:val="left"/>
            </w:pPr>
          </w:p>
        </w:tc>
        <w:tc>
          <w:tcPr>
            <w:tcW w:w="815" w:type="dxa"/>
            <w:tcBorders>
              <w:top w:val="nil"/>
            </w:tcBorders>
            <w:shd w:val="clear" w:color="auto" w:fill="auto"/>
          </w:tcPr>
          <w:p w14:paraId="3F04A86B" w14:textId="77777777" w:rsidR="008C42CF" w:rsidRPr="008C42CF" w:rsidRDefault="008C42CF" w:rsidP="006C3132">
            <w:pPr>
              <w:widowControl w:val="0"/>
              <w:jc w:val="left"/>
            </w:pPr>
            <w:r w:rsidRPr="008C42CF">
              <w:rPr>
                <w:rFonts w:hint="eastAsia"/>
              </w:rPr>
              <w:t>3</w:t>
            </w:r>
            <w:r w:rsidRPr="008C42CF">
              <w:t>.3.2</w:t>
            </w:r>
          </w:p>
        </w:tc>
        <w:tc>
          <w:tcPr>
            <w:tcW w:w="3580" w:type="dxa"/>
            <w:tcBorders>
              <w:top w:val="nil"/>
            </w:tcBorders>
            <w:shd w:val="clear" w:color="auto" w:fill="auto"/>
          </w:tcPr>
          <w:p w14:paraId="30BDD80E" w14:textId="77777777" w:rsidR="008C42CF" w:rsidRPr="008C42CF" w:rsidRDefault="008C42CF" w:rsidP="006C3132">
            <w:pPr>
              <w:widowControl w:val="0"/>
              <w:jc w:val="left"/>
            </w:pPr>
            <w:r w:rsidRPr="008C42CF">
              <w:rPr>
                <w:rFonts w:hint="eastAsia"/>
              </w:rPr>
              <w:t>配列探索技術</w:t>
            </w:r>
          </w:p>
        </w:tc>
        <w:tc>
          <w:tcPr>
            <w:tcW w:w="3402" w:type="dxa"/>
            <w:tcBorders>
              <w:top w:val="nil"/>
            </w:tcBorders>
            <w:shd w:val="clear" w:color="auto" w:fill="auto"/>
          </w:tcPr>
          <w:p w14:paraId="7E1659FD" w14:textId="77777777" w:rsidR="008C42CF" w:rsidRPr="008C42CF" w:rsidRDefault="008C42CF" w:rsidP="006C3132">
            <w:pPr>
              <w:widowControl w:val="0"/>
              <w:jc w:val="left"/>
            </w:pPr>
            <w:r w:rsidRPr="008C42CF">
              <w:rPr>
                <w:rFonts w:hint="eastAsia"/>
              </w:rPr>
              <w:t>R</w:t>
            </w:r>
            <w:r w:rsidRPr="008C42CF">
              <w:t xml:space="preserve">osetta, </w:t>
            </w:r>
            <w:r w:rsidRPr="008C42CF">
              <w:rPr>
                <w:rFonts w:hint="eastAsia"/>
              </w:rPr>
              <w:t>最適化</w:t>
            </w:r>
          </w:p>
        </w:tc>
      </w:tr>
      <w:tr w:rsidR="006C3132" w:rsidRPr="008C42CF" w14:paraId="4B080DB5" w14:textId="77777777" w:rsidTr="006C3132">
        <w:trPr>
          <w:cantSplit/>
          <w:trHeight w:val="273"/>
        </w:trPr>
        <w:tc>
          <w:tcPr>
            <w:tcW w:w="1696" w:type="dxa"/>
            <w:vMerge w:val="restart"/>
            <w:shd w:val="clear" w:color="auto" w:fill="auto"/>
          </w:tcPr>
          <w:p w14:paraId="7008FEAA" w14:textId="77777777" w:rsidR="008C42CF" w:rsidRPr="008C42CF" w:rsidRDefault="008C42CF" w:rsidP="006C3132">
            <w:pPr>
              <w:widowControl w:val="0"/>
              <w:jc w:val="left"/>
            </w:pPr>
            <w:r w:rsidRPr="008C42CF">
              <w:rPr>
                <w:rFonts w:hint="eastAsia"/>
              </w:rPr>
              <w:t>机上評価</w:t>
            </w:r>
          </w:p>
        </w:tc>
        <w:tc>
          <w:tcPr>
            <w:tcW w:w="815" w:type="dxa"/>
            <w:shd w:val="clear" w:color="auto" w:fill="auto"/>
          </w:tcPr>
          <w:p w14:paraId="241EAC68" w14:textId="77777777" w:rsidR="008C42CF" w:rsidRPr="008C42CF" w:rsidRDefault="008C42CF" w:rsidP="006C3132">
            <w:pPr>
              <w:widowControl w:val="0"/>
              <w:jc w:val="left"/>
            </w:pPr>
            <w:r w:rsidRPr="008C42CF">
              <w:rPr>
                <w:rFonts w:hint="eastAsia"/>
              </w:rPr>
              <w:t>3</w:t>
            </w:r>
            <w:r w:rsidRPr="008C42CF">
              <w:t>.3.3</w:t>
            </w:r>
          </w:p>
        </w:tc>
        <w:tc>
          <w:tcPr>
            <w:tcW w:w="3580" w:type="dxa"/>
            <w:shd w:val="clear" w:color="auto" w:fill="auto"/>
          </w:tcPr>
          <w:p w14:paraId="47C8D3F1" w14:textId="77777777" w:rsidR="008C42CF" w:rsidRPr="008C42CF" w:rsidRDefault="008C42CF" w:rsidP="006C3132">
            <w:pPr>
              <w:widowControl w:val="0"/>
              <w:jc w:val="left"/>
            </w:pPr>
            <w:r w:rsidRPr="008C42CF">
              <w:rPr>
                <w:rFonts w:hint="eastAsia"/>
              </w:rPr>
              <w:t>安定性・基質結合性の机上評価技術</w:t>
            </w:r>
          </w:p>
        </w:tc>
        <w:tc>
          <w:tcPr>
            <w:tcW w:w="3402" w:type="dxa"/>
            <w:shd w:val="clear" w:color="auto" w:fill="auto"/>
          </w:tcPr>
          <w:p w14:paraId="7E77AD4C" w14:textId="0A7DB9E3" w:rsidR="008C42CF" w:rsidRPr="008C42CF" w:rsidRDefault="008C42CF" w:rsidP="006C3132">
            <w:pPr>
              <w:widowControl w:val="0"/>
              <w:jc w:val="left"/>
            </w:pPr>
            <w:r w:rsidRPr="008C42CF">
              <w:t xml:space="preserve">Rosetta, </w:t>
            </w:r>
            <w:proofErr w:type="spellStart"/>
            <w:r w:rsidRPr="008C42CF">
              <w:rPr>
                <w:rFonts w:hint="eastAsia"/>
              </w:rPr>
              <w:t>A</w:t>
            </w:r>
            <w:r w:rsidRPr="008C42CF">
              <w:t>utoDock</w:t>
            </w:r>
            <w:proofErr w:type="spellEnd"/>
            <w:r w:rsidRPr="008C42CF">
              <w:t xml:space="preserve"> Vina, Amber,</w:t>
            </w:r>
          </w:p>
          <w:p w14:paraId="50403A43" w14:textId="77777777" w:rsidR="008C42CF" w:rsidRPr="008C42CF" w:rsidRDefault="008C42CF" w:rsidP="006C3132">
            <w:pPr>
              <w:widowControl w:val="0"/>
              <w:jc w:val="left"/>
            </w:pPr>
            <w:r w:rsidRPr="008C42CF">
              <w:t xml:space="preserve">AlphaFold2, </w:t>
            </w:r>
            <w:r w:rsidRPr="008C42CF">
              <w:rPr>
                <w:rFonts w:hint="eastAsia"/>
              </w:rPr>
              <w:t>機械学習</w:t>
            </w:r>
          </w:p>
        </w:tc>
      </w:tr>
      <w:tr w:rsidR="006C3132" w:rsidRPr="008C42CF" w14:paraId="7B3C75F3" w14:textId="77777777" w:rsidTr="006C3132">
        <w:trPr>
          <w:cantSplit/>
          <w:trHeight w:val="262"/>
        </w:trPr>
        <w:tc>
          <w:tcPr>
            <w:tcW w:w="1696" w:type="dxa"/>
            <w:vMerge/>
            <w:shd w:val="clear" w:color="auto" w:fill="auto"/>
          </w:tcPr>
          <w:p w14:paraId="0F02ABC7" w14:textId="77777777" w:rsidR="008C42CF" w:rsidRPr="008C42CF" w:rsidRDefault="008C42CF" w:rsidP="006C3132">
            <w:pPr>
              <w:widowControl w:val="0"/>
              <w:jc w:val="left"/>
            </w:pPr>
          </w:p>
        </w:tc>
        <w:tc>
          <w:tcPr>
            <w:tcW w:w="815" w:type="dxa"/>
            <w:shd w:val="clear" w:color="auto" w:fill="auto"/>
          </w:tcPr>
          <w:p w14:paraId="7484AEA8" w14:textId="77777777" w:rsidR="008C42CF" w:rsidRPr="008C42CF" w:rsidRDefault="008C42CF" w:rsidP="006C3132">
            <w:pPr>
              <w:widowControl w:val="0"/>
              <w:jc w:val="left"/>
            </w:pPr>
            <w:r w:rsidRPr="008C42CF">
              <w:rPr>
                <w:rFonts w:hint="eastAsia"/>
              </w:rPr>
              <w:t>3</w:t>
            </w:r>
            <w:r w:rsidRPr="008C42CF">
              <w:t>.3.4</w:t>
            </w:r>
          </w:p>
        </w:tc>
        <w:tc>
          <w:tcPr>
            <w:tcW w:w="3580" w:type="dxa"/>
            <w:shd w:val="clear" w:color="auto" w:fill="auto"/>
          </w:tcPr>
          <w:p w14:paraId="212D5A2B" w14:textId="77777777" w:rsidR="008C42CF" w:rsidRPr="008C42CF" w:rsidRDefault="008C42CF" w:rsidP="006C3132">
            <w:pPr>
              <w:widowControl w:val="0"/>
              <w:jc w:val="left"/>
            </w:pPr>
            <w:r w:rsidRPr="008C42CF">
              <w:rPr>
                <w:rFonts w:hint="eastAsia"/>
              </w:rPr>
              <w:t>構造・配列特徴抽出技術</w:t>
            </w:r>
          </w:p>
        </w:tc>
        <w:tc>
          <w:tcPr>
            <w:tcW w:w="3402" w:type="dxa"/>
            <w:shd w:val="clear" w:color="auto" w:fill="auto"/>
          </w:tcPr>
          <w:p w14:paraId="63E8F644" w14:textId="77777777" w:rsidR="008C42CF" w:rsidRPr="008C42CF" w:rsidRDefault="008C42CF" w:rsidP="006C3132">
            <w:pPr>
              <w:widowControl w:val="0"/>
              <w:jc w:val="left"/>
            </w:pPr>
            <w:r w:rsidRPr="008C42CF">
              <w:rPr>
                <w:rFonts w:hint="eastAsia"/>
              </w:rPr>
              <w:t>P</w:t>
            </w:r>
            <w:r w:rsidRPr="008C42CF">
              <w:t xml:space="preserve">rotein Data Bank, </w:t>
            </w:r>
            <w:r w:rsidRPr="008C42CF">
              <w:rPr>
                <w:rFonts w:hint="eastAsia"/>
              </w:rPr>
              <w:t>機械学習</w:t>
            </w:r>
          </w:p>
        </w:tc>
      </w:tr>
      <w:tr w:rsidR="006C3132" w:rsidRPr="008C42CF" w14:paraId="740740C8" w14:textId="77777777" w:rsidTr="006C3132">
        <w:trPr>
          <w:cantSplit/>
          <w:trHeight w:val="262"/>
        </w:trPr>
        <w:tc>
          <w:tcPr>
            <w:tcW w:w="1696" w:type="dxa"/>
            <w:vMerge w:val="restart"/>
            <w:shd w:val="clear" w:color="auto" w:fill="auto"/>
          </w:tcPr>
          <w:p w14:paraId="5985F704" w14:textId="77777777" w:rsidR="008C42CF" w:rsidRPr="008C42CF" w:rsidRDefault="008C42CF" w:rsidP="006C3132">
            <w:pPr>
              <w:widowControl w:val="0"/>
              <w:jc w:val="left"/>
            </w:pPr>
            <w:r w:rsidRPr="008C42CF">
              <w:rPr>
                <w:rFonts w:hint="eastAsia"/>
              </w:rPr>
              <w:t>W</w:t>
            </w:r>
            <w:r w:rsidRPr="008C42CF">
              <w:t>et</w:t>
            </w:r>
            <w:r w:rsidRPr="008C42CF">
              <w:rPr>
                <w:rFonts w:hint="eastAsia"/>
              </w:rPr>
              <w:t>実験評価</w:t>
            </w:r>
          </w:p>
        </w:tc>
        <w:tc>
          <w:tcPr>
            <w:tcW w:w="815" w:type="dxa"/>
            <w:shd w:val="clear" w:color="auto" w:fill="auto"/>
          </w:tcPr>
          <w:p w14:paraId="03624B85" w14:textId="77777777" w:rsidR="008C42CF" w:rsidRPr="008C42CF" w:rsidRDefault="008C42CF" w:rsidP="006C3132">
            <w:pPr>
              <w:widowControl w:val="0"/>
              <w:jc w:val="left"/>
            </w:pPr>
            <w:r w:rsidRPr="008C42CF">
              <w:rPr>
                <w:rFonts w:hint="eastAsia"/>
              </w:rPr>
              <w:t>3</w:t>
            </w:r>
            <w:r w:rsidRPr="008C42CF">
              <w:t>.3.5</w:t>
            </w:r>
          </w:p>
        </w:tc>
        <w:tc>
          <w:tcPr>
            <w:tcW w:w="3580" w:type="dxa"/>
            <w:shd w:val="clear" w:color="auto" w:fill="auto"/>
          </w:tcPr>
          <w:p w14:paraId="6CF7D27A" w14:textId="77777777" w:rsidR="008C42CF" w:rsidRPr="008C42CF" w:rsidRDefault="008C42CF" w:rsidP="006C3132">
            <w:pPr>
              <w:widowControl w:val="0"/>
              <w:jc w:val="left"/>
            </w:pPr>
            <w:r w:rsidRPr="008C42CF">
              <w:rPr>
                <w:rFonts w:hint="eastAsia"/>
              </w:rPr>
              <w:t>タンパク質合成技術</w:t>
            </w:r>
          </w:p>
        </w:tc>
        <w:tc>
          <w:tcPr>
            <w:tcW w:w="3402" w:type="dxa"/>
            <w:shd w:val="clear" w:color="auto" w:fill="auto"/>
          </w:tcPr>
          <w:p w14:paraId="7A52961E" w14:textId="1450E381" w:rsidR="008C42CF" w:rsidRPr="008C42CF" w:rsidRDefault="008C42CF" w:rsidP="006C3132">
            <w:pPr>
              <w:widowControl w:val="0"/>
              <w:jc w:val="left"/>
            </w:pPr>
            <w:r w:rsidRPr="008C42CF">
              <w:rPr>
                <w:rFonts w:hint="eastAsia"/>
              </w:rPr>
              <w:t>無細胞合成系,</w:t>
            </w:r>
            <w:r w:rsidRPr="008C42CF">
              <w:t xml:space="preserve"> </w:t>
            </w:r>
            <w:r w:rsidRPr="008C42CF">
              <w:rPr>
                <w:rFonts w:hint="eastAsia"/>
              </w:rPr>
              <w:t>大腸菌発現系,</w:t>
            </w:r>
          </w:p>
          <w:p w14:paraId="4D55EA38" w14:textId="77777777" w:rsidR="008C42CF" w:rsidRPr="008C42CF" w:rsidRDefault="008C42CF" w:rsidP="006C3132">
            <w:pPr>
              <w:widowControl w:val="0"/>
              <w:jc w:val="left"/>
            </w:pPr>
            <w:r w:rsidRPr="008C42CF">
              <w:rPr>
                <w:rFonts w:hint="eastAsia"/>
              </w:rPr>
              <w:t>メタノール資化酵母発現系</w:t>
            </w:r>
          </w:p>
        </w:tc>
      </w:tr>
      <w:tr w:rsidR="006C3132" w:rsidRPr="008C42CF" w14:paraId="17040CAF" w14:textId="77777777" w:rsidTr="006C3132">
        <w:trPr>
          <w:cantSplit/>
          <w:trHeight w:val="262"/>
        </w:trPr>
        <w:tc>
          <w:tcPr>
            <w:tcW w:w="1696" w:type="dxa"/>
            <w:vMerge/>
            <w:shd w:val="clear" w:color="auto" w:fill="auto"/>
          </w:tcPr>
          <w:p w14:paraId="554D1BB6" w14:textId="77777777" w:rsidR="008C42CF" w:rsidRPr="008C42CF" w:rsidRDefault="008C42CF" w:rsidP="006C3132">
            <w:pPr>
              <w:widowControl w:val="0"/>
              <w:jc w:val="left"/>
            </w:pPr>
          </w:p>
        </w:tc>
        <w:tc>
          <w:tcPr>
            <w:tcW w:w="815" w:type="dxa"/>
            <w:shd w:val="clear" w:color="auto" w:fill="auto"/>
          </w:tcPr>
          <w:p w14:paraId="0A2CF40E" w14:textId="77777777" w:rsidR="008C42CF" w:rsidRPr="008C42CF" w:rsidRDefault="008C42CF" w:rsidP="006C3132">
            <w:pPr>
              <w:widowControl w:val="0"/>
              <w:jc w:val="left"/>
            </w:pPr>
            <w:r w:rsidRPr="008C42CF">
              <w:rPr>
                <w:rFonts w:hint="eastAsia"/>
              </w:rPr>
              <w:t>3</w:t>
            </w:r>
            <w:r w:rsidRPr="008C42CF">
              <w:t>.3.6</w:t>
            </w:r>
          </w:p>
        </w:tc>
        <w:tc>
          <w:tcPr>
            <w:tcW w:w="3580" w:type="dxa"/>
            <w:shd w:val="clear" w:color="auto" w:fill="auto"/>
          </w:tcPr>
          <w:p w14:paraId="799B75E1" w14:textId="77777777" w:rsidR="008C42CF" w:rsidRPr="008C42CF" w:rsidRDefault="008C42CF" w:rsidP="006C3132">
            <w:pPr>
              <w:widowControl w:val="0"/>
              <w:jc w:val="left"/>
            </w:pPr>
            <w:r w:rsidRPr="008C42CF">
              <w:rPr>
                <w:rFonts w:hint="eastAsia"/>
              </w:rPr>
              <w:t>セルロース結合性評価技術</w:t>
            </w:r>
          </w:p>
        </w:tc>
        <w:tc>
          <w:tcPr>
            <w:tcW w:w="3402" w:type="dxa"/>
            <w:shd w:val="clear" w:color="auto" w:fill="auto"/>
          </w:tcPr>
          <w:p w14:paraId="5C062CCD" w14:textId="7E347B84" w:rsidR="008C42CF" w:rsidRPr="008C42CF" w:rsidRDefault="008C42CF" w:rsidP="006C3132">
            <w:pPr>
              <w:widowControl w:val="0"/>
              <w:jc w:val="left"/>
            </w:pPr>
            <w:r w:rsidRPr="008C42CF">
              <w:rPr>
                <w:rFonts w:hint="eastAsia"/>
              </w:rPr>
              <w:t>セルロースT</w:t>
            </w:r>
            <w:r w:rsidRPr="008C42CF">
              <w:t>LC</w:t>
            </w:r>
            <w:r w:rsidRPr="008C42CF">
              <w:rPr>
                <w:rFonts w:hint="eastAsia"/>
              </w:rPr>
              <w:t>プレート,</w:t>
            </w:r>
          </w:p>
          <w:p w14:paraId="73F19C3F" w14:textId="77777777" w:rsidR="008C42CF" w:rsidRPr="008C42CF" w:rsidRDefault="008C42CF" w:rsidP="006C3132">
            <w:pPr>
              <w:widowControl w:val="0"/>
              <w:jc w:val="left"/>
            </w:pPr>
            <w:r w:rsidRPr="008C42CF">
              <w:rPr>
                <w:rFonts w:hint="eastAsia"/>
              </w:rPr>
              <w:t>定量評価系</w:t>
            </w:r>
          </w:p>
        </w:tc>
      </w:tr>
    </w:tbl>
    <w:p w14:paraId="4275C8E1" w14:textId="77777777" w:rsidR="008C42CF" w:rsidRPr="008C42CF" w:rsidRDefault="008C42CF" w:rsidP="008006DD">
      <w:pPr>
        <w:pStyle w:val="ad"/>
        <w:ind w:firstLine="211"/>
      </w:pPr>
    </w:p>
    <w:p w14:paraId="1E3ABDBF" w14:textId="77777777" w:rsidR="004D7846" w:rsidRDefault="008C42CF" w:rsidP="004D7846">
      <w:pPr>
        <w:pStyle w:val="ad"/>
        <w:ind w:firstLine="211"/>
      </w:pPr>
      <w:r w:rsidRPr="008C42CF">
        <w:rPr>
          <w:rFonts w:hint="eastAsia"/>
        </w:rPr>
        <w:t>本節では、各要素技術について、実施した検証内容とその成果を示す。</w:t>
      </w:r>
    </w:p>
    <w:p w14:paraId="3BBB9427" w14:textId="77777777" w:rsidR="004D7846" w:rsidRDefault="004D7846" w:rsidP="004D7846">
      <w:pPr>
        <w:pStyle w:val="ad"/>
        <w:ind w:firstLine="211"/>
      </w:pPr>
    </w:p>
    <w:p w14:paraId="190B3603" w14:textId="4E8E14AA" w:rsidR="00C6423F" w:rsidRPr="00C6423F" w:rsidRDefault="00C6423F" w:rsidP="004D7846">
      <w:pPr>
        <w:pStyle w:val="3"/>
      </w:pPr>
      <w:bookmarkStart w:id="5" w:name="_Ref119426256"/>
      <w:r w:rsidRPr="00C6423F">
        <w:rPr>
          <w:rFonts w:hint="eastAsia"/>
        </w:rPr>
        <w:t>タンパク質改変技術</w:t>
      </w:r>
      <w:bookmarkEnd w:id="5"/>
    </w:p>
    <w:p w14:paraId="5E23CAA2" w14:textId="77777777" w:rsidR="00C6423F" w:rsidRPr="00C6423F" w:rsidRDefault="00C6423F" w:rsidP="00C6423F">
      <w:pPr>
        <w:pStyle w:val="4"/>
      </w:pPr>
      <w:bookmarkStart w:id="6" w:name="_Ref117866633"/>
      <w:r w:rsidRPr="00C6423F">
        <w:rPr>
          <w:rFonts w:hint="eastAsia"/>
        </w:rPr>
        <w:t>Rosettaによる立体構造最適化と側鎖改変</w:t>
      </w:r>
      <w:bookmarkEnd w:id="6"/>
    </w:p>
    <w:p w14:paraId="1CBC96AB" w14:textId="06353193" w:rsidR="00C6423F" w:rsidRPr="00C6423F" w:rsidRDefault="00C6423F" w:rsidP="008006DD">
      <w:pPr>
        <w:pStyle w:val="ad"/>
        <w:ind w:firstLine="211"/>
      </w:pPr>
      <w:r w:rsidRPr="00C6423F">
        <w:rPr>
          <w:rFonts w:hint="eastAsia"/>
        </w:rPr>
        <w:t>R</w:t>
      </w:r>
      <w:r w:rsidRPr="00C6423F">
        <w:t>osetta</w:t>
      </w:r>
      <w:r w:rsidRPr="00C6423F">
        <w:rPr>
          <w:rFonts w:hint="eastAsia"/>
        </w:rPr>
        <w:t>によるタンパク質設計・変異体探索は、側鎖の置き換え、主鎖・側鎖におけるねじれ自由度の中での構造変更、R</w:t>
      </w:r>
      <w:r w:rsidRPr="00C6423F">
        <w:t>osetta</w:t>
      </w:r>
      <w:r w:rsidRPr="00C6423F">
        <w:rPr>
          <w:rFonts w:hint="eastAsia"/>
        </w:rPr>
        <w:t>独自のエネルギー関数を用いたエネルギー計算の3つの要素が主に組み合わって構成されている</w:t>
      </w:r>
      <w:r w:rsidR="00B76F05">
        <w:rPr>
          <w:rFonts w:hint="eastAsia"/>
        </w:rPr>
        <w:t>（</w:t>
      </w:r>
      <w:r w:rsidR="00B76F05">
        <w:fldChar w:fldCharType="begin"/>
      </w:r>
      <w:r w:rsidR="00B76F05">
        <w:instrText xml:space="preserve"> </w:instrText>
      </w:r>
      <w:r w:rsidR="00B76F05">
        <w:rPr>
          <w:rFonts w:hint="eastAsia"/>
        </w:rPr>
        <w:instrText>REF _Ref119675104 \h</w:instrText>
      </w:r>
      <w:r w:rsidR="00B76F05">
        <w:instrText xml:space="preserve"> </w:instrText>
      </w:r>
      <w:r w:rsidR="00B76F05">
        <w:fldChar w:fldCharType="separate"/>
      </w:r>
      <w:r w:rsidR="00570C0B">
        <w:t>図</w:t>
      </w:r>
      <w:r w:rsidR="00570C0B">
        <w:rPr>
          <w:noProof/>
        </w:rPr>
        <w:t>4</w:t>
      </w:r>
      <w:r w:rsidR="00B76F05">
        <w:fldChar w:fldCharType="end"/>
      </w:r>
      <w:r w:rsidR="00B76F05">
        <w:rPr>
          <w:rFonts w:hint="eastAsia"/>
        </w:rPr>
        <w:t>）</w:t>
      </w:r>
      <w:r w:rsidRPr="00C6423F">
        <w:rPr>
          <w:rFonts w:hint="eastAsia"/>
        </w:rPr>
        <w:t>。本共同研究においては、R</w:t>
      </w:r>
      <w:r w:rsidRPr="00C6423F">
        <w:t>osetta</w:t>
      </w:r>
      <w:r w:rsidRPr="00C6423F">
        <w:rPr>
          <w:rFonts w:hint="eastAsia"/>
        </w:rPr>
        <w:t>に含まれる以下のプロトコルを使用して、タンパク質変異体探索や設計タンパク質の机上評価を行った。</w:t>
      </w:r>
    </w:p>
    <w:p w14:paraId="09ECD6FF" w14:textId="30928BD5" w:rsidR="00C6423F" w:rsidRPr="00C6423F" w:rsidRDefault="00C6423F" w:rsidP="0015138F">
      <w:pPr>
        <w:pStyle w:val="a"/>
        <w:ind w:left="843"/>
      </w:pPr>
      <w:r w:rsidRPr="00C6423F">
        <w:rPr>
          <w:rFonts w:hint="eastAsia"/>
        </w:rPr>
        <w:t>S</w:t>
      </w:r>
      <w:r w:rsidRPr="00C6423F">
        <w:t>core</w:t>
      </w:r>
      <w:r w:rsidR="00E66C96">
        <w:rPr>
          <w:rFonts w:hint="eastAsia"/>
        </w:rPr>
        <w:t>：</w:t>
      </w:r>
      <w:r w:rsidRPr="00C6423F">
        <w:rPr>
          <w:rFonts w:hint="eastAsia"/>
        </w:rPr>
        <w:t>R</w:t>
      </w:r>
      <w:r w:rsidRPr="00C6423F">
        <w:t>osetta</w:t>
      </w:r>
      <w:r w:rsidRPr="00C6423F">
        <w:rPr>
          <w:rFonts w:hint="eastAsia"/>
        </w:rPr>
        <w:t>の独自スコアによる構造安定性の評価</w:t>
      </w:r>
    </w:p>
    <w:p w14:paraId="5E00A2F1" w14:textId="0A387609" w:rsidR="00C6423F" w:rsidRPr="00C6423F" w:rsidRDefault="00C6423F" w:rsidP="0015138F">
      <w:pPr>
        <w:pStyle w:val="a"/>
        <w:ind w:left="843"/>
      </w:pPr>
      <w:r w:rsidRPr="00C6423F">
        <w:rPr>
          <w:rFonts w:hint="eastAsia"/>
        </w:rPr>
        <w:t>R</w:t>
      </w:r>
      <w:r w:rsidRPr="00C6423F">
        <w:t>elax</w:t>
      </w:r>
      <w:r w:rsidR="00E66C96">
        <w:rPr>
          <w:rFonts w:hint="eastAsia"/>
        </w:rPr>
        <w:t>：</w:t>
      </w:r>
      <w:r w:rsidRPr="00C6423F">
        <w:t>Rosetta</w:t>
      </w:r>
      <w:r w:rsidRPr="00C6423F">
        <w:rPr>
          <w:rFonts w:hint="eastAsia"/>
        </w:rPr>
        <w:t>スコアを最適化するように立体構造を緩和</w:t>
      </w:r>
    </w:p>
    <w:p w14:paraId="5977DB21" w14:textId="24D146BF" w:rsidR="00C6423F" w:rsidRPr="00C6423F" w:rsidRDefault="00C6423F" w:rsidP="0015138F">
      <w:pPr>
        <w:pStyle w:val="a"/>
        <w:ind w:left="843"/>
      </w:pPr>
      <w:r w:rsidRPr="00C6423F">
        <w:rPr>
          <w:rFonts w:hint="eastAsia"/>
        </w:rPr>
        <w:t>C</w:t>
      </w:r>
      <w:r w:rsidRPr="00C6423F">
        <w:t>artesian DDG</w:t>
      </w:r>
      <w:r w:rsidR="00E66C96">
        <w:rPr>
          <w:rFonts w:hint="eastAsia"/>
        </w:rPr>
        <w:t>：</w:t>
      </w:r>
      <w:r w:rsidR="00504A8D">
        <w:rPr>
          <w:rFonts w:hint="eastAsia"/>
        </w:rPr>
        <w:t>側鎖置換</w:t>
      </w:r>
      <w:r w:rsidR="006B4FAD">
        <w:rPr>
          <w:rFonts w:hint="eastAsia"/>
        </w:rPr>
        <w:t>によるタンパク質の自由エネルギー変化の予測</w:t>
      </w:r>
    </w:p>
    <w:p w14:paraId="661E6A30" w14:textId="468736C2" w:rsidR="00C6423F" w:rsidRPr="00C6423F" w:rsidRDefault="00C6423F" w:rsidP="0015138F">
      <w:pPr>
        <w:pStyle w:val="a"/>
        <w:ind w:left="843"/>
      </w:pPr>
      <w:proofErr w:type="spellStart"/>
      <w:r w:rsidRPr="00C6423F">
        <w:t>FastDesign</w:t>
      </w:r>
      <w:proofErr w:type="spellEnd"/>
      <w:r w:rsidR="00E66C96">
        <w:rPr>
          <w:rFonts w:hint="eastAsia"/>
        </w:rPr>
        <w:t>：</w:t>
      </w:r>
      <w:r w:rsidR="00A05C7F">
        <w:rPr>
          <w:rFonts w:hint="eastAsia"/>
        </w:rPr>
        <w:t>主鎖構造を拘束して</w:t>
      </w:r>
      <w:r w:rsidRPr="00C6423F">
        <w:rPr>
          <w:rFonts w:hint="eastAsia"/>
        </w:rPr>
        <w:t>R</w:t>
      </w:r>
      <w:r w:rsidRPr="00C6423F">
        <w:t>osetta</w:t>
      </w:r>
      <w:r w:rsidRPr="00C6423F">
        <w:rPr>
          <w:rFonts w:hint="eastAsia"/>
        </w:rPr>
        <w:t>スコアを最適化するように側鎖改変の探索を実行</w:t>
      </w:r>
    </w:p>
    <w:p w14:paraId="408FF4E6" w14:textId="77777777" w:rsidR="002E2D20" w:rsidRPr="00C6423F" w:rsidRDefault="002E2D20" w:rsidP="002E2D20">
      <w:pPr>
        <w:pStyle w:val="ad"/>
        <w:ind w:firstLine="211"/>
      </w:pPr>
    </w:p>
    <w:p w14:paraId="6DB2E728" w14:textId="77777777" w:rsidR="002E2D20" w:rsidRPr="00C6423F" w:rsidRDefault="002E2D20" w:rsidP="002E2D20">
      <w:pPr>
        <w:pStyle w:val="af7"/>
      </w:pPr>
      <w:r>
        <w:rPr>
          <w:noProof/>
        </w:rPr>
        <w:drawing>
          <wp:inline distT="0" distB="0" distL="0" distR="0" wp14:anchorId="4D9B32F3" wp14:editId="24E6B822">
            <wp:extent cx="4407155" cy="2160000"/>
            <wp:effectExtent l="0" t="0" r="0" b="0"/>
            <wp:docPr id="2053" name="図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7155" cy="2160000"/>
                    </a:xfrm>
                    <a:prstGeom prst="rect">
                      <a:avLst/>
                    </a:prstGeom>
                    <a:noFill/>
                    <a:ln>
                      <a:noFill/>
                    </a:ln>
                  </pic:spPr>
                </pic:pic>
              </a:graphicData>
            </a:graphic>
          </wp:inline>
        </w:drawing>
      </w:r>
    </w:p>
    <w:p w14:paraId="035ACDF0" w14:textId="24C45943" w:rsidR="002E2D20" w:rsidRPr="00C6423F" w:rsidRDefault="002E2D20" w:rsidP="002E2D20">
      <w:pPr>
        <w:pStyle w:val="af1"/>
        <w:ind w:left="845" w:right="845"/>
      </w:pPr>
      <w:bookmarkStart w:id="7" w:name="_Ref119675104"/>
      <w:r>
        <w:t>図</w:t>
      </w:r>
      <w:fldSimple w:instr=" SEQ 図 \* ARABIC ">
        <w:r w:rsidR="00C43572">
          <w:rPr>
            <w:noProof/>
          </w:rPr>
          <w:t>4</w:t>
        </w:r>
      </w:fldSimple>
      <w:bookmarkEnd w:id="7"/>
      <w:r>
        <w:t xml:space="preserve">　</w:t>
      </w:r>
      <w:r w:rsidRPr="00C6423F">
        <w:t>Rosetta</w:t>
      </w:r>
      <w:r w:rsidRPr="00C6423F">
        <w:rPr>
          <w:rFonts w:hint="eastAsia"/>
        </w:rPr>
        <w:t>の概念図</w:t>
      </w:r>
      <w:sdt>
        <w:sdtPr>
          <w:rPr>
            <w:rFonts w:hint="eastAsia"/>
          </w:rPr>
          <w:id w:val="1300337869"/>
          <w:citation/>
        </w:sdtPr>
        <w:sdtContent>
          <w:r>
            <w:fldChar w:fldCharType="begin"/>
          </w:r>
          <w:r>
            <w:instrText xml:space="preserve">CITATION Leman2020 \l 1041 </w:instrText>
          </w:r>
          <w:r>
            <w:fldChar w:fldCharType="separate"/>
          </w:r>
          <w:r w:rsidR="00775FB5">
            <w:rPr>
              <w:noProof/>
            </w:rPr>
            <w:t xml:space="preserve"> [8]</w:t>
          </w:r>
          <w:r>
            <w:fldChar w:fldCharType="end"/>
          </w:r>
        </w:sdtContent>
      </w:sdt>
    </w:p>
    <w:p w14:paraId="23472CEA" w14:textId="159C1CB8" w:rsidR="00C6423F" w:rsidRPr="00C6423F" w:rsidRDefault="00C6423F" w:rsidP="008006DD">
      <w:pPr>
        <w:pStyle w:val="ad"/>
        <w:ind w:firstLine="211"/>
      </w:pPr>
      <w:r w:rsidRPr="00C6423F">
        <w:rPr>
          <w:rFonts w:hint="eastAsia"/>
        </w:rPr>
        <w:lastRenderedPageBreak/>
        <w:t>R</w:t>
      </w:r>
      <w:r w:rsidRPr="00C6423F">
        <w:t xml:space="preserve">osetta </w:t>
      </w:r>
      <w:r w:rsidRPr="00C6423F">
        <w:rPr>
          <w:rFonts w:hint="eastAsia"/>
        </w:rPr>
        <w:t>S</w:t>
      </w:r>
      <w:r w:rsidRPr="00C6423F">
        <w:t>core</w:t>
      </w:r>
      <w:r w:rsidRPr="00C6423F">
        <w:rPr>
          <w:rFonts w:hint="eastAsia"/>
        </w:rPr>
        <w:t>は、入力したタンパク質立体構造を、R</w:t>
      </w:r>
      <w:r w:rsidRPr="00C6423F">
        <w:t>osetta</w:t>
      </w:r>
      <w:r w:rsidRPr="00C6423F">
        <w:rPr>
          <w:rFonts w:hint="eastAsia"/>
        </w:rPr>
        <w:t>独自のスコア関数に基づいてスコアリングするプロトコルである。本研究においては、これをP</w:t>
      </w:r>
      <w:r w:rsidRPr="00C6423F">
        <w:t>DB</w:t>
      </w:r>
      <w:r w:rsidRPr="00C6423F">
        <w:rPr>
          <w:rFonts w:hint="eastAsia"/>
        </w:rPr>
        <w:t>で立体構造が提供されている</w:t>
      </w:r>
      <w:r w:rsidR="00F052B5">
        <w:rPr>
          <w:rFonts w:hint="eastAsia"/>
        </w:rPr>
        <w:t>W</w:t>
      </w:r>
      <w:r w:rsidR="00F052B5">
        <w:t>T</w:t>
      </w:r>
      <w:r w:rsidRPr="00C6423F">
        <w:rPr>
          <w:rFonts w:hint="eastAsia"/>
        </w:rPr>
        <w:t>等の評価に用いた。</w:t>
      </w:r>
      <w:r w:rsidRPr="00C6423F">
        <w:t>Score</w:t>
      </w:r>
      <w:r w:rsidRPr="00C6423F">
        <w:rPr>
          <w:rFonts w:hint="eastAsia"/>
        </w:rPr>
        <w:t>に用いられるスコア関数は物理的に正確なエネルギーというわけではなく、開発者によってデータにフィットするようパラメータが最適化された関数となっており、年々改善が続いているものである。物理的に正確なエネルギーを用いないのは、計算量的が大きすぎることと、物理的に正確なエネルギーを静的構造に適用しても、自由エネルギーやタンパク質構造としての妥当性の予測はむしろ悪くなることが理由である。</w:t>
      </w:r>
    </w:p>
    <w:p w14:paraId="7C92DB4E" w14:textId="77777777" w:rsidR="00C6423F" w:rsidRPr="00C6423F" w:rsidRDefault="00C6423F" w:rsidP="008006DD">
      <w:pPr>
        <w:pStyle w:val="ad"/>
        <w:ind w:firstLine="211"/>
      </w:pPr>
    </w:p>
    <w:p w14:paraId="28F4386C" w14:textId="32CD86E7" w:rsidR="00C6423F" w:rsidRDefault="00C6423F" w:rsidP="008006DD">
      <w:pPr>
        <w:pStyle w:val="ad"/>
        <w:ind w:firstLine="211"/>
      </w:pPr>
      <w:r w:rsidRPr="00C6423F">
        <w:rPr>
          <w:rFonts w:hint="eastAsia"/>
        </w:rPr>
        <w:t>R</w:t>
      </w:r>
      <w:r w:rsidRPr="00C6423F">
        <w:t xml:space="preserve">osetta </w:t>
      </w:r>
      <w:r w:rsidRPr="00C6423F">
        <w:rPr>
          <w:rFonts w:hint="eastAsia"/>
        </w:rPr>
        <w:t>R</w:t>
      </w:r>
      <w:r w:rsidRPr="00C6423F">
        <w:t>elax</w:t>
      </w:r>
      <w:r w:rsidRPr="00C6423F">
        <w:rPr>
          <w:rFonts w:hint="eastAsia"/>
        </w:rPr>
        <w:t>は、入力した立体構造をR</w:t>
      </w:r>
      <w:r w:rsidRPr="00C6423F">
        <w:t>osetta</w:t>
      </w:r>
      <w:r w:rsidRPr="00C6423F">
        <w:rPr>
          <w:rFonts w:hint="eastAsia"/>
        </w:rPr>
        <w:t>スコア上での安定構造に緩和させるプロトコルである。変異体探索の元となる</w:t>
      </w:r>
      <w:r w:rsidR="00F052B5">
        <w:rPr>
          <w:rFonts w:hint="eastAsia"/>
        </w:rPr>
        <w:t>W</w:t>
      </w:r>
      <w:r w:rsidR="00F052B5">
        <w:t>T</w:t>
      </w:r>
      <w:r w:rsidRPr="00C6423F">
        <w:rPr>
          <w:rFonts w:hint="eastAsia"/>
        </w:rPr>
        <w:t>のタンパク質の立体構造には、P</w:t>
      </w:r>
      <w:r w:rsidRPr="00C6423F">
        <w:t>DB</w:t>
      </w:r>
      <w:r w:rsidRPr="00C6423F">
        <w:rPr>
          <w:rFonts w:hint="eastAsia"/>
        </w:rPr>
        <w:t>から取得したものを用いたが、P</w:t>
      </w:r>
      <w:r w:rsidRPr="00C6423F">
        <w:t>DB</w:t>
      </w:r>
      <w:r w:rsidRPr="00C6423F">
        <w:rPr>
          <w:rFonts w:hint="eastAsia"/>
        </w:rPr>
        <w:t>に登録されている構造は結晶構造であったりN</w:t>
      </w:r>
      <w:r w:rsidRPr="00C6423F">
        <w:t>MR</w:t>
      </w:r>
      <w:r w:rsidRPr="00C6423F">
        <w:rPr>
          <w:rFonts w:hint="eastAsia"/>
        </w:rPr>
        <w:t>による構造の平均構造であったりするため、ほとんどの場合は</w:t>
      </w:r>
      <w:r w:rsidRPr="00C6423F">
        <w:t>Rosetta</w:t>
      </w:r>
      <w:r w:rsidRPr="00C6423F">
        <w:rPr>
          <w:rFonts w:hint="eastAsia"/>
        </w:rPr>
        <w:t>スコアとしての安定構造ではない。また、側鎖を改変した場合はその配列での安定構造を探さなければ評価ができない。そこで本研究では、これらの外部データ由来の構造と設計によって得られる変異体をなるべく近い条件で比較するために、</w:t>
      </w:r>
      <w:r w:rsidRPr="00C6423F">
        <w:t>Relax</w:t>
      </w:r>
      <w:r w:rsidRPr="00C6423F">
        <w:rPr>
          <w:rFonts w:hint="eastAsia"/>
        </w:rPr>
        <w:t>を用いた</w:t>
      </w:r>
      <w:r w:rsidR="00B76F05">
        <w:rPr>
          <w:rFonts w:hint="eastAsia"/>
        </w:rPr>
        <w:t>（</w:t>
      </w:r>
      <w:r w:rsidR="00B76F05">
        <w:fldChar w:fldCharType="begin"/>
      </w:r>
      <w:r w:rsidR="00B76F05">
        <w:instrText xml:space="preserve"> </w:instrText>
      </w:r>
      <w:r w:rsidR="00B76F05">
        <w:rPr>
          <w:rFonts w:hint="eastAsia"/>
        </w:rPr>
        <w:instrText>REF _Ref119675126 \h</w:instrText>
      </w:r>
      <w:r w:rsidR="00B76F05">
        <w:instrText xml:space="preserve"> </w:instrText>
      </w:r>
      <w:r w:rsidR="00B76F05">
        <w:fldChar w:fldCharType="separate"/>
      </w:r>
      <w:r w:rsidR="00570C0B">
        <w:t>図</w:t>
      </w:r>
      <w:r w:rsidR="00570C0B">
        <w:rPr>
          <w:noProof/>
        </w:rPr>
        <w:t>5</w:t>
      </w:r>
      <w:r w:rsidR="00B76F05">
        <w:fldChar w:fldCharType="end"/>
      </w:r>
      <w:r w:rsidR="00B76F05">
        <w:rPr>
          <w:rFonts w:hint="eastAsia"/>
        </w:rPr>
        <w:t>）</w:t>
      </w:r>
      <w:r w:rsidRPr="00C6423F">
        <w:rPr>
          <w:rFonts w:hint="eastAsia"/>
        </w:rPr>
        <w:t>。R</w:t>
      </w:r>
      <w:r w:rsidRPr="00C6423F">
        <w:t>elax</w:t>
      </w:r>
      <w:r w:rsidRPr="00C6423F">
        <w:rPr>
          <w:rFonts w:hint="eastAsia"/>
        </w:rPr>
        <w:t>は、後述のC</w:t>
      </w:r>
      <w:r w:rsidRPr="00C6423F">
        <w:t>artesian DDG</w:t>
      </w:r>
      <w:r w:rsidRPr="00C6423F">
        <w:rPr>
          <w:rFonts w:hint="eastAsia"/>
        </w:rPr>
        <w:t>や</w:t>
      </w:r>
      <w:proofErr w:type="spellStart"/>
      <w:r w:rsidRPr="00C6423F">
        <w:rPr>
          <w:rFonts w:hint="eastAsia"/>
        </w:rPr>
        <w:t>F</w:t>
      </w:r>
      <w:r w:rsidRPr="00C6423F">
        <w:t>astDesign</w:t>
      </w:r>
      <w:proofErr w:type="spellEnd"/>
      <w:r w:rsidRPr="00C6423F">
        <w:rPr>
          <w:rFonts w:hint="eastAsia"/>
        </w:rPr>
        <w:t>の内部でも使用されている。</w:t>
      </w:r>
    </w:p>
    <w:p w14:paraId="10ACFFCC" w14:textId="77777777" w:rsidR="007D589B" w:rsidRPr="00C6423F" w:rsidRDefault="007D589B" w:rsidP="008006DD">
      <w:pPr>
        <w:pStyle w:val="ad"/>
        <w:ind w:firstLine="211"/>
      </w:pPr>
    </w:p>
    <w:p w14:paraId="620E0472" w14:textId="67337B98" w:rsidR="00C6423F" w:rsidRPr="00C6423F" w:rsidRDefault="00E76F07" w:rsidP="009029E2">
      <w:pPr>
        <w:pStyle w:val="af7"/>
      </w:pPr>
      <w:r>
        <w:rPr>
          <w:noProof/>
        </w:rPr>
        <w:drawing>
          <wp:inline distT="0" distB="0" distL="0" distR="0" wp14:anchorId="0967903E" wp14:editId="07EC6A7F">
            <wp:extent cx="5240722" cy="2880000"/>
            <wp:effectExtent l="0" t="0" r="0" b="0"/>
            <wp:docPr id="50"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0722" cy="2880000"/>
                    </a:xfrm>
                    <a:prstGeom prst="rect">
                      <a:avLst/>
                    </a:prstGeom>
                    <a:noFill/>
                    <a:ln>
                      <a:noFill/>
                    </a:ln>
                  </pic:spPr>
                </pic:pic>
              </a:graphicData>
            </a:graphic>
          </wp:inline>
        </w:drawing>
      </w:r>
    </w:p>
    <w:p w14:paraId="4ECD67F9" w14:textId="23B2D3AB" w:rsidR="00C6423F" w:rsidRPr="00C6423F" w:rsidRDefault="00A553CD" w:rsidP="00C6423F">
      <w:pPr>
        <w:pStyle w:val="af1"/>
        <w:ind w:left="845" w:right="845"/>
      </w:pPr>
      <w:bookmarkStart w:id="8" w:name="_Ref119675126"/>
      <w:r>
        <w:t>図</w:t>
      </w:r>
      <w:fldSimple w:instr=" SEQ 図 \* ARABIC ">
        <w:r w:rsidR="00C43572">
          <w:rPr>
            <w:noProof/>
          </w:rPr>
          <w:t>5</w:t>
        </w:r>
      </w:fldSimple>
      <w:bookmarkEnd w:id="8"/>
      <w:r>
        <w:t xml:space="preserve">　</w:t>
      </w:r>
      <w:r w:rsidR="00C6423F" w:rsidRPr="00C6423F">
        <w:t>Relax</w:t>
      </w:r>
      <w:r w:rsidR="00C6423F" w:rsidRPr="00C6423F">
        <w:rPr>
          <w:rFonts w:hint="eastAsia"/>
        </w:rPr>
        <w:t>によるR</w:t>
      </w:r>
      <w:r w:rsidR="00C6423F" w:rsidRPr="00C6423F">
        <w:t>osetta</w:t>
      </w:r>
      <w:r w:rsidR="00C6423F" w:rsidRPr="00C6423F">
        <w:rPr>
          <w:rFonts w:hint="eastAsia"/>
        </w:rPr>
        <w:t>スコアの内訳の変化</w:t>
      </w:r>
    </w:p>
    <w:p w14:paraId="391A9E23" w14:textId="77777777" w:rsidR="00C6423F" w:rsidRPr="00C6423F" w:rsidRDefault="00C6423F" w:rsidP="008006DD">
      <w:pPr>
        <w:pStyle w:val="ad"/>
        <w:ind w:firstLine="211"/>
      </w:pPr>
    </w:p>
    <w:p w14:paraId="4D318705" w14:textId="5CCFD5F5" w:rsidR="00C6423F" w:rsidRDefault="00C6423F" w:rsidP="008006DD">
      <w:pPr>
        <w:pStyle w:val="ad"/>
        <w:ind w:firstLine="211"/>
      </w:pPr>
      <w:r w:rsidRPr="00C6423F">
        <w:rPr>
          <w:rFonts w:hint="eastAsia"/>
        </w:rPr>
        <w:t>R</w:t>
      </w:r>
      <w:r w:rsidRPr="00C6423F">
        <w:t>osetta Cartesian DDG</w:t>
      </w:r>
      <w:r w:rsidRPr="00C6423F">
        <w:rPr>
          <w:rFonts w:hint="eastAsia"/>
        </w:rPr>
        <w:t>は、入力とするタンパク質の配列のうち、指定の部位を指定のアミノ酸に置換した際の構造と自由エネルギーを予測するプロトコルである。本研究では主に、1</w:t>
      </w:r>
      <w:r w:rsidR="003314CC">
        <w:rPr>
          <w:rFonts w:hint="eastAsia"/>
        </w:rPr>
        <w:t>～</w:t>
      </w:r>
      <w:r w:rsidRPr="00C6423F">
        <w:rPr>
          <w:rFonts w:hint="eastAsia"/>
        </w:rPr>
        <w:t>2変異体の網羅的な生成や、3～5変異体探索の際の候補生成に用いた。</w:t>
      </w:r>
      <w:r w:rsidRPr="00C6423F">
        <w:fldChar w:fldCharType="begin"/>
      </w:r>
      <w:r w:rsidRPr="00C6423F">
        <w:instrText xml:space="preserve"> </w:instrText>
      </w:r>
      <w:r w:rsidRPr="00C6423F">
        <w:rPr>
          <w:rFonts w:hint="eastAsia"/>
        </w:rPr>
        <w:instrText>REF _Ref117864745 \h</w:instrText>
      </w:r>
      <w:r w:rsidRPr="00C6423F">
        <w:instrText xml:space="preserve"> </w:instrText>
      </w:r>
      <w:r w:rsidRPr="00C6423F">
        <w:fldChar w:fldCharType="separate"/>
      </w:r>
      <w:r w:rsidR="00570C0B">
        <w:t>図</w:t>
      </w:r>
      <w:r w:rsidR="00570C0B">
        <w:rPr>
          <w:noProof/>
        </w:rPr>
        <w:t>6</w:t>
      </w:r>
      <w:r w:rsidRPr="00C6423F">
        <w:fldChar w:fldCharType="end"/>
      </w:r>
      <w:r w:rsidRPr="00C6423F">
        <w:rPr>
          <w:rFonts w:hint="eastAsia"/>
        </w:rPr>
        <w:t>と</w:t>
      </w:r>
      <w:r w:rsidRPr="00C6423F">
        <w:fldChar w:fldCharType="begin"/>
      </w:r>
      <w:r w:rsidRPr="00C6423F">
        <w:instrText xml:space="preserve"> </w:instrText>
      </w:r>
      <w:r w:rsidRPr="00C6423F">
        <w:rPr>
          <w:rFonts w:hint="eastAsia"/>
        </w:rPr>
        <w:instrText>REF _Ref117864779 \h</w:instrText>
      </w:r>
      <w:r w:rsidRPr="00C6423F">
        <w:instrText xml:space="preserve"> </w:instrText>
      </w:r>
      <w:r w:rsidRPr="00C6423F">
        <w:fldChar w:fldCharType="separate"/>
      </w:r>
      <w:r w:rsidR="00570C0B">
        <w:t>図</w:t>
      </w:r>
      <w:r w:rsidR="00570C0B">
        <w:rPr>
          <w:noProof/>
        </w:rPr>
        <w:t>7</w:t>
      </w:r>
      <w:r w:rsidRPr="00C6423F">
        <w:fldChar w:fldCharType="end"/>
      </w:r>
      <w:r w:rsidRPr="00C6423F">
        <w:rPr>
          <w:rFonts w:hint="eastAsia"/>
        </w:rPr>
        <w:t>に、1変異体684種、2変異体227430種を網羅的に生成した際の、改変による天然配列からの自由エネルギーΔGの変化量ΔΔGを計算したものを示す。ΔΔ</w:t>
      </w:r>
      <w:r w:rsidRPr="00C6423F">
        <w:t>G</w:t>
      </w:r>
      <w:r w:rsidRPr="00C6423F">
        <w:rPr>
          <w:rFonts w:hint="eastAsia"/>
        </w:rPr>
        <w:t>の値は低いほどタンパク質として安定な構造であることを示す。</w:t>
      </w:r>
    </w:p>
    <w:p w14:paraId="0EA96FED" w14:textId="77777777" w:rsidR="00E903B1" w:rsidRDefault="00E903B1" w:rsidP="00E903B1">
      <w:pPr>
        <w:pStyle w:val="ad"/>
        <w:ind w:firstLine="211"/>
      </w:pPr>
    </w:p>
    <w:p w14:paraId="11C386A9" w14:textId="43F7E25D" w:rsidR="00E903B1" w:rsidRPr="00C6423F" w:rsidRDefault="00E903B1" w:rsidP="00E903B1">
      <w:pPr>
        <w:pStyle w:val="ad"/>
        <w:ind w:firstLine="211"/>
      </w:pPr>
      <w:r w:rsidRPr="00C6423F">
        <w:fldChar w:fldCharType="begin"/>
      </w:r>
      <w:r w:rsidRPr="00C6423F">
        <w:instrText xml:space="preserve"> </w:instrText>
      </w:r>
      <w:r w:rsidRPr="00C6423F">
        <w:rPr>
          <w:rFonts w:hint="eastAsia"/>
        </w:rPr>
        <w:instrText>REF _Ref117864745 \h</w:instrText>
      </w:r>
      <w:r w:rsidRPr="00C6423F">
        <w:instrText xml:space="preserve"> </w:instrText>
      </w:r>
      <w:r w:rsidRPr="00C6423F">
        <w:fldChar w:fldCharType="separate"/>
      </w:r>
      <w:r w:rsidR="00570C0B">
        <w:t>図</w:t>
      </w:r>
      <w:r w:rsidR="00570C0B">
        <w:rPr>
          <w:noProof/>
        </w:rPr>
        <w:t>6</w:t>
      </w:r>
      <w:r w:rsidRPr="00C6423F">
        <w:fldChar w:fldCharType="end"/>
      </w:r>
      <w:r>
        <w:rPr>
          <w:rFonts w:hint="eastAsia"/>
        </w:rPr>
        <w:t>と</w:t>
      </w:r>
      <w:r w:rsidRPr="00C6423F">
        <w:fldChar w:fldCharType="begin"/>
      </w:r>
      <w:r w:rsidRPr="00C6423F">
        <w:instrText xml:space="preserve"> REF _Ref117864779 \h </w:instrText>
      </w:r>
      <w:r w:rsidRPr="00C6423F">
        <w:fldChar w:fldCharType="separate"/>
      </w:r>
      <w:r w:rsidR="00570C0B">
        <w:t>図</w:t>
      </w:r>
      <w:r w:rsidR="00570C0B">
        <w:rPr>
          <w:noProof/>
        </w:rPr>
        <w:t>7</w:t>
      </w:r>
      <w:r w:rsidRPr="00C6423F">
        <w:fldChar w:fldCharType="end"/>
      </w:r>
      <w:r w:rsidRPr="00C6423F">
        <w:rPr>
          <w:rFonts w:hint="eastAsia"/>
        </w:rPr>
        <w:t>から、次のことがわかる。</w:t>
      </w:r>
    </w:p>
    <w:p w14:paraId="1511BB9E" w14:textId="77777777" w:rsidR="00E903B1" w:rsidRPr="00C6423F" w:rsidRDefault="00E903B1" w:rsidP="00E903B1">
      <w:pPr>
        <w:pStyle w:val="a"/>
        <w:ind w:left="843"/>
      </w:pPr>
      <w:r>
        <w:rPr>
          <w:rFonts w:hint="eastAsia"/>
        </w:rPr>
        <w:t>WT</w:t>
      </w:r>
      <w:r w:rsidRPr="00C6423F">
        <w:rPr>
          <w:rFonts w:hint="eastAsia"/>
        </w:rPr>
        <w:t>でグリシンとなっているアミノ酸を他のアミノ酸に置換すると不安定化する</w:t>
      </w:r>
    </w:p>
    <w:p w14:paraId="6457550B" w14:textId="77777777" w:rsidR="00E903B1" w:rsidRPr="00C6423F" w:rsidRDefault="00E903B1" w:rsidP="00E903B1">
      <w:pPr>
        <w:pStyle w:val="a"/>
        <w:ind w:left="843"/>
      </w:pPr>
      <w:r>
        <w:rPr>
          <w:rFonts w:hint="eastAsia"/>
        </w:rPr>
        <w:t>WT</w:t>
      </w:r>
      <w:r w:rsidRPr="00C6423F">
        <w:rPr>
          <w:rFonts w:hint="eastAsia"/>
        </w:rPr>
        <w:t>でプロリンでないアミノ酸をプロリンに置換すると不安定化する</w:t>
      </w:r>
    </w:p>
    <w:p w14:paraId="05666D21" w14:textId="77777777" w:rsidR="00E903B1" w:rsidRPr="00C6423F" w:rsidRDefault="00E903B1" w:rsidP="00E903B1">
      <w:pPr>
        <w:pStyle w:val="a"/>
        <w:ind w:left="843"/>
      </w:pPr>
      <w:r>
        <w:rPr>
          <w:rFonts w:hint="eastAsia"/>
        </w:rPr>
        <w:t>WT</w:t>
      </w:r>
      <w:r w:rsidRPr="00C6423F">
        <w:rPr>
          <w:rFonts w:hint="eastAsia"/>
        </w:rPr>
        <w:t>でβシート内のアミノ酸の置換は比較的安定化しやすい（特に疎水性アミノ酸に置換すると良い場合が多い）</w:t>
      </w:r>
    </w:p>
    <w:p w14:paraId="4C4F1ACA" w14:textId="77777777" w:rsidR="00E903B1" w:rsidRPr="00E903B1" w:rsidRDefault="00E903B1" w:rsidP="008006DD">
      <w:pPr>
        <w:pStyle w:val="ad"/>
        <w:ind w:firstLine="211"/>
      </w:pPr>
    </w:p>
    <w:p w14:paraId="0015B0A6" w14:textId="5E195B21" w:rsidR="00C6423F" w:rsidRPr="00C6423F" w:rsidRDefault="00E76F07" w:rsidP="009029E2">
      <w:pPr>
        <w:pStyle w:val="af7"/>
      </w:pPr>
      <w:r>
        <w:rPr>
          <w:noProof/>
        </w:rPr>
        <w:drawing>
          <wp:inline distT="0" distB="0" distL="0" distR="0" wp14:anchorId="4236F2EA" wp14:editId="774ED152">
            <wp:extent cx="5850720" cy="3636000"/>
            <wp:effectExtent l="0" t="0" r="0" b="3175"/>
            <wp:docPr id="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0720" cy="3636000"/>
                    </a:xfrm>
                    <a:prstGeom prst="rect">
                      <a:avLst/>
                    </a:prstGeom>
                    <a:noFill/>
                    <a:ln>
                      <a:noFill/>
                    </a:ln>
                  </pic:spPr>
                </pic:pic>
              </a:graphicData>
            </a:graphic>
          </wp:inline>
        </w:drawing>
      </w:r>
    </w:p>
    <w:p w14:paraId="5B267E02" w14:textId="58A3C772" w:rsidR="00C6423F" w:rsidRDefault="00A553CD" w:rsidP="00C6423F">
      <w:pPr>
        <w:pStyle w:val="af1"/>
        <w:ind w:left="845" w:right="845"/>
      </w:pPr>
      <w:bookmarkStart w:id="9" w:name="_Ref117864745"/>
      <w:bookmarkStart w:id="10" w:name="_Ref117864727"/>
      <w:r>
        <w:t>図</w:t>
      </w:r>
      <w:fldSimple w:instr=" SEQ 図 \* ARABIC ">
        <w:r w:rsidR="00C43572">
          <w:rPr>
            <w:noProof/>
          </w:rPr>
          <w:t>6</w:t>
        </w:r>
      </w:fldSimple>
      <w:bookmarkEnd w:id="9"/>
      <w:r>
        <w:t xml:space="preserve">　</w:t>
      </w:r>
      <w:r w:rsidR="007564D6">
        <w:rPr>
          <w:rFonts w:hint="eastAsia"/>
        </w:rPr>
        <w:t>R</w:t>
      </w:r>
      <w:r w:rsidR="007564D6">
        <w:t>osetta Cartesian DDG</w:t>
      </w:r>
      <w:r w:rsidR="007564D6">
        <w:rPr>
          <w:rFonts w:hint="eastAsia"/>
        </w:rPr>
        <w:t>により計算した</w:t>
      </w:r>
      <w:r w:rsidR="00C6423F" w:rsidRPr="00C6423F">
        <w:rPr>
          <w:rFonts w:hint="eastAsia"/>
        </w:rPr>
        <w:t>1変異体のΔΔ</w:t>
      </w:r>
      <w:r w:rsidR="00C6423F" w:rsidRPr="00C6423F">
        <w:t>G</w:t>
      </w:r>
      <w:bookmarkEnd w:id="10"/>
      <w:r w:rsidR="007564D6">
        <w:rPr>
          <w:rFonts w:hint="eastAsia"/>
        </w:rPr>
        <w:t>。横軸は残基位置を、縦軸は変異後のアミノ酸の種類を示している。</w:t>
      </w:r>
    </w:p>
    <w:p w14:paraId="62E4466A" w14:textId="77777777" w:rsidR="00F47865" w:rsidRPr="00F47865" w:rsidRDefault="00F47865" w:rsidP="00F47865">
      <w:pPr>
        <w:pStyle w:val="ad"/>
        <w:ind w:firstLine="211"/>
      </w:pPr>
    </w:p>
    <w:p w14:paraId="510137D3" w14:textId="63E8011B" w:rsidR="00C6423F" w:rsidRPr="00C6423F" w:rsidRDefault="00E76F07" w:rsidP="009029E2">
      <w:pPr>
        <w:pStyle w:val="af7"/>
      </w:pPr>
      <w:r>
        <w:rPr>
          <w:noProof/>
        </w:rPr>
        <w:drawing>
          <wp:inline distT="0" distB="0" distL="0" distR="0" wp14:anchorId="0234971E" wp14:editId="6BC4DAC6">
            <wp:extent cx="6043054" cy="3636000"/>
            <wp:effectExtent l="0" t="0" r="0" b="3175"/>
            <wp:docPr id="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3054" cy="3636000"/>
                    </a:xfrm>
                    <a:prstGeom prst="rect">
                      <a:avLst/>
                    </a:prstGeom>
                    <a:noFill/>
                    <a:ln>
                      <a:noFill/>
                    </a:ln>
                  </pic:spPr>
                </pic:pic>
              </a:graphicData>
            </a:graphic>
          </wp:inline>
        </w:drawing>
      </w:r>
    </w:p>
    <w:p w14:paraId="36C771FE" w14:textId="4ADB591E" w:rsidR="00C6423F" w:rsidRPr="00C6423F" w:rsidRDefault="00A553CD" w:rsidP="00C6423F">
      <w:pPr>
        <w:pStyle w:val="af1"/>
        <w:ind w:left="845" w:right="845"/>
      </w:pPr>
      <w:bookmarkStart w:id="11" w:name="_Ref117864779"/>
      <w:r>
        <w:t>図</w:t>
      </w:r>
      <w:fldSimple w:instr=" SEQ 図 \* ARABIC ">
        <w:r w:rsidR="00C43572">
          <w:rPr>
            <w:noProof/>
          </w:rPr>
          <w:t>7</w:t>
        </w:r>
      </w:fldSimple>
      <w:bookmarkEnd w:id="11"/>
      <w:r>
        <w:t xml:space="preserve">　</w:t>
      </w:r>
      <w:r w:rsidR="007564D6">
        <w:rPr>
          <w:rFonts w:hint="eastAsia"/>
        </w:rPr>
        <w:t>R</w:t>
      </w:r>
      <w:r w:rsidR="007564D6">
        <w:t>osetta Cartesian DDG</w:t>
      </w:r>
      <w:r w:rsidR="007564D6">
        <w:rPr>
          <w:rFonts w:hint="eastAsia"/>
        </w:rPr>
        <w:t>により計算した</w:t>
      </w:r>
      <w:r w:rsidR="00C6423F" w:rsidRPr="00C6423F">
        <w:rPr>
          <w:rFonts w:hint="eastAsia"/>
        </w:rPr>
        <w:t>2変異体のΔΔ</w:t>
      </w:r>
      <w:r w:rsidR="00C6423F" w:rsidRPr="00C6423F">
        <w:t>G</w:t>
      </w:r>
      <w:r w:rsidR="007564D6">
        <w:rPr>
          <w:rFonts w:hint="eastAsia"/>
        </w:rPr>
        <w:t>。縦軸、横軸は2つの変異を導入した残基位置を示しており、各1目盛りの中に</w:t>
      </w:r>
      <w:r w:rsidR="007564D6">
        <w:fldChar w:fldCharType="begin"/>
      </w:r>
      <w:r w:rsidR="007564D6">
        <w:instrText xml:space="preserve"> </w:instrText>
      </w:r>
      <w:r w:rsidR="007564D6">
        <w:rPr>
          <w:rFonts w:hint="eastAsia"/>
        </w:rPr>
        <w:instrText>REF _Ref117864745 \h</w:instrText>
      </w:r>
      <w:r w:rsidR="007564D6">
        <w:instrText xml:space="preserve"> </w:instrText>
      </w:r>
      <w:r w:rsidR="007564D6">
        <w:fldChar w:fldCharType="separate"/>
      </w:r>
      <w:r w:rsidR="00570C0B">
        <w:t>図</w:t>
      </w:r>
      <w:r w:rsidR="00570C0B">
        <w:rPr>
          <w:noProof/>
        </w:rPr>
        <w:t>6</w:t>
      </w:r>
      <w:r w:rsidR="007564D6">
        <w:fldChar w:fldCharType="end"/>
      </w:r>
      <w:r w:rsidR="007564D6">
        <w:rPr>
          <w:rFonts w:hint="eastAsia"/>
        </w:rPr>
        <w:t>の縦軸と同順で2</w:t>
      </w:r>
      <w:r w:rsidR="007564D6">
        <w:t>0</w:t>
      </w:r>
      <w:r w:rsidR="007564D6">
        <w:rPr>
          <w:rFonts w:hint="eastAsia"/>
        </w:rPr>
        <w:t>種類のアミノ酸を配置している。</w:t>
      </w:r>
    </w:p>
    <w:p w14:paraId="5DFAAC76" w14:textId="77777777" w:rsidR="00C6423F" w:rsidRPr="00C6423F" w:rsidRDefault="00C6423F" w:rsidP="008006DD">
      <w:pPr>
        <w:pStyle w:val="ad"/>
        <w:ind w:firstLine="211"/>
      </w:pPr>
    </w:p>
    <w:p w14:paraId="74B70647" w14:textId="655BBBA6" w:rsidR="00C6423F" w:rsidRPr="00C6423F" w:rsidRDefault="00C6423F" w:rsidP="008006DD">
      <w:pPr>
        <w:pStyle w:val="ad"/>
        <w:ind w:firstLine="211"/>
      </w:pPr>
      <w:r w:rsidRPr="00C6423F">
        <w:rPr>
          <w:rFonts w:hint="eastAsia"/>
        </w:rPr>
        <w:lastRenderedPageBreak/>
        <w:t>また、2変異体のΔΔ</w:t>
      </w:r>
      <w:r w:rsidRPr="00C6423F">
        <w:t>G</w:t>
      </w:r>
      <w:r w:rsidRPr="00C6423F">
        <w:rPr>
          <w:rFonts w:hint="eastAsia"/>
        </w:rPr>
        <w:t>から、各変異の1変異体のΔΔ</w:t>
      </w:r>
      <w:r w:rsidRPr="00C6423F">
        <w:t>G</w:t>
      </w:r>
      <w:r w:rsidRPr="00C6423F">
        <w:rPr>
          <w:rFonts w:hint="eastAsia"/>
        </w:rPr>
        <w:t>の和を引いたものを計算することで、2つの変異が共同的に作用して安定化する可能性があるかの検証を行った。</w:t>
      </w:r>
      <w:r w:rsidRPr="00C6423F">
        <w:fldChar w:fldCharType="begin"/>
      </w:r>
      <w:r w:rsidRPr="00C6423F">
        <w:instrText xml:space="preserve"> </w:instrText>
      </w:r>
      <w:r w:rsidRPr="00C6423F">
        <w:rPr>
          <w:rFonts w:hint="eastAsia"/>
        </w:rPr>
        <w:instrText>REF _Ref117864878 \h</w:instrText>
      </w:r>
      <w:r w:rsidRPr="00C6423F">
        <w:instrText xml:space="preserve"> </w:instrText>
      </w:r>
      <w:r w:rsidRPr="00C6423F">
        <w:fldChar w:fldCharType="separate"/>
      </w:r>
      <w:r w:rsidR="00570C0B">
        <w:t>図</w:t>
      </w:r>
      <w:r w:rsidR="00570C0B">
        <w:rPr>
          <w:noProof/>
        </w:rPr>
        <w:t>8</w:t>
      </w:r>
      <w:r w:rsidRPr="00C6423F">
        <w:fldChar w:fldCharType="end"/>
      </w:r>
      <w:r w:rsidRPr="00C6423F">
        <w:rPr>
          <w:rFonts w:hint="eastAsia"/>
        </w:rPr>
        <w:t>がその結果である。この図から、特に第1</w:t>
      </w:r>
      <w:r w:rsidRPr="00C6423F">
        <w:t>0</w:t>
      </w:r>
      <w:r w:rsidRPr="00C6423F">
        <w:rPr>
          <w:rFonts w:hint="eastAsia"/>
        </w:rPr>
        <w:t>残基と第3</w:t>
      </w:r>
      <w:r w:rsidRPr="00C6423F">
        <w:t>3</w:t>
      </w:r>
      <w:r w:rsidRPr="00C6423F">
        <w:rPr>
          <w:rFonts w:hint="eastAsia"/>
        </w:rPr>
        <w:t>残基について、変異の組み合わせによって構造安定性が極端に変化することがわかる。2つの側鎖は</w:t>
      </w:r>
      <w:r w:rsidR="00F052B5">
        <w:rPr>
          <w:rFonts w:hint="eastAsia"/>
        </w:rPr>
        <w:t>WT</w:t>
      </w:r>
      <w:r w:rsidRPr="00C6423F">
        <w:rPr>
          <w:rFonts w:hint="eastAsia"/>
        </w:rPr>
        <w:t>において互いに向かい合っていることから、この結果は、空間的に近接する側鎖を同時に改変することで側鎖間の相互作用によって構造安定性を変化させられる可能性があることを示していると言える。</w:t>
      </w:r>
    </w:p>
    <w:p w14:paraId="3FD7A76C" w14:textId="57118BD9" w:rsidR="008C42CF" w:rsidRDefault="008C42CF" w:rsidP="008006DD">
      <w:pPr>
        <w:pStyle w:val="ad"/>
        <w:ind w:firstLine="211"/>
      </w:pPr>
    </w:p>
    <w:p w14:paraId="247CD8DF" w14:textId="29A896F2" w:rsidR="00C6423F" w:rsidRPr="00C6423F" w:rsidRDefault="00E76F07" w:rsidP="009029E2">
      <w:pPr>
        <w:pStyle w:val="af7"/>
      </w:pPr>
      <w:r>
        <w:rPr>
          <w:noProof/>
        </w:rPr>
        <w:drawing>
          <wp:inline distT="0" distB="0" distL="0" distR="0" wp14:anchorId="028C4A0D" wp14:editId="5F13354A">
            <wp:extent cx="6053723" cy="3636000"/>
            <wp:effectExtent l="0" t="0" r="4445" b="3175"/>
            <wp:docPr id="4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3723" cy="3636000"/>
                    </a:xfrm>
                    <a:prstGeom prst="rect">
                      <a:avLst/>
                    </a:prstGeom>
                    <a:noFill/>
                    <a:ln>
                      <a:noFill/>
                    </a:ln>
                  </pic:spPr>
                </pic:pic>
              </a:graphicData>
            </a:graphic>
          </wp:inline>
        </w:drawing>
      </w:r>
    </w:p>
    <w:p w14:paraId="64989C1B" w14:textId="61BD6F39" w:rsidR="00C6423F" w:rsidRPr="00C6423F" w:rsidRDefault="00A553CD" w:rsidP="00C6423F">
      <w:pPr>
        <w:pStyle w:val="af1"/>
        <w:ind w:left="845" w:right="845"/>
      </w:pPr>
      <w:bookmarkStart w:id="12" w:name="_Ref117864878"/>
      <w:r>
        <w:t>図</w:t>
      </w:r>
      <w:fldSimple w:instr=" SEQ 図 \* ARABIC ">
        <w:r w:rsidR="00C43572">
          <w:rPr>
            <w:noProof/>
          </w:rPr>
          <w:t>8</w:t>
        </w:r>
      </w:fldSimple>
      <w:bookmarkEnd w:id="12"/>
      <w:r>
        <w:t xml:space="preserve">　</w:t>
      </w:r>
      <w:r w:rsidR="00C6423F" w:rsidRPr="00C6423F">
        <w:rPr>
          <w:rFonts w:hint="eastAsia"/>
        </w:rPr>
        <w:t>2変異体のΔΔ</w:t>
      </w:r>
      <w:r w:rsidR="00C6423F" w:rsidRPr="00C6423F">
        <w:t>G</w:t>
      </w:r>
      <w:r w:rsidR="00C6423F" w:rsidRPr="00C6423F">
        <w:rPr>
          <w:rFonts w:hint="eastAsia"/>
        </w:rPr>
        <w:t>から、各変異の1変異体のΔΔ</w:t>
      </w:r>
      <w:r w:rsidR="00C6423F" w:rsidRPr="00C6423F">
        <w:t>G</w:t>
      </w:r>
      <w:r w:rsidR="00C6423F" w:rsidRPr="00C6423F">
        <w:rPr>
          <w:rFonts w:hint="eastAsia"/>
        </w:rPr>
        <w:t>の和を引いた値</w:t>
      </w:r>
      <w:r w:rsidR="00F47865">
        <w:rPr>
          <w:rFonts w:hint="eastAsia"/>
        </w:rPr>
        <w:t>。</w:t>
      </w:r>
    </w:p>
    <w:p w14:paraId="4DA9A162" w14:textId="77777777" w:rsidR="00C6423F" w:rsidRPr="00C6423F" w:rsidRDefault="00C6423F" w:rsidP="008006DD">
      <w:pPr>
        <w:pStyle w:val="ad"/>
        <w:ind w:firstLine="211"/>
      </w:pPr>
    </w:p>
    <w:p w14:paraId="7FA103D1" w14:textId="77777777" w:rsidR="00C6423F" w:rsidRPr="00C6423F" w:rsidRDefault="00C6423F" w:rsidP="008006DD">
      <w:pPr>
        <w:pStyle w:val="ad"/>
        <w:ind w:firstLine="211"/>
      </w:pPr>
      <w:r w:rsidRPr="00C6423F">
        <w:rPr>
          <w:rFonts w:hint="eastAsia"/>
        </w:rPr>
        <w:t>以上、本研究で用いた、R</w:t>
      </w:r>
      <w:r w:rsidRPr="00C6423F">
        <w:t>osetta</w:t>
      </w:r>
      <w:r w:rsidRPr="00C6423F">
        <w:rPr>
          <w:rFonts w:hint="eastAsia"/>
        </w:rPr>
        <w:t>のS</w:t>
      </w:r>
      <w:r w:rsidRPr="00C6423F">
        <w:t>core</w:t>
      </w:r>
      <w:r w:rsidRPr="00C6423F">
        <w:rPr>
          <w:rFonts w:hint="eastAsia"/>
        </w:rPr>
        <w:t>によるスコア付け、R</w:t>
      </w:r>
      <w:r w:rsidRPr="00C6423F">
        <w:t>elax</w:t>
      </w:r>
      <w:r w:rsidRPr="00C6423F">
        <w:rPr>
          <w:rFonts w:hint="eastAsia"/>
        </w:rPr>
        <w:t>による構造緩和、C</w:t>
      </w:r>
      <w:r w:rsidRPr="00C6423F">
        <w:t>artesian DDG</w:t>
      </w:r>
      <w:r w:rsidRPr="00C6423F">
        <w:rPr>
          <w:rFonts w:hint="eastAsia"/>
        </w:rPr>
        <w:t>による配列改変のプロトコルを紹介した。これらは計算機上でのタンパク質改変を行う場面ではよく用いられている手法であるが、検証の中で課題点も見つかった。主な課題点としては、R</w:t>
      </w:r>
      <w:r w:rsidRPr="00C6423F">
        <w:t>osetta</w:t>
      </w:r>
      <w:r w:rsidRPr="00C6423F">
        <w:rPr>
          <w:rFonts w:hint="eastAsia"/>
        </w:rPr>
        <w:t>スコアがタンパク質の安定性を予測する上で必ずしも精度の高いスコアとは限らない点、構造緩和の出力が入力構造に強く依存しており局所最適解に陥る可能性がある点、C</w:t>
      </w:r>
      <w:r w:rsidRPr="00C6423F">
        <w:t>artesian DDG</w:t>
      </w:r>
      <w:r w:rsidRPr="00C6423F">
        <w:rPr>
          <w:rFonts w:hint="eastAsia"/>
        </w:rPr>
        <w:t>による配列改変後はR</w:t>
      </w:r>
      <w:r w:rsidRPr="00C6423F">
        <w:t>elax</w:t>
      </w:r>
      <w:r w:rsidRPr="00C6423F">
        <w:rPr>
          <w:rFonts w:hint="eastAsia"/>
        </w:rPr>
        <w:t>によって最終的な構造が予測されるため、配列のフォールド可能性を十分に評価できない点が挙げられる。</w:t>
      </w:r>
    </w:p>
    <w:p w14:paraId="572EEB9B" w14:textId="5028970B" w:rsidR="002E2D20" w:rsidRDefault="002E2D20">
      <w:pPr>
        <w:snapToGrid/>
        <w:spacing w:line="240" w:lineRule="auto"/>
        <w:jc w:val="left"/>
      </w:pPr>
      <w:r>
        <w:br w:type="page"/>
      </w:r>
    </w:p>
    <w:p w14:paraId="0CF59B72" w14:textId="77777777" w:rsidR="00C6423F" w:rsidRPr="00C6423F" w:rsidRDefault="00C6423F" w:rsidP="00C6423F">
      <w:pPr>
        <w:pStyle w:val="3"/>
      </w:pPr>
      <w:r w:rsidRPr="00C6423F">
        <w:rPr>
          <w:rFonts w:hint="eastAsia"/>
        </w:rPr>
        <w:lastRenderedPageBreak/>
        <w:t>配列探索技術</w:t>
      </w:r>
    </w:p>
    <w:p w14:paraId="455923CE" w14:textId="77777777" w:rsidR="00C6423F" w:rsidRPr="00C6423F" w:rsidRDefault="00C6423F" w:rsidP="00C6423F">
      <w:pPr>
        <w:pStyle w:val="4"/>
      </w:pPr>
      <w:bookmarkStart w:id="13" w:name="_Ref119426268"/>
      <w:r w:rsidRPr="00C6423F">
        <w:rPr>
          <w:rFonts w:hint="eastAsia"/>
        </w:rPr>
        <w:t>R</w:t>
      </w:r>
      <w:r w:rsidRPr="00C6423F">
        <w:t xml:space="preserve">osetta </w:t>
      </w:r>
      <w:proofErr w:type="spellStart"/>
      <w:r w:rsidRPr="00C6423F">
        <w:t>FastDesign</w:t>
      </w:r>
      <w:bookmarkEnd w:id="13"/>
      <w:proofErr w:type="spellEnd"/>
    </w:p>
    <w:p w14:paraId="6259B665" w14:textId="221826B5" w:rsidR="00DC4068" w:rsidRDefault="00C6423F" w:rsidP="00DC4068">
      <w:pPr>
        <w:pStyle w:val="ad"/>
        <w:ind w:firstLine="211"/>
      </w:pPr>
      <w:r w:rsidRPr="00C6423F">
        <w:rPr>
          <w:rFonts w:hint="eastAsia"/>
        </w:rPr>
        <w:t>R</w:t>
      </w:r>
      <w:r w:rsidRPr="00C6423F">
        <w:t xml:space="preserve">osetta </w:t>
      </w:r>
      <w:proofErr w:type="spellStart"/>
      <w:r w:rsidRPr="00C6423F">
        <w:t>FastDesign</w:t>
      </w:r>
      <w:proofErr w:type="spellEnd"/>
      <w:r w:rsidRPr="00C6423F">
        <w:rPr>
          <w:rFonts w:hint="eastAsia"/>
        </w:rPr>
        <w:t>は、入力したタンパク質の主鎖構造を固定して、R</w:t>
      </w:r>
      <w:r w:rsidRPr="00C6423F">
        <w:t>osetta</w:t>
      </w:r>
      <w:r w:rsidRPr="00C6423F">
        <w:rPr>
          <w:rFonts w:hint="eastAsia"/>
        </w:rPr>
        <w:t>スコアを最適化するように側鎖改変の探索を実行するプロトコルである。出力される配列候補は、全体の構造を変えないまま、改変率が非常に高くなることが多く、本研究では、結合部位の配列を固定した探索を行うことで、改変率と結合性の高さを両立した配列候補が得られるかという検証のため利用した。</w:t>
      </w:r>
      <w:r w:rsidR="00CD1FB1">
        <w:fldChar w:fldCharType="begin"/>
      </w:r>
      <w:r w:rsidR="00CD1FB1">
        <w:instrText xml:space="preserve"> </w:instrText>
      </w:r>
      <w:r w:rsidR="00CD1FB1">
        <w:rPr>
          <w:rFonts w:hint="eastAsia"/>
        </w:rPr>
        <w:instrText>REF _Ref119082812 \h</w:instrText>
      </w:r>
      <w:r w:rsidR="00CD1FB1">
        <w:instrText xml:space="preserve"> </w:instrText>
      </w:r>
      <w:r w:rsidR="00CD1FB1">
        <w:fldChar w:fldCharType="separate"/>
      </w:r>
      <w:r w:rsidR="00570C0B">
        <w:t>図</w:t>
      </w:r>
      <w:r w:rsidR="00570C0B">
        <w:rPr>
          <w:noProof/>
        </w:rPr>
        <w:t>9</w:t>
      </w:r>
      <w:r w:rsidR="00CD1FB1">
        <w:fldChar w:fldCharType="end"/>
      </w:r>
      <w:r w:rsidRPr="00C6423F">
        <w:rPr>
          <w:rFonts w:hint="eastAsia"/>
        </w:rPr>
        <w:t>に、</w:t>
      </w:r>
      <w:proofErr w:type="spellStart"/>
      <w:r w:rsidRPr="00C6423F">
        <w:rPr>
          <w:rFonts w:hint="eastAsia"/>
        </w:rPr>
        <w:t>F</w:t>
      </w:r>
      <w:r w:rsidRPr="00C6423F">
        <w:t>astDesign</w:t>
      </w:r>
      <w:proofErr w:type="spellEnd"/>
      <w:r w:rsidRPr="00C6423F">
        <w:rPr>
          <w:rFonts w:hint="eastAsia"/>
        </w:rPr>
        <w:t>により設計された変異体配列のシーケンスロゴを示す。</w:t>
      </w:r>
      <w:r w:rsidR="00DC4068">
        <w:fldChar w:fldCharType="begin"/>
      </w:r>
      <w:r w:rsidR="00DC4068">
        <w:instrText xml:space="preserve"> </w:instrText>
      </w:r>
      <w:r w:rsidR="00DC4068">
        <w:rPr>
          <w:rFonts w:hint="eastAsia"/>
        </w:rPr>
        <w:instrText>REF _Ref119082812 \h</w:instrText>
      </w:r>
      <w:r w:rsidR="00DC4068">
        <w:instrText xml:space="preserve"> </w:instrText>
      </w:r>
      <w:r w:rsidR="00DC4068">
        <w:fldChar w:fldCharType="separate"/>
      </w:r>
      <w:r w:rsidR="00570C0B">
        <w:t>図</w:t>
      </w:r>
      <w:r w:rsidR="00570C0B">
        <w:rPr>
          <w:noProof/>
        </w:rPr>
        <w:t>9</w:t>
      </w:r>
      <w:r w:rsidR="00DC4068">
        <w:fldChar w:fldCharType="end"/>
      </w:r>
      <w:r w:rsidR="00DC4068">
        <w:rPr>
          <w:rFonts w:hint="eastAsia"/>
        </w:rPr>
        <w:t>のシーケンスロゴ中で大きく書かれている文字と元の配列を見比べると、</w:t>
      </w:r>
      <w:proofErr w:type="spellStart"/>
      <w:r w:rsidR="00DC4068" w:rsidRPr="00C6423F">
        <w:rPr>
          <w:rFonts w:hint="eastAsia"/>
        </w:rPr>
        <w:t>F</w:t>
      </w:r>
      <w:r w:rsidR="00DC4068" w:rsidRPr="00C6423F">
        <w:t>astDesign</w:t>
      </w:r>
      <w:proofErr w:type="spellEnd"/>
      <w:r w:rsidR="00DC4068">
        <w:rPr>
          <w:rFonts w:hint="eastAsia"/>
        </w:rPr>
        <w:t>によって、結合部位のアミノ酸を保存する制約下で、</w:t>
      </w:r>
      <w:r w:rsidR="00DC4068" w:rsidRPr="00C6423F">
        <w:rPr>
          <w:rFonts w:hint="eastAsia"/>
        </w:rPr>
        <w:t>入力した</w:t>
      </w:r>
      <w:r w:rsidR="00F052B5">
        <w:rPr>
          <w:rFonts w:hint="eastAsia"/>
        </w:rPr>
        <w:t>WT</w:t>
      </w:r>
      <w:r w:rsidR="00DC4068" w:rsidRPr="00C6423F">
        <w:rPr>
          <w:rFonts w:hint="eastAsia"/>
        </w:rPr>
        <w:t>の配列からの改変率</w:t>
      </w:r>
      <w:r w:rsidR="00DC4068">
        <w:rPr>
          <w:rFonts w:hint="eastAsia"/>
        </w:rPr>
        <w:t>が</w:t>
      </w:r>
      <w:r w:rsidR="00DC4068" w:rsidRPr="00C6423F">
        <w:rPr>
          <w:rFonts w:hint="eastAsia"/>
        </w:rPr>
        <w:t>高</w:t>
      </w:r>
      <w:r w:rsidR="00DC4068">
        <w:rPr>
          <w:rFonts w:hint="eastAsia"/>
        </w:rPr>
        <w:t>い配列を得ることができたことがわかる。</w:t>
      </w:r>
    </w:p>
    <w:p w14:paraId="54436781" w14:textId="77777777" w:rsidR="00C6423F" w:rsidRPr="00C6423F" w:rsidRDefault="00C6423F" w:rsidP="008006DD">
      <w:pPr>
        <w:pStyle w:val="ad"/>
        <w:ind w:firstLine="211"/>
      </w:pPr>
    </w:p>
    <w:p w14:paraId="38E6A34B" w14:textId="66ADE936" w:rsidR="00C6423F" w:rsidRPr="00C6423F" w:rsidRDefault="00E76F07" w:rsidP="009029E2">
      <w:pPr>
        <w:pStyle w:val="af7"/>
      </w:pPr>
      <w:r>
        <w:rPr>
          <w:noProof/>
        </w:rPr>
        <w:drawing>
          <wp:inline distT="0" distB="0" distL="0" distR="0" wp14:anchorId="5E03C977" wp14:editId="68BAF09F">
            <wp:extent cx="4933315" cy="1445895"/>
            <wp:effectExtent l="0" t="0" r="0" b="0"/>
            <wp:docPr id="4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3315" cy="1445895"/>
                    </a:xfrm>
                    <a:prstGeom prst="rect">
                      <a:avLst/>
                    </a:prstGeom>
                    <a:noFill/>
                    <a:ln>
                      <a:noFill/>
                    </a:ln>
                  </pic:spPr>
                </pic:pic>
              </a:graphicData>
            </a:graphic>
          </wp:inline>
        </w:drawing>
      </w:r>
    </w:p>
    <w:p w14:paraId="03134F83" w14:textId="0FBC698D" w:rsidR="00C6423F" w:rsidRPr="00C6423F" w:rsidRDefault="00A553CD" w:rsidP="00C6423F">
      <w:pPr>
        <w:pStyle w:val="af1"/>
        <w:ind w:left="845" w:right="845"/>
      </w:pPr>
      <w:bookmarkStart w:id="14" w:name="_Ref119082812"/>
      <w:r>
        <w:t>図</w:t>
      </w:r>
      <w:fldSimple w:instr=" SEQ 図 \* ARABIC ">
        <w:r w:rsidR="00C43572">
          <w:rPr>
            <w:noProof/>
          </w:rPr>
          <w:t>9</w:t>
        </w:r>
      </w:fldSimple>
      <w:bookmarkEnd w:id="14"/>
      <w:r>
        <w:rPr>
          <w:rFonts w:hint="eastAsia"/>
        </w:rPr>
        <w:t xml:space="preserve">　</w:t>
      </w:r>
      <w:proofErr w:type="spellStart"/>
      <w:r w:rsidR="00C6423F" w:rsidRPr="00C6423F">
        <w:rPr>
          <w:rFonts w:hint="eastAsia"/>
        </w:rPr>
        <w:t>F</w:t>
      </w:r>
      <w:r w:rsidR="00C6423F" w:rsidRPr="00C6423F">
        <w:t>astDesign</w:t>
      </w:r>
      <w:proofErr w:type="spellEnd"/>
      <w:r w:rsidR="00C6423F" w:rsidRPr="00C6423F">
        <w:rPr>
          <w:rFonts w:hint="eastAsia"/>
        </w:rPr>
        <w:t>により設計された変異体配列のシーケンスロゴ</w:t>
      </w:r>
      <w:sdt>
        <w:sdtPr>
          <w:rPr>
            <w:rFonts w:hint="eastAsia"/>
          </w:rPr>
          <w:id w:val="-387181683"/>
          <w:citation/>
        </w:sdtPr>
        <w:sdtContent>
          <w:r w:rsidR="00B65778">
            <w:fldChar w:fldCharType="begin"/>
          </w:r>
          <w:r w:rsidR="00CF41F8">
            <w:instrText xml:space="preserve">CITATION Schneider1990 \l 1041 </w:instrText>
          </w:r>
          <w:r w:rsidR="00B65778">
            <w:fldChar w:fldCharType="separate"/>
          </w:r>
          <w:r w:rsidR="00775FB5">
            <w:rPr>
              <w:noProof/>
            </w:rPr>
            <w:t xml:space="preserve"> [9]</w:t>
          </w:r>
          <w:r w:rsidR="00B65778">
            <w:fldChar w:fldCharType="end"/>
          </w:r>
        </w:sdtContent>
      </w:sdt>
      <w:r w:rsidR="00C6423F" w:rsidRPr="00C6423F">
        <w:rPr>
          <w:rFonts w:hint="eastAsia"/>
        </w:rPr>
        <w:t>。元の配列において灰色で示しているアミノ酸は、重要な結合部位として機能する部位や全体の構造への寄与が大きいと考えられた部位であるため、変異を行わないように指定した。</w:t>
      </w:r>
      <w:r w:rsidR="00CD1FB1">
        <w:rPr>
          <w:rFonts w:hint="eastAsia"/>
        </w:rPr>
        <w:t>下段の配列における文字色は、</w:t>
      </w:r>
      <w:proofErr w:type="spellStart"/>
      <w:r w:rsidR="00F923C7">
        <w:rPr>
          <w:rFonts w:hint="eastAsia"/>
        </w:rPr>
        <w:t>F</w:t>
      </w:r>
      <w:r w:rsidR="00F923C7">
        <w:t>astDesign</w:t>
      </w:r>
      <w:proofErr w:type="spellEnd"/>
      <w:r w:rsidR="00F923C7">
        <w:rPr>
          <w:rFonts w:hint="eastAsia"/>
        </w:rPr>
        <w:t>により生成した変異体に占める該当位置のアミノ酸の割合が、元と異なる1つの種類が支配的な位置はピンク色で、</w:t>
      </w:r>
      <w:r w:rsidR="00CD1FB1">
        <w:rPr>
          <w:rFonts w:hint="eastAsia"/>
        </w:rPr>
        <w:t>プロトコル上の制限により</w:t>
      </w:r>
      <w:r w:rsidR="00F923C7">
        <w:rPr>
          <w:rFonts w:hint="eastAsia"/>
        </w:rPr>
        <w:t>元と同じ</w:t>
      </w:r>
      <w:r w:rsidR="00CE0BA5">
        <w:rPr>
          <w:rFonts w:hint="eastAsia"/>
        </w:rPr>
        <w:t>種類のみの位置は灰色で、その他の位置は緑色で示した</w:t>
      </w:r>
      <w:r w:rsidR="00F923C7">
        <w:rPr>
          <w:rFonts w:hint="eastAsia"/>
        </w:rPr>
        <w:t>。</w:t>
      </w:r>
    </w:p>
    <w:p w14:paraId="16DE1136" w14:textId="77777777" w:rsidR="00C6423F" w:rsidRPr="00C6423F" w:rsidRDefault="00C6423F" w:rsidP="008006DD">
      <w:pPr>
        <w:pStyle w:val="ad"/>
        <w:ind w:firstLine="211"/>
      </w:pPr>
    </w:p>
    <w:p w14:paraId="27C89A87" w14:textId="7DE68B13" w:rsidR="00DC4068" w:rsidRDefault="00DC4068" w:rsidP="008006DD">
      <w:pPr>
        <w:pStyle w:val="ad"/>
        <w:ind w:firstLine="211"/>
      </w:pPr>
      <w:r>
        <w:rPr>
          <w:rFonts w:hint="eastAsia"/>
        </w:rPr>
        <w:t>ただし</w:t>
      </w:r>
      <w:r w:rsidR="00F923C7">
        <w:rPr>
          <w:rFonts w:hint="eastAsia"/>
        </w:rPr>
        <w:t>、</w:t>
      </w:r>
      <w:r>
        <w:rPr>
          <w:rFonts w:hint="eastAsia"/>
        </w:rPr>
        <w:t>本研究で目指す設計プロトコルを構成する上では課題点もある。</w:t>
      </w:r>
      <w:proofErr w:type="spellStart"/>
      <w:r w:rsidR="00CD1FB1">
        <w:rPr>
          <w:rFonts w:hint="eastAsia"/>
        </w:rPr>
        <w:t>F</w:t>
      </w:r>
      <w:r w:rsidR="00CD1FB1">
        <w:t>astDesign</w:t>
      </w:r>
      <w:proofErr w:type="spellEnd"/>
      <w:r w:rsidR="00CD1FB1">
        <w:rPr>
          <w:rFonts w:hint="eastAsia"/>
        </w:rPr>
        <w:t>はR</w:t>
      </w:r>
      <w:r w:rsidR="00CD1FB1">
        <w:t>osetta</w:t>
      </w:r>
      <w:r w:rsidR="00CD1FB1">
        <w:rPr>
          <w:rFonts w:hint="eastAsia"/>
        </w:rPr>
        <w:t>スコアに基づく探索プロトコルであるため、基質結合性の維持については、結合部位の配列の保存をすること以上の</w:t>
      </w:r>
      <w:r>
        <w:rPr>
          <w:rFonts w:hint="eastAsia"/>
        </w:rPr>
        <w:t>操作ができず、基質結合性</w:t>
      </w:r>
      <w:r w:rsidR="00130D5E">
        <w:rPr>
          <w:rFonts w:hint="eastAsia"/>
        </w:rPr>
        <w:t>を担保した</w:t>
      </w:r>
      <w:r>
        <w:rPr>
          <w:rFonts w:hint="eastAsia"/>
        </w:rPr>
        <w:t>探索が困難である。また、探索アルゴリズムはプロトコルで定義されている物を使用することとなるため、</w:t>
      </w:r>
      <w:r w:rsidR="00534961">
        <w:rPr>
          <w:rFonts w:hint="eastAsia"/>
        </w:rPr>
        <w:t>より複雑な制約の下での探索</w:t>
      </w:r>
      <w:r w:rsidR="005A290B">
        <w:rPr>
          <w:rFonts w:hint="eastAsia"/>
        </w:rPr>
        <w:t>や異なるアルゴリズムの検証が</w:t>
      </w:r>
      <w:r w:rsidR="00534961">
        <w:rPr>
          <w:rFonts w:hint="eastAsia"/>
        </w:rPr>
        <w:t>難しい</w:t>
      </w:r>
      <w:r>
        <w:rPr>
          <w:rFonts w:hint="eastAsia"/>
        </w:rPr>
        <w:t>。そのため、本研究においては</w:t>
      </w:r>
      <w:r w:rsidR="00AC2F76">
        <w:rPr>
          <w:rFonts w:hint="eastAsia"/>
        </w:rPr>
        <w:t>、</w:t>
      </w:r>
      <w:proofErr w:type="spellStart"/>
      <w:r w:rsidR="00C6423F" w:rsidRPr="00C6423F">
        <w:rPr>
          <w:rFonts w:hint="eastAsia"/>
        </w:rPr>
        <w:t>F</w:t>
      </w:r>
      <w:r w:rsidR="00C6423F" w:rsidRPr="00C6423F">
        <w:t>astDesign</w:t>
      </w:r>
      <w:proofErr w:type="spellEnd"/>
      <w:r>
        <w:rPr>
          <w:rFonts w:hint="eastAsia"/>
        </w:rPr>
        <w:t>のみを用いた</w:t>
      </w:r>
      <w:r w:rsidR="00796E18">
        <w:rPr>
          <w:rFonts w:hint="eastAsia"/>
        </w:rPr>
        <w:t>配列</w:t>
      </w:r>
      <w:r w:rsidR="00AC2F76">
        <w:rPr>
          <w:rFonts w:hint="eastAsia"/>
        </w:rPr>
        <w:t>生成</w:t>
      </w:r>
      <w:r w:rsidR="00796E18">
        <w:rPr>
          <w:rFonts w:hint="eastAsia"/>
        </w:rPr>
        <w:t>は</w:t>
      </w:r>
      <w:r w:rsidR="00AC2F76">
        <w:rPr>
          <w:rFonts w:hint="eastAsia"/>
        </w:rPr>
        <w:t>参考にとどめ、</w:t>
      </w:r>
      <w:proofErr w:type="spellStart"/>
      <w:r w:rsidR="00AC2F76">
        <w:rPr>
          <w:rFonts w:hint="eastAsia"/>
        </w:rPr>
        <w:t>F</w:t>
      </w:r>
      <w:r w:rsidR="00AC2F76">
        <w:t>astDesign</w:t>
      </w:r>
      <w:proofErr w:type="spellEnd"/>
      <w:r w:rsidR="00AC2F76">
        <w:rPr>
          <w:rFonts w:hint="eastAsia"/>
        </w:rPr>
        <w:t>によ</w:t>
      </w:r>
      <w:r w:rsidR="00901756">
        <w:rPr>
          <w:rFonts w:hint="eastAsia"/>
        </w:rPr>
        <w:t>り得られた配列の</w:t>
      </w:r>
      <w:r w:rsidR="00AC2F76">
        <w:rPr>
          <w:rFonts w:hint="eastAsia"/>
        </w:rPr>
        <w:t>改変率の高さは本研究の成果としていない</w:t>
      </w:r>
      <w:r w:rsidR="00C6423F" w:rsidRPr="00C6423F">
        <w:rPr>
          <w:rFonts w:hint="eastAsia"/>
        </w:rPr>
        <w:t>。</w:t>
      </w:r>
      <w:proofErr w:type="spellStart"/>
      <w:r>
        <w:rPr>
          <w:rFonts w:hint="eastAsia"/>
        </w:rPr>
        <w:t>FastDesign</w:t>
      </w:r>
      <w:proofErr w:type="spellEnd"/>
      <w:r>
        <w:rPr>
          <w:rFonts w:hint="eastAsia"/>
        </w:rPr>
        <w:t>によって得られた配列のW</w:t>
      </w:r>
      <w:r>
        <w:t>et</w:t>
      </w:r>
      <w:r>
        <w:rPr>
          <w:rFonts w:hint="eastAsia"/>
        </w:rPr>
        <w:t>実験による基質結合性検証については、</w:t>
      </w:r>
      <w:r>
        <w:fldChar w:fldCharType="begin"/>
      </w:r>
      <w:r>
        <w:instrText xml:space="preserve"> </w:instrText>
      </w:r>
      <w:r>
        <w:rPr>
          <w:rFonts w:hint="eastAsia"/>
        </w:rPr>
        <w:instrText>REF _Ref119082198 \r \h</w:instrText>
      </w:r>
      <w:r>
        <w:instrText xml:space="preserve"> </w:instrText>
      </w:r>
      <w:r>
        <w:fldChar w:fldCharType="separate"/>
      </w:r>
      <w:r w:rsidR="00570C0B">
        <w:t>3.3.6</w:t>
      </w:r>
      <w:r>
        <w:fldChar w:fldCharType="end"/>
      </w:r>
      <w:r>
        <w:rPr>
          <w:rFonts w:hint="eastAsia"/>
        </w:rPr>
        <w:t>の結果に含める。</w:t>
      </w:r>
    </w:p>
    <w:p w14:paraId="17672B6E" w14:textId="77777777" w:rsidR="00DC4068" w:rsidRPr="00C6423F" w:rsidRDefault="00DC4068" w:rsidP="008006DD">
      <w:pPr>
        <w:pStyle w:val="ad"/>
        <w:ind w:firstLine="211"/>
      </w:pPr>
    </w:p>
    <w:p w14:paraId="1184E728" w14:textId="763EBBFB" w:rsidR="00C6423F" w:rsidRPr="00C6423F" w:rsidRDefault="00C6423F" w:rsidP="00C6423F">
      <w:pPr>
        <w:pStyle w:val="4"/>
      </w:pPr>
      <w:bookmarkStart w:id="15" w:name="_Ref118980617"/>
      <w:r w:rsidRPr="00C6423F">
        <w:rPr>
          <w:rFonts w:hint="eastAsia"/>
        </w:rPr>
        <w:t>Rosettaを利用した変異体探索</w:t>
      </w:r>
      <w:bookmarkEnd w:id="15"/>
    </w:p>
    <w:p w14:paraId="32A49990" w14:textId="57AD9DE9" w:rsidR="00C6423F" w:rsidRPr="00C6423F" w:rsidRDefault="00C6423F" w:rsidP="008006DD">
      <w:pPr>
        <w:pStyle w:val="ad"/>
        <w:ind w:firstLine="211"/>
      </w:pPr>
      <w:r w:rsidRPr="00C6423F">
        <w:rPr>
          <w:rFonts w:hint="eastAsia"/>
        </w:rPr>
        <w:t>本</w:t>
      </w:r>
      <w:r w:rsidR="00C223A4">
        <w:rPr>
          <w:rFonts w:hint="eastAsia"/>
        </w:rPr>
        <w:t>目</w:t>
      </w:r>
      <w:r w:rsidRPr="00C6423F">
        <w:rPr>
          <w:rFonts w:hint="eastAsia"/>
        </w:rPr>
        <w:t>では、変異数制約を満たす</w:t>
      </w:r>
      <w:r w:rsidR="0079066E">
        <w:rPr>
          <w:rFonts w:hint="eastAsia"/>
        </w:rPr>
        <w:t>WT配列</w:t>
      </w:r>
      <w:r w:rsidRPr="00C6423F">
        <w:rPr>
          <w:rFonts w:hint="eastAsia"/>
        </w:rPr>
        <w:t>の変異体候補を探索・生成する方法を確立した。具体的には、R</w:t>
      </w:r>
      <w:r w:rsidRPr="00C6423F">
        <w:t>osetta</w:t>
      </w:r>
      <w:r w:rsidRPr="00C6423F">
        <w:rPr>
          <w:rFonts w:hint="eastAsia"/>
        </w:rPr>
        <w:t>の設計プロトコルに変異数制約を加えた上位最適化を組み込むことで、全探索やランダム探索よりも効率的に変異体を生成した。R</w:t>
      </w:r>
      <w:r w:rsidRPr="00C6423F">
        <w:t>osetta</w:t>
      </w:r>
      <w:r w:rsidRPr="00C6423F">
        <w:rPr>
          <w:rFonts w:hint="eastAsia"/>
        </w:rPr>
        <w:t>の設計プロトコルは、C</w:t>
      </w:r>
      <w:r w:rsidRPr="00C6423F">
        <w:t>artesian DDG</w:t>
      </w:r>
      <w:r w:rsidRPr="00C6423F">
        <w:rPr>
          <w:rFonts w:hint="eastAsia"/>
        </w:rPr>
        <w:t>を使用した。C</w:t>
      </w:r>
      <w:r w:rsidRPr="00C6423F">
        <w:t>artesian DDG</w:t>
      </w:r>
      <w:r w:rsidRPr="00C6423F">
        <w:rPr>
          <w:rFonts w:hint="eastAsia"/>
        </w:rPr>
        <w:t>は、</w:t>
      </w:r>
      <w:r w:rsidR="0079066E">
        <w:rPr>
          <w:rFonts w:hint="eastAsia"/>
        </w:rPr>
        <w:t>WT</w:t>
      </w:r>
      <w:r w:rsidRPr="00C6423F">
        <w:rPr>
          <w:rFonts w:hint="eastAsia"/>
        </w:rPr>
        <w:t>のアミノ酸配列の変異位置・残基を入力すると、それに整合するように最小化されたエネルギースコア（R</w:t>
      </w:r>
      <w:r w:rsidRPr="00C6423F">
        <w:t>osetta</w:t>
      </w:r>
      <w:r w:rsidRPr="00C6423F">
        <w:rPr>
          <w:rFonts w:hint="eastAsia"/>
        </w:rPr>
        <w:t>スコア）と構造データを出力する。しかしながら、指定した変異数内での候補配列を得るには、全探索やランダム探索によって与える方法は非効率である。よって、候補生成の効率を上げるために、C</w:t>
      </w:r>
      <w:r w:rsidRPr="00C6423F">
        <w:t>artesian DDG</w:t>
      </w:r>
      <w:r w:rsidRPr="00C6423F">
        <w:rPr>
          <w:rFonts w:hint="eastAsia"/>
        </w:rPr>
        <w:t>に上位最適化を組み込んだ技術を検討した。</w:t>
      </w:r>
    </w:p>
    <w:p w14:paraId="6FA3ED58" w14:textId="77777777" w:rsidR="00C6423F" w:rsidRPr="00C6423F" w:rsidRDefault="00C6423F" w:rsidP="008006DD">
      <w:pPr>
        <w:pStyle w:val="ad"/>
        <w:ind w:firstLine="211"/>
      </w:pPr>
    </w:p>
    <w:p w14:paraId="7ED54678" w14:textId="4E9F4B88" w:rsidR="00C6423F" w:rsidRPr="00C6423F" w:rsidRDefault="00C223A4" w:rsidP="008006DD">
      <w:pPr>
        <w:pStyle w:val="ad"/>
        <w:ind w:firstLine="211"/>
      </w:pPr>
      <w:r>
        <w:lastRenderedPageBreak/>
        <w:fldChar w:fldCharType="begin"/>
      </w:r>
      <w:r>
        <w:instrText xml:space="preserve"> </w:instrText>
      </w:r>
      <w:r>
        <w:rPr>
          <w:rFonts w:hint="eastAsia"/>
        </w:rPr>
        <w:instrText>REF _Ref118980163 \h</w:instrText>
      </w:r>
      <w:r>
        <w:instrText xml:space="preserve"> </w:instrText>
      </w:r>
      <w:r>
        <w:fldChar w:fldCharType="separate"/>
      </w:r>
      <w:r w:rsidR="00570C0B">
        <w:rPr>
          <w:rFonts w:hint="eastAsia"/>
        </w:rPr>
        <w:t>図</w:t>
      </w:r>
      <w:r w:rsidR="00570C0B">
        <w:rPr>
          <w:noProof/>
        </w:rPr>
        <w:t>10</w:t>
      </w:r>
      <w:r>
        <w:fldChar w:fldCharType="end"/>
      </w:r>
      <w:r w:rsidR="00C6423F" w:rsidRPr="00C6423F">
        <w:rPr>
          <w:rFonts w:hint="eastAsia"/>
        </w:rPr>
        <w:t>に今回検討した技術の概要を示す。指定した変異数内の変異位置・残基の組を、上位最適化の最適化変数に設定し、目的関数値であるR</w:t>
      </w:r>
      <w:r w:rsidR="00C6423F" w:rsidRPr="00C6423F">
        <w:t>osetta</w:t>
      </w:r>
      <w:r w:rsidR="00C6423F" w:rsidRPr="00C6423F">
        <w:rPr>
          <w:rFonts w:hint="eastAsia"/>
        </w:rPr>
        <w:t>スコアを最小化するような、最適化問題を構築した。最適化アルゴリズムはL</w:t>
      </w:r>
      <w:r w:rsidR="00C6423F" w:rsidRPr="00C6423F">
        <w:t>ocal Search</w:t>
      </w:r>
      <w:r w:rsidR="00C6423F" w:rsidRPr="00C6423F">
        <w:rPr>
          <w:rFonts w:hint="eastAsia"/>
        </w:rPr>
        <w:t>を使用したため、局所解のいずれかに収束する。</w:t>
      </w:r>
    </w:p>
    <w:p w14:paraId="56FD7363" w14:textId="77777777" w:rsidR="00C6423F" w:rsidRPr="00C6423F" w:rsidRDefault="00C6423F" w:rsidP="008006DD">
      <w:pPr>
        <w:pStyle w:val="ad"/>
        <w:ind w:firstLine="211"/>
      </w:pPr>
    </w:p>
    <w:p w14:paraId="5440784D" w14:textId="620C24FE" w:rsidR="00C6423F" w:rsidRDefault="00C223A4" w:rsidP="008006DD">
      <w:pPr>
        <w:pStyle w:val="ad"/>
        <w:ind w:firstLine="211"/>
      </w:pPr>
      <w:r>
        <w:fldChar w:fldCharType="begin"/>
      </w:r>
      <w:r>
        <w:instrText xml:space="preserve"> </w:instrText>
      </w:r>
      <w:r>
        <w:rPr>
          <w:rFonts w:hint="eastAsia"/>
        </w:rPr>
        <w:instrText>REF _Ref118980173 \h</w:instrText>
      </w:r>
      <w:r>
        <w:instrText xml:space="preserve"> </w:instrText>
      </w:r>
      <w:r>
        <w:fldChar w:fldCharType="separate"/>
      </w:r>
      <w:r w:rsidR="00570C0B">
        <w:t>図</w:t>
      </w:r>
      <w:r w:rsidR="00570C0B">
        <w:rPr>
          <w:noProof/>
        </w:rPr>
        <w:t>11</w:t>
      </w:r>
      <w:r>
        <w:fldChar w:fldCharType="end"/>
      </w:r>
      <w:r w:rsidR="00C6423F" w:rsidRPr="00C6423F">
        <w:rPr>
          <w:rFonts w:hint="eastAsia"/>
        </w:rPr>
        <w:t>に、</w:t>
      </w:r>
      <w:r w:rsidR="00770E67">
        <w:t>TrCBM1</w:t>
      </w:r>
      <w:r w:rsidR="00C6423F" w:rsidRPr="00C6423F">
        <w:rPr>
          <w:rFonts w:hint="eastAsia"/>
        </w:rPr>
        <w:t>の</w:t>
      </w:r>
      <w:r w:rsidR="0079066E">
        <w:rPr>
          <w:rFonts w:hint="eastAsia"/>
        </w:rPr>
        <w:t>WT</w:t>
      </w:r>
      <w:r w:rsidR="00C6423F" w:rsidRPr="00C6423F">
        <w:rPr>
          <w:rFonts w:hint="eastAsia"/>
        </w:rPr>
        <w:t>に</w:t>
      </w:r>
      <w:r w:rsidR="00B7444C">
        <w:rPr>
          <w:rFonts w:hint="eastAsia"/>
        </w:rPr>
        <w:t>3</w:t>
      </w:r>
      <w:r w:rsidR="00C6423F" w:rsidRPr="00C6423F">
        <w:rPr>
          <w:rFonts w:hint="eastAsia"/>
        </w:rPr>
        <w:t>点変異を指定した場合の探索で得た、変異体の立体構造例を示す。</w:t>
      </w:r>
      <w:r w:rsidR="00B7444C">
        <w:rPr>
          <w:rFonts w:hint="eastAsia"/>
        </w:rPr>
        <w:t>3</w:t>
      </w:r>
      <w:r w:rsidR="00C6423F" w:rsidRPr="00C6423F">
        <w:rPr>
          <w:rFonts w:hint="eastAsia"/>
        </w:rPr>
        <w:t>点変異体のアミノ酸残基に変異した部位を紫色で示している。</w:t>
      </w:r>
      <w:r w:rsidR="0079066E">
        <w:rPr>
          <w:rFonts w:hint="eastAsia"/>
        </w:rPr>
        <w:t>WT</w:t>
      </w:r>
      <w:r w:rsidR="00C6423F" w:rsidRPr="00C6423F">
        <w:rPr>
          <w:rFonts w:hint="eastAsia"/>
        </w:rPr>
        <w:t>のR</w:t>
      </w:r>
      <w:r w:rsidR="00C6423F" w:rsidRPr="00C6423F">
        <w:t>osetta</w:t>
      </w:r>
      <w:r w:rsidR="00C6423F" w:rsidRPr="00C6423F">
        <w:rPr>
          <w:rFonts w:hint="eastAsia"/>
        </w:rPr>
        <w:t>スコアは-</w:t>
      </w:r>
      <w:r w:rsidR="00C6423F" w:rsidRPr="00C6423F">
        <w:t>127.9</w:t>
      </w:r>
      <w:r w:rsidR="00C6423F" w:rsidRPr="00C6423F">
        <w:rPr>
          <w:rFonts w:hint="eastAsia"/>
        </w:rPr>
        <w:t>だが、</w:t>
      </w:r>
      <w:r w:rsidR="00B7444C">
        <w:rPr>
          <w:rFonts w:hint="eastAsia"/>
        </w:rPr>
        <w:t>3</w:t>
      </w:r>
      <w:r w:rsidR="00C6423F" w:rsidRPr="00C6423F">
        <w:rPr>
          <w:rFonts w:hint="eastAsia"/>
        </w:rPr>
        <w:t>点変異体のR</w:t>
      </w:r>
      <w:r w:rsidR="00C6423F" w:rsidRPr="00C6423F">
        <w:t>osetta</w:t>
      </w:r>
      <w:r w:rsidR="00C6423F" w:rsidRPr="00C6423F">
        <w:rPr>
          <w:rFonts w:hint="eastAsia"/>
        </w:rPr>
        <w:t>スコアは-1</w:t>
      </w:r>
      <w:r w:rsidR="00C6423F" w:rsidRPr="00C6423F">
        <w:t>57.8</w:t>
      </w:r>
      <w:r w:rsidR="00C6423F" w:rsidRPr="00C6423F">
        <w:rPr>
          <w:rFonts w:hint="eastAsia"/>
        </w:rPr>
        <w:t>であるため、大きく改善した変異体が得られていることが確認できる。</w:t>
      </w:r>
    </w:p>
    <w:p w14:paraId="1A6BCD07" w14:textId="77777777" w:rsidR="00F47865" w:rsidRPr="00C6423F" w:rsidRDefault="00F47865" w:rsidP="008006DD">
      <w:pPr>
        <w:pStyle w:val="ad"/>
        <w:ind w:firstLine="211"/>
      </w:pPr>
    </w:p>
    <w:p w14:paraId="48540BEC" w14:textId="01EE394D" w:rsidR="00C6423F" w:rsidRPr="00C6423F" w:rsidRDefault="00E76F07" w:rsidP="009029E2">
      <w:pPr>
        <w:pStyle w:val="af7"/>
      </w:pPr>
      <w:r>
        <w:rPr>
          <w:noProof/>
        </w:rPr>
        <w:drawing>
          <wp:inline distT="0" distB="0" distL="0" distR="0" wp14:anchorId="522D125C" wp14:editId="63C7C570">
            <wp:extent cx="2860040" cy="1849755"/>
            <wp:effectExtent l="0" t="0" r="0" b="0"/>
            <wp:docPr id="4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0040" cy="1849755"/>
                    </a:xfrm>
                    <a:prstGeom prst="rect">
                      <a:avLst/>
                    </a:prstGeom>
                    <a:noFill/>
                    <a:ln>
                      <a:noFill/>
                    </a:ln>
                  </pic:spPr>
                </pic:pic>
              </a:graphicData>
            </a:graphic>
          </wp:inline>
        </w:drawing>
      </w:r>
    </w:p>
    <w:p w14:paraId="5B5A306E" w14:textId="36CB3AF5" w:rsidR="00C6423F" w:rsidRPr="00C6423F" w:rsidRDefault="00A553CD" w:rsidP="00C6423F">
      <w:pPr>
        <w:pStyle w:val="af1"/>
        <w:ind w:left="845" w:right="845"/>
      </w:pPr>
      <w:bookmarkStart w:id="16" w:name="_Ref118980163"/>
      <w:r>
        <w:rPr>
          <w:rFonts w:hint="eastAsia"/>
        </w:rPr>
        <w:t>図</w:t>
      </w:r>
      <w:r w:rsidR="00C6423F" w:rsidRPr="00C6423F">
        <w:fldChar w:fldCharType="begin"/>
      </w:r>
      <w:r w:rsidR="00C6423F" w:rsidRPr="00C6423F">
        <w:instrText xml:space="preserve"> </w:instrText>
      </w:r>
      <w:r w:rsidR="00C6423F" w:rsidRPr="00C6423F">
        <w:rPr>
          <w:rFonts w:hint="eastAsia"/>
        </w:rPr>
        <w:instrText>SEQ 図 \* ARABIC</w:instrText>
      </w:r>
      <w:r w:rsidR="00C6423F" w:rsidRPr="00C6423F">
        <w:instrText xml:space="preserve"> </w:instrText>
      </w:r>
      <w:r w:rsidR="00C6423F" w:rsidRPr="00C6423F">
        <w:fldChar w:fldCharType="separate"/>
      </w:r>
      <w:r w:rsidR="00C43572">
        <w:rPr>
          <w:noProof/>
        </w:rPr>
        <w:t>10</w:t>
      </w:r>
      <w:r w:rsidR="00C6423F" w:rsidRPr="00C6423F">
        <w:fldChar w:fldCharType="end"/>
      </w:r>
      <w:bookmarkEnd w:id="16"/>
      <w:r>
        <w:t xml:space="preserve">　</w:t>
      </w:r>
      <w:r w:rsidR="00C6423F" w:rsidRPr="00C6423F">
        <w:rPr>
          <w:rFonts w:hint="eastAsia"/>
        </w:rPr>
        <w:t>変異体探索プロトコルの概要</w:t>
      </w:r>
    </w:p>
    <w:p w14:paraId="2E00C1AE" w14:textId="77777777" w:rsidR="00C6423F" w:rsidRPr="00C6423F" w:rsidRDefault="00C6423F" w:rsidP="008006DD">
      <w:pPr>
        <w:pStyle w:val="ad"/>
        <w:ind w:firstLine="211"/>
      </w:pPr>
    </w:p>
    <w:p w14:paraId="6E130241" w14:textId="207918D7" w:rsidR="00C6423F" w:rsidRPr="00C6423F" w:rsidRDefault="00E76F07" w:rsidP="009029E2">
      <w:pPr>
        <w:pStyle w:val="af7"/>
      </w:pPr>
      <w:r>
        <w:rPr>
          <w:noProof/>
        </w:rPr>
        <w:drawing>
          <wp:inline distT="0" distB="0" distL="0" distR="0" wp14:anchorId="74D96A03" wp14:editId="6E752E2B">
            <wp:extent cx="3678555" cy="1690370"/>
            <wp:effectExtent l="0" t="0" r="0" b="0"/>
            <wp:docPr id="44"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8555" cy="1690370"/>
                    </a:xfrm>
                    <a:prstGeom prst="rect">
                      <a:avLst/>
                    </a:prstGeom>
                    <a:noFill/>
                    <a:ln>
                      <a:noFill/>
                    </a:ln>
                  </pic:spPr>
                </pic:pic>
              </a:graphicData>
            </a:graphic>
          </wp:inline>
        </w:drawing>
      </w:r>
    </w:p>
    <w:p w14:paraId="6A4A73D8" w14:textId="783BA4E0" w:rsidR="00C6423F" w:rsidRPr="00C6423F" w:rsidRDefault="00A553CD" w:rsidP="00C6423F">
      <w:pPr>
        <w:pStyle w:val="af1"/>
        <w:ind w:left="845" w:right="845"/>
      </w:pPr>
      <w:bookmarkStart w:id="17" w:name="_Ref118980173"/>
      <w:r>
        <w:t>図</w:t>
      </w:r>
      <w:fldSimple w:instr=" SEQ 図 \* ARABIC ">
        <w:r w:rsidR="00C43572">
          <w:rPr>
            <w:noProof/>
          </w:rPr>
          <w:t>11</w:t>
        </w:r>
      </w:fldSimple>
      <w:bookmarkEnd w:id="17"/>
      <w:r>
        <w:t xml:space="preserve">　</w:t>
      </w:r>
      <w:r w:rsidR="00C6423F" w:rsidRPr="00C6423F">
        <w:rPr>
          <w:rFonts w:hint="eastAsia"/>
        </w:rPr>
        <w:t>1</w:t>
      </w:r>
      <w:r w:rsidR="00C6423F" w:rsidRPr="00C6423F">
        <w:t>CBH</w:t>
      </w:r>
      <w:r w:rsidR="00C6423F" w:rsidRPr="00C6423F">
        <w:rPr>
          <w:rFonts w:hint="eastAsia"/>
        </w:rPr>
        <w:t>の</w:t>
      </w:r>
      <w:r w:rsidR="00B7444C">
        <w:rPr>
          <w:rFonts w:hint="eastAsia"/>
        </w:rPr>
        <w:t>3</w:t>
      </w:r>
      <w:r w:rsidR="00C6423F" w:rsidRPr="00C6423F">
        <w:rPr>
          <w:rFonts w:hint="eastAsia"/>
        </w:rPr>
        <w:t>点変異体の主鎖構造（紫色は変異部分）</w:t>
      </w:r>
    </w:p>
    <w:p w14:paraId="454B059A" w14:textId="44BC02E7" w:rsidR="00C6423F" w:rsidRDefault="00C6423F" w:rsidP="008006DD">
      <w:pPr>
        <w:pStyle w:val="ad"/>
        <w:ind w:firstLine="211"/>
      </w:pPr>
    </w:p>
    <w:p w14:paraId="7BC83008" w14:textId="57C264B1" w:rsidR="007366D9" w:rsidRDefault="007366D9" w:rsidP="008006DD">
      <w:pPr>
        <w:pStyle w:val="ad"/>
        <w:ind w:firstLine="211"/>
      </w:pPr>
      <w:r w:rsidRPr="007366D9">
        <w:rPr>
          <w:rFonts w:hint="eastAsia"/>
        </w:rPr>
        <w:t>今回の最適化問題は、変異数制約だけを定式化したが、設計目標達成に有効な制約条件があれば、その制約を追加するだけで、この枠組みは適用可能である。例えば、</w:t>
      </w:r>
      <w:r>
        <w:fldChar w:fldCharType="begin"/>
      </w:r>
      <w:r>
        <w:instrText xml:space="preserve"> REF _Ref118980261 \r \h </w:instrText>
      </w:r>
      <w:r>
        <w:fldChar w:fldCharType="separate"/>
      </w:r>
      <w:r w:rsidR="00570C0B">
        <w:t>3.3.4.2</w:t>
      </w:r>
      <w:r>
        <w:fldChar w:fldCharType="end"/>
      </w:r>
      <w:r w:rsidRPr="007366D9">
        <w:t>で得たようなWet実験データから抽出した配列の特徴も反映することが可能である。具体的な制約の適用を今後の課題とする。</w:t>
      </w:r>
    </w:p>
    <w:p w14:paraId="542A54C8" w14:textId="5BE88ECD" w:rsidR="00CB03B7" w:rsidRDefault="00CB03B7">
      <w:pPr>
        <w:snapToGrid/>
        <w:spacing w:line="240" w:lineRule="auto"/>
        <w:jc w:val="left"/>
      </w:pPr>
      <w:r>
        <w:br w:type="page"/>
      </w:r>
    </w:p>
    <w:p w14:paraId="51330731" w14:textId="77777777" w:rsidR="00C6423F" w:rsidRPr="00C6423F" w:rsidRDefault="00C6423F" w:rsidP="00C6423F">
      <w:pPr>
        <w:pStyle w:val="3"/>
      </w:pPr>
      <w:r w:rsidRPr="00C6423F">
        <w:rPr>
          <w:rFonts w:hint="eastAsia"/>
        </w:rPr>
        <w:lastRenderedPageBreak/>
        <w:t>安定性・基質結合性の机上評価技術</w:t>
      </w:r>
    </w:p>
    <w:p w14:paraId="2DA7BF57" w14:textId="77777777" w:rsidR="00C6423F" w:rsidRPr="00C6423F" w:rsidRDefault="00C6423F" w:rsidP="00C6423F">
      <w:pPr>
        <w:pStyle w:val="4"/>
      </w:pPr>
      <w:r w:rsidRPr="00C6423F">
        <w:t>Rosetta</w:t>
      </w:r>
    </w:p>
    <w:p w14:paraId="17642C99" w14:textId="57D27DB9" w:rsidR="00C6423F" w:rsidRPr="00C6423F" w:rsidRDefault="00C6423F" w:rsidP="008006DD">
      <w:pPr>
        <w:pStyle w:val="ad"/>
        <w:ind w:firstLine="211"/>
      </w:pPr>
      <w:r w:rsidRPr="00C6423F">
        <w:fldChar w:fldCharType="begin"/>
      </w:r>
      <w:r w:rsidRPr="00C6423F">
        <w:instrText xml:space="preserve"> REF _Ref117866633 \r \h </w:instrText>
      </w:r>
      <w:r w:rsidRPr="00C6423F">
        <w:fldChar w:fldCharType="separate"/>
      </w:r>
      <w:r w:rsidR="00570C0B">
        <w:t>3.3.1.1</w:t>
      </w:r>
      <w:r w:rsidRPr="00C6423F">
        <w:fldChar w:fldCharType="end"/>
      </w:r>
      <w:r w:rsidRPr="00C6423F">
        <w:rPr>
          <w:rFonts w:hint="eastAsia"/>
        </w:rPr>
        <w:t>で述べた通り、R</w:t>
      </w:r>
      <w:r w:rsidRPr="00C6423F">
        <w:t>osetta</w:t>
      </w:r>
      <w:r w:rsidRPr="00C6423F">
        <w:rPr>
          <w:rFonts w:hint="eastAsia"/>
        </w:rPr>
        <w:t>は独自のスコア関数に基づいてタンパク質の立体構造をスコア付けする。このスコアはP</w:t>
      </w:r>
      <w:r w:rsidRPr="00C6423F">
        <w:t>DB</w:t>
      </w:r>
      <w:r w:rsidRPr="00C6423F">
        <w:rPr>
          <w:rFonts w:hint="eastAsia"/>
        </w:rPr>
        <w:t>のデータに基づく統計的なスコアも含むため、物理化学的なエネルギーとしてそのまま解釈することは難しいものの、タンパク質の安定性の指標として利用することができると考えられる。本研究ではR</w:t>
      </w:r>
      <w:r w:rsidRPr="00C6423F">
        <w:t>osetta Cartesian DDG</w:t>
      </w:r>
      <w:r w:rsidRPr="00C6423F">
        <w:rPr>
          <w:rFonts w:hint="eastAsia"/>
        </w:rPr>
        <w:t>で使用できる、</w:t>
      </w:r>
      <w:proofErr w:type="spellStart"/>
      <w:r w:rsidRPr="00C6423F">
        <w:rPr>
          <w:rFonts w:hint="eastAsia"/>
        </w:rPr>
        <w:t>b</w:t>
      </w:r>
      <w:r w:rsidRPr="00C6423F">
        <w:t>eta_cart</w:t>
      </w:r>
      <w:proofErr w:type="spellEnd"/>
      <w:r w:rsidRPr="00C6423F">
        <w:rPr>
          <w:rFonts w:hint="eastAsia"/>
        </w:rPr>
        <w:t>というスコア関数による評価値をR</w:t>
      </w:r>
      <w:r w:rsidRPr="00C6423F">
        <w:t>osetta</w:t>
      </w:r>
      <w:r w:rsidRPr="00C6423F">
        <w:rPr>
          <w:rFonts w:hint="eastAsia"/>
        </w:rPr>
        <w:t>のスコアとして使用した。</w:t>
      </w:r>
    </w:p>
    <w:p w14:paraId="115D5975" w14:textId="5EDEFC01" w:rsidR="00C6423F" w:rsidRDefault="00C6423F" w:rsidP="008006DD">
      <w:pPr>
        <w:pStyle w:val="ad"/>
        <w:ind w:firstLine="211"/>
      </w:pPr>
    </w:p>
    <w:p w14:paraId="0459DE63" w14:textId="77777777" w:rsidR="00C6423F" w:rsidRPr="00C6423F" w:rsidRDefault="00C6423F" w:rsidP="00C6423F">
      <w:pPr>
        <w:pStyle w:val="4"/>
      </w:pPr>
      <w:bookmarkStart w:id="18" w:name="_Ref119426319"/>
      <w:r w:rsidRPr="00C6423F">
        <w:t>AlphaFold2</w:t>
      </w:r>
      <w:r w:rsidRPr="00C6423F">
        <w:rPr>
          <w:rFonts w:hint="eastAsia"/>
        </w:rPr>
        <w:t>の信頼度スコアによる変異体評価</w:t>
      </w:r>
      <w:bookmarkEnd w:id="18"/>
    </w:p>
    <w:p w14:paraId="06B54134" w14:textId="2CE4F0B6" w:rsidR="00C6423F" w:rsidRPr="00C6423F" w:rsidRDefault="00C6423F" w:rsidP="008006DD">
      <w:pPr>
        <w:pStyle w:val="ad"/>
        <w:ind w:firstLine="211"/>
      </w:pPr>
      <w:proofErr w:type="spellStart"/>
      <w:r w:rsidRPr="00C6423F">
        <w:rPr>
          <w:rFonts w:hint="eastAsia"/>
        </w:rPr>
        <w:t>A</w:t>
      </w:r>
      <w:r w:rsidRPr="00C6423F">
        <w:t>utoDock</w:t>
      </w:r>
      <w:proofErr w:type="spellEnd"/>
      <w:r w:rsidRPr="00C6423F">
        <w:t xml:space="preserve"> Vina</w:t>
      </w:r>
      <w:r w:rsidRPr="00C6423F">
        <w:rPr>
          <w:rFonts w:hint="eastAsia"/>
        </w:rPr>
        <w:t>や分子動力学シミュレーションなどを用いて、C</w:t>
      </w:r>
      <w:r w:rsidRPr="00C6423F">
        <w:t>BD</w:t>
      </w:r>
      <w:r w:rsidRPr="00C6423F">
        <w:rPr>
          <w:rFonts w:hint="eastAsia"/>
        </w:rPr>
        <w:t>変異体を机上評価しているが、これらはセルロース結晶とのドッキングスコアやセルロース結晶表面上のダイナミクスを評価しており、立体構造へ折り畳む妥当性自体を評価しているものではない。一方、A</w:t>
      </w:r>
      <w:r w:rsidRPr="00C6423F">
        <w:t>lphaFold2</w:t>
      </w:r>
      <w:r w:rsidR="003F1475" w:rsidRPr="00C6423F">
        <w:rPr>
          <w:rFonts w:hint="eastAsia"/>
        </w:rPr>
        <w:t>（A</w:t>
      </w:r>
      <w:r w:rsidR="003F1475" w:rsidRPr="00C6423F">
        <w:t>F2</w:t>
      </w:r>
      <w:r w:rsidR="003F1475" w:rsidRPr="00C6423F">
        <w:rPr>
          <w:rFonts w:hint="eastAsia"/>
        </w:rPr>
        <w:t>）</w:t>
      </w:r>
      <w:sdt>
        <w:sdtPr>
          <w:id w:val="1772511994"/>
          <w:citation/>
        </w:sdtPr>
        <w:sdtContent>
          <w:r w:rsidR="00CF41F8">
            <w:fldChar w:fldCharType="begin"/>
          </w:r>
          <w:r w:rsidR="00CF41F8">
            <w:instrText xml:space="preserve"> </w:instrText>
          </w:r>
          <w:r w:rsidR="00CF41F8">
            <w:rPr>
              <w:rFonts w:hint="eastAsia"/>
            </w:rPr>
            <w:instrText>CITATION Jumper2021 \l 1041</w:instrText>
          </w:r>
          <w:r w:rsidR="00CF41F8">
            <w:instrText xml:space="preserve"> </w:instrText>
          </w:r>
          <w:r w:rsidR="00CF41F8">
            <w:fldChar w:fldCharType="separate"/>
          </w:r>
          <w:r w:rsidR="00775FB5">
            <w:rPr>
              <w:rFonts w:hint="eastAsia"/>
              <w:noProof/>
            </w:rPr>
            <w:t xml:space="preserve"> </w:t>
          </w:r>
          <w:r w:rsidR="00775FB5">
            <w:rPr>
              <w:noProof/>
            </w:rPr>
            <w:t>[10]</w:t>
          </w:r>
          <w:r w:rsidR="00CF41F8">
            <w:fldChar w:fldCharType="end"/>
          </w:r>
        </w:sdtContent>
      </w:sdt>
      <w:r w:rsidRPr="00C6423F">
        <w:rPr>
          <w:rFonts w:hint="eastAsia"/>
        </w:rPr>
        <w:t>は、2</w:t>
      </w:r>
      <w:r w:rsidRPr="00C6423F">
        <w:t>021</w:t>
      </w:r>
      <w:r w:rsidRPr="00C6423F">
        <w:rPr>
          <w:rFonts w:hint="eastAsia"/>
        </w:rPr>
        <w:t>年に登場した、アミノ酸配列からその立体構造を高精度で予測する技術で、予測構造の信頼度スコア（</w:t>
      </w:r>
      <w:proofErr w:type="spellStart"/>
      <w:r w:rsidRPr="00C6423F">
        <w:rPr>
          <w:rFonts w:hint="eastAsia"/>
        </w:rPr>
        <w:t>p</w:t>
      </w:r>
      <w:r w:rsidRPr="00C6423F">
        <w:t>LDDT</w:t>
      </w:r>
      <w:proofErr w:type="spellEnd"/>
      <w:r w:rsidRPr="00C6423F">
        <w:rPr>
          <w:rFonts w:hint="eastAsia"/>
        </w:rPr>
        <w:t>）を計算し、それを高めるように学習する。A</w:t>
      </w:r>
      <w:r w:rsidRPr="00C6423F">
        <w:t>lphaFold2</w:t>
      </w:r>
      <w:r w:rsidRPr="00C6423F">
        <w:rPr>
          <w:rFonts w:hint="eastAsia"/>
        </w:rPr>
        <w:t>の信頼度スコアは、熱力学的なスコアに基づくものではなく、学習データに基づいて統計的な観点で計算されるため、他のスコアとはある程度独立的な観点でアミノ酸配列を評価できる。しかしながら、</w:t>
      </w:r>
      <w:r w:rsidRPr="00C6423F">
        <w:t>AlphaFold2</w:t>
      </w:r>
      <w:r w:rsidRPr="00C6423F">
        <w:rPr>
          <w:rFonts w:hint="eastAsia"/>
        </w:rPr>
        <w:t>はP</w:t>
      </w:r>
      <w:r w:rsidRPr="00C6423F">
        <w:t>DB</w:t>
      </w:r>
      <w:r w:rsidRPr="00C6423F">
        <w:rPr>
          <w:rFonts w:hint="eastAsia"/>
        </w:rPr>
        <w:t>の天然タンパク質を中心に適用されており、設計した変異体への適用例は未だに少ない。ペプチド配列設計に関する研究成果において、アミノ酸の溶解度指標以外に、A</w:t>
      </w:r>
      <w:r w:rsidRPr="00C6423F">
        <w:t>lphaFold2</w:t>
      </w:r>
      <w:r w:rsidRPr="00C6423F">
        <w:rPr>
          <w:rFonts w:hint="eastAsia"/>
        </w:rPr>
        <w:t>の信頼度スコアも同時に最大化することで、標的タンパク質に対する結合親和性が高く、かつ脂溶性が高すぎない候補を効率良く生成できた事例</w:t>
      </w:r>
      <w:sdt>
        <w:sdtPr>
          <w:rPr>
            <w:rFonts w:hint="eastAsia"/>
          </w:rPr>
          <w:id w:val="-423038335"/>
          <w:citation/>
        </w:sdtPr>
        <w:sdtContent>
          <w:r w:rsidR="00CF41F8">
            <w:fldChar w:fldCharType="begin"/>
          </w:r>
          <w:r w:rsidR="00CF41F8">
            <w:instrText xml:space="preserve"> </w:instrText>
          </w:r>
          <w:r w:rsidR="00CF41F8">
            <w:rPr>
              <w:rFonts w:hint="eastAsia"/>
            </w:rPr>
            <w:instrText>CITATION Kosugi2022 \l 1041</w:instrText>
          </w:r>
          <w:r w:rsidR="00CF41F8">
            <w:instrText xml:space="preserve"> </w:instrText>
          </w:r>
          <w:r w:rsidR="00CF41F8">
            <w:fldChar w:fldCharType="separate"/>
          </w:r>
          <w:r w:rsidR="00775FB5">
            <w:rPr>
              <w:rFonts w:hint="eastAsia"/>
              <w:noProof/>
            </w:rPr>
            <w:t xml:space="preserve"> </w:t>
          </w:r>
          <w:r w:rsidR="00775FB5">
            <w:rPr>
              <w:noProof/>
            </w:rPr>
            <w:t>[11]</w:t>
          </w:r>
          <w:r w:rsidR="00CF41F8">
            <w:fldChar w:fldCharType="end"/>
          </w:r>
        </w:sdtContent>
      </w:sdt>
      <w:r w:rsidRPr="00C6423F">
        <w:rPr>
          <w:rFonts w:hint="eastAsia"/>
        </w:rPr>
        <w:t>があり、候補設計における信頼度スコアの有用性が期待できるが、C</w:t>
      </w:r>
      <w:r w:rsidRPr="00C6423F">
        <w:t>BD</w:t>
      </w:r>
      <w:r w:rsidRPr="00C6423F">
        <w:rPr>
          <w:rFonts w:hint="eastAsia"/>
        </w:rPr>
        <w:t>変異体に対する事例は確認していない。このため、本</w:t>
      </w:r>
      <w:r w:rsidR="00C223A4">
        <w:rPr>
          <w:rFonts w:hint="eastAsia"/>
        </w:rPr>
        <w:t>目</w:t>
      </w:r>
      <w:r w:rsidRPr="00C6423F">
        <w:rPr>
          <w:rFonts w:hint="eastAsia"/>
        </w:rPr>
        <w:t>ではトライアルとして、本テーマで設計したC</w:t>
      </w:r>
      <w:r w:rsidRPr="00C6423F">
        <w:t>BD</w:t>
      </w:r>
      <w:r w:rsidRPr="00C6423F">
        <w:rPr>
          <w:rFonts w:hint="eastAsia"/>
        </w:rPr>
        <w:t>変異体の配列について、信頼度スコアを用いて評価することの可能性について簡易的に検証した。</w:t>
      </w:r>
    </w:p>
    <w:p w14:paraId="72931512" w14:textId="77777777" w:rsidR="00C6423F" w:rsidRPr="00C223A4" w:rsidRDefault="00C6423F" w:rsidP="008006DD">
      <w:pPr>
        <w:pStyle w:val="ad"/>
        <w:ind w:firstLine="211"/>
      </w:pPr>
    </w:p>
    <w:p w14:paraId="0F9C41B0" w14:textId="04333E4A" w:rsidR="00C6423F" w:rsidRPr="00C6423F" w:rsidRDefault="007366D9" w:rsidP="008006DD">
      <w:pPr>
        <w:pStyle w:val="ad"/>
        <w:ind w:firstLine="211"/>
      </w:pPr>
      <w:r>
        <w:fldChar w:fldCharType="begin"/>
      </w:r>
      <w:r>
        <w:instrText xml:space="preserve"> </w:instrText>
      </w:r>
      <w:r>
        <w:rPr>
          <w:rFonts w:hint="eastAsia"/>
        </w:rPr>
        <w:instrText>REF _Ref118980310 \r \h</w:instrText>
      </w:r>
      <w:r>
        <w:instrText xml:space="preserve"> </w:instrText>
      </w:r>
      <w:r>
        <w:fldChar w:fldCharType="separate"/>
      </w:r>
      <w:r w:rsidR="00570C0B">
        <w:t>3.3.6.1</w:t>
      </w:r>
      <w:r>
        <w:fldChar w:fldCharType="end"/>
      </w:r>
      <w:r w:rsidR="00C6423F" w:rsidRPr="00C6423F">
        <w:rPr>
          <w:rFonts w:hint="eastAsia"/>
        </w:rPr>
        <w:t>で検討した、結合能簡易評価系によって評価した変異体1</w:t>
      </w:r>
      <w:r w:rsidR="00C6423F" w:rsidRPr="00C6423F">
        <w:t>00</w:t>
      </w:r>
      <w:r w:rsidR="00C6423F" w:rsidRPr="00C6423F">
        <w:rPr>
          <w:rFonts w:hint="eastAsia"/>
        </w:rPr>
        <w:t>種類（3点変異、4点変異、5点変異）のアミノ酸配列について、A</w:t>
      </w:r>
      <w:r w:rsidR="00C6423F" w:rsidRPr="00C6423F">
        <w:t>lphaFold2</w:t>
      </w:r>
      <w:r w:rsidR="00C6423F" w:rsidRPr="00C6423F">
        <w:rPr>
          <w:rFonts w:hint="eastAsia"/>
        </w:rPr>
        <w:t>を適用し、その予測構造と各原子位置の</w:t>
      </w:r>
      <w:proofErr w:type="spellStart"/>
      <w:r w:rsidR="00C6423F" w:rsidRPr="00C6423F">
        <w:rPr>
          <w:rFonts w:hint="eastAsia"/>
        </w:rPr>
        <w:t>p</w:t>
      </w:r>
      <w:r w:rsidR="00C6423F" w:rsidRPr="00C6423F">
        <w:t>LDDT</w:t>
      </w:r>
      <w:proofErr w:type="spellEnd"/>
      <w:r w:rsidR="00C6423F" w:rsidRPr="00C6423F">
        <w:rPr>
          <w:rFonts w:hint="eastAsia"/>
        </w:rPr>
        <w:t>を計算した。A</w:t>
      </w:r>
      <w:r w:rsidR="00C6423F" w:rsidRPr="00C6423F">
        <w:t>lphaFold2</w:t>
      </w:r>
      <w:r w:rsidR="00C6423F" w:rsidRPr="00C6423F">
        <w:rPr>
          <w:rFonts w:hint="eastAsia"/>
        </w:rPr>
        <w:t>は、W</w:t>
      </w:r>
      <w:r w:rsidR="00C6423F" w:rsidRPr="00C6423F">
        <w:t>eb</w:t>
      </w:r>
      <w:r w:rsidR="00C6423F" w:rsidRPr="00C6423F">
        <w:rPr>
          <w:rFonts w:hint="eastAsia"/>
        </w:rPr>
        <w:t>ブラウザの計算環境（G</w:t>
      </w:r>
      <w:r w:rsidR="00C6423F" w:rsidRPr="00C6423F">
        <w:t xml:space="preserve">oogle </w:t>
      </w:r>
      <w:proofErr w:type="spellStart"/>
      <w:r w:rsidR="00C6423F" w:rsidRPr="00C6423F">
        <w:t>Colaboratory</w:t>
      </w:r>
      <w:proofErr w:type="spellEnd"/>
      <w:r w:rsidR="00C6423F" w:rsidRPr="00C6423F">
        <w:rPr>
          <w:rFonts w:hint="eastAsia"/>
        </w:rPr>
        <w:t>）で実行可能な</w:t>
      </w:r>
      <w:proofErr w:type="spellStart"/>
      <w:r w:rsidR="00C6423F" w:rsidRPr="00C6423F">
        <w:rPr>
          <w:rFonts w:hint="eastAsia"/>
        </w:rPr>
        <w:t>C</w:t>
      </w:r>
      <w:r w:rsidR="00C6423F" w:rsidRPr="00C6423F">
        <w:t>olabFold</w:t>
      </w:r>
      <w:proofErr w:type="spellEnd"/>
      <w:sdt>
        <w:sdtPr>
          <w:id w:val="-1263143465"/>
          <w:citation/>
        </w:sdtPr>
        <w:sdtContent>
          <w:r w:rsidR="00F7204D">
            <w:fldChar w:fldCharType="begin"/>
          </w:r>
          <w:r w:rsidR="00F7204D">
            <w:instrText xml:space="preserve"> </w:instrText>
          </w:r>
          <w:r w:rsidR="00F7204D">
            <w:rPr>
              <w:rFonts w:hint="eastAsia"/>
            </w:rPr>
            <w:instrText>CITATION Mirdita2022 \l 1041</w:instrText>
          </w:r>
          <w:r w:rsidR="00F7204D">
            <w:instrText xml:space="preserve"> </w:instrText>
          </w:r>
          <w:r w:rsidR="00F7204D">
            <w:fldChar w:fldCharType="separate"/>
          </w:r>
          <w:r w:rsidR="00775FB5">
            <w:rPr>
              <w:rFonts w:hint="eastAsia"/>
              <w:noProof/>
            </w:rPr>
            <w:t xml:space="preserve"> </w:t>
          </w:r>
          <w:r w:rsidR="00775FB5">
            <w:rPr>
              <w:noProof/>
            </w:rPr>
            <w:t>[12]</w:t>
          </w:r>
          <w:r w:rsidR="00F7204D">
            <w:fldChar w:fldCharType="end"/>
          </w:r>
        </w:sdtContent>
      </w:sdt>
      <w:r w:rsidR="00C6423F" w:rsidRPr="00C6423F">
        <w:rPr>
          <w:rFonts w:hint="eastAsia"/>
        </w:rPr>
        <w:t>を使用した。</w:t>
      </w:r>
    </w:p>
    <w:p w14:paraId="7890B102" w14:textId="77777777" w:rsidR="00C6423F" w:rsidRPr="00C6423F" w:rsidRDefault="00C6423F" w:rsidP="008006DD">
      <w:pPr>
        <w:pStyle w:val="ad"/>
        <w:ind w:firstLine="211"/>
      </w:pPr>
    </w:p>
    <w:p w14:paraId="61E3A325" w14:textId="6DB79476" w:rsidR="00C6423F" w:rsidRPr="00C6423F" w:rsidRDefault="00E349A7" w:rsidP="008006DD">
      <w:pPr>
        <w:pStyle w:val="ad"/>
        <w:ind w:firstLine="211"/>
      </w:pPr>
      <w:r>
        <w:fldChar w:fldCharType="begin"/>
      </w:r>
      <w:r>
        <w:instrText xml:space="preserve"> </w:instrText>
      </w:r>
      <w:r>
        <w:rPr>
          <w:rFonts w:hint="eastAsia"/>
        </w:rPr>
        <w:instrText>REF _Ref118980864 \h</w:instrText>
      </w:r>
      <w:r>
        <w:instrText xml:space="preserve"> </w:instrText>
      </w:r>
      <w:r>
        <w:fldChar w:fldCharType="separate"/>
      </w:r>
      <w:r w:rsidR="00570C0B">
        <w:t>図</w:t>
      </w:r>
      <w:r w:rsidR="00570C0B">
        <w:rPr>
          <w:noProof/>
        </w:rPr>
        <w:t>12</w:t>
      </w:r>
      <w:r>
        <w:fldChar w:fldCharType="end"/>
      </w:r>
      <w:r w:rsidR="00C6423F" w:rsidRPr="00C6423F">
        <w:rPr>
          <w:rFonts w:hint="eastAsia"/>
        </w:rPr>
        <w:t>に、4つの3点変異体の予測構造と</w:t>
      </w:r>
      <w:proofErr w:type="spellStart"/>
      <w:r w:rsidR="00C6423F" w:rsidRPr="00C6423F">
        <w:t>pLDDT</w:t>
      </w:r>
      <w:proofErr w:type="spellEnd"/>
      <w:r w:rsidR="00C6423F" w:rsidRPr="00C6423F">
        <w:rPr>
          <w:rFonts w:hint="eastAsia"/>
        </w:rPr>
        <w:t>を示す。緑色の構造がR</w:t>
      </w:r>
      <w:r w:rsidR="00C6423F" w:rsidRPr="00C6423F">
        <w:t>osetta</w:t>
      </w:r>
      <w:r w:rsidR="00C6423F" w:rsidRPr="00C6423F">
        <w:rPr>
          <w:rFonts w:hint="eastAsia"/>
        </w:rPr>
        <w:t>で生成した構造、白色の構造がA</w:t>
      </w:r>
      <w:r w:rsidR="00C6423F" w:rsidRPr="00C6423F">
        <w:t>F2</w:t>
      </w:r>
      <w:r w:rsidR="00C6423F" w:rsidRPr="00C6423F">
        <w:rPr>
          <w:rFonts w:hint="eastAsia"/>
        </w:rPr>
        <w:t>で予測した構造、水色が結合部位、紫色が</w:t>
      </w:r>
      <w:r w:rsidR="0079066E">
        <w:rPr>
          <w:rFonts w:hint="eastAsia"/>
        </w:rPr>
        <w:t>WT</w:t>
      </w:r>
      <w:r w:rsidR="00C6423F" w:rsidRPr="00C6423F">
        <w:rPr>
          <w:rFonts w:hint="eastAsia"/>
        </w:rPr>
        <w:t>から変異した部分である。予測構造の下の図は、各原子位置の</w:t>
      </w:r>
      <w:proofErr w:type="spellStart"/>
      <w:r w:rsidR="00C6423F" w:rsidRPr="00C6423F">
        <w:rPr>
          <w:rFonts w:hint="eastAsia"/>
        </w:rPr>
        <w:t>p</w:t>
      </w:r>
      <w:r w:rsidR="00C6423F" w:rsidRPr="00C6423F">
        <w:t>LDDT</w:t>
      </w:r>
      <w:proofErr w:type="spellEnd"/>
      <w:r w:rsidR="00C6423F" w:rsidRPr="00C6423F">
        <w:rPr>
          <w:rFonts w:hint="eastAsia"/>
        </w:rPr>
        <w:t>を色付けしており、青色が濃いほど信頼度が高いことを表す。</w:t>
      </w:r>
      <w:r>
        <w:fldChar w:fldCharType="begin"/>
      </w:r>
      <w:r>
        <w:instrText xml:space="preserve"> </w:instrText>
      </w:r>
      <w:r>
        <w:rPr>
          <w:rFonts w:hint="eastAsia"/>
        </w:rPr>
        <w:instrText>REF _Ref118980864 \h</w:instrText>
      </w:r>
      <w:r>
        <w:instrText xml:space="preserve"> </w:instrText>
      </w:r>
      <w:r>
        <w:fldChar w:fldCharType="separate"/>
      </w:r>
      <w:r w:rsidR="00570C0B">
        <w:t>図</w:t>
      </w:r>
      <w:r w:rsidR="00570C0B">
        <w:rPr>
          <w:noProof/>
        </w:rPr>
        <w:t>12</w:t>
      </w:r>
      <w:r>
        <w:fldChar w:fldCharType="end"/>
      </w:r>
      <w:r w:rsidR="00C6423F" w:rsidRPr="00C6423F">
        <w:rPr>
          <w:rFonts w:hint="eastAsia"/>
        </w:rPr>
        <w:t>から</w:t>
      </w:r>
      <w:r w:rsidR="00464F69">
        <w:rPr>
          <w:rFonts w:hint="eastAsia"/>
        </w:rPr>
        <w:t>次</w:t>
      </w:r>
      <w:r w:rsidR="00C6423F" w:rsidRPr="00C6423F">
        <w:rPr>
          <w:rFonts w:hint="eastAsia"/>
        </w:rPr>
        <w:t>のことが確認できる。</w:t>
      </w:r>
    </w:p>
    <w:p w14:paraId="74F6A15F" w14:textId="3BEB7831" w:rsidR="00C6423F" w:rsidRPr="00C6423F" w:rsidRDefault="00C6423F" w:rsidP="0015138F">
      <w:pPr>
        <w:pStyle w:val="a"/>
        <w:ind w:left="843"/>
      </w:pPr>
      <w:r w:rsidRPr="00C6423F">
        <w:t xml:space="preserve">global </w:t>
      </w:r>
      <w:proofErr w:type="spellStart"/>
      <w:r w:rsidRPr="00C6423F">
        <w:t>pLDDT</w:t>
      </w:r>
      <w:proofErr w:type="spellEnd"/>
      <w:r w:rsidRPr="00C6423F">
        <w:rPr>
          <w:rFonts w:hint="eastAsia"/>
        </w:rPr>
        <w:t>（全原子の</w:t>
      </w:r>
      <w:proofErr w:type="spellStart"/>
      <w:r w:rsidRPr="00C6423F">
        <w:rPr>
          <w:rFonts w:hint="eastAsia"/>
        </w:rPr>
        <w:t>p</w:t>
      </w:r>
      <w:r w:rsidRPr="00C6423F">
        <w:t>LDDT</w:t>
      </w:r>
      <w:proofErr w:type="spellEnd"/>
      <w:r w:rsidRPr="00C6423F">
        <w:rPr>
          <w:rFonts w:hint="eastAsia"/>
        </w:rPr>
        <w:t>の平均値）は9</w:t>
      </w:r>
      <w:r w:rsidRPr="00C6423F">
        <w:t>0</w:t>
      </w:r>
      <w:r w:rsidR="00E42B00">
        <w:t xml:space="preserve"> </w:t>
      </w:r>
      <w:r w:rsidRPr="00C6423F">
        <w:t>%</w:t>
      </w:r>
      <w:r w:rsidRPr="00C6423F">
        <w:rPr>
          <w:rFonts w:hint="eastAsia"/>
        </w:rPr>
        <w:t>以上であるため、C</w:t>
      </w:r>
      <w:r w:rsidRPr="00C6423F">
        <w:t>BD</w:t>
      </w:r>
      <w:r w:rsidRPr="00C6423F">
        <w:rPr>
          <w:rFonts w:hint="eastAsia"/>
        </w:rPr>
        <w:t>変異体についてもA</w:t>
      </w:r>
      <w:r w:rsidRPr="00C6423F">
        <w:t>F2</w:t>
      </w:r>
      <w:r w:rsidRPr="00C6423F">
        <w:rPr>
          <w:rFonts w:hint="eastAsia"/>
        </w:rPr>
        <w:t>の予測信頼度は極めて高い</w:t>
      </w:r>
    </w:p>
    <w:p w14:paraId="3499BF09" w14:textId="1727ED3D" w:rsidR="00C6423F" w:rsidRPr="00C6423F" w:rsidRDefault="00C6423F" w:rsidP="0015138F">
      <w:pPr>
        <w:pStyle w:val="a"/>
        <w:ind w:left="843"/>
      </w:pPr>
      <w:r w:rsidRPr="00C6423F">
        <w:rPr>
          <w:rFonts w:hint="eastAsia"/>
        </w:rPr>
        <w:t>各変異体のC</w:t>
      </w:r>
      <w:r w:rsidRPr="003314CC">
        <w:rPr>
          <w:rFonts w:hint="eastAsia"/>
          <w:vertAlign w:val="subscript"/>
        </w:rPr>
        <w:t>α</w:t>
      </w:r>
      <w:r w:rsidRPr="00C6423F">
        <w:rPr>
          <w:rFonts w:hint="eastAsia"/>
        </w:rPr>
        <w:t>原子のR</w:t>
      </w:r>
      <w:r w:rsidRPr="00C6423F">
        <w:t>MSD</w:t>
      </w:r>
      <w:r w:rsidRPr="00C6423F">
        <w:rPr>
          <w:rFonts w:hint="eastAsia"/>
        </w:rPr>
        <w:t>は0</w:t>
      </w:r>
      <w:r w:rsidRPr="00C6423F">
        <w:t>.5</w:t>
      </w:r>
      <w:r w:rsidR="00E42B00">
        <w:t xml:space="preserve"> </w:t>
      </w:r>
      <w:r w:rsidRPr="00C6423F">
        <w:rPr>
          <w:rFonts w:hint="eastAsia"/>
        </w:rPr>
        <w:t>Åであるため、A</w:t>
      </w:r>
      <w:r w:rsidRPr="00C6423F">
        <w:t>F2</w:t>
      </w:r>
      <w:r w:rsidRPr="00C6423F">
        <w:rPr>
          <w:rFonts w:hint="eastAsia"/>
        </w:rPr>
        <w:t>予測構造は、</w:t>
      </w:r>
      <w:r w:rsidR="0079066E">
        <w:rPr>
          <w:rFonts w:hint="eastAsia"/>
        </w:rPr>
        <w:t>WT</w:t>
      </w:r>
      <w:r w:rsidRPr="00C6423F">
        <w:rPr>
          <w:rFonts w:hint="eastAsia"/>
        </w:rPr>
        <w:t>の構造やエネルギースコアを使用せずとも、R</w:t>
      </w:r>
      <w:r w:rsidRPr="00C6423F">
        <w:t>osetta</w:t>
      </w:r>
      <w:r w:rsidRPr="00C6423F">
        <w:rPr>
          <w:rFonts w:hint="eastAsia"/>
        </w:rPr>
        <w:t>構造と似た結果を示している</w:t>
      </w:r>
    </w:p>
    <w:p w14:paraId="09428A20" w14:textId="0FF34516" w:rsidR="00C6423F" w:rsidRPr="00C6423F" w:rsidRDefault="00C6423F" w:rsidP="0015138F">
      <w:pPr>
        <w:pStyle w:val="a"/>
        <w:ind w:left="843"/>
      </w:pPr>
      <w:r w:rsidRPr="00C6423F">
        <w:rPr>
          <w:rFonts w:hint="eastAsia"/>
        </w:rPr>
        <w:t>一方、変異体によっては、構造の一部の</w:t>
      </w:r>
      <w:proofErr w:type="spellStart"/>
      <w:r w:rsidRPr="00C6423F">
        <w:rPr>
          <w:rFonts w:hint="eastAsia"/>
        </w:rPr>
        <w:t>p</w:t>
      </w:r>
      <w:r w:rsidRPr="00C6423F">
        <w:t>LDDT</w:t>
      </w:r>
      <w:proofErr w:type="spellEnd"/>
      <w:r w:rsidRPr="00C6423F">
        <w:rPr>
          <w:rFonts w:hint="eastAsia"/>
        </w:rPr>
        <w:t>が薄い水色（8</w:t>
      </w:r>
      <w:r w:rsidRPr="00C6423F">
        <w:t>0</w:t>
      </w:r>
      <w:r w:rsidR="00E42B00">
        <w:t xml:space="preserve"> </w:t>
      </w:r>
      <w:r w:rsidRPr="00C6423F">
        <w:t>%</w:t>
      </w:r>
      <w:r w:rsidR="00CC69BC">
        <w:rPr>
          <w:rFonts w:hint="eastAsia"/>
        </w:rPr>
        <w:t>台</w:t>
      </w:r>
      <w:r w:rsidRPr="00C6423F">
        <w:rPr>
          <w:rFonts w:hint="eastAsia"/>
        </w:rPr>
        <w:t>）であるため、予測信頼度が低下する部位もある</w:t>
      </w:r>
    </w:p>
    <w:p w14:paraId="58B99689" w14:textId="77777777" w:rsidR="00C6423F" w:rsidRPr="00C6423F" w:rsidRDefault="00C6423F" w:rsidP="008006DD">
      <w:pPr>
        <w:pStyle w:val="ad"/>
        <w:ind w:firstLine="211"/>
      </w:pPr>
    </w:p>
    <w:p w14:paraId="4E2BF858" w14:textId="77777777" w:rsidR="00CC3785" w:rsidRDefault="00CC3785">
      <w:pPr>
        <w:snapToGrid/>
        <w:spacing w:line="240" w:lineRule="auto"/>
        <w:jc w:val="left"/>
      </w:pPr>
      <w:r>
        <w:br w:type="page"/>
      </w:r>
    </w:p>
    <w:p w14:paraId="62D0E65A" w14:textId="56C88D93" w:rsidR="00C6423F" w:rsidRPr="00C6423F" w:rsidRDefault="00C6423F" w:rsidP="008006DD">
      <w:pPr>
        <w:pStyle w:val="ad"/>
        <w:ind w:firstLine="211"/>
      </w:pPr>
      <w:r w:rsidRPr="00C6423F">
        <w:rPr>
          <w:rFonts w:hint="eastAsia"/>
        </w:rPr>
        <w:lastRenderedPageBreak/>
        <w:t>さらに、</w:t>
      </w:r>
      <w:r w:rsidR="00E349A7">
        <w:fldChar w:fldCharType="begin"/>
      </w:r>
      <w:r w:rsidR="00E349A7">
        <w:instrText xml:space="preserve"> </w:instrText>
      </w:r>
      <w:r w:rsidR="00E349A7">
        <w:rPr>
          <w:rFonts w:hint="eastAsia"/>
        </w:rPr>
        <w:instrText>REF _Ref118980898 \h</w:instrText>
      </w:r>
      <w:r w:rsidR="00E349A7">
        <w:instrText xml:space="preserve"> </w:instrText>
      </w:r>
      <w:r w:rsidR="00E349A7">
        <w:fldChar w:fldCharType="separate"/>
      </w:r>
      <w:r w:rsidR="00570C0B">
        <w:rPr>
          <w:rFonts w:hint="eastAsia"/>
        </w:rPr>
        <w:t>図</w:t>
      </w:r>
      <w:r w:rsidR="00570C0B">
        <w:rPr>
          <w:noProof/>
        </w:rPr>
        <w:t>13</w:t>
      </w:r>
      <w:r w:rsidR="00E349A7">
        <w:fldChar w:fldCharType="end"/>
      </w:r>
      <w:r w:rsidRPr="00C6423F">
        <w:rPr>
          <w:rFonts w:hint="eastAsia"/>
        </w:rPr>
        <w:t>に、1</w:t>
      </w:r>
      <w:r w:rsidRPr="00C6423F">
        <w:t>00</w:t>
      </w:r>
      <w:r w:rsidRPr="00C6423F">
        <w:rPr>
          <w:rFonts w:hint="eastAsia"/>
        </w:rPr>
        <w:t>個の変異体のスコアとg</w:t>
      </w:r>
      <w:r w:rsidRPr="00C6423F">
        <w:t xml:space="preserve">lobal </w:t>
      </w:r>
      <w:proofErr w:type="spellStart"/>
      <w:r w:rsidRPr="00C6423F">
        <w:t>pLDDT</w:t>
      </w:r>
      <w:proofErr w:type="spellEnd"/>
      <w:r w:rsidRPr="00C6423F">
        <w:rPr>
          <w:rFonts w:hint="eastAsia"/>
        </w:rPr>
        <w:t>の散布図を示す。左図の横軸がR</w:t>
      </w:r>
      <w:r w:rsidRPr="00C6423F">
        <w:t>osetta</w:t>
      </w:r>
      <w:r w:rsidRPr="00C6423F">
        <w:rPr>
          <w:rFonts w:hint="eastAsia"/>
        </w:rPr>
        <w:t>のエネルギー変位スコア（ΔΔ</w:t>
      </w:r>
      <w:r w:rsidRPr="00C6423F">
        <w:t>G</w:t>
      </w:r>
      <w:r w:rsidRPr="00C6423F">
        <w:rPr>
          <w:rFonts w:hint="eastAsia"/>
        </w:rPr>
        <w:t>スコア）、右図の横軸が</w:t>
      </w:r>
      <w:proofErr w:type="spellStart"/>
      <w:r w:rsidRPr="00C6423F">
        <w:rPr>
          <w:rFonts w:hint="eastAsia"/>
        </w:rPr>
        <w:t>A</w:t>
      </w:r>
      <w:r w:rsidRPr="00C6423F">
        <w:t>utoDock</w:t>
      </w:r>
      <w:proofErr w:type="spellEnd"/>
      <w:r w:rsidRPr="00C6423F">
        <w:t xml:space="preserve"> Vina</w:t>
      </w:r>
      <w:r w:rsidRPr="00C6423F">
        <w:rPr>
          <w:rFonts w:hint="eastAsia"/>
        </w:rPr>
        <w:t>のA</w:t>
      </w:r>
      <w:r w:rsidRPr="00C6423F">
        <w:t>ffinity</w:t>
      </w:r>
      <w:r w:rsidRPr="00C6423F">
        <w:rPr>
          <w:rFonts w:hint="eastAsia"/>
        </w:rPr>
        <w:t>（結合親和性）である。各データの色は、</w:t>
      </w:r>
      <w:r w:rsidR="007366D9">
        <w:fldChar w:fldCharType="begin"/>
      </w:r>
      <w:r w:rsidR="007366D9">
        <w:instrText xml:space="preserve"> </w:instrText>
      </w:r>
      <w:r w:rsidR="007366D9">
        <w:rPr>
          <w:rFonts w:hint="eastAsia"/>
        </w:rPr>
        <w:instrText>REF _Ref118980310 \r \h</w:instrText>
      </w:r>
      <w:r w:rsidR="007366D9">
        <w:instrText xml:space="preserve"> </w:instrText>
      </w:r>
      <w:r w:rsidR="007366D9">
        <w:fldChar w:fldCharType="separate"/>
      </w:r>
      <w:r w:rsidR="00570C0B">
        <w:t>3.3.6.1</w:t>
      </w:r>
      <w:r w:rsidR="007366D9">
        <w:fldChar w:fldCharType="end"/>
      </w:r>
      <w:r w:rsidRPr="00C6423F">
        <w:rPr>
          <w:rFonts w:hint="eastAsia"/>
        </w:rPr>
        <w:t>で評価した、簡易評価によるセルロース結合能の強さで、赤色が強い、緑色が弱い、青色が無いことを示している。</w:t>
      </w:r>
      <w:r w:rsidR="00E349A7">
        <w:fldChar w:fldCharType="begin"/>
      </w:r>
      <w:r w:rsidR="00E349A7">
        <w:instrText xml:space="preserve"> </w:instrText>
      </w:r>
      <w:r w:rsidR="00E349A7">
        <w:rPr>
          <w:rFonts w:hint="eastAsia"/>
        </w:rPr>
        <w:instrText>REF _Ref118980898 \h</w:instrText>
      </w:r>
      <w:r w:rsidR="00E349A7">
        <w:instrText xml:space="preserve"> </w:instrText>
      </w:r>
      <w:r w:rsidR="00E349A7">
        <w:fldChar w:fldCharType="separate"/>
      </w:r>
      <w:r w:rsidR="00570C0B">
        <w:rPr>
          <w:rFonts w:hint="eastAsia"/>
        </w:rPr>
        <w:t>図</w:t>
      </w:r>
      <w:r w:rsidR="00570C0B">
        <w:rPr>
          <w:noProof/>
        </w:rPr>
        <w:t>13</w:t>
      </w:r>
      <w:r w:rsidR="00E349A7">
        <w:fldChar w:fldCharType="end"/>
      </w:r>
      <w:r w:rsidRPr="00C6423F">
        <w:rPr>
          <w:rFonts w:hint="eastAsia"/>
        </w:rPr>
        <w:t>から</w:t>
      </w:r>
      <w:r w:rsidR="00464F69">
        <w:rPr>
          <w:rFonts w:hint="eastAsia"/>
        </w:rPr>
        <w:t>次</w:t>
      </w:r>
      <w:r w:rsidRPr="00C6423F">
        <w:rPr>
          <w:rFonts w:hint="eastAsia"/>
        </w:rPr>
        <w:t>のことが確認できる。</w:t>
      </w:r>
    </w:p>
    <w:p w14:paraId="0321E9B5" w14:textId="66B8594D" w:rsidR="00C6423F" w:rsidRPr="00C6423F" w:rsidRDefault="00C6423F" w:rsidP="0015138F">
      <w:pPr>
        <w:pStyle w:val="a"/>
        <w:ind w:left="843"/>
      </w:pPr>
      <w:r w:rsidRPr="00C6423F">
        <w:rPr>
          <w:rFonts w:hint="eastAsia"/>
        </w:rPr>
        <w:t>左図から、ΔΔ</w:t>
      </w:r>
      <w:r w:rsidRPr="00C6423F">
        <w:t>G</w:t>
      </w:r>
      <w:r w:rsidRPr="00C6423F">
        <w:rPr>
          <w:rFonts w:hint="eastAsia"/>
        </w:rPr>
        <w:t>と</w:t>
      </w:r>
      <w:proofErr w:type="spellStart"/>
      <w:r w:rsidRPr="00C6423F">
        <w:t>pLDDT</w:t>
      </w:r>
      <w:proofErr w:type="spellEnd"/>
      <w:r w:rsidRPr="00C6423F">
        <w:rPr>
          <w:rFonts w:hint="eastAsia"/>
        </w:rPr>
        <w:t>の間には関係性がみられない</w:t>
      </w:r>
    </w:p>
    <w:p w14:paraId="470F8485" w14:textId="4946D97B" w:rsidR="00C6423F" w:rsidRDefault="00C6423F" w:rsidP="0015138F">
      <w:pPr>
        <w:pStyle w:val="a"/>
        <w:ind w:left="843"/>
      </w:pPr>
      <w:r w:rsidRPr="00C6423F">
        <w:rPr>
          <w:rFonts w:hint="eastAsia"/>
        </w:rPr>
        <w:t>一方、右図から、A</w:t>
      </w:r>
      <w:r w:rsidRPr="00C6423F">
        <w:t>ffinity</w:t>
      </w:r>
      <w:r w:rsidRPr="00C6423F">
        <w:rPr>
          <w:rFonts w:hint="eastAsia"/>
        </w:rPr>
        <w:t>が低く、</w:t>
      </w:r>
      <w:proofErr w:type="spellStart"/>
      <w:r w:rsidRPr="00C6423F">
        <w:rPr>
          <w:rFonts w:hint="eastAsia"/>
        </w:rPr>
        <w:t>p</w:t>
      </w:r>
      <w:r w:rsidRPr="00C6423F">
        <w:t>LDDT</w:t>
      </w:r>
      <w:proofErr w:type="spellEnd"/>
      <w:r w:rsidRPr="00C6423F">
        <w:rPr>
          <w:rFonts w:hint="eastAsia"/>
        </w:rPr>
        <w:t>が高い領域に、結合能が強い変異体が多く位置する</w:t>
      </w:r>
    </w:p>
    <w:p w14:paraId="76D486C9" w14:textId="77777777" w:rsidR="0015138F" w:rsidRPr="00C6423F" w:rsidRDefault="0015138F" w:rsidP="008006DD">
      <w:pPr>
        <w:pStyle w:val="ad"/>
        <w:ind w:firstLine="211"/>
      </w:pPr>
    </w:p>
    <w:p w14:paraId="395BABE6" w14:textId="4A0CB3B6" w:rsidR="00C6423F" w:rsidRDefault="00C6423F" w:rsidP="008006DD">
      <w:pPr>
        <w:pStyle w:val="ad"/>
        <w:ind w:firstLine="211"/>
      </w:pPr>
      <w:r w:rsidRPr="00C6423F">
        <w:rPr>
          <w:rFonts w:hint="eastAsia"/>
        </w:rPr>
        <w:t>よって、W</w:t>
      </w:r>
      <w:r w:rsidRPr="00C6423F">
        <w:t>et</w:t>
      </w:r>
      <w:r w:rsidRPr="00C6423F">
        <w:rPr>
          <w:rFonts w:hint="eastAsia"/>
        </w:rPr>
        <w:t>実験に移行する前に、机上で</w:t>
      </w:r>
      <w:r w:rsidRPr="00C6423F">
        <w:t>Affinity</w:t>
      </w:r>
      <w:r w:rsidRPr="00C6423F">
        <w:rPr>
          <w:rFonts w:hint="eastAsia"/>
        </w:rPr>
        <w:t>以外にも</w:t>
      </w:r>
      <w:proofErr w:type="spellStart"/>
      <w:r w:rsidRPr="00C6423F">
        <w:t>pLDDT</w:t>
      </w:r>
      <w:proofErr w:type="spellEnd"/>
      <w:r w:rsidRPr="00C6423F">
        <w:rPr>
          <w:rFonts w:hint="eastAsia"/>
        </w:rPr>
        <w:t>を使用することで、C</w:t>
      </w:r>
      <w:r w:rsidRPr="00C6423F">
        <w:t>BD</w:t>
      </w:r>
      <w:r w:rsidRPr="00C6423F">
        <w:rPr>
          <w:rFonts w:hint="eastAsia"/>
        </w:rPr>
        <w:t>変異体候補のスクリーニング効率が改善する可能性を示唆している。これは、文献</w:t>
      </w:r>
      <w:sdt>
        <w:sdtPr>
          <w:rPr>
            <w:rFonts w:hint="eastAsia"/>
          </w:rPr>
          <w:id w:val="-830055153"/>
          <w:citation/>
        </w:sdtPr>
        <w:sdtContent>
          <w:r w:rsidR="00F7204D">
            <w:fldChar w:fldCharType="begin"/>
          </w:r>
          <w:r w:rsidR="00F7204D">
            <w:instrText xml:space="preserve"> </w:instrText>
          </w:r>
          <w:r w:rsidR="00F7204D">
            <w:rPr>
              <w:rFonts w:hint="eastAsia"/>
            </w:rPr>
            <w:instrText>CITATION Kosugi2022 \l 1041</w:instrText>
          </w:r>
          <w:r w:rsidR="00F7204D">
            <w:instrText xml:space="preserve"> </w:instrText>
          </w:r>
          <w:r w:rsidR="00F7204D">
            <w:fldChar w:fldCharType="separate"/>
          </w:r>
          <w:r w:rsidR="00775FB5">
            <w:rPr>
              <w:rFonts w:hint="eastAsia"/>
              <w:noProof/>
            </w:rPr>
            <w:t xml:space="preserve"> </w:t>
          </w:r>
          <w:r w:rsidR="00775FB5">
            <w:rPr>
              <w:noProof/>
            </w:rPr>
            <w:t>[11]</w:t>
          </w:r>
          <w:r w:rsidR="00F7204D">
            <w:fldChar w:fldCharType="end"/>
          </w:r>
        </w:sdtContent>
      </w:sdt>
      <w:r w:rsidRPr="00C6423F">
        <w:rPr>
          <w:rFonts w:hint="eastAsia"/>
        </w:rPr>
        <w:t>の事例と通じる結果である。一方、今回の変異体の中で、結合性が強かった変異体は全て</w:t>
      </w:r>
      <w:r w:rsidR="00B7444C">
        <w:rPr>
          <w:rFonts w:hint="eastAsia"/>
        </w:rPr>
        <w:t>3</w:t>
      </w:r>
      <w:r w:rsidRPr="00C6423F">
        <w:rPr>
          <w:rFonts w:hint="eastAsia"/>
        </w:rPr>
        <w:t>点変異であり、</w:t>
      </w:r>
      <w:r w:rsidR="00B7444C">
        <w:rPr>
          <w:rFonts w:hint="eastAsia"/>
        </w:rPr>
        <w:t>4</w:t>
      </w:r>
      <w:r w:rsidRPr="00C6423F">
        <w:rPr>
          <w:rFonts w:hint="eastAsia"/>
        </w:rPr>
        <w:t>点・</w:t>
      </w:r>
      <w:r w:rsidR="00B7444C">
        <w:rPr>
          <w:rFonts w:hint="eastAsia"/>
        </w:rPr>
        <w:t>5</w:t>
      </w:r>
      <w:r w:rsidRPr="00C6423F">
        <w:rPr>
          <w:rFonts w:hint="eastAsia"/>
        </w:rPr>
        <w:t>点変異体は全て結合性が弱い、つまり変異数の影響を受けて、結果が偏っている可能性がある。したがって、C</w:t>
      </w:r>
      <w:r w:rsidRPr="00C6423F">
        <w:t>BD</w:t>
      </w:r>
      <w:r w:rsidRPr="00C6423F">
        <w:rPr>
          <w:rFonts w:hint="eastAsia"/>
        </w:rPr>
        <w:t>候補設計における信頼度スコアの有用性を詳細に検証するためには、より多様なサンプルに対して評価する必要がある</w:t>
      </w:r>
      <w:r w:rsidR="00A746D5">
        <w:rPr>
          <w:rFonts w:hint="eastAsia"/>
        </w:rPr>
        <w:t>ことが今後の課題である</w:t>
      </w:r>
      <w:r w:rsidRPr="00C6423F">
        <w:rPr>
          <w:rFonts w:hint="eastAsia"/>
        </w:rPr>
        <w:t>。</w:t>
      </w:r>
    </w:p>
    <w:p w14:paraId="43A221D2" w14:textId="77777777" w:rsidR="00C6423F" w:rsidRPr="00C6423F" w:rsidRDefault="00C6423F" w:rsidP="008006DD">
      <w:pPr>
        <w:pStyle w:val="ad"/>
        <w:ind w:firstLine="211"/>
      </w:pPr>
    </w:p>
    <w:p w14:paraId="0CDE6F46" w14:textId="16E37649" w:rsidR="00C6423F" w:rsidRPr="00C6423F" w:rsidRDefault="00E76F07" w:rsidP="00D56D9C">
      <w:pPr>
        <w:pStyle w:val="af7"/>
      </w:pPr>
      <w:r>
        <w:rPr>
          <w:noProof/>
        </w:rPr>
        <w:drawing>
          <wp:inline distT="0" distB="0" distL="0" distR="0" wp14:anchorId="3FA341D3" wp14:editId="742A53F3">
            <wp:extent cx="5869305" cy="2509520"/>
            <wp:effectExtent l="0" t="0" r="0" b="0"/>
            <wp:docPr id="43"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9305" cy="2509520"/>
                    </a:xfrm>
                    <a:prstGeom prst="rect">
                      <a:avLst/>
                    </a:prstGeom>
                    <a:noFill/>
                    <a:ln>
                      <a:noFill/>
                    </a:ln>
                  </pic:spPr>
                </pic:pic>
              </a:graphicData>
            </a:graphic>
          </wp:inline>
        </w:drawing>
      </w:r>
    </w:p>
    <w:p w14:paraId="4C5F864D" w14:textId="0EB85DE1" w:rsidR="00C6423F" w:rsidRPr="00C6423F" w:rsidRDefault="00A553CD" w:rsidP="00C6423F">
      <w:pPr>
        <w:pStyle w:val="af1"/>
        <w:ind w:left="845" w:right="845"/>
      </w:pPr>
      <w:bookmarkStart w:id="19" w:name="_Ref118980864"/>
      <w:r>
        <w:t>図</w:t>
      </w:r>
      <w:fldSimple w:instr=" SEQ 図 \* ARABIC ">
        <w:r w:rsidR="00C43572">
          <w:rPr>
            <w:noProof/>
          </w:rPr>
          <w:t>12</w:t>
        </w:r>
      </w:fldSimple>
      <w:bookmarkEnd w:id="19"/>
      <w:r>
        <w:t xml:space="preserve">　</w:t>
      </w:r>
      <w:r w:rsidR="00C6423F" w:rsidRPr="00C6423F">
        <w:rPr>
          <w:rFonts w:hint="eastAsia"/>
        </w:rPr>
        <w:t>変異体の予測構造と信頼度スコア（</w:t>
      </w:r>
      <w:r w:rsidR="00B7444C">
        <w:rPr>
          <w:rFonts w:hint="eastAsia"/>
        </w:rPr>
        <w:t>3</w:t>
      </w:r>
      <w:r w:rsidR="00C6423F" w:rsidRPr="00C6423F">
        <w:rPr>
          <w:rFonts w:hint="eastAsia"/>
        </w:rPr>
        <w:t>点変異体の例）</w:t>
      </w:r>
    </w:p>
    <w:p w14:paraId="7948C2AA" w14:textId="77777777" w:rsidR="00C6423F" w:rsidRDefault="00C6423F" w:rsidP="008006DD">
      <w:pPr>
        <w:pStyle w:val="ad"/>
        <w:ind w:firstLine="211"/>
      </w:pPr>
    </w:p>
    <w:p w14:paraId="59D00054" w14:textId="23096B37" w:rsidR="00C6423F" w:rsidRDefault="00E76F07" w:rsidP="00D56D9C">
      <w:pPr>
        <w:pStyle w:val="af7"/>
        <w:rPr>
          <w:noProof/>
        </w:rPr>
      </w:pPr>
      <w:r>
        <w:rPr>
          <w:noProof/>
        </w:rPr>
        <w:drawing>
          <wp:inline distT="0" distB="0" distL="0" distR="0" wp14:anchorId="602F3EA4" wp14:editId="1AA41013">
            <wp:extent cx="2105025" cy="2105025"/>
            <wp:effectExtent l="0" t="0" r="0" b="0"/>
            <wp:docPr id="42"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inline>
        </w:drawing>
      </w:r>
      <w:r>
        <w:rPr>
          <w:noProof/>
        </w:rPr>
        <w:drawing>
          <wp:inline distT="0" distB="0" distL="0" distR="0" wp14:anchorId="4DE057F8" wp14:editId="1A467A64">
            <wp:extent cx="2084070" cy="2094865"/>
            <wp:effectExtent l="0" t="0" r="0" b="0"/>
            <wp:docPr id="1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4070" cy="2094865"/>
                    </a:xfrm>
                    <a:prstGeom prst="rect">
                      <a:avLst/>
                    </a:prstGeom>
                    <a:noFill/>
                    <a:ln>
                      <a:noFill/>
                    </a:ln>
                  </pic:spPr>
                </pic:pic>
              </a:graphicData>
            </a:graphic>
          </wp:inline>
        </w:drawing>
      </w:r>
    </w:p>
    <w:p w14:paraId="1563C79F" w14:textId="1A909A2A" w:rsidR="00C6423F" w:rsidRDefault="00A553CD" w:rsidP="00C6423F">
      <w:pPr>
        <w:pStyle w:val="af1"/>
        <w:ind w:left="845" w:right="845"/>
      </w:pPr>
      <w:bookmarkStart w:id="20" w:name="_Ref118980898"/>
      <w:r>
        <w:rPr>
          <w:rFonts w:hint="eastAsia"/>
        </w:rPr>
        <w:t>図</w:t>
      </w:r>
      <w:r w:rsidR="00C6423F" w:rsidRPr="00C6423F">
        <w:fldChar w:fldCharType="begin"/>
      </w:r>
      <w:r w:rsidR="00C6423F" w:rsidRPr="00C6423F">
        <w:instrText xml:space="preserve"> </w:instrText>
      </w:r>
      <w:r w:rsidR="00C6423F" w:rsidRPr="00C6423F">
        <w:rPr>
          <w:rFonts w:hint="eastAsia"/>
        </w:rPr>
        <w:instrText>SEQ 図 \* ARABIC</w:instrText>
      </w:r>
      <w:r w:rsidR="00C6423F" w:rsidRPr="00C6423F">
        <w:instrText xml:space="preserve"> </w:instrText>
      </w:r>
      <w:r w:rsidR="00C6423F" w:rsidRPr="00C6423F">
        <w:fldChar w:fldCharType="separate"/>
      </w:r>
      <w:r w:rsidR="00C43572">
        <w:rPr>
          <w:noProof/>
        </w:rPr>
        <w:t>13</w:t>
      </w:r>
      <w:r w:rsidR="00C6423F" w:rsidRPr="00C6423F">
        <w:fldChar w:fldCharType="end"/>
      </w:r>
      <w:bookmarkEnd w:id="20"/>
      <w:r>
        <w:rPr>
          <w:rFonts w:hint="eastAsia"/>
        </w:rPr>
        <w:t xml:space="preserve">　</w:t>
      </w:r>
      <w:r w:rsidR="00C6423F" w:rsidRPr="00C6423F">
        <w:rPr>
          <w:rFonts w:hint="eastAsia"/>
        </w:rPr>
        <w:t>各変異体のスコアと信頼度スコアの散布図（左図</w:t>
      </w:r>
      <w:r w:rsidR="00E66C96">
        <w:rPr>
          <w:rFonts w:hint="eastAsia"/>
        </w:rPr>
        <w:t>：</w:t>
      </w:r>
      <w:r w:rsidR="00C6423F" w:rsidRPr="00C6423F">
        <w:rPr>
          <w:rFonts w:hint="eastAsia"/>
        </w:rPr>
        <w:t>ΔΔGスコア、右図</w:t>
      </w:r>
      <w:r w:rsidR="00E66C96">
        <w:rPr>
          <w:rFonts w:hint="eastAsia"/>
        </w:rPr>
        <w:t>：</w:t>
      </w:r>
      <w:r w:rsidR="00C6423F" w:rsidRPr="00C6423F">
        <w:rPr>
          <w:rFonts w:hint="eastAsia"/>
        </w:rPr>
        <w:t>結合親和性）</w:t>
      </w:r>
    </w:p>
    <w:p w14:paraId="74DA159E" w14:textId="3DF84EC1" w:rsidR="00C6423F" w:rsidRDefault="00C6423F" w:rsidP="008006DD">
      <w:pPr>
        <w:pStyle w:val="ad"/>
        <w:ind w:firstLine="211"/>
      </w:pPr>
    </w:p>
    <w:p w14:paraId="637F3489" w14:textId="77777777" w:rsidR="00C6423F" w:rsidRPr="00C6423F" w:rsidRDefault="00C6423F" w:rsidP="00C6423F">
      <w:pPr>
        <w:pStyle w:val="4"/>
      </w:pPr>
      <w:bookmarkStart w:id="21" w:name="_Ref119426292"/>
      <w:proofErr w:type="spellStart"/>
      <w:r w:rsidRPr="00C6423F">
        <w:lastRenderedPageBreak/>
        <w:t>AutoDock</w:t>
      </w:r>
      <w:proofErr w:type="spellEnd"/>
      <w:r w:rsidRPr="00C6423F">
        <w:t xml:space="preserve"> Vina</w:t>
      </w:r>
      <w:r w:rsidRPr="00C6423F">
        <w:rPr>
          <w:rFonts w:hint="eastAsia"/>
        </w:rPr>
        <w:t>による基質との結合様式・親和性の予測</w:t>
      </w:r>
      <w:bookmarkEnd w:id="21"/>
    </w:p>
    <w:p w14:paraId="220F6335" w14:textId="43766D35" w:rsidR="00C6423F" w:rsidRPr="00C6423F" w:rsidRDefault="00C6423F" w:rsidP="008006DD">
      <w:pPr>
        <w:pStyle w:val="ad"/>
        <w:ind w:firstLine="211"/>
      </w:pPr>
      <w:r w:rsidRPr="00C6423F">
        <w:rPr>
          <w:rFonts w:hint="eastAsia"/>
        </w:rPr>
        <w:t>本</w:t>
      </w:r>
      <w:r w:rsidR="002C26B8">
        <w:rPr>
          <w:rFonts w:hint="eastAsia"/>
        </w:rPr>
        <w:t>目</w:t>
      </w:r>
      <w:r w:rsidRPr="00C6423F">
        <w:rPr>
          <w:rFonts w:hint="eastAsia"/>
        </w:rPr>
        <w:t>では、基質に対する変異体の結合性を計算機上で高速に評価するため、オープンソースソフトウェア</w:t>
      </w:r>
      <w:proofErr w:type="spellStart"/>
      <w:r w:rsidRPr="00C6423F">
        <w:rPr>
          <w:rFonts w:hint="eastAsia"/>
        </w:rPr>
        <w:t>A</w:t>
      </w:r>
      <w:r w:rsidRPr="00C6423F">
        <w:t>utoDock</w:t>
      </w:r>
      <w:proofErr w:type="spellEnd"/>
      <w:r w:rsidRPr="00C6423F">
        <w:t xml:space="preserve"> Vina</w:t>
      </w:r>
      <w:sdt>
        <w:sdtPr>
          <w:id w:val="-1493627465"/>
          <w:citation/>
        </w:sdtPr>
        <w:sdtContent>
          <w:r w:rsidR="00B76F05">
            <w:fldChar w:fldCharType="begin"/>
          </w:r>
          <w:r w:rsidR="00B76F05">
            <w:instrText xml:space="preserve"> </w:instrText>
          </w:r>
          <w:r w:rsidR="00B76F05">
            <w:rPr>
              <w:rFonts w:hint="eastAsia"/>
            </w:rPr>
            <w:instrText>CITATION Trott2010 \l 1041</w:instrText>
          </w:r>
          <w:r w:rsidR="00B76F05">
            <w:instrText xml:space="preserve"> </w:instrText>
          </w:r>
          <w:r w:rsidR="00B76F05">
            <w:fldChar w:fldCharType="separate"/>
          </w:r>
          <w:r w:rsidR="00775FB5">
            <w:rPr>
              <w:rFonts w:hint="eastAsia"/>
              <w:noProof/>
            </w:rPr>
            <w:t xml:space="preserve"> </w:t>
          </w:r>
          <w:r w:rsidR="00775FB5">
            <w:rPr>
              <w:noProof/>
            </w:rPr>
            <w:t>[13]</w:t>
          </w:r>
          <w:r w:rsidR="00B76F05">
            <w:fldChar w:fldCharType="end"/>
          </w:r>
        </w:sdtContent>
      </w:sdt>
      <w:r w:rsidRPr="00C6423F">
        <w:rPr>
          <w:rFonts w:hint="eastAsia"/>
        </w:rPr>
        <w:t>を用いたドッキング計算を行った結果を示す。基質は、セルロースIβ結晶を模擬した分子モデルをソフトウェアc</w:t>
      </w:r>
      <w:r w:rsidRPr="00C6423F">
        <w:t>ellulose builder</w:t>
      </w:r>
      <w:sdt>
        <w:sdtPr>
          <w:id w:val="1437338721"/>
          <w:citation/>
        </w:sdtPr>
        <w:sdtContent>
          <w:r w:rsidR="00B76F05">
            <w:fldChar w:fldCharType="begin"/>
          </w:r>
          <w:r w:rsidR="00B76F05">
            <w:instrText xml:space="preserve">CITATION Gomes2012 \l 1041 </w:instrText>
          </w:r>
          <w:r w:rsidR="00B76F05">
            <w:fldChar w:fldCharType="separate"/>
          </w:r>
          <w:r w:rsidR="00775FB5">
            <w:rPr>
              <w:noProof/>
            </w:rPr>
            <w:t xml:space="preserve"> [14]</w:t>
          </w:r>
          <w:r w:rsidR="00B76F05">
            <w:fldChar w:fldCharType="end"/>
          </w:r>
        </w:sdtContent>
      </w:sdt>
      <w:r w:rsidRPr="00C6423F">
        <w:rPr>
          <w:rFonts w:hint="eastAsia"/>
        </w:rPr>
        <w:t>によって準備した。タンパク質はRosetta R</w:t>
      </w:r>
      <w:r w:rsidRPr="00C6423F">
        <w:t>elax</w:t>
      </w:r>
      <w:r w:rsidRPr="00C6423F">
        <w:rPr>
          <w:rFonts w:hint="eastAsia"/>
        </w:rPr>
        <w:t>により、T</w:t>
      </w:r>
      <w:r w:rsidRPr="00C6423F">
        <w:t>rCBM1</w:t>
      </w:r>
      <w:r w:rsidRPr="00C6423F">
        <w:rPr>
          <w:rFonts w:hint="eastAsia"/>
        </w:rPr>
        <w:t>変異体の立体構造を緩和したものを準備した。これらを入力として、</w:t>
      </w:r>
      <w:proofErr w:type="spellStart"/>
      <w:r w:rsidRPr="00C6423F">
        <w:rPr>
          <w:rFonts w:hint="eastAsia"/>
        </w:rPr>
        <w:t>A</w:t>
      </w:r>
      <w:r w:rsidRPr="00C6423F">
        <w:t>utoDock</w:t>
      </w:r>
      <w:proofErr w:type="spellEnd"/>
      <w:r w:rsidRPr="00C6423F">
        <w:t xml:space="preserve"> Vina</w:t>
      </w:r>
      <w:r w:rsidRPr="00C6423F">
        <w:rPr>
          <w:rFonts w:hint="eastAsia"/>
        </w:rPr>
        <w:t>で結合様式および結合自由エネルギーの予測を実施した。</w:t>
      </w:r>
      <w:proofErr w:type="spellStart"/>
      <w:r w:rsidR="003F1475">
        <w:rPr>
          <w:rFonts w:hint="eastAsia"/>
        </w:rPr>
        <w:t>A</w:t>
      </w:r>
      <w:r w:rsidR="003F1475">
        <w:t>utoDock</w:t>
      </w:r>
      <w:proofErr w:type="spellEnd"/>
      <w:r w:rsidR="003F1475">
        <w:t xml:space="preserve"> Vina</w:t>
      </w:r>
      <w:r w:rsidR="003F1475">
        <w:rPr>
          <w:rFonts w:hint="eastAsia"/>
        </w:rPr>
        <w:t>のバージョンは、2</w:t>
      </w:r>
      <w:r w:rsidR="003F1475">
        <w:t>020</w:t>
      </w:r>
      <w:r w:rsidR="003F1475">
        <w:rPr>
          <w:rFonts w:hint="eastAsia"/>
        </w:rPr>
        <w:t>年時点で最新の1</w:t>
      </w:r>
      <w:r w:rsidR="003F1475">
        <w:t>.1.2</w:t>
      </w:r>
      <w:r w:rsidR="003F1475">
        <w:rPr>
          <w:rFonts w:hint="eastAsia"/>
        </w:rPr>
        <w:t>を用いた。</w:t>
      </w:r>
    </w:p>
    <w:p w14:paraId="435DB043" w14:textId="77777777" w:rsidR="00C6423F" w:rsidRPr="00C6423F" w:rsidRDefault="00C6423F" w:rsidP="008006DD">
      <w:pPr>
        <w:pStyle w:val="ad"/>
        <w:ind w:firstLine="211"/>
      </w:pPr>
    </w:p>
    <w:p w14:paraId="7C3FC32B" w14:textId="57A0E52D" w:rsidR="00C6423F" w:rsidRDefault="00C6423F" w:rsidP="008006DD">
      <w:pPr>
        <w:pStyle w:val="ad"/>
        <w:ind w:firstLine="211"/>
      </w:pPr>
      <w:r w:rsidRPr="00C6423F">
        <w:rPr>
          <w:rFonts w:hint="eastAsia"/>
        </w:rPr>
        <w:t>T</w:t>
      </w:r>
      <w:r w:rsidRPr="00C6423F">
        <w:t>rCBM1</w:t>
      </w:r>
      <w:r w:rsidR="00F052B5">
        <w:t xml:space="preserve"> </w:t>
      </w:r>
      <w:r w:rsidR="00F052B5">
        <w:rPr>
          <w:rFonts w:hint="eastAsia"/>
        </w:rPr>
        <w:t>WT</w:t>
      </w:r>
      <w:r w:rsidRPr="00C6423F">
        <w:rPr>
          <w:rFonts w:hint="eastAsia"/>
        </w:rPr>
        <w:t>の、セルロースIβ結晶に対する結合の計算結果を下に示す。</w:t>
      </w:r>
      <w:proofErr w:type="spellStart"/>
      <w:r w:rsidRPr="00C6423F">
        <w:rPr>
          <w:rFonts w:hint="eastAsia"/>
        </w:rPr>
        <w:t>A</w:t>
      </w:r>
      <w:r w:rsidRPr="00C6423F">
        <w:t>utoDock</w:t>
      </w:r>
      <w:proofErr w:type="spellEnd"/>
      <w:r w:rsidRPr="00C6423F">
        <w:t xml:space="preserve"> Vina</w:t>
      </w:r>
      <w:r w:rsidRPr="00C6423F">
        <w:rPr>
          <w:rFonts w:hint="eastAsia"/>
        </w:rPr>
        <w:t>は結合自由エネルギー予測値の低い順、すなわち結合の強い順に、最大で2</w:t>
      </w:r>
      <w:r w:rsidRPr="00C6423F">
        <w:t>0</w:t>
      </w:r>
      <w:r w:rsidRPr="00C6423F">
        <w:rPr>
          <w:rFonts w:hint="eastAsia"/>
        </w:rPr>
        <w:t>個の結合パターンを出力する。この検証では2</w:t>
      </w:r>
      <w:r w:rsidRPr="00C6423F">
        <w:t>0</w:t>
      </w:r>
      <w:r w:rsidRPr="00C6423F">
        <w:rPr>
          <w:rFonts w:hint="eastAsia"/>
        </w:rPr>
        <w:t>個ともセルロース結晶の疎水面に結合する結果となったが、その配向の仕方は様々であった。</w:t>
      </w:r>
      <w:r w:rsidRPr="00C6423F">
        <w:fldChar w:fldCharType="begin"/>
      </w:r>
      <w:r w:rsidRPr="00C6423F">
        <w:instrText xml:space="preserve"> </w:instrText>
      </w:r>
      <w:r w:rsidRPr="00C6423F">
        <w:rPr>
          <w:rFonts w:hint="eastAsia"/>
        </w:rPr>
        <w:instrText>REF _Ref117867183 \h</w:instrText>
      </w:r>
      <w:r w:rsidRPr="00C6423F">
        <w:instrText xml:space="preserve"> </w:instrText>
      </w:r>
      <w:r w:rsidRPr="00C6423F">
        <w:fldChar w:fldCharType="separate"/>
      </w:r>
      <w:r w:rsidR="00570C0B">
        <w:t>図</w:t>
      </w:r>
      <w:r w:rsidR="00570C0B">
        <w:rPr>
          <w:noProof/>
        </w:rPr>
        <w:t>14</w:t>
      </w:r>
      <w:r w:rsidRPr="00C6423F">
        <w:fldChar w:fldCharType="end"/>
      </w:r>
      <w:r w:rsidRPr="00C6423F">
        <w:rPr>
          <w:rFonts w:hint="eastAsia"/>
        </w:rPr>
        <w:t>はそのうち上位3個を示している。いずれもセルロースIβ結晶の疎水面に結合しているが、セルロース鎖の還元末端の向きに対する配向がそれぞれ異なることがわかる。この結果は、触媒ドメインによる反応が進むとともに、C</w:t>
      </w:r>
      <w:r w:rsidRPr="00C6423F">
        <w:t>BD Type A</w:t>
      </w:r>
      <w:r w:rsidRPr="00C6423F">
        <w:rPr>
          <w:rFonts w:hint="eastAsia"/>
        </w:rPr>
        <w:t>がセルロース結晶面上に結合しながら移動していくという性質を反映していると見ることができる。</w:t>
      </w:r>
    </w:p>
    <w:p w14:paraId="248498B0" w14:textId="77777777" w:rsidR="003F1475" w:rsidRPr="00C6423F" w:rsidRDefault="003F1475" w:rsidP="008006DD">
      <w:pPr>
        <w:pStyle w:val="ad"/>
        <w:ind w:firstLine="211"/>
      </w:pPr>
    </w:p>
    <w:p w14:paraId="6F7A35E2" w14:textId="44E9409A" w:rsidR="00C6423F" w:rsidRPr="00C6423F" w:rsidRDefault="00E76F07" w:rsidP="009029E2">
      <w:pPr>
        <w:pStyle w:val="af7"/>
      </w:pPr>
      <w:r>
        <w:rPr>
          <w:noProof/>
        </w:rPr>
        <w:drawing>
          <wp:inline distT="0" distB="0" distL="0" distR="0" wp14:anchorId="7163BE69" wp14:editId="483F7145">
            <wp:extent cx="6134735" cy="1882140"/>
            <wp:effectExtent l="0" t="0" r="0" b="0"/>
            <wp:docPr id="13"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4735" cy="1882140"/>
                    </a:xfrm>
                    <a:prstGeom prst="rect">
                      <a:avLst/>
                    </a:prstGeom>
                    <a:noFill/>
                    <a:ln>
                      <a:noFill/>
                    </a:ln>
                  </pic:spPr>
                </pic:pic>
              </a:graphicData>
            </a:graphic>
          </wp:inline>
        </w:drawing>
      </w:r>
    </w:p>
    <w:p w14:paraId="3E721257" w14:textId="582EA0EB" w:rsidR="00C6423F" w:rsidRPr="00C6423F" w:rsidRDefault="00A553CD" w:rsidP="00C6423F">
      <w:pPr>
        <w:pStyle w:val="af1"/>
        <w:ind w:left="845" w:right="845"/>
      </w:pPr>
      <w:bookmarkStart w:id="22" w:name="_Ref117867183"/>
      <w:r>
        <w:t>図</w:t>
      </w:r>
      <w:fldSimple w:instr=" SEQ 図 \* ARABIC ">
        <w:r w:rsidR="00C43572">
          <w:rPr>
            <w:noProof/>
          </w:rPr>
          <w:t>14</w:t>
        </w:r>
      </w:fldSimple>
      <w:bookmarkEnd w:id="22"/>
      <w:r>
        <w:t xml:space="preserve">　</w:t>
      </w:r>
      <w:proofErr w:type="spellStart"/>
      <w:r w:rsidR="00C6423F" w:rsidRPr="00C6423F">
        <w:t>AutoDock</w:t>
      </w:r>
      <w:proofErr w:type="spellEnd"/>
      <w:r w:rsidR="00C6423F" w:rsidRPr="00C6423F">
        <w:t xml:space="preserve"> Vina</w:t>
      </w:r>
      <w:r w:rsidR="00C6423F" w:rsidRPr="00C6423F">
        <w:rPr>
          <w:rFonts w:hint="eastAsia"/>
        </w:rPr>
        <w:t>による、T</w:t>
      </w:r>
      <w:r w:rsidR="00C6423F" w:rsidRPr="00C6423F">
        <w:t>rCBM1</w:t>
      </w:r>
      <w:r w:rsidR="00F052B5">
        <w:t xml:space="preserve"> </w:t>
      </w:r>
      <w:r w:rsidR="00F052B5">
        <w:rPr>
          <w:rFonts w:hint="eastAsia"/>
        </w:rPr>
        <w:t>WT</w:t>
      </w:r>
      <w:r w:rsidR="00C6423F" w:rsidRPr="00C6423F">
        <w:rPr>
          <w:rFonts w:hint="eastAsia"/>
        </w:rPr>
        <w:t>とセルロースIβ結晶の結合様式の計算結果のうち、計算スコアが上位3つまでのもの。図ではタンパク質の向きを揃えて描画している。</w:t>
      </w:r>
    </w:p>
    <w:p w14:paraId="39367B88" w14:textId="77777777" w:rsidR="00C6423F" w:rsidRPr="00C6423F" w:rsidRDefault="00C6423F" w:rsidP="008006DD">
      <w:pPr>
        <w:pStyle w:val="ad"/>
        <w:ind w:firstLine="211"/>
      </w:pPr>
    </w:p>
    <w:p w14:paraId="7A2DE7C5" w14:textId="7D9465A2" w:rsidR="00C6423F" w:rsidRPr="00C6423F" w:rsidRDefault="00C6423F" w:rsidP="008006DD">
      <w:pPr>
        <w:pStyle w:val="ad"/>
        <w:ind w:firstLine="211"/>
      </w:pPr>
      <w:r w:rsidRPr="00C6423F">
        <w:rPr>
          <w:rFonts w:hint="eastAsia"/>
        </w:rPr>
        <w:t>ここまでの計算は複数のセルロース結晶面の考慮のためセルロース鎖</w:t>
      </w:r>
      <w:r w:rsidRPr="00C6423F">
        <w:t>3</w:t>
      </w:r>
      <w:r w:rsidRPr="00C6423F">
        <w:rPr>
          <w:rFonts w:hint="eastAsia"/>
        </w:rPr>
        <w:t>本からなる面を2層配置したものを基質としたが、以降のドッキング計算は多数の配列の疎水面に対する結合性を計算するために鎖の本数を減らし、セロオリゴ糖8糖からなるセルロース鎖3本が1層のみのものを基質として計算した</w:t>
      </w:r>
      <w:r w:rsidR="00F47865">
        <w:rPr>
          <w:rFonts w:hint="eastAsia"/>
        </w:rPr>
        <w:t>（</w:t>
      </w:r>
      <w:r w:rsidR="00F47865">
        <w:fldChar w:fldCharType="begin"/>
      </w:r>
      <w:r w:rsidR="00F47865">
        <w:instrText xml:space="preserve"> </w:instrText>
      </w:r>
      <w:r w:rsidR="00F47865">
        <w:rPr>
          <w:rFonts w:hint="eastAsia"/>
        </w:rPr>
        <w:instrText>REF _Ref119602884 \h</w:instrText>
      </w:r>
      <w:r w:rsidR="00F47865">
        <w:instrText xml:space="preserve"> </w:instrText>
      </w:r>
      <w:r w:rsidR="00F47865">
        <w:fldChar w:fldCharType="separate"/>
      </w:r>
      <w:r w:rsidR="00570C0B">
        <w:t>図</w:t>
      </w:r>
      <w:r w:rsidR="00570C0B">
        <w:rPr>
          <w:noProof/>
        </w:rPr>
        <w:t>15</w:t>
      </w:r>
      <w:r w:rsidR="00F47865">
        <w:fldChar w:fldCharType="end"/>
      </w:r>
      <w:r w:rsidR="00F47865">
        <w:rPr>
          <w:rFonts w:hint="eastAsia"/>
        </w:rPr>
        <w:t>）</w:t>
      </w:r>
      <w:r w:rsidRPr="00C6423F">
        <w:rPr>
          <w:rFonts w:hint="eastAsia"/>
        </w:rPr>
        <w:t>。</w:t>
      </w:r>
    </w:p>
    <w:p w14:paraId="72BF5505" w14:textId="2E97BE7E" w:rsidR="00C6423F" w:rsidRPr="00C6423F" w:rsidRDefault="00E76F07" w:rsidP="009029E2">
      <w:pPr>
        <w:pStyle w:val="af7"/>
      </w:pPr>
      <w:r>
        <w:rPr>
          <w:noProof/>
        </w:rPr>
        <w:drawing>
          <wp:inline distT="0" distB="0" distL="0" distR="0" wp14:anchorId="14D892FB" wp14:editId="20C487BA">
            <wp:extent cx="2924175" cy="2466975"/>
            <wp:effectExtent l="0" t="0" r="0" b="0"/>
            <wp:docPr id="14" name="図 14" descr="花火, 花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花火, 花 が含まれている画像&#10;&#10;自動的に生成された説明"/>
                    <pic:cNvPicPr>
                      <a:picLocks noChangeAspect="1" noChangeArrowheads="1"/>
                    </pic:cNvPicPr>
                  </pic:nvPicPr>
                  <pic:blipFill>
                    <a:blip r:embed="rId26">
                      <a:extLst>
                        <a:ext uri="{28A0092B-C50C-407E-A947-70E740481C1C}">
                          <a14:useLocalDpi xmlns:a14="http://schemas.microsoft.com/office/drawing/2010/main" val="0"/>
                        </a:ext>
                      </a:extLst>
                    </a:blip>
                    <a:srcRect l="15456" t="6367" r="14322" b="11838"/>
                    <a:stretch>
                      <a:fillRect/>
                    </a:stretch>
                  </pic:blipFill>
                  <pic:spPr bwMode="auto">
                    <a:xfrm>
                      <a:off x="0" y="0"/>
                      <a:ext cx="2924175" cy="2466975"/>
                    </a:xfrm>
                    <a:prstGeom prst="rect">
                      <a:avLst/>
                    </a:prstGeom>
                    <a:noFill/>
                    <a:ln>
                      <a:noFill/>
                    </a:ln>
                  </pic:spPr>
                </pic:pic>
              </a:graphicData>
            </a:graphic>
          </wp:inline>
        </w:drawing>
      </w:r>
    </w:p>
    <w:p w14:paraId="312D9003" w14:textId="46271C52" w:rsidR="00C6423F" w:rsidRPr="00C6423F" w:rsidRDefault="00A553CD" w:rsidP="00C6423F">
      <w:pPr>
        <w:pStyle w:val="af1"/>
        <w:ind w:left="845" w:right="845"/>
      </w:pPr>
      <w:bookmarkStart w:id="23" w:name="_Ref119602884"/>
      <w:r>
        <w:t>図</w:t>
      </w:r>
      <w:fldSimple w:instr=" SEQ 図 \* ARABIC ">
        <w:r w:rsidR="00C43572">
          <w:rPr>
            <w:noProof/>
          </w:rPr>
          <w:t>15</w:t>
        </w:r>
      </w:fldSimple>
      <w:bookmarkEnd w:id="23"/>
      <w:r>
        <w:rPr>
          <w:rFonts w:hint="eastAsia"/>
        </w:rPr>
        <w:t xml:space="preserve">　</w:t>
      </w:r>
      <w:r w:rsidR="00C6423F" w:rsidRPr="00C6423F">
        <w:rPr>
          <w:rFonts w:hint="eastAsia"/>
        </w:rPr>
        <w:t>タンパク質とセルロース鎖3本の結合の例</w:t>
      </w:r>
    </w:p>
    <w:p w14:paraId="3BFA8BD9" w14:textId="77777777" w:rsidR="00C6423F" w:rsidRPr="00C6423F" w:rsidRDefault="00C6423F" w:rsidP="008006DD">
      <w:pPr>
        <w:pStyle w:val="ad"/>
        <w:ind w:firstLine="211"/>
      </w:pPr>
    </w:p>
    <w:p w14:paraId="15D3C59F" w14:textId="400AC38B" w:rsidR="00C6423F" w:rsidRPr="00C6423F" w:rsidRDefault="00F47865" w:rsidP="008006DD">
      <w:pPr>
        <w:pStyle w:val="ad"/>
        <w:ind w:firstLine="211"/>
      </w:pPr>
      <w:r>
        <w:lastRenderedPageBreak/>
        <w:fldChar w:fldCharType="begin"/>
      </w:r>
      <w:r>
        <w:instrText xml:space="preserve"> </w:instrText>
      </w:r>
      <w:r>
        <w:rPr>
          <w:rFonts w:hint="eastAsia"/>
        </w:rPr>
        <w:instrText>REF _Ref117866633 \r \h</w:instrText>
      </w:r>
      <w:r>
        <w:instrText xml:space="preserve"> </w:instrText>
      </w:r>
      <w:r>
        <w:fldChar w:fldCharType="separate"/>
      </w:r>
      <w:r w:rsidR="00570C0B">
        <w:t>3.3.1.1</w:t>
      </w:r>
      <w:r>
        <w:fldChar w:fldCharType="end"/>
      </w:r>
      <w:r>
        <w:rPr>
          <w:rFonts w:hint="eastAsia"/>
        </w:rPr>
        <w:t>の</w:t>
      </w:r>
      <w:r w:rsidR="00C6423F" w:rsidRPr="00C6423F">
        <w:rPr>
          <w:rFonts w:hint="eastAsia"/>
        </w:rPr>
        <w:t>R</w:t>
      </w:r>
      <w:r w:rsidR="00C6423F" w:rsidRPr="00C6423F">
        <w:t>osetta Cartesian DDG</w:t>
      </w:r>
      <w:r w:rsidR="00C6423F" w:rsidRPr="00C6423F">
        <w:rPr>
          <w:rFonts w:hint="eastAsia"/>
        </w:rPr>
        <w:t>と同様に、</w:t>
      </w:r>
      <w:proofErr w:type="spellStart"/>
      <w:r w:rsidR="00C6423F" w:rsidRPr="00C6423F">
        <w:rPr>
          <w:rFonts w:hint="eastAsia"/>
        </w:rPr>
        <w:t>A</w:t>
      </w:r>
      <w:r w:rsidR="00C6423F" w:rsidRPr="00C6423F">
        <w:t>utoDock</w:t>
      </w:r>
      <w:proofErr w:type="spellEnd"/>
      <w:r w:rsidR="00C6423F" w:rsidRPr="00C6423F">
        <w:t xml:space="preserve"> Vina</w:t>
      </w:r>
      <w:r w:rsidR="00C6423F" w:rsidRPr="00C6423F">
        <w:rPr>
          <w:rFonts w:hint="eastAsia"/>
        </w:rPr>
        <w:t>のスコアについても、1変異体684種について、網羅的な計算を行った。結果を</w:t>
      </w:r>
      <w:r w:rsidR="00C6423F" w:rsidRPr="00C6423F">
        <w:fldChar w:fldCharType="begin"/>
      </w:r>
      <w:r w:rsidR="00C6423F" w:rsidRPr="00C6423F">
        <w:instrText xml:space="preserve"> </w:instrText>
      </w:r>
      <w:r w:rsidR="00C6423F" w:rsidRPr="00C6423F">
        <w:rPr>
          <w:rFonts w:hint="eastAsia"/>
        </w:rPr>
        <w:instrText>REF _Ref117867296 \h</w:instrText>
      </w:r>
      <w:r w:rsidR="00C6423F" w:rsidRPr="00C6423F">
        <w:instrText xml:space="preserve"> </w:instrText>
      </w:r>
      <w:r w:rsidR="00C6423F" w:rsidRPr="00C6423F">
        <w:fldChar w:fldCharType="separate"/>
      </w:r>
      <w:r w:rsidR="00570C0B">
        <w:t>図</w:t>
      </w:r>
      <w:r w:rsidR="00570C0B">
        <w:rPr>
          <w:noProof/>
        </w:rPr>
        <w:t>16</w:t>
      </w:r>
      <w:r w:rsidR="00C6423F" w:rsidRPr="00C6423F">
        <w:fldChar w:fldCharType="end"/>
      </w:r>
      <w:r w:rsidR="00C6423F" w:rsidRPr="00C6423F">
        <w:rPr>
          <w:rFonts w:hint="eastAsia"/>
        </w:rPr>
        <w:t>に示す。改変する残基位置と改変先の残基の種類の組み合わせによって、結合性の変化の傾向があることがわかる。特に第2</w:t>
      </w:r>
      <w:r w:rsidR="00C6423F" w:rsidRPr="00C6423F">
        <w:t>8</w:t>
      </w:r>
      <w:r w:rsidR="00C6423F" w:rsidRPr="00C6423F">
        <w:rPr>
          <w:rFonts w:hint="eastAsia"/>
        </w:rPr>
        <w:t>残基から第3</w:t>
      </w:r>
      <w:r w:rsidR="00C6423F" w:rsidRPr="00C6423F">
        <w:t>4</w:t>
      </w:r>
      <w:r w:rsidR="00C6423F" w:rsidRPr="00C6423F">
        <w:rPr>
          <w:rFonts w:hint="eastAsia"/>
        </w:rPr>
        <w:t>残基付近はセルロース結晶と結合する残基が集中している領域であり、ここに芳香族残基を導入すると結合性が改善するという結果は、芳香族残基がセルロース結晶との結合に寄与するという知見と整合すると言える。</w:t>
      </w:r>
    </w:p>
    <w:p w14:paraId="78512AAB" w14:textId="707CEF47" w:rsidR="00C6423F" w:rsidRPr="00C6423F" w:rsidRDefault="00E76F07" w:rsidP="009029E2">
      <w:pPr>
        <w:pStyle w:val="af7"/>
      </w:pPr>
      <w:r>
        <w:rPr>
          <w:noProof/>
        </w:rPr>
        <w:drawing>
          <wp:inline distT="0" distB="0" distL="0" distR="0" wp14:anchorId="468F193C" wp14:editId="6E66B1A1">
            <wp:extent cx="5712700" cy="3636000"/>
            <wp:effectExtent l="0" t="0" r="2540" b="3175"/>
            <wp:docPr id="15"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2700" cy="3636000"/>
                    </a:xfrm>
                    <a:prstGeom prst="rect">
                      <a:avLst/>
                    </a:prstGeom>
                    <a:noFill/>
                    <a:ln>
                      <a:noFill/>
                    </a:ln>
                  </pic:spPr>
                </pic:pic>
              </a:graphicData>
            </a:graphic>
          </wp:inline>
        </w:drawing>
      </w:r>
    </w:p>
    <w:p w14:paraId="5CDECE04" w14:textId="55DA6114" w:rsidR="00C6423F" w:rsidRPr="00C6423F" w:rsidRDefault="00A553CD" w:rsidP="00C6423F">
      <w:pPr>
        <w:pStyle w:val="af1"/>
        <w:ind w:left="845" w:right="845"/>
      </w:pPr>
      <w:bookmarkStart w:id="24" w:name="_Ref117867296"/>
      <w:r>
        <w:t>図</w:t>
      </w:r>
      <w:r w:rsidR="00000000">
        <w:fldChar w:fldCharType="begin"/>
      </w:r>
      <w:r w:rsidR="00000000">
        <w:instrText xml:space="preserve"> SEQ 図 \* ARABIC </w:instrText>
      </w:r>
      <w:r w:rsidR="00000000">
        <w:fldChar w:fldCharType="separate"/>
      </w:r>
      <w:r w:rsidR="00C43572">
        <w:rPr>
          <w:noProof/>
        </w:rPr>
        <w:t>16</w:t>
      </w:r>
      <w:r w:rsidR="00000000">
        <w:rPr>
          <w:noProof/>
        </w:rPr>
        <w:fldChar w:fldCharType="end"/>
      </w:r>
      <w:bookmarkEnd w:id="24"/>
      <w:r>
        <w:t xml:space="preserve">　</w:t>
      </w:r>
      <w:r w:rsidR="00C6423F" w:rsidRPr="00C6423F">
        <w:t>TrCBM1</w:t>
      </w:r>
      <w:r w:rsidR="00C6423F" w:rsidRPr="00C6423F">
        <w:rPr>
          <w:rFonts w:hint="eastAsia"/>
        </w:rPr>
        <w:t>の1変異体684種の</w:t>
      </w:r>
      <w:proofErr w:type="spellStart"/>
      <w:r w:rsidR="001A792D">
        <w:rPr>
          <w:rFonts w:hint="eastAsia"/>
        </w:rPr>
        <w:t>AutoDock</w:t>
      </w:r>
      <w:proofErr w:type="spellEnd"/>
      <w:r w:rsidR="001A792D">
        <w:rPr>
          <w:rFonts w:hint="eastAsia"/>
        </w:rPr>
        <w:t xml:space="preserve"> Vinaスコア</w:t>
      </w:r>
      <w:r w:rsidR="00C6423F" w:rsidRPr="00C6423F">
        <w:rPr>
          <w:rFonts w:hint="eastAsia"/>
        </w:rPr>
        <w:t>の、</w:t>
      </w:r>
      <w:r w:rsidR="00F052B5">
        <w:rPr>
          <w:rFonts w:hint="eastAsia"/>
        </w:rPr>
        <w:t>WT</w:t>
      </w:r>
      <w:r w:rsidR="00C6423F" w:rsidRPr="00C6423F">
        <w:rPr>
          <w:rFonts w:hint="eastAsia"/>
        </w:rPr>
        <w:t>からの差分</w:t>
      </w:r>
      <w:r w:rsidR="001D7F1A">
        <w:rPr>
          <w:rFonts w:hint="eastAsia"/>
        </w:rPr>
        <w:t>。</w:t>
      </w:r>
    </w:p>
    <w:p w14:paraId="6A925EDF" w14:textId="77777777" w:rsidR="00C6423F" w:rsidRPr="00C6423F" w:rsidRDefault="00C6423F" w:rsidP="008006DD">
      <w:pPr>
        <w:pStyle w:val="ad"/>
        <w:ind w:firstLine="211"/>
      </w:pPr>
    </w:p>
    <w:p w14:paraId="0C4E6EAD" w14:textId="5A324DF2" w:rsidR="00C6423F" w:rsidRDefault="00C6423F" w:rsidP="008006DD">
      <w:pPr>
        <w:pStyle w:val="ad"/>
        <w:ind w:firstLine="211"/>
      </w:pPr>
      <w:r w:rsidRPr="00C6423F">
        <w:t>TrCBM1</w:t>
      </w:r>
      <w:r w:rsidRPr="00C6423F">
        <w:rPr>
          <w:rFonts w:hint="eastAsia"/>
        </w:rPr>
        <w:t>の</w:t>
      </w:r>
      <w:r w:rsidR="00F052B5">
        <w:rPr>
          <w:rFonts w:hint="eastAsia"/>
        </w:rPr>
        <w:t>WT</w:t>
      </w:r>
      <w:r w:rsidRPr="00C6423F">
        <w:rPr>
          <w:rFonts w:hint="eastAsia"/>
        </w:rPr>
        <w:t>は芳香族の結合部位である第</w:t>
      </w:r>
      <w:r w:rsidRPr="00C6423F">
        <w:t>5</w:t>
      </w:r>
      <w:r w:rsidRPr="00C6423F">
        <w:rPr>
          <w:rFonts w:hint="eastAsia"/>
        </w:rPr>
        <w:t>、第3</w:t>
      </w:r>
      <w:r w:rsidRPr="00C6423F">
        <w:t>1</w:t>
      </w:r>
      <w:r w:rsidRPr="00C6423F">
        <w:rPr>
          <w:rFonts w:hint="eastAsia"/>
        </w:rPr>
        <w:t>、第32残基が並ぶ面（以下、「結合面」と呼ぶ）でセルロース結晶と結合する。しかし、変異体には結合能が失われているものもあり、ドッキング計算の結果、明らかに結合面以外で結合している結果が出ることがある。そこで、結合面で正しく結合しているかを自動的に判定するため、結合部位残基のC</w:t>
      </w:r>
      <w:r w:rsidRPr="00C6423F">
        <w:rPr>
          <w:rFonts w:hint="eastAsia"/>
          <w:vertAlign w:val="subscript"/>
        </w:rPr>
        <w:t>β</w:t>
      </w:r>
      <w:r w:rsidRPr="00C6423F">
        <w:rPr>
          <w:rFonts w:hint="eastAsia"/>
        </w:rPr>
        <w:t>原子のセルロース</w:t>
      </w:r>
      <w:r w:rsidR="000A7438">
        <w:rPr>
          <w:rFonts w:hint="eastAsia"/>
        </w:rPr>
        <w:t>結晶面</w:t>
      </w:r>
      <w:r w:rsidRPr="00C6423F">
        <w:rPr>
          <w:rFonts w:hint="eastAsia"/>
        </w:rPr>
        <w:t>からの距離を計算した。</w:t>
      </w:r>
      <w:r w:rsidR="000A7438">
        <w:rPr>
          <w:rFonts w:hint="eastAsia"/>
        </w:rPr>
        <w:t>セルロース結晶面からの距離は、</w:t>
      </w:r>
      <w:r w:rsidR="00F51A2D">
        <w:rPr>
          <w:rFonts w:hint="eastAsia"/>
        </w:rPr>
        <w:t>セルロースを構成するβ-グルコースの六員環に含まれる酸素原子を基準に、</w:t>
      </w:r>
      <w:r w:rsidR="00F51A2D">
        <w:fldChar w:fldCharType="begin"/>
      </w:r>
      <w:r w:rsidR="00F51A2D">
        <w:instrText xml:space="preserve"> </w:instrText>
      </w:r>
      <w:r w:rsidR="00F51A2D">
        <w:rPr>
          <w:rFonts w:hint="eastAsia"/>
        </w:rPr>
        <w:instrText>REF _Ref119591277 \h</w:instrText>
      </w:r>
      <w:r w:rsidR="00F51A2D">
        <w:instrText xml:space="preserve"> </w:instrText>
      </w:r>
      <w:r w:rsidR="00F51A2D">
        <w:fldChar w:fldCharType="separate"/>
      </w:r>
      <w:r w:rsidR="00570C0B">
        <w:t>図</w:t>
      </w:r>
      <w:r w:rsidR="00570C0B">
        <w:rPr>
          <w:noProof/>
        </w:rPr>
        <w:t>17</w:t>
      </w:r>
      <w:r w:rsidR="00F51A2D">
        <w:fldChar w:fldCharType="end"/>
      </w:r>
      <w:r w:rsidR="00F51A2D">
        <w:rPr>
          <w:rFonts w:hint="eastAsia"/>
        </w:rPr>
        <w:t>に示すように定義した。</w:t>
      </w:r>
      <w:r w:rsidR="002729DE" w:rsidRPr="00C6423F">
        <w:rPr>
          <w:rFonts w:hint="eastAsia"/>
        </w:rPr>
        <w:t>実験による結合性簡易評価を行ったT</w:t>
      </w:r>
      <w:r w:rsidR="002729DE" w:rsidRPr="00C6423F">
        <w:t>rCBM1</w:t>
      </w:r>
      <w:r w:rsidR="002729DE" w:rsidRPr="00C6423F">
        <w:rPr>
          <w:rFonts w:hint="eastAsia"/>
        </w:rPr>
        <w:t>の2</w:t>
      </w:r>
      <w:r w:rsidR="002729DE" w:rsidRPr="00C6423F">
        <w:t>88</w:t>
      </w:r>
      <w:r w:rsidR="002729DE" w:rsidRPr="00C6423F">
        <w:rPr>
          <w:rFonts w:hint="eastAsia"/>
        </w:rPr>
        <w:t>種の変異体について、</w:t>
      </w:r>
      <w:proofErr w:type="spellStart"/>
      <w:r w:rsidR="002729DE" w:rsidRPr="00C6423F">
        <w:rPr>
          <w:rFonts w:hint="eastAsia"/>
        </w:rPr>
        <w:t>A</w:t>
      </w:r>
      <w:r w:rsidR="002729DE" w:rsidRPr="00C6423F">
        <w:t>utoDock</w:t>
      </w:r>
      <w:proofErr w:type="spellEnd"/>
      <w:r w:rsidR="002729DE" w:rsidRPr="00C6423F">
        <w:t xml:space="preserve"> Vina</w:t>
      </w:r>
      <w:r w:rsidR="002729DE" w:rsidRPr="00C6423F">
        <w:rPr>
          <w:rFonts w:hint="eastAsia"/>
        </w:rPr>
        <w:t>スコアが最良となる結合パターンの解析結果</w:t>
      </w:r>
      <w:r w:rsidR="002729DE">
        <w:rPr>
          <w:rFonts w:hint="eastAsia"/>
        </w:rPr>
        <w:t>を</w:t>
      </w:r>
      <w:r w:rsidR="002729DE" w:rsidRPr="00C6423F">
        <w:fldChar w:fldCharType="begin"/>
      </w:r>
      <w:r w:rsidR="002729DE" w:rsidRPr="00C6423F">
        <w:instrText xml:space="preserve"> </w:instrText>
      </w:r>
      <w:r w:rsidR="002729DE" w:rsidRPr="00C6423F">
        <w:rPr>
          <w:rFonts w:hint="eastAsia"/>
        </w:rPr>
        <w:instrText>REF _Ref117867395 \h</w:instrText>
      </w:r>
      <w:r w:rsidR="002729DE" w:rsidRPr="00C6423F">
        <w:instrText xml:space="preserve"> </w:instrText>
      </w:r>
      <w:r w:rsidR="002729DE" w:rsidRPr="00C6423F">
        <w:fldChar w:fldCharType="separate"/>
      </w:r>
      <w:r w:rsidR="00570C0B">
        <w:t>図</w:t>
      </w:r>
      <w:r w:rsidR="00570C0B">
        <w:rPr>
          <w:noProof/>
        </w:rPr>
        <w:t>18</w:t>
      </w:r>
      <w:r w:rsidR="002729DE" w:rsidRPr="00C6423F">
        <w:fldChar w:fldCharType="end"/>
      </w:r>
      <w:r w:rsidR="002729DE">
        <w:rPr>
          <w:rFonts w:hint="eastAsia"/>
        </w:rPr>
        <w:t>に示す</w:t>
      </w:r>
      <w:r w:rsidR="002729DE" w:rsidRPr="00C6423F">
        <w:rPr>
          <w:rFonts w:hint="eastAsia"/>
        </w:rPr>
        <w:t>。</w:t>
      </w:r>
      <w:r w:rsidRPr="00C6423F">
        <w:rPr>
          <w:rFonts w:hint="eastAsia"/>
        </w:rPr>
        <w:t>多くの変異体の結合部位はセルロース結晶面から距離3～5</w:t>
      </w:r>
      <w:r w:rsidR="00171EA6">
        <w:t xml:space="preserve"> </w:t>
      </w:r>
      <w:r w:rsidRPr="00C6423F">
        <w:rPr>
          <w:rFonts w:hint="eastAsia"/>
        </w:rPr>
        <w:t>Å付近に留まっているが、一部は大きく離れてしまっていることがわかる。</w:t>
      </w:r>
      <w:r w:rsidR="000A7438">
        <w:rPr>
          <w:rFonts w:hint="eastAsia"/>
        </w:rPr>
        <w:t>ここで、第5残基と第32残基がセルロース結晶面から</w:t>
      </w:r>
      <w:r w:rsidR="006B6115">
        <w:rPr>
          <w:rFonts w:hint="eastAsia"/>
        </w:rPr>
        <w:t>1</w:t>
      </w:r>
      <w:r w:rsidR="006B6115">
        <w:t xml:space="preserve">0 </w:t>
      </w:r>
      <w:r w:rsidR="006B6115">
        <w:rPr>
          <w:rFonts w:hint="eastAsia"/>
        </w:rPr>
        <w:t>Å以上離れている3つの</w:t>
      </w:r>
      <w:r w:rsidR="009E35E3">
        <w:rPr>
          <w:rFonts w:hint="eastAsia"/>
        </w:rPr>
        <w:t>配列</w:t>
      </w:r>
      <w:r w:rsidR="006B6115">
        <w:rPr>
          <w:rFonts w:hint="eastAsia"/>
        </w:rPr>
        <w:t>は</w:t>
      </w:r>
      <w:r w:rsidR="009E35E3">
        <w:rPr>
          <w:rFonts w:hint="eastAsia"/>
        </w:rPr>
        <w:t>共通しており、</w:t>
      </w:r>
      <w:r w:rsidR="006B6115">
        <w:rPr>
          <w:rFonts w:hint="eastAsia"/>
        </w:rPr>
        <w:t>第3</w:t>
      </w:r>
      <w:r w:rsidR="006B6115">
        <w:t>1</w:t>
      </w:r>
      <w:r w:rsidR="006B6115">
        <w:rPr>
          <w:rFonts w:hint="eastAsia"/>
        </w:rPr>
        <w:t>残基と第32残基がセルロース結晶面から7</w:t>
      </w:r>
      <w:r w:rsidR="006B6115">
        <w:t xml:space="preserve"> </w:t>
      </w:r>
      <w:r w:rsidR="006B6115">
        <w:rPr>
          <w:rFonts w:hint="eastAsia"/>
        </w:rPr>
        <w:t>Å以上離れている</w:t>
      </w:r>
      <w:r w:rsidR="009E35E3">
        <w:rPr>
          <w:rFonts w:hint="eastAsia"/>
        </w:rPr>
        <w:t>2</w:t>
      </w:r>
      <w:r w:rsidR="009E35E3">
        <w:t>0</w:t>
      </w:r>
      <w:r w:rsidR="009E35E3">
        <w:rPr>
          <w:rFonts w:hint="eastAsia"/>
        </w:rPr>
        <w:t>個の配列も</w:t>
      </w:r>
      <w:r w:rsidR="006B6115">
        <w:rPr>
          <w:rFonts w:hint="eastAsia"/>
        </w:rPr>
        <w:t>全て共通して</w:t>
      </w:r>
      <w:r w:rsidR="004B505D">
        <w:rPr>
          <w:rFonts w:hint="eastAsia"/>
        </w:rPr>
        <w:t>いた（</w:t>
      </w:r>
      <w:r w:rsidR="004B505D">
        <w:fldChar w:fldCharType="begin"/>
      </w:r>
      <w:r w:rsidR="004B505D">
        <w:instrText xml:space="preserve"> </w:instrText>
      </w:r>
      <w:r w:rsidR="004B505D">
        <w:rPr>
          <w:rFonts w:hint="eastAsia"/>
        </w:rPr>
        <w:instrText>REF _Ref119597277 \h</w:instrText>
      </w:r>
      <w:r w:rsidR="004B505D">
        <w:instrText xml:space="preserve"> </w:instrText>
      </w:r>
      <w:r w:rsidR="004B505D">
        <w:fldChar w:fldCharType="separate"/>
      </w:r>
      <w:r w:rsidR="00570C0B">
        <w:t>表</w:t>
      </w:r>
      <w:r w:rsidR="00570C0B">
        <w:rPr>
          <w:noProof/>
        </w:rPr>
        <w:t>2</w:t>
      </w:r>
      <w:r w:rsidR="004B505D">
        <w:fldChar w:fldCharType="end"/>
      </w:r>
      <w:r w:rsidR="004B505D">
        <w:rPr>
          <w:rFonts w:hint="eastAsia"/>
        </w:rPr>
        <w:t>）。</w:t>
      </w:r>
      <w:r w:rsidR="009E35E3">
        <w:rPr>
          <w:rFonts w:hint="eastAsia"/>
        </w:rPr>
        <w:t>また、</w:t>
      </w:r>
      <w:r w:rsidR="00CF1842">
        <w:rPr>
          <w:rFonts w:hint="eastAsia"/>
        </w:rPr>
        <w:t>これらは全て</w:t>
      </w:r>
      <w:r w:rsidR="00CF1842">
        <w:fldChar w:fldCharType="begin"/>
      </w:r>
      <w:r w:rsidR="00CF1842">
        <w:instrText xml:space="preserve"> </w:instrText>
      </w:r>
      <w:r w:rsidR="00CF1842">
        <w:rPr>
          <w:rFonts w:hint="eastAsia"/>
        </w:rPr>
        <w:instrText>REF _Ref118980617 \r \h</w:instrText>
      </w:r>
      <w:r w:rsidR="00CF1842">
        <w:instrText xml:space="preserve"> </w:instrText>
      </w:r>
      <w:r w:rsidR="00CF1842">
        <w:fldChar w:fldCharType="separate"/>
      </w:r>
      <w:r w:rsidR="00570C0B">
        <w:t>3.3.2.2</w:t>
      </w:r>
      <w:r w:rsidR="00CF1842">
        <w:fldChar w:fldCharType="end"/>
      </w:r>
      <w:r w:rsidR="00CF1842">
        <w:rPr>
          <w:rFonts w:hint="eastAsia"/>
        </w:rPr>
        <w:t>により得られた3～5変異体であり、</w:t>
      </w:r>
      <w:r w:rsidR="009E35E3">
        <w:rPr>
          <w:rFonts w:hint="eastAsia"/>
        </w:rPr>
        <w:t>W</w:t>
      </w:r>
      <w:r w:rsidR="009E35E3">
        <w:t>T</w:t>
      </w:r>
      <w:r w:rsidR="009E35E3">
        <w:rPr>
          <w:rFonts w:hint="eastAsia"/>
        </w:rPr>
        <w:t>からの</w:t>
      </w:r>
      <w:r w:rsidR="00CF1842">
        <w:rPr>
          <w:rFonts w:hint="eastAsia"/>
        </w:rPr>
        <w:t>変異箇所を見ると、</w:t>
      </w:r>
      <w:r w:rsidR="00CF1842">
        <w:t>1</w:t>
      </w:r>
      <w:r w:rsidR="00CF1842">
        <w:rPr>
          <w:rFonts w:hint="eastAsia"/>
        </w:rPr>
        <w:t>つを除いて全てQ</w:t>
      </w:r>
      <w:r w:rsidR="00CF1842">
        <w:t>7W</w:t>
      </w:r>
      <w:r w:rsidR="00CF1842">
        <w:rPr>
          <w:rFonts w:hint="eastAsia"/>
        </w:rPr>
        <w:t>を含んでいることがわかった。逆に、全2</w:t>
      </w:r>
      <w:r w:rsidR="00CF1842">
        <w:t>88</w:t>
      </w:r>
      <w:r w:rsidR="00CF1842">
        <w:rPr>
          <w:rFonts w:hint="eastAsia"/>
        </w:rPr>
        <w:t>配列中で、Q</w:t>
      </w:r>
      <w:r w:rsidR="00CF1842">
        <w:t>7W</w:t>
      </w:r>
      <w:r w:rsidR="00CF1842">
        <w:rPr>
          <w:rFonts w:hint="eastAsia"/>
        </w:rPr>
        <w:t>の変異を含んでいながら</w:t>
      </w:r>
      <w:r w:rsidR="00CF1842">
        <w:fldChar w:fldCharType="begin"/>
      </w:r>
      <w:r w:rsidR="00CF1842">
        <w:instrText xml:space="preserve"> </w:instrText>
      </w:r>
      <w:r w:rsidR="00CF1842">
        <w:rPr>
          <w:rFonts w:hint="eastAsia"/>
        </w:rPr>
        <w:instrText>REF _Ref119597277 \h</w:instrText>
      </w:r>
      <w:r w:rsidR="00CF1842">
        <w:instrText xml:space="preserve"> </w:instrText>
      </w:r>
      <w:r w:rsidR="00CF1842">
        <w:fldChar w:fldCharType="separate"/>
      </w:r>
      <w:r w:rsidR="00570C0B">
        <w:t>表</w:t>
      </w:r>
      <w:r w:rsidR="00570C0B">
        <w:rPr>
          <w:noProof/>
        </w:rPr>
        <w:t>2</w:t>
      </w:r>
      <w:r w:rsidR="00CF1842">
        <w:fldChar w:fldCharType="end"/>
      </w:r>
      <w:r w:rsidR="00CF1842">
        <w:rPr>
          <w:rFonts w:hint="eastAsia"/>
        </w:rPr>
        <w:t>に含まれていないのは1つ（</w:t>
      </w:r>
      <w:r w:rsidR="00CF1842">
        <w:t>#276</w:t>
      </w:r>
      <w:r w:rsidR="00CF1842">
        <w:rPr>
          <w:rFonts w:hint="eastAsia"/>
        </w:rPr>
        <w:t>、変異：</w:t>
      </w:r>
      <w:r w:rsidR="00CF1842" w:rsidRPr="00CF1842">
        <w:t>S3W Q7W Y13W V18H</w:t>
      </w:r>
      <w:r w:rsidR="00CF1842">
        <w:rPr>
          <w:rFonts w:hint="eastAsia"/>
        </w:rPr>
        <w:t>）のみであり、Q</w:t>
      </w:r>
      <w:r w:rsidR="00CF1842">
        <w:t>7W</w:t>
      </w:r>
      <w:r w:rsidR="00CF1842">
        <w:rPr>
          <w:rFonts w:hint="eastAsia"/>
        </w:rPr>
        <w:t>が結合姿勢の異常に強く寄与していることが示唆される。</w:t>
      </w:r>
    </w:p>
    <w:p w14:paraId="2EC4DCB7" w14:textId="51541CE4" w:rsidR="00FA5513" w:rsidRPr="00CF1842" w:rsidRDefault="00FA5513" w:rsidP="008006DD">
      <w:pPr>
        <w:pStyle w:val="ad"/>
        <w:ind w:firstLine="211"/>
      </w:pPr>
    </w:p>
    <w:p w14:paraId="2C073514" w14:textId="38603A75" w:rsidR="000A7438" w:rsidRDefault="000A7438" w:rsidP="000A7438">
      <w:pPr>
        <w:pStyle w:val="af7"/>
      </w:pPr>
      <w:r w:rsidRPr="000A7438">
        <w:rPr>
          <w:noProof/>
        </w:rPr>
        <w:lastRenderedPageBreak/>
        <w:drawing>
          <wp:inline distT="0" distB="0" distL="0" distR="0" wp14:anchorId="5EAF620F" wp14:editId="2B146C82">
            <wp:extent cx="5903595" cy="2439670"/>
            <wp:effectExtent l="0" t="0" r="1905"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3595" cy="2439670"/>
                    </a:xfrm>
                    <a:prstGeom prst="rect">
                      <a:avLst/>
                    </a:prstGeom>
                  </pic:spPr>
                </pic:pic>
              </a:graphicData>
            </a:graphic>
          </wp:inline>
        </w:drawing>
      </w:r>
    </w:p>
    <w:p w14:paraId="36290E22" w14:textId="6A054711" w:rsidR="000A7438" w:rsidRDefault="000A7438" w:rsidP="000A7438">
      <w:pPr>
        <w:pStyle w:val="af1"/>
        <w:ind w:left="845" w:right="845"/>
      </w:pPr>
      <w:bookmarkStart w:id="25" w:name="_Ref119591277"/>
      <w:r>
        <w:t>図</w:t>
      </w:r>
      <w:fldSimple w:instr=" SEQ 図 \* ARABIC ">
        <w:r w:rsidR="00C43572">
          <w:rPr>
            <w:noProof/>
          </w:rPr>
          <w:t>17</w:t>
        </w:r>
      </w:fldSimple>
      <w:bookmarkEnd w:id="25"/>
      <w:r>
        <w:rPr>
          <w:rFonts w:hint="eastAsia"/>
        </w:rPr>
        <w:t xml:space="preserve">　タンパク質を構成する原子の、セルロース結晶面からの距離の算出方法。</w:t>
      </w:r>
      <w:r w:rsidR="00F51A2D">
        <w:rPr>
          <w:rFonts w:hint="eastAsia"/>
        </w:rPr>
        <w:t>図中の</w:t>
      </w:r>
      <w:r w:rsidR="005A0EA9">
        <w:rPr>
          <w:rFonts w:hint="eastAsia"/>
        </w:rPr>
        <w:t>{</w:t>
      </w:r>
      <w:r w:rsidR="00F51A2D" w:rsidRPr="00F51A2D">
        <w:rPr>
          <w:rFonts w:hint="eastAsia"/>
          <w:b/>
          <w:bCs w:val="0"/>
          <w:i/>
          <w:iCs/>
        </w:rPr>
        <w:t>e</w:t>
      </w:r>
      <w:r w:rsidR="00F51A2D" w:rsidRPr="005B27A8">
        <w:rPr>
          <w:i/>
          <w:iCs/>
          <w:vertAlign w:val="subscript"/>
        </w:rPr>
        <w:t>x</w:t>
      </w:r>
      <w:r w:rsidR="00F51A2D">
        <w:t xml:space="preserve">, </w:t>
      </w:r>
      <w:proofErr w:type="spellStart"/>
      <w:r w:rsidR="00F51A2D" w:rsidRPr="005B27A8">
        <w:rPr>
          <w:b/>
          <w:bCs w:val="0"/>
          <w:i/>
          <w:iCs/>
        </w:rPr>
        <w:t>e</w:t>
      </w:r>
      <w:r w:rsidR="00F51A2D" w:rsidRPr="005B27A8">
        <w:rPr>
          <w:i/>
          <w:iCs/>
          <w:vertAlign w:val="subscript"/>
        </w:rPr>
        <w:t>y</w:t>
      </w:r>
      <w:proofErr w:type="spellEnd"/>
      <w:r w:rsidR="00F51A2D">
        <w:t xml:space="preserve">, </w:t>
      </w:r>
      <w:proofErr w:type="spellStart"/>
      <w:r w:rsidR="00F51A2D" w:rsidRPr="005B27A8">
        <w:rPr>
          <w:b/>
          <w:bCs w:val="0"/>
          <w:i/>
          <w:iCs/>
        </w:rPr>
        <w:t>e</w:t>
      </w:r>
      <w:r w:rsidR="00F51A2D" w:rsidRPr="005B27A8">
        <w:rPr>
          <w:i/>
          <w:iCs/>
          <w:vertAlign w:val="subscript"/>
        </w:rPr>
        <w:t>z</w:t>
      </w:r>
      <w:proofErr w:type="spellEnd"/>
      <w:r w:rsidR="005A0EA9" w:rsidRPr="005A0EA9">
        <w:t>}</w:t>
      </w:r>
      <w:r w:rsidR="00F51A2D">
        <w:rPr>
          <w:rFonts w:hint="eastAsia"/>
        </w:rPr>
        <w:t>を正規直交基底としたときのz成分の値を</w:t>
      </w:r>
      <w:r w:rsidR="008363F5">
        <w:rPr>
          <w:rFonts w:hint="eastAsia"/>
        </w:rPr>
        <w:t>、</w:t>
      </w:r>
      <w:r w:rsidR="00F51A2D">
        <w:rPr>
          <w:rFonts w:hint="eastAsia"/>
        </w:rPr>
        <w:t>セルロース結晶面からの距離と定義した。</w:t>
      </w:r>
      <w:r w:rsidR="008363F5">
        <w:rPr>
          <w:rFonts w:hint="eastAsia"/>
        </w:rPr>
        <w:t>実際には立体構造データの座標に図中の</w:t>
      </w:r>
      <w:r w:rsidR="008363F5" w:rsidRPr="008363F5">
        <w:rPr>
          <w:rFonts w:hint="eastAsia"/>
          <w:b/>
          <w:bCs w:val="0"/>
          <w:i/>
          <w:iCs/>
        </w:rPr>
        <w:t>R</w:t>
      </w:r>
      <w:r w:rsidR="008363F5">
        <w:rPr>
          <w:rFonts w:hint="eastAsia"/>
        </w:rPr>
        <w:t>を掛けることで値が得られる。</w:t>
      </w:r>
    </w:p>
    <w:p w14:paraId="3B6DBF27" w14:textId="77777777" w:rsidR="000A7438" w:rsidRPr="00C6423F" w:rsidRDefault="000A7438" w:rsidP="008006DD">
      <w:pPr>
        <w:pStyle w:val="ad"/>
        <w:ind w:firstLine="211"/>
      </w:pPr>
    </w:p>
    <w:p w14:paraId="56F67C76" w14:textId="67EF905C" w:rsidR="00C6423F" w:rsidRPr="00C6423F" w:rsidRDefault="00E76F07" w:rsidP="009029E2">
      <w:pPr>
        <w:pStyle w:val="af7"/>
      </w:pPr>
      <w:r>
        <w:rPr>
          <w:noProof/>
        </w:rPr>
        <w:drawing>
          <wp:inline distT="0" distB="0" distL="0" distR="0" wp14:anchorId="27D924ED" wp14:editId="32FE7C33">
            <wp:extent cx="5805170" cy="1818005"/>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05170" cy="1818005"/>
                    </a:xfrm>
                    <a:prstGeom prst="rect">
                      <a:avLst/>
                    </a:prstGeom>
                    <a:noFill/>
                    <a:ln>
                      <a:noFill/>
                    </a:ln>
                  </pic:spPr>
                </pic:pic>
              </a:graphicData>
            </a:graphic>
          </wp:inline>
        </w:drawing>
      </w:r>
    </w:p>
    <w:p w14:paraId="49119C33" w14:textId="00BCFC7B" w:rsidR="00C6423F" w:rsidRPr="00C6423F" w:rsidRDefault="00A553CD" w:rsidP="00C6423F">
      <w:pPr>
        <w:pStyle w:val="af1"/>
        <w:ind w:left="845" w:right="845"/>
      </w:pPr>
      <w:bookmarkStart w:id="26" w:name="_Ref117867395"/>
      <w:r>
        <w:t>図</w:t>
      </w:r>
      <w:r w:rsidR="00000000">
        <w:fldChar w:fldCharType="begin"/>
      </w:r>
      <w:r w:rsidR="00000000">
        <w:instrText xml:space="preserve"> SEQ 図 \* ARABIC </w:instrText>
      </w:r>
      <w:r w:rsidR="00000000">
        <w:fldChar w:fldCharType="separate"/>
      </w:r>
      <w:r w:rsidR="00C43572">
        <w:rPr>
          <w:noProof/>
        </w:rPr>
        <w:t>18</w:t>
      </w:r>
      <w:r w:rsidR="00000000">
        <w:rPr>
          <w:noProof/>
        </w:rPr>
        <w:fldChar w:fldCharType="end"/>
      </w:r>
      <w:bookmarkEnd w:id="26"/>
      <w:r>
        <w:t xml:space="preserve">　</w:t>
      </w:r>
      <w:r w:rsidR="00C6423F" w:rsidRPr="00C6423F">
        <w:rPr>
          <w:rFonts w:hint="eastAsia"/>
        </w:rPr>
        <w:t>結合部位残基のC</w:t>
      </w:r>
      <w:r w:rsidR="00C6423F" w:rsidRPr="00C6423F">
        <w:rPr>
          <w:rFonts w:hint="eastAsia"/>
          <w:vertAlign w:val="subscript"/>
        </w:rPr>
        <w:t>β</w:t>
      </w:r>
      <w:r w:rsidR="00C6423F" w:rsidRPr="00C6423F">
        <w:rPr>
          <w:rFonts w:hint="eastAsia"/>
        </w:rPr>
        <w:t>原子のセルロース面からの距離</w:t>
      </w:r>
      <w:r w:rsidR="00CC31F9">
        <w:rPr>
          <w:rFonts w:hint="eastAsia"/>
        </w:rPr>
        <w:t>とスコアの散布図</w:t>
      </w:r>
      <w:r w:rsidR="00AB7D05">
        <w:rPr>
          <w:rFonts w:hint="eastAsia"/>
        </w:rPr>
        <w:t>。各データ点は、各配列で</w:t>
      </w:r>
      <w:proofErr w:type="spellStart"/>
      <w:r w:rsidR="00AB7D05">
        <w:rPr>
          <w:rFonts w:hint="eastAsia"/>
        </w:rPr>
        <w:t>A</w:t>
      </w:r>
      <w:r w:rsidR="00AB7D05">
        <w:t>utoDock</w:t>
      </w:r>
      <w:proofErr w:type="spellEnd"/>
      <w:r w:rsidR="00AB7D05">
        <w:t xml:space="preserve"> Vina</w:t>
      </w:r>
      <w:r w:rsidR="00AB7D05">
        <w:rPr>
          <w:rFonts w:hint="eastAsia"/>
        </w:rPr>
        <w:t>スコアが最良となる結合配置での結果を示している。</w:t>
      </w:r>
    </w:p>
    <w:p w14:paraId="44BCF819" w14:textId="239F548C" w:rsidR="008C3A0C" w:rsidRDefault="008C3A0C">
      <w:pPr>
        <w:snapToGrid/>
        <w:spacing w:line="240" w:lineRule="auto"/>
        <w:jc w:val="left"/>
      </w:pPr>
      <w:r>
        <w:br w:type="page"/>
      </w:r>
    </w:p>
    <w:p w14:paraId="49E9DB2E" w14:textId="546DAFAF" w:rsidR="004B505D" w:rsidRDefault="004B505D" w:rsidP="004B505D">
      <w:pPr>
        <w:pStyle w:val="af1"/>
        <w:ind w:left="845" w:right="845"/>
      </w:pPr>
      <w:bookmarkStart w:id="27" w:name="_Ref119597277"/>
      <w:r>
        <w:lastRenderedPageBreak/>
        <w:t>表</w:t>
      </w:r>
      <w:fldSimple w:instr=" SEQ 表 \* ARABIC ">
        <w:r w:rsidR="00C43572">
          <w:rPr>
            <w:noProof/>
          </w:rPr>
          <w:t>2</w:t>
        </w:r>
      </w:fldSimple>
      <w:bookmarkEnd w:id="27"/>
      <w:r>
        <w:rPr>
          <w:rFonts w:hint="eastAsia"/>
        </w:rPr>
        <w:t xml:space="preserve">　結合部位残基のC</w:t>
      </w:r>
      <w:r w:rsidRPr="00FA5513">
        <w:rPr>
          <w:rFonts w:hint="eastAsia"/>
          <w:vertAlign w:val="subscript"/>
        </w:rPr>
        <w:t>β</w:t>
      </w:r>
      <w:r>
        <w:rPr>
          <w:rFonts w:hint="eastAsia"/>
        </w:rPr>
        <w:t>原子がセルロース結晶面から特に離れている配列の一覧</w:t>
      </w:r>
    </w:p>
    <w:p w14:paraId="34396318" w14:textId="6D5EFC85" w:rsidR="004B505D" w:rsidRPr="004B505D" w:rsidRDefault="004B505D" w:rsidP="004B505D">
      <w:pPr>
        <w:pStyle w:val="af1"/>
        <w:ind w:left="845" w:right="845"/>
      </w:pPr>
      <w:proofErr w:type="spellStart"/>
      <w:r>
        <w:rPr>
          <w:rFonts w:hint="eastAsia"/>
        </w:rPr>
        <w:t>s</w:t>
      </w:r>
      <w:r>
        <w:t>ample_no</w:t>
      </w:r>
      <w:proofErr w:type="spellEnd"/>
      <w:r>
        <w:rPr>
          <w:rFonts w:hint="eastAsia"/>
        </w:rPr>
        <w:t>列は</w:t>
      </w:r>
      <w:r>
        <w:fldChar w:fldCharType="begin"/>
      </w:r>
      <w:r>
        <w:instrText xml:space="preserve"> </w:instrText>
      </w:r>
      <w:r>
        <w:rPr>
          <w:rFonts w:hint="eastAsia"/>
        </w:rPr>
        <w:instrText>REF _Ref119082198 \r \h</w:instrText>
      </w:r>
      <w:r>
        <w:instrText xml:space="preserve"> </w:instrText>
      </w:r>
      <w:r>
        <w:fldChar w:fldCharType="separate"/>
      </w:r>
      <w:r w:rsidR="00570C0B">
        <w:t>3.3.6</w:t>
      </w:r>
      <w:r>
        <w:fldChar w:fldCharType="end"/>
      </w:r>
      <w:r>
        <w:rPr>
          <w:rFonts w:hint="eastAsia"/>
        </w:rPr>
        <w:t>における実験でのサンプル番号を、m</w:t>
      </w:r>
      <w:r>
        <w:t>utation</w:t>
      </w:r>
      <w:r>
        <w:rPr>
          <w:rFonts w:hint="eastAsia"/>
        </w:rPr>
        <w:t>列は</w:t>
      </w:r>
      <w:proofErr w:type="spellStart"/>
      <w:r>
        <w:rPr>
          <w:rFonts w:hint="eastAsia"/>
        </w:rPr>
        <w:t>T</w:t>
      </w:r>
      <w:r>
        <w:t>rCBM</w:t>
      </w:r>
      <w:proofErr w:type="spellEnd"/>
      <w:r>
        <w:rPr>
          <w:rFonts w:hint="eastAsia"/>
        </w:rPr>
        <w:t>のW</w:t>
      </w:r>
      <w:r>
        <w:t>T</w:t>
      </w:r>
      <w:r>
        <w:rPr>
          <w:rFonts w:hint="eastAsia"/>
        </w:rPr>
        <w:t>からの変異を、</w:t>
      </w:r>
      <w:proofErr w:type="spellStart"/>
      <w:r>
        <w:rPr>
          <w:rFonts w:hint="eastAsia"/>
        </w:rPr>
        <w:t>a</w:t>
      </w:r>
      <w:r>
        <w:t>bs_z</w:t>
      </w:r>
      <w:proofErr w:type="spellEnd"/>
      <w:r>
        <w:t>_(</w:t>
      </w:r>
      <w:r>
        <w:rPr>
          <w:rFonts w:hint="eastAsia"/>
        </w:rPr>
        <w:t>番号</w:t>
      </w:r>
      <w:r>
        <w:t>)</w:t>
      </w:r>
      <w:r>
        <w:rPr>
          <w:rFonts w:hint="eastAsia"/>
        </w:rPr>
        <w:t>列は対応する残基のC</w:t>
      </w:r>
      <w:r w:rsidRPr="004B505D">
        <w:rPr>
          <w:rFonts w:hint="eastAsia"/>
          <w:vertAlign w:val="subscript"/>
        </w:rPr>
        <w:t>β</w:t>
      </w:r>
      <w:r>
        <w:rPr>
          <w:rFonts w:hint="eastAsia"/>
        </w:rPr>
        <w:t>原子のセルロース結晶面からの距離をÅ単位で示している。</w:t>
      </w:r>
    </w:p>
    <w:p w14:paraId="3FA1AFE9" w14:textId="77777777" w:rsidR="004B505D" w:rsidRPr="00C6423F" w:rsidRDefault="004B505D" w:rsidP="004B505D">
      <w:pPr>
        <w:pStyle w:val="af7"/>
      </w:pPr>
      <w:r w:rsidRPr="00FA5513">
        <w:rPr>
          <w:rFonts w:hint="eastAsia"/>
          <w:noProof/>
        </w:rPr>
        <w:drawing>
          <wp:inline distT="0" distB="0" distL="0" distR="0" wp14:anchorId="38E64FB1" wp14:editId="768C0F2A">
            <wp:extent cx="3341331" cy="2700000"/>
            <wp:effectExtent l="0" t="0" r="0" b="571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1331" cy="2700000"/>
                    </a:xfrm>
                    <a:prstGeom prst="rect">
                      <a:avLst/>
                    </a:prstGeom>
                    <a:noFill/>
                    <a:ln>
                      <a:noFill/>
                    </a:ln>
                  </pic:spPr>
                </pic:pic>
              </a:graphicData>
            </a:graphic>
          </wp:inline>
        </w:drawing>
      </w:r>
    </w:p>
    <w:p w14:paraId="080109D0" w14:textId="77777777" w:rsidR="004B505D" w:rsidRDefault="004B505D" w:rsidP="008006DD">
      <w:pPr>
        <w:pStyle w:val="ad"/>
        <w:ind w:firstLine="211"/>
      </w:pPr>
    </w:p>
    <w:p w14:paraId="43A2287E" w14:textId="2EF90ABC" w:rsidR="00C6423F" w:rsidRPr="00C6423F" w:rsidRDefault="00C6423F" w:rsidP="008006DD">
      <w:pPr>
        <w:pStyle w:val="ad"/>
        <w:ind w:firstLine="211"/>
      </w:pPr>
      <w:proofErr w:type="spellStart"/>
      <w:r w:rsidRPr="00C6423F">
        <w:rPr>
          <w:rFonts w:hint="eastAsia"/>
        </w:rPr>
        <w:t>A</w:t>
      </w:r>
      <w:r w:rsidRPr="00C6423F">
        <w:t>utoDock</w:t>
      </w:r>
      <w:proofErr w:type="spellEnd"/>
      <w:r w:rsidRPr="00C6423F">
        <w:t xml:space="preserve"> Vina</w:t>
      </w:r>
      <w:r w:rsidRPr="00C6423F">
        <w:rPr>
          <w:rFonts w:hint="eastAsia"/>
        </w:rPr>
        <w:t>のスコア関数</w:t>
      </w:r>
      <w:r w:rsidR="00B76F05">
        <w:rPr>
          <w:rFonts w:hint="eastAsia"/>
        </w:rPr>
        <w:t>（</w:t>
      </w:r>
      <w:r w:rsidR="00B76F05">
        <w:fldChar w:fldCharType="begin"/>
      </w:r>
      <w:r w:rsidR="00B76F05">
        <w:instrText xml:space="preserve"> </w:instrText>
      </w:r>
      <w:r w:rsidR="00B76F05">
        <w:rPr>
          <w:rFonts w:hint="eastAsia"/>
        </w:rPr>
        <w:instrText>REF _Ref119675282 \h</w:instrText>
      </w:r>
      <w:r w:rsidR="00B76F05">
        <w:instrText xml:space="preserve"> </w:instrText>
      </w:r>
      <w:r w:rsidR="00B76F05">
        <w:fldChar w:fldCharType="separate"/>
      </w:r>
      <w:r w:rsidR="00570C0B">
        <w:t>図</w:t>
      </w:r>
      <w:r w:rsidR="00570C0B">
        <w:rPr>
          <w:noProof/>
        </w:rPr>
        <w:t>19</w:t>
      </w:r>
      <w:r w:rsidR="00B76F05">
        <w:fldChar w:fldCharType="end"/>
      </w:r>
      <w:r w:rsidR="00B76F05">
        <w:rPr>
          <w:rFonts w:hint="eastAsia"/>
        </w:rPr>
        <w:t>）</w:t>
      </w:r>
      <w:r w:rsidRPr="00C6423F">
        <w:rPr>
          <w:rFonts w:hint="eastAsia"/>
        </w:rPr>
        <w:t>の詳細については、原論文</w:t>
      </w:r>
      <w:sdt>
        <w:sdtPr>
          <w:rPr>
            <w:rFonts w:hint="eastAsia"/>
          </w:rPr>
          <w:id w:val="1336259879"/>
          <w:citation/>
        </w:sdtPr>
        <w:sdtContent>
          <w:r w:rsidR="00D01636">
            <w:fldChar w:fldCharType="begin"/>
          </w:r>
          <w:r w:rsidR="00D01636">
            <w:instrText xml:space="preserve"> </w:instrText>
          </w:r>
          <w:r w:rsidR="00D01636">
            <w:rPr>
              <w:rFonts w:hint="eastAsia"/>
            </w:rPr>
            <w:instrText>CITATION Trott2010 \l 1041</w:instrText>
          </w:r>
          <w:r w:rsidR="00D01636">
            <w:instrText xml:space="preserve"> </w:instrText>
          </w:r>
          <w:r w:rsidR="00D01636">
            <w:fldChar w:fldCharType="separate"/>
          </w:r>
          <w:r w:rsidR="00775FB5">
            <w:rPr>
              <w:rFonts w:hint="eastAsia"/>
              <w:noProof/>
            </w:rPr>
            <w:t xml:space="preserve"> </w:t>
          </w:r>
          <w:r w:rsidR="00775FB5">
            <w:rPr>
              <w:noProof/>
            </w:rPr>
            <w:t>[13]</w:t>
          </w:r>
          <w:r w:rsidR="00D01636">
            <w:fldChar w:fldCharType="end"/>
          </w:r>
        </w:sdtContent>
      </w:sdt>
      <w:r w:rsidRPr="00C6423F">
        <w:rPr>
          <w:rFonts w:hint="eastAsia"/>
        </w:rPr>
        <w:t>とソースコード</w:t>
      </w:r>
      <w:sdt>
        <w:sdtPr>
          <w:rPr>
            <w:rFonts w:hint="eastAsia"/>
          </w:rPr>
          <w:id w:val="-706487498"/>
          <w:citation/>
        </w:sdtPr>
        <w:sdtContent>
          <w:r w:rsidR="00D01636">
            <w:fldChar w:fldCharType="begin"/>
          </w:r>
          <w:r w:rsidR="00D01636">
            <w:instrText xml:space="preserve"> </w:instrText>
          </w:r>
          <w:r w:rsidR="00D01636">
            <w:rPr>
              <w:rFonts w:hint="eastAsia"/>
            </w:rPr>
            <w:instrText>CITATION AutoDockVina \l 1041</w:instrText>
          </w:r>
          <w:r w:rsidR="00D01636">
            <w:instrText xml:space="preserve"> </w:instrText>
          </w:r>
          <w:r w:rsidR="00D01636">
            <w:fldChar w:fldCharType="separate"/>
          </w:r>
          <w:r w:rsidR="00775FB5">
            <w:rPr>
              <w:rFonts w:hint="eastAsia"/>
              <w:noProof/>
            </w:rPr>
            <w:t xml:space="preserve"> </w:t>
          </w:r>
          <w:r w:rsidR="00775FB5">
            <w:rPr>
              <w:noProof/>
            </w:rPr>
            <w:t>[15]</w:t>
          </w:r>
          <w:r w:rsidR="00D01636">
            <w:fldChar w:fldCharType="end"/>
          </w:r>
        </w:sdtContent>
      </w:sdt>
      <w:r w:rsidRPr="00C6423F">
        <w:rPr>
          <w:rFonts w:hint="eastAsia"/>
        </w:rPr>
        <w:t>をあたって調査をした。現実世界の分子の結合は自由エネルギーによって説明されるが、これを計算で求めようとすると、静的構造に対する物理学的なスコアリングではエネルギーと自由エネルギーの違いが考慮できず、実験値を再現できない。そのため、</w:t>
      </w:r>
      <w:proofErr w:type="spellStart"/>
      <w:r w:rsidRPr="00C6423F">
        <w:rPr>
          <w:rFonts w:hint="eastAsia"/>
        </w:rPr>
        <w:t>A</w:t>
      </w:r>
      <w:r w:rsidRPr="00C6423F">
        <w:t>utoDock</w:t>
      </w:r>
      <w:proofErr w:type="spellEnd"/>
      <w:r w:rsidRPr="00C6423F">
        <w:t xml:space="preserve"> Vina</w:t>
      </w:r>
      <w:r w:rsidRPr="00C6423F">
        <w:rPr>
          <w:rFonts w:hint="eastAsia"/>
        </w:rPr>
        <w:t>では単純な関数に経験的に大幅な重み付けをすることで、実験データによる結合自由エネルギーを再現するよう作られていることがわかった。</w:t>
      </w:r>
    </w:p>
    <w:p w14:paraId="3EF84D0E" w14:textId="77777777" w:rsidR="00C6423F" w:rsidRPr="00C6423F" w:rsidRDefault="00C6423F" w:rsidP="008006DD">
      <w:pPr>
        <w:pStyle w:val="ad"/>
        <w:ind w:firstLine="211"/>
      </w:pPr>
    </w:p>
    <w:p w14:paraId="56B0DF69" w14:textId="447E6D06" w:rsidR="00C6423F" w:rsidRPr="00C6423F" w:rsidRDefault="00E76F07" w:rsidP="009029E2">
      <w:pPr>
        <w:pStyle w:val="af7"/>
      </w:pPr>
      <w:r>
        <w:rPr>
          <w:noProof/>
        </w:rPr>
        <w:drawing>
          <wp:inline distT="0" distB="0" distL="0" distR="0" wp14:anchorId="2C8B7E64" wp14:editId="6B44ABC4">
            <wp:extent cx="6113780" cy="1892300"/>
            <wp:effectExtent l="0" t="0" r="0" b="0"/>
            <wp:docPr id="17"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5"/>
                    <pic:cNvPicPr>
                      <a:picLocks noChangeAspect="1" noChangeArrowheads="1"/>
                    </pic:cNvPicPr>
                  </pic:nvPicPr>
                  <pic:blipFill>
                    <a:blip r:embed="rId31">
                      <a:extLst>
                        <a:ext uri="{28A0092B-C50C-407E-A947-70E740481C1C}">
                          <a14:useLocalDpi xmlns:a14="http://schemas.microsoft.com/office/drawing/2010/main" val="0"/>
                        </a:ext>
                      </a:extLst>
                    </a:blip>
                    <a:srcRect t="21095"/>
                    <a:stretch>
                      <a:fillRect/>
                    </a:stretch>
                  </pic:blipFill>
                  <pic:spPr bwMode="auto">
                    <a:xfrm>
                      <a:off x="0" y="0"/>
                      <a:ext cx="6113780" cy="1892300"/>
                    </a:xfrm>
                    <a:prstGeom prst="rect">
                      <a:avLst/>
                    </a:prstGeom>
                    <a:noFill/>
                    <a:ln>
                      <a:noFill/>
                    </a:ln>
                  </pic:spPr>
                </pic:pic>
              </a:graphicData>
            </a:graphic>
          </wp:inline>
        </w:drawing>
      </w:r>
    </w:p>
    <w:p w14:paraId="5A77AA5E" w14:textId="7CFC0310" w:rsidR="00C6423F" w:rsidRPr="00C6423F" w:rsidRDefault="00A553CD" w:rsidP="00C6423F">
      <w:pPr>
        <w:pStyle w:val="af1"/>
        <w:ind w:left="845" w:right="845"/>
      </w:pPr>
      <w:bookmarkStart w:id="28" w:name="_Ref119675282"/>
      <w:r>
        <w:t>図</w:t>
      </w:r>
      <w:fldSimple w:instr=" SEQ 図 \* ARABIC ">
        <w:r w:rsidR="00C43572">
          <w:rPr>
            <w:noProof/>
          </w:rPr>
          <w:t>19</w:t>
        </w:r>
      </w:fldSimple>
      <w:bookmarkEnd w:id="28"/>
      <w:r>
        <w:t xml:space="preserve">　</w:t>
      </w:r>
      <w:proofErr w:type="spellStart"/>
      <w:r w:rsidR="00C6423F" w:rsidRPr="00C6423F">
        <w:t>AutoDock</w:t>
      </w:r>
      <w:proofErr w:type="spellEnd"/>
      <w:r w:rsidR="00C6423F" w:rsidRPr="00C6423F">
        <w:t xml:space="preserve"> Vina</w:t>
      </w:r>
      <w:r w:rsidR="00C6423F" w:rsidRPr="00C6423F">
        <w:rPr>
          <w:rFonts w:hint="eastAsia"/>
        </w:rPr>
        <w:t>のスコア関数の形状</w:t>
      </w:r>
      <w:sdt>
        <w:sdtPr>
          <w:rPr>
            <w:rFonts w:hint="eastAsia"/>
          </w:rPr>
          <w:id w:val="1378436672"/>
          <w:citation/>
        </w:sdtPr>
        <w:sdtContent>
          <w:r w:rsidR="00AD14F2">
            <w:fldChar w:fldCharType="begin"/>
          </w:r>
          <w:r w:rsidR="00AD14F2">
            <w:instrText xml:space="preserve"> </w:instrText>
          </w:r>
          <w:r w:rsidR="00AD14F2">
            <w:rPr>
              <w:rFonts w:hint="eastAsia"/>
            </w:rPr>
            <w:instrText>CITATION Trott2010 \l 1041</w:instrText>
          </w:r>
          <w:r w:rsidR="00AD14F2">
            <w:instrText xml:space="preserve"> </w:instrText>
          </w:r>
          <w:r w:rsidR="00AD14F2">
            <w:fldChar w:fldCharType="separate"/>
          </w:r>
          <w:r w:rsidR="00775FB5">
            <w:rPr>
              <w:rFonts w:hint="eastAsia"/>
              <w:noProof/>
            </w:rPr>
            <w:t xml:space="preserve"> </w:t>
          </w:r>
          <w:r w:rsidR="00775FB5">
            <w:rPr>
              <w:noProof/>
            </w:rPr>
            <w:t>[13]</w:t>
          </w:r>
          <w:r w:rsidR="00AD14F2">
            <w:fldChar w:fldCharType="end"/>
          </w:r>
        </w:sdtContent>
      </w:sdt>
      <w:r w:rsidR="00AD14F2">
        <w:rPr>
          <w:rFonts w:hint="eastAsia"/>
        </w:rPr>
        <w:t>。</w:t>
      </w:r>
      <w:r w:rsidR="00EF7BEF">
        <w:rPr>
          <w:rFonts w:hint="eastAsia"/>
        </w:rPr>
        <w:t>左側の4つのグラフは</w:t>
      </w:r>
      <w:r w:rsidR="005826A0">
        <w:rPr>
          <w:rFonts w:hint="eastAsia"/>
        </w:rPr>
        <w:t>スコア関数の</w:t>
      </w:r>
      <w:r w:rsidR="00EF7BEF">
        <w:rPr>
          <w:rFonts w:hint="eastAsia"/>
        </w:rPr>
        <w:t>数式をもとに</w:t>
      </w:r>
      <w:r w:rsidR="006B40EC">
        <w:rPr>
          <w:rFonts w:hint="eastAsia"/>
        </w:rPr>
        <w:t>して</w:t>
      </w:r>
      <w:r w:rsidR="00EF7BEF">
        <w:rPr>
          <w:rFonts w:hint="eastAsia"/>
        </w:rPr>
        <w:t>作成。</w:t>
      </w:r>
      <w:r w:rsidR="00EC730C">
        <w:rPr>
          <w:rFonts w:hint="eastAsia"/>
        </w:rPr>
        <w:t>右側のグラフは原論文</w:t>
      </w:r>
      <w:sdt>
        <w:sdtPr>
          <w:rPr>
            <w:rFonts w:hint="eastAsia"/>
          </w:rPr>
          <w:id w:val="454300238"/>
          <w:citation/>
        </w:sdtPr>
        <w:sdtContent>
          <w:r w:rsidR="00EC730C">
            <w:fldChar w:fldCharType="begin"/>
          </w:r>
          <w:r w:rsidR="00EC730C">
            <w:instrText xml:space="preserve"> </w:instrText>
          </w:r>
          <w:r w:rsidR="00EC730C">
            <w:rPr>
              <w:rFonts w:hint="eastAsia"/>
            </w:rPr>
            <w:instrText>CITATION Trott2010 \l 1041</w:instrText>
          </w:r>
          <w:r w:rsidR="00EC730C">
            <w:instrText xml:space="preserve"> </w:instrText>
          </w:r>
          <w:r w:rsidR="00EC730C">
            <w:fldChar w:fldCharType="separate"/>
          </w:r>
          <w:r w:rsidR="00775FB5">
            <w:rPr>
              <w:rFonts w:hint="eastAsia"/>
              <w:noProof/>
            </w:rPr>
            <w:t xml:space="preserve"> </w:t>
          </w:r>
          <w:r w:rsidR="00775FB5">
            <w:rPr>
              <w:noProof/>
            </w:rPr>
            <w:t>[13]</w:t>
          </w:r>
          <w:r w:rsidR="00EC730C">
            <w:fldChar w:fldCharType="end"/>
          </w:r>
        </w:sdtContent>
      </w:sdt>
      <w:r w:rsidR="003D76D9">
        <w:rPr>
          <w:rFonts w:hint="eastAsia"/>
        </w:rPr>
        <w:t>より</w:t>
      </w:r>
      <w:r w:rsidR="00EC730C">
        <w:rPr>
          <w:rFonts w:hint="eastAsia"/>
        </w:rPr>
        <w:t>引用。</w:t>
      </w:r>
    </w:p>
    <w:p w14:paraId="3BCFAF37" w14:textId="77777777" w:rsidR="00C6423F" w:rsidRPr="00C6423F" w:rsidRDefault="00C6423F" w:rsidP="008006DD">
      <w:pPr>
        <w:pStyle w:val="ad"/>
        <w:ind w:firstLine="211"/>
      </w:pPr>
    </w:p>
    <w:p w14:paraId="6EE4C790" w14:textId="3F870073" w:rsidR="00C6423F" w:rsidRPr="003F1475" w:rsidRDefault="00C6423F" w:rsidP="008006DD">
      <w:pPr>
        <w:pStyle w:val="ad"/>
        <w:ind w:firstLine="211"/>
      </w:pPr>
      <w:r w:rsidRPr="00C6423F">
        <w:rPr>
          <w:rFonts w:hint="eastAsia"/>
        </w:rPr>
        <w:t>本研究では</w:t>
      </w:r>
      <w:proofErr w:type="spellStart"/>
      <w:r w:rsidRPr="00C6423F">
        <w:rPr>
          <w:rFonts w:hint="eastAsia"/>
        </w:rPr>
        <w:t>AutoDock</w:t>
      </w:r>
      <w:proofErr w:type="spellEnd"/>
      <w:r w:rsidRPr="00C6423F">
        <w:rPr>
          <w:rFonts w:hint="eastAsia"/>
        </w:rPr>
        <w:t xml:space="preserve"> Vinaにより提供されている探索アルゴリズムや評価関数によって評価を行ったが、ドッキング計算を行うことができるソフトウェアはこれに限らないほか、結合に伴う構造変化の効果を取り込む工夫や、ドッキングスコアを用いた変異体探索の探索空間の絞り込み方にも追加で検証する余地を残している。</w:t>
      </w:r>
      <w:r w:rsidR="003F1475">
        <w:rPr>
          <w:rFonts w:hint="eastAsia"/>
        </w:rPr>
        <w:t>また、2</w:t>
      </w:r>
      <w:r w:rsidR="003F1475">
        <w:t>021</w:t>
      </w:r>
      <w:r w:rsidR="003F1475">
        <w:rPr>
          <w:rFonts w:hint="eastAsia"/>
        </w:rPr>
        <w:t>年には</w:t>
      </w:r>
      <w:proofErr w:type="spellStart"/>
      <w:r w:rsidR="003F1475">
        <w:rPr>
          <w:rFonts w:hint="eastAsia"/>
        </w:rPr>
        <w:t>A</w:t>
      </w:r>
      <w:r w:rsidR="003F1475">
        <w:t>utoDock</w:t>
      </w:r>
      <w:proofErr w:type="spellEnd"/>
      <w:r w:rsidR="003F1475">
        <w:t xml:space="preserve"> Vina</w:t>
      </w:r>
      <w:r w:rsidR="003F1475">
        <w:rPr>
          <w:rFonts w:hint="eastAsia"/>
        </w:rPr>
        <w:t>に2</w:t>
      </w:r>
      <w:r w:rsidR="003F1475">
        <w:t>010</w:t>
      </w:r>
      <w:r w:rsidR="003F1475">
        <w:rPr>
          <w:rFonts w:hint="eastAsia"/>
        </w:rPr>
        <w:t>年以来の</w:t>
      </w:r>
      <w:r w:rsidR="00DA7B15">
        <w:rPr>
          <w:rFonts w:hint="eastAsia"/>
        </w:rPr>
        <w:t>大規模な</w:t>
      </w:r>
      <w:r w:rsidR="003F1475">
        <w:rPr>
          <w:rFonts w:hint="eastAsia"/>
        </w:rPr>
        <w:t>バージョンアップ</w:t>
      </w:r>
      <w:sdt>
        <w:sdtPr>
          <w:rPr>
            <w:rFonts w:hint="eastAsia"/>
          </w:rPr>
          <w:id w:val="1773747575"/>
          <w:citation/>
        </w:sdtPr>
        <w:sdtContent>
          <w:r w:rsidR="0030235F">
            <w:fldChar w:fldCharType="begin"/>
          </w:r>
          <w:r w:rsidR="0030235F">
            <w:instrText xml:space="preserve"> </w:instrText>
          </w:r>
          <w:r w:rsidR="0030235F">
            <w:rPr>
              <w:rFonts w:hint="eastAsia"/>
            </w:rPr>
            <w:instrText>CITATION Eberhardt2021 \l 1041</w:instrText>
          </w:r>
          <w:r w:rsidR="0030235F">
            <w:instrText xml:space="preserve"> </w:instrText>
          </w:r>
          <w:r w:rsidR="0030235F">
            <w:fldChar w:fldCharType="separate"/>
          </w:r>
          <w:r w:rsidR="00775FB5">
            <w:rPr>
              <w:rFonts w:hint="eastAsia"/>
              <w:noProof/>
            </w:rPr>
            <w:t xml:space="preserve"> </w:t>
          </w:r>
          <w:r w:rsidR="00775FB5">
            <w:rPr>
              <w:noProof/>
            </w:rPr>
            <w:t>[16]</w:t>
          </w:r>
          <w:r w:rsidR="0030235F">
            <w:fldChar w:fldCharType="end"/>
          </w:r>
        </w:sdtContent>
      </w:sdt>
      <w:r w:rsidR="003F1475">
        <w:rPr>
          <w:rFonts w:hint="eastAsia"/>
        </w:rPr>
        <w:t>が実施され</w:t>
      </w:r>
      <w:r w:rsidR="0030235F">
        <w:rPr>
          <w:rFonts w:hint="eastAsia"/>
        </w:rPr>
        <w:t>て、それ以降も頻繁な</w:t>
      </w:r>
      <w:r w:rsidR="00DA7B15">
        <w:rPr>
          <w:rFonts w:hint="eastAsia"/>
        </w:rPr>
        <w:t>機能改善</w:t>
      </w:r>
      <w:r w:rsidR="0030235F">
        <w:rPr>
          <w:rFonts w:hint="eastAsia"/>
        </w:rPr>
        <w:t>が続いており、</w:t>
      </w:r>
      <w:proofErr w:type="spellStart"/>
      <w:r w:rsidR="0030235F">
        <w:rPr>
          <w:rFonts w:hint="eastAsia"/>
        </w:rPr>
        <w:t>A</w:t>
      </w:r>
      <w:r w:rsidR="0030235F">
        <w:t>utoDock</w:t>
      </w:r>
      <w:proofErr w:type="spellEnd"/>
      <w:r w:rsidR="0030235F">
        <w:t xml:space="preserve"> Vina</w:t>
      </w:r>
      <w:r w:rsidR="0030235F">
        <w:rPr>
          <w:rFonts w:hint="eastAsia"/>
        </w:rPr>
        <w:t>自体のドッキング計算性能の向上も期待される。</w:t>
      </w:r>
    </w:p>
    <w:p w14:paraId="7DBE9B80" w14:textId="74866096" w:rsidR="00E74C73" w:rsidRPr="00E74C73" w:rsidRDefault="001A792D" w:rsidP="00E74C73">
      <w:pPr>
        <w:pStyle w:val="4"/>
      </w:pPr>
      <w:bookmarkStart w:id="29" w:name="_Ref119426301"/>
      <w:proofErr w:type="spellStart"/>
      <w:r>
        <w:rPr>
          <w:rFonts w:hint="eastAsia"/>
        </w:rPr>
        <w:lastRenderedPageBreak/>
        <w:t>AutoDock</w:t>
      </w:r>
      <w:proofErr w:type="spellEnd"/>
      <w:r>
        <w:rPr>
          <w:rFonts w:hint="eastAsia"/>
        </w:rPr>
        <w:t xml:space="preserve"> Vinaスコア</w:t>
      </w:r>
      <w:r w:rsidR="00E74C73" w:rsidRPr="00E74C73">
        <w:rPr>
          <w:rFonts w:hint="eastAsia"/>
        </w:rPr>
        <w:t>予測</w:t>
      </w:r>
      <w:r w:rsidR="00E66C96">
        <w:rPr>
          <w:rFonts w:hint="eastAsia"/>
        </w:rPr>
        <w:t>：</w:t>
      </w:r>
      <w:r w:rsidR="00E74C73" w:rsidRPr="00E74C73">
        <w:rPr>
          <w:rFonts w:hint="eastAsia"/>
        </w:rPr>
        <w:t>深層学習による結合親和性予測の代替モデル構築</w:t>
      </w:r>
      <w:bookmarkEnd w:id="29"/>
    </w:p>
    <w:p w14:paraId="14608965" w14:textId="77777777" w:rsidR="00E74C73" w:rsidRPr="00E74C73" w:rsidRDefault="00E74C73" w:rsidP="008006DD">
      <w:pPr>
        <w:pStyle w:val="ad"/>
        <w:ind w:firstLine="211"/>
      </w:pPr>
      <w:proofErr w:type="spellStart"/>
      <w:r w:rsidRPr="00E74C73">
        <w:rPr>
          <w:rFonts w:hint="eastAsia"/>
        </w:rPr>
        <w:t>A</w:t>
      </w:r>
      <w:r w:rsidRPr="00E74C73">
        <w:t>utoDock</w:t>
      </w:r>
      <w:proofErr w:type="spellEnd"/>
      <w:r w:rsidRPr="00E74C73">
        <w:t xml:space="preserve"> Vina</w:t>
      </w:r>
      <w:r w:rsidRPr="00E74C73">
        <w:rPr>
          <w:rFonts w:hint="eastAsia"/>
        </w:rPr>
        <w:t>を用いた結合親和性の計算は、シミュレーションによる計算の中では比較的高速なものであるが、タンパク質設計のために膨大な数の配列を探索するには十分な計算速度とは言えない。そこで、</w:t>
      </w:r>
      <w:proofErr w:type="spellStart"/>
      <w:r w:rsidRPr="00E74C73">
        <w:rPr>
          <w:rFonts w:hint="eastAsia"/>
        </w:rPr>
        <w:t>AutoDock</w:t>
      </w:r>
      <w:proofErr w:type="spellEnd"/>
      <w:r w:rsidRPr="00E74C73">
        <w:rPr>
          <w:rFonts w:hint="eastAsia"/>
        </w:rPr>
        <w:t xml:space="preserve"> Vinaによる結合親和性スコアの予測モデルを、深層学習技術を用いて構築し、結合親和性を高速に予測することが可能かの検証を実施した。</w:t>
      </w:r>
    </w:p>
    <w:p w14:paraId="56839FF6" w14:textId="77777777" w:rsidR="00E74C73" w:rsidRPr="00E74C73" w:rsidRDefault="00E74C73" w:rsidP="008006DD">
      <w:pPr>
        <w:pStyle w:val="ad"/>
        <w:ind w:firstLine="211"/>
      </w:pPr>
    </w:p>
    <w:p w14:paraId="129C8A05" w14:textId="77777777" w:rsidR="00E74C73" w:rsidRPr="00E74C73" w:rsidRDefault="00E74C73" w:rsidP="008006DD">
      <w:pPr>
        <w:pStyle w:val="ad"/>
        <w:ind w:firstLine="211"/>
      </w:pPr>
      <w:r w:rsidRPr="00E74C73">
        <w:rPr>
          <w:rFonts w:hint="eastAsia"/>
        </w:rPr>
        <w:t>学習と検証に用いたデータは、入力データがT</w:t>
      </w:r>
      <w:r w:rsidRPr="00E74C73">
        <w:t>rCBM1</w:t>
      </w:r>
      <w:r w:rsidRPr="00E74C73">
        <w:rPr>
          <w:rFonts w:hint="eastAsia"/>
        </w:rPr>
        <w:t>のRosettaによる1点変異体、2点変異体、結合部位変異体、および</w:t>
      </w:r>
      <w:proofErr w:type="spellStart"/>
      <w:r w:rsidRPr="00E74C73">
        <w:rPr>
          <w:rFonts w:hint="eastAsia"/>
        </w:rPr>
        <w:t>FastDesign</w:t>
      </w:r>
      <w:proofErr w:type="spellEnd"/>
      <w:r w:rsidRPr="00E74C73">
        <w:rPr>
          <w:rFonts w:hint="eastAsia"/>
        </w:rPr>
        <w:t>による変異体の立体構造データ、教師データが各変異体の</w:t>
      </w:r>
      <w:proofErr w:type="spellStart"/>
      <w:r w:rsidRPr="00E74C73">
        <w:rPr>
          <w:rFonts w:hint="eastAsia"/>
        </w:rPr>
        <w:t>A</w:t>
      </w:r>
      <w:r w:rsidRPr="00E74C73">
        <w:t>utoDock</w:t>
      </w:r>
      <w:proofErr w:type="spellEnd"/>
      <w:r w:rsidRPr="00E74C73">
        <w:t xml:space="preserve"> Vina</w:t>
      </w:r>
      <w:r w:rsidRPr="00E74C73">
        <w:rPr>
          <w:rFonts w:hint="eastAsia"/>
        </w:rPr>
        <w:t>による最良の結合親和性スコアである。データ数は学習データに3</w:t>
      </w:r>
      <w:r w:rsidRPr="00E74C73">
        <w:t>797</w:t>
      </w:r>
      <w:r w:rsidRPr="00E74C73">
        <w:rPr>
          <w:rFonts w:hint="eastAsia"/>
        </w:rPr>
        <w:t>個、検証データに1266個用いた。</w:t>
      </w:r>
    </w:p>
    <w:p w14:paraId="1A6799A4" w14:textId="77777777" w:rsidR="00E74C73" w:rsidRPr="00E74C73" w:rsidRDefault="00E74C73" w:rsidP="008006DD">
      <w:pPr>
        <w:pStyle w:val="ad"/>
        <w:ind w:firstLine="211"/>
      </w:pPr>
    </w:p>
    <w:p w14:paraId="137DE86C" w14:textId="77777777" w:rsidR="00E74C73" w:rsidRPr="00E74C73" w:rsidRDefault="00E74C73" w:rsidP="008006DD">
      <w:pPr>
        <w:pStyle w:val="ad"/>
        <w:ind w:firstLine="211"/>
      </w:pPr>
      <w:r w:rsidRPr="00E74C73">
        <w:rPr>
          <w:rFonts w:hint="eastAsia"/>
        </w:rPr>
        <w:t>入力データの特徴量としては大きく分けて下記の2種類のものを試した。</w:t>
      </w:r>
    </w:p>
    <w:p w14:paraId="604A216B" w14:textId="48BC0293" w:rsidR="00E74C73" w:rsidRPr="00E74C73" w:rsidRDefault="00676B46" w:rsidP="0015138F">
      <w:pPr>
        <w:pStyle w:val="a"/>
        <w:ind w:left="843"/>
      </w:pPr>
      <w:r>
        <w:rPr>
          <w:rFonts w:hint="eastAsia"/>
        </w:rPr>
        <w:t>特徴量</w:t>
      </w:r>
      <w:r w:rsidR="00E74C73" w:rsidRPr="00E74C73">
        <w:t>A</w:t>
      </w:r>
      <w:r>
        <w:rPr>
          <w:rFonts w:hint="eastAsia"/>
        </w:rPr>
        <w:t>：</w:t>
      </w:r>
      <w:r w:rsidR="00E74C73" w:rsidRPr="00E74C73">
        <w:rPr>
          <w:rFonts w:hint="eastAsia"/>
        </w:rPr>
        <w:t>アミノ酸配列情報と、主鎖炭素原子C</w:t>
      </w:r>
      <w:r w:rsidR="00E74C73" w:rsidRPr="00E74C73">
        <w:rPr>
          <w:rFonts w:hint="eastAsia"/>
          <w:vertAlign w:val="subscript"/>
        </w:rPr>
        <w:t>α</w:t>
      </w:r>
      <w:r w:rsidR="00E74C73" w:rsidRPr="00E74C73">
        <w:rPr>
          <w:rFonts w:hint="eastAsia"/>
        </w:rPr>
        <w:t>、</w:t>
      </w:r>
      <w:r w:rsidR="00E74C73" w:rsidRPr="00E74C73">
        <w:t>C</w:t>
      </w:r>
      <w:r w:rsidR="00E74C73" w:rsidRPr="00E74C73">
        <w:rPr>
          <w:rFonts w:hint="eastAsia"/>
          <w:vertAlign w:val="subscript"/>
        </w:rPr>
        <w:t>β</w:t>
      </w:r>
      <w:r w:rsidR="00E74C73" w:rsidRPr="00E74C73">
        <w:rPr>
          <w:rFonts w:hint="eastAsia"/>
        </w:rPr>
        <w:t>の3次元座標</w:t>
      </w:r>
    </w:p>
    <w:p w14:paraId="16F0E9D4" w14:textId="3A874ED2" w:rsidR="00E74C73" w:rsidRPr="00E74C73" w:rsidRDefault="00676B46" w:rsidP="0015138F">
      <w:pPr>
        <w:pStyle w:val="a"/>
        <w:ind w:left="843"/>
      </w:pPr>
      <w:r>
        <w:rPr>
          <w:rFonts w:hint="eastAsia"/>
        </w:rPr>
        <w:t>特徴量</w:t>
      </w:r>
      <w:r w:rsidR="00E74C73" w:rsidRPr="00E74C73">
        <w:t>B</w:t>
      </w:r>
      <w:r>
        <w:rPr>
          <w:rFonts w:hint="eastAsia"/>
        </w:rPr>
        <w:t>：</w:t>
      </w:r>
      <w:r w:rsidR="00E74C73" w:rsidRPr="00E74C73">
        <w:rPr>
          <w:rFonts w:hint="eastAsia"/>
        </w:rPr>
        <w:t>タンパク質全体を覆う空間をメッシュ状に区切</w:t>
      </w:r>
      <w:r>
        <w:rPr>
          <w:rFonts w:hint="eastAsia"/>
        </w:rPr>
        <w:t>った際の</w:t>
      </w:r>
      <w:r w:rsidR="00E74C73" w:rsidRPr="00E74C73">
        <w:rPr>
          <w:rFonts w:hint="eastAsia"/>
        </w:rPr>
        <w:t>、各小胞内の元素</w:t>
      </w:r>
      <w:r>
        <w:rPr>
          <w:rFonts w:hint="eastAsia"/>
        </w:rPr>
        <w:t>ごと</w:t>
      </w:r>
      <w:r w:rsidR="00E74C73" w:rsidRPr="00E74C73">
        <w:rPr>
          <w:rFonts w:hint="eastAsia"/>
        </w:rPr>
        <w:t>の原子数</w:t>
      </w:r>
    </w:p>
    <w:p w14:paraId="33472955" w14:textId="77777777" w:rsidR="00E74C73" w:rsidRPr="00E74C73" w:rsidRDefault="00E74C73" w:rsidP="008006DD">
      <w:pPr>
        <w:pStyle w:val="ad"/>
        <w:ind w:firstLine="211"/>
      </w:pPr>
    </w:p>
    <w:p w14:paraId="489C15DF" w14:textId="04F8DF2C" w:rsidR="00E74C73" w:rsidRDefault="00E74C73" w:rsidP="008006DD">
      <w:pPr>
        <w:pStyle w:val="ad"/>
        <w:ind w:firstLine="211"/>
      </w:pPr>
      <w:r w:rsidRPr="00E74C73">
        <w:rPr>
          <w:rFonts w:hint="eastAsia"/>
        </w:rPr>
        <w:t>特徴量Aについて、まずは比較的単純なニューラルネットワークとしてマルチレイヤーパーセプトロン（MLP）を、そして少し発展させたものとして残差ネットワーク（</w:t>
      </w:r>
      <w:proofErr w:type="spellStart"/>
      <w:r w:rsidRPr="00E74C73">
        <w:rPr>
          <w:rFonts w:hint="eastAsia"/>
        </w:rPr>
        <w:t>ResNet</w:t>
      </w:r>
      <w:proofErr w:type="spellEnd"/>
      <w:r w:rsidRPr="00E74C73">
        <w:rPr>
          <w:rFonts w:hint="eastAsia"/>
        </w:rPr>
        <w:t>）を用いて学習を行った。ネットワークの構成図を</w:t>
      </w:r>
      <w:r w:rsidRPr="00E74C73">
        <w:fldChar w:fldCharType="begin"/>
      </w:r>
      <w:r w:rsidRPr="00E74C73">
        <w:instrText xml:space="preserve"> </w:instrText>
      </w:r>
      <w:r w:rsidRPr="00E74C73">
        <w:rPr>
          <w:rFonts w:hint="eastAsia"/>
        </w:rPr>
        <w:instrText>REF _Ref117868102 \h</w:instrText>
      </w:r>
      <w:r w:rsidRPr="00E74C73">
        <w:instrText xml:space="preserve"> </w:instrText>
      </w:r>
      <w:r w:rsidRPr="00E74C73">
        <w:fldChar w:fldCharType="separate"/>
      </w:r>
      <w:r w:rsidR="00570C0B">
        <w:t>図</w:t>
      </w:r>
      <w:r w:rsidR="00570C0B">
        <w:rPr>
          <w:noProof/>
        </w:rPr>
        <w:t>20</w:t>
      </w:r>
      <w:r w:rsidRPr="00E74C73">
        <w:fldChar w:fldCharType="end"/>
      </w:r>
      <w:r w:rsidRPr="00E74C73">
        <w:rPr>
          <w:rFonts w:hint="eastAsia"/>
        </w:rPr>
        <w:t>に示す。学習したネットワークによる検証データの予測値と、実際の</w:t>
      </w:r>
      <w:proofErr w:type="spellStart"/>
      <w:r w:rsidRPr="00E74C73">
        <w:rPr>
          <w:rFonts w:hint="eastAsia"/>
        </w:rPr>
        <w:t>A</w:t>
      </w:r>
      <w:r w:rsidRPr="00E74C73">
        <w:t>utoDock</w:t>
      </w:r>
      <w:proofErr w:type="spellEnd"/>
      <w:r w:rsidRPr="00E74C73">
        <w:t xml:space="preserve"> Vina</w:t>
      </w:r>
      <w:r w:rsidRPr="00E74C73">
        <w:rPr>
          <w:rFonts w:hint="eastAsia"/>
        </w:rPr>
        <w:t>スコアの散布図は</w:t>
      </w:r>
      <w:r w:rsidRPr="00E74C73">
        <w:fldChar w:fldCharType="begin"/>
      </w:r>
      <w:r w:rsidRPr="00E74C73">
        <w:instrText xml:space="preserve"> </w:instrText>
      </w:r>
      <w:r w:rsidRPr="00E74C73">
        <w:rPr>
          <w:rFonts w:hint="eastAsia"/>
        </w:rPr>
        <w:instrText>REF _Ref117868269 \h</w:instrText>
      </w:r>
      <w:r w:rsidRPr="00E74C73">
        <w:instrText xml:space="preserve"> </w:instrText>
      </w:r>
      <w:r w:rsidRPr="00E74C73">
        <w:fldChar w:fldCharType="separate"/>
      </w:r>
      <w:r w:rsidR="00570C0B">
        <w:t>図</w:t>
      </w:r>
      <w:r w:rsidR="00570C0B">
        <w:rPr>
          <w:noProof/>
        </w:rPr>
        <w:t>21</w:t>
      </w:r>
      <w:r w:rsidRPr="00E74C73">
        <w:fldChar w:fldCharType="end"/>
      </w:r>
      <w:r w:rsidRPr="00E74C73">
        <w:rPr>
          <w:rFonts w:hint="eastAsia"/>
        </w:rPr>
        <w:t>のようになった。このネットワークによる予測の誤差は、M</w:t>
      </w:r>
      <w:r w:rsidRPr="00E74C73">
        <w:t>LP</w:t>
      </w:r>
      <w:r w:rsidRPr="00E74C73">
        <w:rPr>
          <w:rFonts w:hint="eastAsia"/>
        </w:rPr>
        <w:t>で0</w:t>
      </w:r>
      <w:r w:rsidRPr="00E74C73">
        <w:t>.43</w:t>
      </w:r>
      <w:r w:rsidR="00E42B00">
        <w:t xml:space="preserve"> </w:t>
      </w:r>
      <w:r w:rsidRPr="00E74C73">
        <w:rPr>
          <w:rFonts w:hint="eastAsia"/>
        </w:rPr>
        <w:t>k</w:t>
      </w:r>
      <w:r w:rsidRPr="00E74C73">
        <w:t>cal/mol</w:t>
      </w:r>
      <w:r w:rsidRPr="00E74C73">
        <w:rPr>
          <w:rFonts w:hint="eastAsia"/>
        </w:rPr>
        <w:t>、</w:t>
      </w:r>
      <w:proofErr w:type="spellStart"/>
      <w:r w:rsidRPr="00E74C73">
        <w:rPr>
          <w:rFonts w:hint="eastAsia"/>
        </w:rPr>
        <w:t>R</w:t>
      </w:r>
      <w:r w:rsidRPr="00E74C73">
        <w:t>esNet</w:t>
      </w:r>
      <w:proofErr w:type="spellEnd"/>
      <w:r w:rsidRPr="00E74C73">
        <w:rPr>
          <w:rFonts w:hint="eastAsia"/>
        </w:rPr>
        <w:t>で0</w:t>
      </w:r>
      <w:r w:rsidRPr="00E74C73">
        <w:t>.47</w:t>
      </w:r>
      <w:r w:rsidR="00E42B00">
        <w:t xml:space="preserve"> </w:t>
      </w:r>
      <w:r w:rsidRPr="00E74C73">
        <w:t>kcal/mol</w:t>
      </w:r>
      <w:r w:rsidRPr="00E74C73">
        <w:rPr>
          <w:rFonts w:hint="eastAsia"/>
        </w:rPr>
        <w:t>となった。ただし、どちらも系統誤差が見られており、予測が対称的でない。</w:t>
      </w:r>
    </w:p>
    <w:p w14:paraId="1E6AD2B6" w14:textId="032251AF" w:rsidR="008C3A0C" w:rsidRDefault="008C3A0C" w:rsidP="008006DD">
      <w:pPr>
        <w:pStyle w:val="ad"/>
        <w:ind w:firstLine="211"/>
      </w:pPr>
    </w:p>
    <w:p w14:paraId="79C09AA9" w14:textId="77777777" w:rsidR="008C3A0C" w:rsidRPr="00E74C73" w:rsidRDefault="008C3A0C" w:rsidP="008C3A0C">
      <w:pPr>
        <w:pStyle w:val="af7"/>
      </w:pPr>
      <w:r>
        <w:rPr>
          <w:noProof/>
        </w:rPr>
        <w:drawing>
          <wp:inline distT="0" distB="0" distL="0" distR="0" wp14:anchorId="59104789" wp14:editId="60952783">
            <wp:extent cx="3933825" cy="2519680"/>
            <wp:effectExtent l="0" t="0" r="0" b="0"/>
            <wp:docPr id="18"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3825" cy="2519680"/>
                    </a:xfrm>
                    <a:prstGeom prst="rect">
                      <a:avLst/>
                    </a:prstGeom>
                    <a:noFill/>
                    <a:ln>
                      <a:noFill/>
                    </a:ln>
                  </pic:spPr>
                </pic:pic>
              </a:graphicData>
            </a:graphic>
          </wp:inline>
        </w:drawing>
      </w:r>
    </w:p>
    <w:p w14:paraId="6CFA4AB1" w14:textId="49E532B8" w:rsidR="008C3A0C" w:rsidRPr="00E74C73" w:rsidRDefault="008C3A0C" w:rsidP="008C3A0C">
      <w:pPr>
        <w:pStyle w:val="af1"/>
        <w:ind w:left="845" w:right="845"/>
      </w:pPr>
      <w:bookmarkStart w:id="30" w:name="_Ref117868102"/>
      <w:r>
        <w:t>図</w:t>
      </w:r>
      <w:r w:rsidR="00000000">
        <w:fldChar w:fldCharType="begin"/>
      </w:r>
      <w:r w:rsidR="00000000">
        <w:instrText xml:space="preserve"> SEQ 図 \* ARABIC </w:instrText>
      </w:r>
      <w:r w:rsidR="00000000">
        <w:fldChar w:fldCharType="separate"/>
      </w:r>
      <w:r w:rsidR="00C43572">
        <w:rPr>
          <w:noProof/>
        </w:rPr>
        <w:t>20</w:t>
      </w:r>
      <w:r w:rsidR="00000000">
        <w:rPr>
          <w:noProof/>
        </w:rPr>
        <w:fldChar w:fldCharType="end"/>
      </w:r>
      <w:bookmarkEnd w:id="30"/>
      <w:r>
        <w:rPr>
          <w:rFonts w:hint="eastAsia"/>
        </w:rPr>
        <w:t xml:space="preserve">　</w:t>
      </w:r>
      <w:r w:rsidRPr="00E74C73">
        <w:rPr>
          <w:rFonts w:hint="eastAsia"/>
        </w:rPr>
        <w:t>特徴量Aを入力とした</w:t>
      </w:r>
      <w:proofErr w:type="spellStart"/>
      <w:r>
        <w:rPr>
          <w:rFonts w:hint="eastAsia"/>
        </w:rPr>
        <w:t>AutoDock</w:t>
      </w:r>
      <w:proofErr w:type="spellEnd"/>
      <w:r>
        <w:rPr>
          <w:rFonts w:hint="eastAsia"/>
        </w:rPr>
        <w:t xml:space="preserve"> Vinaスコア</w:t>
      </w:r>
      <w:r w:rsidRPr="00E74C73">
        <w:rPr>
          <w:rFonts w:hint="eastAsia"/>
        </w:rPr>
        <w:t>予測ネットワークの構成</w:t>
      </w:r>
    </w:p>
    <w:p w14:paraId="56A45794" w14:textId="77777777" w:rsidR="008C3A0C" w:rsidRPr="008C3A0C" w:rsidRDefault="008C3A0C" w:rsidP="008006DD">
      <w:pPr>
        <w:pStyle w:val="ad"/>
        <w:ind w:firstLine="211"/>
      </w:pPr>
    </w:p>
    <w:p w14:paraId="26FFE1F5" w14:textId="3D6B2032" w:rsidR="00E74C73" w:rsidRPr="00E74C73" w:rsidRDefault="00E76F07" w:rsidP="009029E2">
      <w:pPr>
        <w:pStyle w:val="af7"/>
      </w:pPr>
      <w:r>
        <w:rPr>
          <w:noProof/>
        </w:rPr>
        <w:lastRenderedPageBreak/>
        <w:drawing>
          <wp:inline distT="0" distB="0" distL="0" distR="0" wp14:anchorId="401F4E42" wp14:editId="7A80E200">
            <wp:extent cx="2881630" cy="2881630"/>
            <wp:effectExtent l="0" t="0" r="0" b="0"/>
            <wp:docPr id="1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1630" cy="2881630"/>
                    </a:xfrm>
                    <a:prstGeom prst="rect">
                      <a:avLst/>
                    </a:prstGeom>
                    <a:noFill/>
                    <a:ln>
                      <a:noFill/>
                    </a:ln>
                  </pic:spPr>
                </pic:pic>
              </a:graphicData>
            </a:graphic>
          </wp:inline>
        </w:drawing>
      </w:r>
      <w:r>
        <w:rPr>
          <w:noProof/>
        </w:rPr>
        <w:drawing>
          <wp:inline distT="0" distB="0" distL="0" distR="0" wp14:anchorId="3EC1C79A" wp14:editId="3A6558F9">
            <wp:extent cx="2881630" cy="2881630"/>
            <wp:effectExtent l="0" t="0" r="0" b="0"/>
            <wp:docPr id="2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1630" cy="2881630"/>
                    </a:xfrm>
                    <a:prstGeom prst="rect">
                      <a:avLst/>
                    </a:prstGeom>
                    <a:noFill/>
                    <a:ln>
                      <a:noFill/>
                    </a:ln>
                  </pic:spPr>
                </pic:pic>
              </a:graphicData>
            </a:graphic>
          </wp:inline>
        </w:drawing>
      </w:r>
    </w:p>
    <w:p w14:paraId="418C3498" w14:textId="2E2345F0" w:rsidR="00E74C73" w:rsidRPr="00E74C73" w:rsidRDefault="00A553CD" w:rsidP="00E74C73">
      <w:pPr>
        <w:pStyle w:val="af1"/>
        <w:ind w:left="845" w:right="845"/>
      </w:pPr>
      <w:bookmarkStart w:id="31" w:name="_Ref117868269"/>
      <w:r>
        <w:t>図</w:t>
      </w:r>
      <w:r>
        <w:fldChar w:fldCharType="begin"/>
      </w:r>
      <w:r>
        <w:instrText xml:space="preserve"> SEQ 図 \* ARABIC </w:instrText>
      </w:r>
      <w:r>
        <w:fldChar w:fldCharType="separate"/>
      </w:r>
      <w:r w:rsidR="00C43572">
        <w:rPr>
          <w:noProof/>
        </w:rPr>
        <w:t>21</w:t>
      </w:r>
      <w:r>
        <w:rPr>
          <w:noProof/>
        </w:rPr>
        <w:fldChar w:fldCharType="end"/>
      </w:r>
      <w:bookmarkEnd w:id="31"/>
      <w:r>
        <w:rPr>
          <w:rFonts w:hint="eastAsia"/>
        </w:rPr>
        <w:t xml:space="preserve">　</w:t>
      </w:r>
      <w:r w:rsidR="008C3A0C">
        <w:rPr>
          <w:rFonts w:hint="eastAsia"/>
        </w:rPr>
        <w:t>特徴量Aで</w:t>
      </w:r>
      <w:r w:rsidR="00E74C73" w:rsidRPr="00E74C73">
        <w:rPr>
          <w:rFonts w:hint="eastAsia"/>
        </w:rPr>
        <w:t>学習したネットワークによる検証データの予測値と、実際の</w:t>
      </w:r>
      <w:proofErr w:type="spellStart"/>
      <w:r w:rsidR="00E74C73" w:rsidRPr="00E74C73">
        <w:rPr>
          <w:rFonts w:hint="eastAsia"/>
        </w:rPr>
        <w:t>A</w:t>
      </w:r>
      <w:r w:rsidR="00E74C73" w:rsidRPr="00E74C73">
        <w:t>utoDock</w:t>
      </w:r>
      <w:proofErr w:type="spellEnd"/>
      <w:r w:rsidR="00E74C73" w:rsidRPr="00E74C73">
        <w:t xml:space="preserve"> Vina</w:t>
      </w:r>
      <w:r w:rsidR="00E74C73" w:rsidRPr="00E74C73">
        <w:rPr>
          <w:rFonts w:hint="eastAsia"/>
        </w:rPr>
        <w:t>スコアの散布図</w:t>
      </w:r>
    </w:p>
    <w:p w14:paraId="3ACA74B9" w14:textId="77777777" w:rsidR="00E74C73" w:rsidRPr="00E74C73" w:rsidRDefault="00E74C73" w:rsidP="008006DD">
      <w:pPr>
        <w:pStyle w:val="ad"/>
        <w:ind w:firstLine="211"/>
      </w:pPr>
    </w:p>
    <w:p w14:paraId="748BCA19" w14:textId="4392B521" w:rsidR="00CB03B7" w:rsidRPr="00E74C73" w:rsidRDefault="00E74C73" w:rsidP="00CB03B7">
      <w:pPr>
        <w:pStyle w:val="ad"/>
        <w:ind w:firstLine="211"/>
      </w:pPr>
      <w:r w:rsidRPr="00E74C73">
        <w:rPr>
          <w:rFonts w:hint="eastAsia"/>
        </w:rPr>
        <w:t>上記のネットワークではアミノ酸配列を単なる文字列として解釈しているが、アミノ酸はそれぞれに電荷や疎水性などの性質を有しており、種類間の類似性が存在するはずである。その性質を考慮すると、アミノ酸配列情報を低い次元の連続空間に移すことで、より精度の高い学習が可能になるのではないかと考えた。これを踏まえて、アミノ酸配列からM次元の実数へのE</w:t>
      </w:r>
      <w:r w:rsidRPr="00E74C73">
        <w:t>mbedding</w:t>
      </w:r>
      <w:r w:rsidRPr="00E74C73">
        <w:rPr>
          <w:rFonts w:hint="eastAsia"/>
        </w:rPr>
        <w:t>層を追加して</w:t>
      </w:r>
      <w:r w:rsidR="008C3A0C">
        <w:fldChar w:fldCharType="begin"/>
      </w:r>
      <w:r w:rsidR="008C3A0C">
        <w:instrText xml:space="preserve"> </w:instrText>
      </w:r>
      <w:r w:rsidR="008C3A0C">
        <w:rPr>
          <w:rFonts w:hint="eastAsia"/>
        </w:rPr>
        <w:instrText>REF _Ref119603035 \h</w:instrText>
      </w:r>
      <w:r w:rsidR="008C3A0C">
        <w:instrText xml:space="preserve"> </w:instrText>
      </w:r>
      <w:r w:rsidR="008C3A0C">
        <w:fldChar w:fldCharType="separate"/>
      </w:r>
      <w:r w:rsidR="00570C0B">
        <w:t>図</w:t>
      </w:r>
      <w:r w:rsidR="00570C0B">
        <w:rPr>
          <w:noProof/>
        </w:rPr>
        <w:t>22</w:t>
      </w:r>
      <w:r w:rsidR="008C3A0C">
        <w:fldChar w:fldCharType="end"/>
      </w:r>
      <w:r w:rsidRPr="00E74C73">
        <w:rPr>
          <w:rFonts w:hint="eastAsia"/>
        </w:rPr>
        <w:t>のようなネットワークを構成した。このネットワークによる予測の結果、最も精度が高かったのはM</w:t>
      </w:r>
      <w:r w:rsidRPr="00E74C73">
        <w:t>=20</w:t>
      </w:r>
      <w:r w:rsidRPr="00E74C73">
        <w:rPr>
          <w:rFonts w:hint="eastAsia"/>
        </w:rPr>
        <w:t>のときだったが、M</w:t>
      </w:r>
      <w:r w:rsidRPr="00E74C73">
        <w:t>LP</w:t>
      </w:r>
      <w:r w:rsidRPr="00E74C73">
        <w:rPr>
          <w:rFonts w:hint="eastAsia"/>
        </w:rPr>
        <w:t>の場合の予測誤差は0</w:t>
      </w:r>
      <w:r w:rsidRPr="00E74C73">
        <w:t>.43</w:t>
      </w:r>
      <w:r w:rsidR="00E42B00">
        <w:t xml:space="preserve"> </w:t>
      </w:r>
      <w:r w:rsidRPr="00E74C73">
        <w:rPr>
          <w:rFonts w:hint="eastAsia"/>
        </w:rPr>
        <w:t>k</w:t>
      </w:r>
      <w:r w:rsidRPr="00E74C73">
        <w:t>cal/mol</w:t>
      </w:r>
      <w:r w:rsidRPr="00E74C73">
        <w:rPr>
          <w:rFonts w:hint="eastAsia"/>
        </w:rPr>
        <w:t>と、E</w:t>
      </w:r>
      <w:r w:rsidRPr="00E74C73">
        <w:t>mbedding</w:t>
      </w:r>
      <w:r w:rsidRPr="00E74C73">
        <w:rPr>
          <w:rFonts w:hint="eastAsia"/>
        </w:rPr>
        <w:t>層無しの場合と変わらなかった。散布図を</w:t>
      </w:r>
      <w:r w:rsidRPr="00E74C73">
        <w:fldChar w:fldCharType="begin"/>
      </w:r>
      <w:r w:rsidRPr="00E74C73">
        <w:instrText xml:space="preserve"> </w:instrText>
      </w:r>
      <w:r w:rsidRPr="00E74C73">
        <w:rPr>
          <w:rFonts w:hint="eastAsia"/>
        </w:rPr>
        <w:instrText>REF _Ref117868413 \h</w:instrText>
      </w:r>
      <w:r w:rsidRPr="00E74C73">
        <w:instrText xml:space="preserve"> </w:instrText>
      </w:r>
      <w:r w:rsidRPr="00E74C73">
        <w:fldChar w:fldCharType="separate"/>
      </w:r>
      <w:r w:rsidR="00570C0B">
        <w:t>図</w:t>
      </w:r>
      <w:r w:rsidR="00570C0B">
        <w:rPr>
          <w:noProof/>
        </w:rPr>
        <w:t>23</w:t>
      </w:r>
      <w:r w:rsidRPr="00E74C73">
        <w:fldChar w:fldCharType="end"/>
      </w:r>
      <w:r w:rsidRPr="00E74C73">
        <w:rPr>
          <w:rFonts w:hint="eastAsia"/>
        </w:rPr>
        <w:t>に示す。</w:t>
      </w:r>
      <w:r w:rsidR="00CB03B7" w:rsidRPr="00E74C73">
        <w:rPr>
          <w:rFonts w:hint="eastAsia"/>
        </w:rPr>
        <w:t>タンパク質を構成するアミノ酸の種類はもともと2</w:t>
      </w:r>
      <w:r w:rsidR="00CB03B7" w:rsidRPr="00E74C73">
        <w:t>0</w:t>
      </w:r>
      <w:r w:rsidR="00CB03B7" w:rsidRPr="00E74C73">
        <w:rPr>
          <w:rFonts w:hint="eastAsia"/>
        </w:rPr>
        <w:t>種類であるため、M</w:t>
      </w:r>
      <w:r w:rsidR="00CB03B7" w:rsidRPr="00E74C73">
        <w:t>=20</w:t>
      </w:r>
      <w:r w:rsidR="00CB03B7" w:rsidRPr="00E74C73">
        <w:rPr>
          <w:rFonts w:hint="eastAsia"/>
        </w:rPr>
        <w:t>のE</w:t>
      </w:r>
      <w:r w:rsidR="00CB03B7" w:rsidRPr="00E74C73">
        <w:t>mbedding</w:t>
      </w:r>
      <w:r w:rsidR="00CB03B7" w:rsidRPr="00E74C73">
        <w:rPr>
          <w:rFonts w:hint="eastAsia"/>
        </w:rPr>
        <w:t>ではアミノ酸の情報を全く圧縮できていないことになる。予測精度も向上していないため、E</w:t>
      </w:r>
      <w:r w:rsidR="00CB03B7" w:rsidRPr="00E74C73">
        <w:t>mbedding</w:t>
      </w:r>
      <w:r w:rsidR="00CB03B7" w:rsidRPr="00E74C73">
        <w:rPr>
          <w:rFonts w:hint="eastAsia"/>
        </w:rPr>
        <w:t>層の導入は効果が無かったことになる。</w:t>
      </w:r>
    </w:p>
    <w:p w14:paraId="44DB4853" w14:textId="77777777" w:rsidR="008C3A0C" w:rsidRPr="00E74C73" w:rsidRDefault="008C3A0C" w:rsidP="008C3A0C">
      <w:pPr>
        <w:pStyle w:val="ad"/>
        <w:ind w:firstLine="211"/>
      </w:pPr>
    </w:p>
    <w:p w14:paraId="2B7278A9" w14:textId="77777777" w:rsidR="008C3A0C" w:rsidRPr="00E74C73" w:rsidRDefault="008C3A0C" w:rsidP="008C3A0C">
      <w:pPr>
        <w:pStyle w:val="af7"/>
      </w:pPr>
      <w:r>
        <w:rPr>
          <w:noProof/>
        </w:rPr>
        <w:drawing>
          <wp:inline distT="0" distB="0" distL="0" distR="0" wp14:anchorId="1A59C79C" wp14:editId="014B70E9">
            <wp:extent cx="3955415" cy="2519680"/>
            <wp:effectExtent l="0" t="0" r="0" b="0"/>
            <wp:docPr id="2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5415" cy="2519680"/>
                    </a:xfrm>
                    <a:prstGeom prst="rect">
                      <a:avLst/>
                    </a:prstGeom>
                    <a:noFill/>
                    <a:ln>
                      <a:noFill/>
                    </a:ln>
                  </pic:spPr>
                </pic:pic>
              </a:graphicData>
            </a:graphic>
          </wp:inline>
        </w:drawing>
      </w:r>
    </w:p>
    <w:p w14:paraId="618BC36F" w14:textId="471DFC22" w:rsidR="008C3A0C" w:rsidRPr="00E74C73" w:rsidRDefault="008C3A0C" w:rsidP="008C3A0C">
      <w:pPr>
        <w:pStyle w:val="af1"/>
        <w:ind w:left="845" w:right="845"/>
      </w:pPr>
      <w:bookmarkStart w:id="32" w:name="_Ref119603035"/>
      <w:r>
        <w:t>図</w:t>
      </w:r>
      <w:r w:rsidR="00000000">
        <w:fldChar w:fldCharType="begin"/>
      </w:r>
      <w:r w:rsidR="00000000">
        <w:instrText xml:space="preserve"> SEQ 図 \* ARABIC </w:instrText>
      </w:r>
      <w:r w:rsidR="00000000">
        <w:fldChar w:fldCharType="separate"/>
      </w:r>
      <w:r w:rsidR="00C43572">
        <w:rPr>
          <w:noProof/>
        </w:rPr>
        <w:t>22</w:t>
      </w:r>
      <w:r w:rsidR="00000000">
        <w:rPr>
          <w:noProof/>
        </w:rPr>
        <w:fldChar w:fldCharType="end"/>
      </w:r>
      <w:bookmarkEnd w:id="32"/>
      <w:r>
        <w:t xml:space="preserve">　</w:t>
      </w:r>
      <w:r w:rsidRPr="00E74C73">
        <w:fldChar w:fldCharType="begin"/>
      </w:r>
      <w:r w:rsidRPr="00E74C73">
        <w:instrText xml:space="preserve"> REF _Ref117868102 \h </w:instrText>
      </w:r>
      <w:r w:rsidRPr="00E74C73">
        <w:fldChar w:fldCharType="separate"/>
      </w:r>
      <w:r w:rsidR="00570C0B">
        <w:t>図</w:t>
      </w:r>
      <w:r w:rsidR="00570C0B">
        <w:rPr>
          <w:noProof/>
        </w:rPr>
        <w:t>20</w:t>
      </w:r>
      <w:r w:rsidRPr="00E74C73">
        <w:fldChar w:fldCharType="end"/>
      </w:r>
      <w:r w:rsidRPr="00E74C73">
        <w:rPr>
          <w:rFonts w:hint="eastAsia"/>
        </w:rPr>
        <w:t>のネットワークにE</w:t>
      </w:r>
      <w:r w:rsidRPr="00E74C73">
        <w:t>mbedding</w:t>
      </w:r>
      <w:r w:rsidRPr="00E74C73">
        <w:rPr>
          <w:rFonts w:hint="eastAsia"/>
        </w:rPr>
        <w:t>層を追加したネットワークの構成</w:t>
      </w:r>
    </w:p>
    <w:p w14:paraId="395D2182" w14:textId="77777777" w:rsidR="008C3A0C" w:rsidRPr="008C3A0C" w:rsidRDefault="008C3A0C" w:rsidP="008006DD">
      <w:pPr>
        <w:pStyle w:val="ad"/>
        <w:ind w:firstLine="211"/>
      </w:pPr>
    </w:p>
    <w:p w14:paraId="2EC37767" w14:textId="32FE1876" w:rsidR="00E74C73" w:rsidRPr="00E74C73" w:rsidRDefault="00E76F07" w:rsidP="009029E2">
      <w:pPr>
        <w:pStyle w:val="af7"/>
      </w:pPr>
      <w:r>
        <w:rPr>
          <w:noProof/>
        </w:rPr>
        <w:lastRenderedPageBreak/>
        <w:drawing>
          <wp:inline distT="0" distB="0" distL="0" distR="0" wp14:anchorId="5E0FC555" wp14:editId="39D4C7B4">
            <wp:extent cx="2881630" cy="2881630"/>
            <wp:effectExtent l="0" t="0" r="0" b="0"/>
            <wp:docPr id="22"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1630" cy="2881630"/>
                    </a:xfrm>
                    <a:prstGeom prst="rect">
                      <a:avLst/>
                    </a:prstGeom>
                    <a:noFill/>
                    <a:ln>
                      <a:noFill/>
                    </a:ln>
                  </pic:spPr>
                </pic:pic>
              </a:graphicData>
            </a:graphic>
          </wp:inline>
        </w:drawing>
      </w:r>
    </w:p>
    <w:p w14:paraId="1BC86AEF" w14:textId="3E332200" w:rsidR="00E74C73" w:rsidRPr="00E74C73" w:rsidRDefault="00A553CD" w:rsidP="00E74C73">
      <w:pPr>
        <w:pStyle w:val="af1"/>
        <w:ind w:left="845" w:right="845"/>
      </w:pPr>
      <w:bookmarkStart w:id="33" w:name="_Ref117868413"/>
      <w:r>
        <w:t>図</w:t>
      </w:r>
      <w:fldSimple w:instr=" SEQ 図 \* ARABIC ">
        <w:r w:rsidR="00C43572">
          <w:rPr>
            <w:noProof/>
          </w:rPr>
          <w:t>23</w:t>
        </w:r>
      </w:fldSimple>
      <w:bookmarkEnd w:id="33"/>
      <w:r>
        <w:rPr>
          <w:rFonts w:hint="eastAsia"/>
        </w:rPr>
        <w:t xml:space="preserve">　</w:t>
      </w:r>
      <w:r w:rsidR="00E74C73" w:rsidRPr="00E74C73">
        <w:t>Embedding</w:t>
      </w:r>
      <w:r w:rsidR="00E74C73" w:rsidRPr="00E74C73">
        <w:rPr>
          <w:rFonts w:hint="eastAsia"/>
        </w:rPr>
        <w:t>層を追加したM</w:t>
      </w:r>
      <w:r w:rsidR="00E74C73" w:rsidRPr="00E74C73">
        <w:t>LP</w:t>
      </w:r>
      <w:r w:rsidR="00E74C73" w:rsidRPr="00E74C73">
        <w:rPr>
          <w:rFonts w:hint="eastAsia"/>
        </w:rPr>
        <w:t>のネットワークの予測結果</w:t>
      </w:r>
    </w:p>
    <w:p w14:paraId="72BB155C" w14:textId="77777777" w:rsidR="00E74C73" w:rsidRPr="00E74C73" w:rsidRDefault="00E74C73" w:rsidP="008006DD">
      <w:pPr>
        <w:pStyle w:val="ad"/>
        <w:ind w:firstLine="211"/>
      </w:pPr>
    </w:p>
    <w:p w14:paraId="55E058C1" w14:textId="37E28225" w:rsidR="00E74C73" w:rsidRDefault="00E74C73" w:rsidP="008006DD">
      <w:pPr>
        <w:pStyle w:val="ad"/>
        <w:ind w:firstLine="211"/>
      </w:pPr>
      <w:r w:rsidRPr="00E74C73">
        <w:rPr>
          <w:rFonts w:hint="eastAsia"/>
        </w:rPr>
        <w:t>以上のネットワークでは3次元座標情報は主鎖原子のものしか用いていなかったが、基質との結合には側鎖を構成する原子の配置も重要になると思われる。そこで、全原子の3次元座標情報を用いたネットワークの構成を試みた。T</w:t>
      </w:r>
      <w:r w:rsidRPr="00E74C73">
        <w:t>rCBM1</w:t>
      </w:r>
      <w:r w:rsidRPr="00E74C73">
        <w:rPr>
          <w:rFonts w:hint="eastAsia"/>
        </w:rPr>
        <w:t>の変異体を対象とする場合、アミノ酸配列の長さは固定であったのでそのままネットワークに入力することができたが、全原子数は変異体の配列によって異なるため、そのままM</w:t>
      </w:r>
      <w:r w:rsidRPr="00E74C73">
        <w:t>LP</w:t>
      </w:r>
      <w:r w:rsidRPr="00E74C73">
        <w:rPr>
          <w:rFonts w:hint="eastAsia"/>
        </w:rPr>
        <w:t>などに入力することはできない。そこで、空間をメッシュ状に区切ることで配列に寄らないデータ長を得られる、特徴量Bの方法を用いた。ネットワークは</w:t>
      </w:r>
      <w:proofErr w:type="spellStart"/>
      <w:r w:rsidRPr="00E74C73">
        <w:rPr>
          <w:rFonts w:hint="eastAsia"/>
        </w:rPr>
        <w:t>R</w:t>
      </w:r>
      <w:r w:rsidRPr="00E74C73">
        <w:t>esNet</w:t>
      </w:r>
      <w:proofErr w:type="spellEnd"/>
      <w:r w:rsidRPr="00E74C73">
        <w:rPr>
          <w:rFonts w:hint="eastAsia"/>
        </w:rPr>
        <w:t>と、3次元畳み込みネットワーク（3</w:t>
      </w:r>
      <w:r w:rsidRPr="00E74C73">
        <w:t>DCNN</w:t>
      </w:r>
      <w:r w:rsidRPr="00E74C73">
        <w:rPr>
          <w:rFonts w:hint="eastAsia"/>
        </w:rPr>
        <w:t>）を検証した</w:t>
      </w:r>
      <w:r w:rsidR="00CB03B7">
        <w:rPr>
          <w:rFonts w:hint="eastAsia"/>
        </w:rPr>
        <w:t>（</w:t>
      </w:r>
      <w:r w:rsidR="00CB03B7">
        <w:fldChar w:fldCharType="begin"/>
      </w:r>
      <w:r w:rsidR="00CB03B7">
        <w:instrText xml:space="preserve"> </w:instrText>
      </w:r>
      <w:r w:rsidR="00CB03B7">
        <w:rPr>
          <w:rFonts w:hint="eastAsia"/>
        </w:rPr>
        <w:instrText>REF _Ref119603103 \h</w:instrText>
      </w:r>
      <w:r w:rsidR="00CB03B7">
        <w:instrText xml:space="preserve"> </w:instrText>
      </w:r>
      <w:r w:rsidR="00CB03B7">
        <w:fldChar w:fldCharType="separate"/>
      </w:r>
      <w:r w:rsidR="00570C0B">
        <w:t>図</w:t>
      </w:r>
      <w:r w:rsidR="00570C0B">
        <w:rPr>
          <w:noProof/>
        </w:rPr>
        <w:t>24</w:t>
      </w:r>
      <w:r w:rsidR="00CB03B7">
        <w:fldChar w:fldCharType="end"/>
      </w:r>
      <w:r w:rsidR="00CB03B7">
        <w:rPr>
          <w:rFonts w:hint="eastAsia"/>
        </w:rPr>
        <w:t>）</w:t>
      </w:r>
      <w:r w:rsidRPr="00E74C73">
        <w:rPr>
          <w:rFonts w:hint="eastAsia"/>
        </w:rPr>
        <w:t>。結果を</w:t>
      </w:r>
      <w:r w:rsidRPr="00E74C73">
        <w:fldChar w:fldCharType="begin"/>
      </w:r>
      <w:r w:rsidRPr="00E74C73">
        <w:instrText xml:space="preserve"> </w:instrText>
      </w:r>
      <w:r w:rsidRPr="00E74C73">
        <w:rPr>
          <w:rFonts w:hint="eastAsia"/>
        </w:rPr>
        <w:instrText>REF _Ref117868702 \h</w:instrText>
      </w:r>
      <w:r w:rsidRPr="00E74C73">
        <w:instrText xml:space="preserve"> </w:instrText>
      </w:r>
      <w:r w:rsidRPr="00E74C73">
        <w:fldChar w:fldCharType="separate"/>
      </w:r>
      <w:r w:rsidR="00570C0B">
        <w:t>図</w:t>
      </w:r>
      <w:r w:rsidR="00570C0B">
        <w:rPr>
          <w:noProof/>
        </w:rPr>
        <w:t>25</w:t>
      </w:r>
      <w:r w:rsidRPr="00E74C73">
        <w:fldChar w:fldCharType="end"/>
      </w:r>
      <w:r w:rsidRPr="00E74C73">
        <w:rPr>
          <w:rFonts w:hint="eastAsia"/>
        </w:rPr>
        <w:t>に示す。</w:t>
      </w:r>
      <w:proofErr w:type="spellStart"/>
      <w:r w:rsidRPr="00E74C73">
        <w:rPr>
          <w:rFonts w:hint="eastAsia"/>
        </w:rPr>
        <w:t>R</w:t>
      </w:r>
      <w:r w:rsidRPr="00E74C73">
        <w:t>esNet</w:t>
      </w:r>
      <w:proofErr w:type="spellEnd"/>
      <w:r w:rsidRPr="00E74C73">
        <w:rPr>
          <w:rFonts w:hint="eastAsia"/>
        </w:rPr>
        <w:t>の場合、配列データを用いた場合より精度は少し劣り、誤差0</w:t>
      </w:r>
      <w:r w:rsidRPr="00E74C73">
        <w:t>.47</w:t>
      </w:r>
      <w:r w:rsidR="00E42B00">
        <w:t xml:space="preserve"> </w:t>
      </w:r>
      <w:r w:rsidRPr="00E74C73">
        <w:t>kcal/mol</w:t>
      </w:r>
      <w:r w:rsidRPr="00E74C73">
        <w:rPr>
          <w:rFonts w:hint="eastAsia"/>
        </w:rPr>
        <w:t>となったが、系統誤差を無くすことができた。3</w:t>
      </w:r>
      <w:r w:rsidRPr="00E74C73">
        <w:t>DCNN</w:t>
      </w:r>
      <w:r w:rsidRPr="00E74C73">
        <w:rPr>
          <w:rFonts w:hint="eastAsia"/>
        </w:rPr>
        <w:t>の場合は、</w:t>
      </w:r>
      <w:proofErr w:type="spellStart"/>
      <w:r w:rsidRPr="00E74C73">
        <w:rPr>
          <w:rFonts w:hint="eastAsia"/>
        </w:rPr>
        <w:t>R</w:t>
      </w:r>
      <w:r w:rsidRPr="00E74C73">
        <w:t>esNet</w:t>
      </w:r>
      <w:proofErr w:type="spellEnd"/>
      <w:r w:rsidRPr="00E74C73">
        <w:rPr>
          <w:rFonts w:hint="eastAsia"/>
        </w:rPr>
        <w:t>の場合と比べて精度が下がる。これは、データ数に対してネットワークが複雑すぎるためだと考察される。</w:t>
      </w:r>
    </w:p>
    <w:p w14:paraId="3586B457" w14:textId="0BC131B8" w:rsidR="00CB03B7" w:rsidRDefault="00CB03B7" w:rsidP="008006DD">
      <w:pPr>
        <w:pStyle w:val="ad"/>
        <w:ind w:firstLine="211"/>
      </w:pPr>
    </w:p>
    <w:p w14:paraId="5E9EDB16" w14:textId="77777777" w:rsidR="00CB03B7" w:rsidRPr="00E74C73" w:rsidRDefault="00CB03B7" w:rsidP="00CB03B7">
      <w:pPr>
        <w:pStyle w:val="af7"/>
      </w:pPr>
      <w:r>
        <w:rPr>
          <w:noProof/>
        </w:rPr>
        <w:drawing>
          <wp:inline distT="0" distB="0" distL="0" distR="0" wp14:anchorId="51EA87C2" wp14:editId="2D6706AD">
            <wp:extent cx="3966210" cy="2519680"/>
            <wp:effectExtent l="0" t="0" r="0" b="0"/>
            <wp:docPr id="23"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6210" cy="2519680"/>
                    </a:xfrm>
                    <a:prstGeom prst="rect">
                      <a:avLst/>
                    </a:prstGeom>
                    <a:noFill/>
                    <a:ln>
                      <a:noFill/>
                    </a:ln>
                  </pic:spPr>
                </pic:pic>
              </a:graphicData>
            </a:graphic>
          </wp:inline>
        </w:drawing>
      </w:r>
    </w:p>
    <w:p w14:paraId="0F47D607" w14:textId="35FA0770" w:rsidR="00CB03B7" w:rsidRPr="00E74C73" w:rsidRDefault="00CB03B7" w:rsidP="00CB03B7">
      <w:pPr>
        <w:pStyle w:val="af1"/>
        <w:ind w:left="845" w:right="845"/>
      </w:pPr>
      <w:bookmarkStart w:id="34" w:name="_Ref119603103"/>
      <w:r>
        <w:t>図</w:t>
      </w:r>
      <w:fldSimple w:instr=" SEQ 図 \* ARABIC ">
        <w:r w:rsidR="00C43572">
          <w:rPr>
            <w:noProof/>
          </w:rPr>
          <w:t>24</w:t>
        </w:r>
      </w:fldSimple>
      <w:bookmarkEnd w:id="34"/>
      <w:r>
        <w:t xml:space="preserve">　</w:t>
      </w:r>
      <w:r w:rsidRPr="00E74C73">
        <w:rPr>
          <w:rFonts w:hint="eastAsia"/>
        </w:rPr>
        <w:t>特徴量Bを用いたネットワークの構成</w:t>
      </w:r>
    </w:p>
    <w:p w14:paraId="0D9D1798" w14:textId="77777777" w:rsidR="00CB03B7" w:rsidRPr="00CB03B7" w:rsidRDefault="00CB03B7" w:rsidP="008006DD">
      <w:pPr>
        <w:pStyle w:val="ad"/>
        <w:ind w:firstLine="211"/>
      </w:pPr>
    </w:p>
    <w:p w14:paraId="1AB9BF75" w14:textId="70B258A4" w:rsidR="00E74C73" w:rsidRPr="00E74C73" w:rsidRDefault="00E76F07" w:rsidP="009029E2">
      <w:pPr>
        <w:pStyle w:val="af7"/>
      </w:pPr>
      <w:r>
        <w:rPr>
          <w:noProof/>
        </w:rPr>
        <w:lastRenderedPageBreak/>
        <w:drawing>
          <wp:inline distT="0" distB="0" distL="0" distR="0" wp14:anchorId="12EB98EB" wp14:editId="1471E6DD">
            <wp:extent cx="2881630" cy="2881630"/>
            <wp:effectExtent l="0" t="0" r="0" b="0"/>
            <wp:docPr id="2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1630" cy="2881630"/>
                    </a:xfrm>
                    <a:prstGeom prst="rect">
                      <a:avLst/>
                    </a:prstGeom>
                    <a:noFill/>
                    <a:ln>
                      <a:noFill/>
                    </a:ln>
                  </pic:spPr>
                </pic:pic>
              </a:graphicData>
            </a:graphic>
          </wp:inline>
        </w:drawing>
      </w:r>
      <w:r>
        <w:rPr>
          <w:noProof/>
        </w:rPr>
        <w:drawing>
          <wp:inline distT="0" distB="0" distL="0" distR="0" wp14:anchorId="18ADF0DE" wp14:editId="1256F813">
            <wp:extent cx="2881630" cy="2881630"/>
            <wp:effectExtent l="0" t="0" r="0" b="0"/>
            <wp:docPr id="25"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1630" cy="2881630"/>
                    </a:xfrm>
                    <a:prstGeom prst="rect">
                      <a:avLst/>
                    </a:prstGeom>
                    <a:noFill/>
                    <a:ln>
                      <a:noFill/>
                    </a:ln>
                  </pic:spPr>
                </pic:pic>
              </a:graphicData>
            </a:graphic>
          </wp:inline>
        </w:drawing>
      </w:r>
    </w:p>
    <w:p w14:paraId="62F29FBA" w14:textId="4962D924" w:rsidR="00E74C73" w:rsidRPr="00E74C73" w:rsidRDefault="00A553CD" w:rsidP="00E74C73">
      <w:pPr>
        <w:pStyle w:val="af1"/>
        <w:ind w:left="845" w:right="845"/>
      </w:pPr>
      <w:bookmarkStart w:id="35" w:name="_Ref117868702"/>
      <w:r>
        <w:t>図</w:t>
      </w:r>
      <w:fldSimple w:instr=" SEQ 図 \* ARABIC ">
        <w:r w:rsidR="00C43572">
          <w:rPr>
            <w:noProof/>
          </w:rPr>
          <w:t>25</w:t>
        </w:r>
      </w:fldSimple>
      <w:bookmarkEnd w:id="35"/>
      <w:r>
        <w:rPr>
          <w:rFonts w:hint="eastAsia"/>
        </w:rPr>
        <w:t xml:space="preserve">　</w:t>
      </w:r>
      <w:r w:rsidR="00E74C73" w:rsidRPr="00E74C73">
        <w:rPr>
          <w:rFonts w:hint="eastAsia"/>
        </w:rPr>
        <w:t>特徴量Bを用いたネットワークによる予測結果</w:t>
      </w:r>
    </w:p>
    <w:p w14:paraId="10E69391" w14:textId="77777777" w:rsidR="00E74C73" w:rsidRPr="00E74C73" w:rsidRDefault="00E74C73" w:rsidP="008006DD">
      <w:pPr>
        <w:pStyle w:val="ad"/>
        <w:ind w:firstLine="211"/>
      </w:pPr>
    </w:p>
    <w:p w14:paraId="78B7D1DA" w14:textId="77777777" w:rsidR="00E74C73" w:rsidRPr="00E74C73" w:rsidRDefault="00E74C73" w:rsidP="008006DD">
      <w:pPr>
        <w:pStyle w:val="ad"/>
        <w:ind w:firstLine="211"/>
      </w:pPr>
      <w:r w:rsidRPr="00E74C73">
        <w:rPr>
          <w:rFonts w:hint="eastAsia"/>
        </w:rPr>
        <w:t>以上の結果から、立体構造情報を用いた深層学習で、</w:t>
      </w:r>
      <w:proofErr w:type="spellStart"/>
      <w:r w:rsidRPr="00E74C73">
        <w:rPr>
          <w:rFonts w:hint="eastAsia"/>
        </w:rPr>
        <w:t>A</w:t>
      </w:r>
      <w:r w:rsidRPr="00E74C73">
        <w:t>utoDock</w:t>
      </w:r>
      <w:proofErr w:type="spellEnd"/>
      <w:r w:rsidRPr="00E74C73">
        <w:t xml:space="preserve"> Vina</w:t>
      </w:r>
      <w:r w:rsidRPr="00E74C73">
        <w:rPr>
          <w:rFonts w:hint="eastAsia"/>
        </w:rPr>
        <w:t>スコアをある程度予測可能なことが示された。立体構造の特徴量の取り方や深層学習ネットワークの構成等でさらなる改善の余地はある。ただし、この深層学習を用いたスクリーニングの性能は教師データである</w:t>
      </w:r>
      <w:proofErr w:type="spellStart"/>
      <w:r w:rsidRPr="00E74C73">
        <w:rPr>
          <w:rFonts w:hint="eastAsia"/>
        </w:rPr>
        <w:t>A</w:t>
      </w:r>
      <w:r w:rsidRPr="00E74C73">
        <w:t>utoDock</w:t>
      </w:r>
      <w:proofErr w:type="spellEnd"/>
      <w:r w:rsidRPr="00E74C73">
        <w:t xml:space="preserve"> Vina</w:t>
      </w:r>
      <w:r w:rsidRPr="00E74C73">
        <w:rPr>
          <w:rFonts w:hint="eastAsia"/>
        </w:rPr>
        <w:t>のスコア自体の有効性に依存するため、実験的評価をよりよく再現するような教師データを得ることが優先度の高い事項となる。</w:t>
      </w:r>
    </w:p>
    <w:p w14:paraId="3EFA9088" w14:textId="77777777" w:rsidR="00E74C73" w:rsidRPr="00E74C73" w:rsidRDefault="00E74C73" w:rsidP="008006DD">
      <w:pPr>
        <w:pStyle w:val="ad"/>
        <w:ind w:firstLine="211"/>
      </w:pPr>
    </w:p>
    <w:p w14:paraId="4C4A187D" w14:textId="65A0E00C" w:rsidR="00E74C73" w:rsidRPr="00E74C73" w:rsidRDefault="00E74C73" w:rsidP="00E74C73">
      <w:pPr>
        <w:pStyle w:val="4"/>
      </w:pPr>
      <w:bookmarkStart w:id="36" w:name="_Ref119426311"/>
      <w:r w:rsidRPr="00E74C73">
        <w:rPr>
          <w:rFonts w:hint="eastAsia"/>
        </w:rPr>
        <w:t>分子動力学計算による基質との結合様式・親和性、及びタンパク質構造安定性の予測</w:t>
      </w:r>
      <w:bookmarkEnd w:id="36"/>
    </w:p>
    <w:p w14:paraId="519A5A10" w14:textId="43D254C7" w:rsidR="00E74C73" w:rsidRPr="00E74C73" w:rsidRDefault="00E74C73" w:rsidP="008006DD">
      <w:pPr>
        <w:pStyle w:val="ad"/>
        <w:ind w:firstLine="211"/>
      </w:pPr>
      <w:r w:rsidRPr="00E74C73">
        <w:rPr>
          <w:rFonts w:hint="eastAsia"/>
        </w:rPr>
        <w:t>タンパク質単体の系と、タンパク質-基質複合体の系それぞれで、3</w:t>
      </w:r>
      <w:r w:rsidRPr="00E74C73">
        <w:t>00</w:t>
      </w:r>
      <w:r w:rsidR="00E42B00">
        <w:t xml:space="preserve"> ns</w:t>
      </w:r>
      <w:r w:rsidRPr="00E74C73">
        <w:rPr>
          <w:rFonts w:hint="eastAsia"/>
        </w:rPr>
        <w:t>の全原子分子動力学計算を、Amber</w:t>
      </w:r>
      <w:sdt>
        <w:sdtPr>
          <w:rPr>
            <w:rFonts w:hint="eastAsia"/>
          </w:rPr>
          <w:id w:val="1775446467"/>
          <w:citation/>
        </w:sdtPr>
        <w:sdtContent>
          <w:r w:rsidR="00B76F05">
            <w:fldChar w:fldCharType="begin"/>
          </w:r>
          <w:r w:rsidR="00B76F05">
            <w:instrText xml:space="preserve"> </w:instrText>
          </w:r>
          <w:r w:rsidR="00B76F05">
            <w:rPr>
              <w:rFonts w:hint="eastAsia"/>
            </w:rPr>
            <w:instrText>CITATION Case2005 \l 1041</w:instrText>
          </w:r>
          <w:r w:rsidR="00B76F05">
            <w:instrText xml:space="preserve"> </w:instrText>
          </w:r>
          <w:r w:rsidR="00B76F05">
            <w:fldChar w:fldCharType="separate"/>
          </w:r>
          <w:r w:rsidR="00775FB5">
            <w:rPr>
              <w:rFonts w:hint="eastAsia"/>
              <w:noProof/>
            </w:rPr>
            <w:t xml:space="preserve"> </w:t>
          </w:r>
          <w:r w:rsidR="00775FB5">
            <w:rPr>
              <w:noProof/>
            </w:rPr>
            <w:t>[17]</w:t>
          </w:r>
          <w:r w:rsidR="00B76F05">
            <w:fldChar w:fldCharType="end"/>
          </w:r>
        </w:sdtContent>
      </w:sdt>
      <w:sdt>
        <w:sdtPr>
          <w:rPr>
            <w:rFonts w:hint="eastAsia"/>
          </w:rPr>
          <w:id w:val="-2083673088"/>
          <w:citation/>
        </w:sdtPr>
        <w:sdtContent>
          <w:r w:rsidR="00B76F05">
            <w:fldChar w:fldCharType="begin"/>
          </w:r>
          <w:r w:rsidR="00B76F05">
            <w:instrText xml:space="preserve"> </w:instrText>
          </w:r>
          <w:r w:rsidR="00B76F05">
            <w:rPr>
              <w:rFonts w:hint="eastAsia"/>
            </w:rPr>
            <w:instrText>CITATION SalomonFerrer2012 \l 1041</w:instrText>
          </w:r>
          <w:r w:rsidR="00B76F05">
            <w:instrText xml:space="preserve"> </w:instrText>
          </w:r>
          <w:r w:rsidR="00B76F05">
            <w:fldChar w:fldCharType="separate"/>
          </w:r>
          <w:r w:rsidR="00775FB5">
            <w:rPr>
              <w:rFonts w:hint="eastAsia"/>
              <w:noProof/>
            </w:rPr>
            <w:t xml:space="preserve"> </w:t>
          </w:r>
          <w:r w:rsidR="00775FB5">
            <w:rPr>
              <w:noProof/>
            </w:rPr>
            <w:t>[18]</w:t>
          </w:r>
          <w:r w:rsidR="00B76F05">
            <w:fldChar w:fldCharType="end"/>
          </w:r>
        </w:sdtContent>
      </w:sdt>
      <w:sdt>
        <w:sdtPr>
          <w:rPr>
            <w:rFonts w:hint="eastAsia"/>
          </w:rPr>
          <w:id w:val="-1953852298"/>
          <w:citation/>
        </w:sdtPr>
        <w:sdtContent>
          <w:r w:rsidR="00B76F05">
            <w:fldChar w:fldCharType="begin"/>
          </w:r>
          <w:r w:rsidR="00B76F05">
            <w:instrText xml:space="preserve"> </w:instrText>
          </w:r>
          <w:r w:rsidR="00B76F05">
            <w:rPr>
              <w:rFonts w:hint="eastAsia"/>
            </w:rPr>
            <w:instrText>CITATION Amber \l 1041</w:instrText>
          </w:r>
          <w:r w:rsidR="00B76F05">
            <w:instrText xml:space="preserve"> </w:instrText>
          </w:r>
          <w:r w:rsidR="00B76F05">
            <w:fldChar w:fldCharType="separate"/>
          </w:r>
          <w:r w:rsidR="00775FB5">
            <w:rPr>
              <w:rFonts w:hint="eastAsia"/>
              <w:noProof/>
            </w:rPr>
            <w:t xml:space="preserve"> </w:t>
          </w:r>
          <w:r w:rsidR="00775FB5">
            <w:rPr>
              <w:noProof/>
            </w:rPr>
            <w:t>[19]</w:t>
          </w:r>
          <w:r w:rsidR="00B76F05">
            <w:fldChar w:fldCharType="end"/>
          </w:r>
        </w:sdtContent>
      </w:sdt>
      <w:r w:rsidRPr="00E74C73">
        <w:rPr>
          <w:rFonts w:hint="eastAsia"/>
        </w:rPr>
        <w:t>を用いて実施した。開始構造は、R</w:t>
      </w:r>
      <w:r w:rsidRPr="00E74C73">
        <w:t>osetta</w:t>
      </w:r>
      <w:r w:rsidRPr="00E74C73">
        <w:rPr>
          <w:rFonts w:hint="eastAsia"/>
        </w:rPr>
        <w:t>により緩和したタンパク質構造と、</w:t>
      </w:r>
      <w:proofErr w:type="spellStart"/>
      <w:r w:rsidRPr="00E74C73">
        <w:rPr>
          <w:rFonts w:hint="eastAsia"/>
        </w:rPr>
        <w:t>A</w:t>
      </w:r>
      <w:r w:rsidRPr="00E74C73">
        <w:t>utoDock</w:t>
      </w:r>
      <w:proofErr w:type="spellEnd"/>
      <w:r w:rsidRPr="00E74C73">
        <w:t xml:space="preserve"> Vina</w:t>
      </w:r>
      <w:r w:rsidRPr="00E74C73">
        <w:rPr>
          <w:rFonts w:hint="eastAsia"/>
        </w:rPr>
        <w:t>によるドッキング計算で最安定と予測されたタンパク質-基質複合体構造を選択した。複合体計算における基質のセルロース鎖は、水素以外の原子に位置制約をかけ、疑似的にセルロース結晶の表面として扱った。</w:t>
      </w:r>
    </w:p>
    <w:p w14:paraId="297DEBCF" w14:textId="77777777" w:rsidR="00E74C73" w:rsidRPr="00E74C73" w:rsidRDefault="00E74C73" w:rsidP="008006DD">
      <w:pPr>
        <w:pStyle w:val="ad"/>
        <w:ind w:firstLine="211"/>
      </w:pPr>
    </w:p>
    <w:p w14:paraId="5ECC2F6D" w14:textId="1FEC1161" w:rsidR="00E74C73" w:rsidRDefault="00E74C73" w:rsidP="008006DD">
      <w:pPr>
        <w:pStyle w:val="ad"/>
        <w:ind w:firstLine="211"/>
      </w:pPr>
      <w:r w:rsidRPr="00E74C73">
        <w:rPr>
          <w:rFonts w:hint="eastAsia"/>
        </w:rPr>
        <w:t>得られたトラジェクトリについて、セルロース結晶の配置を一致させるようにアラインメントし、時間経過によるセルロース結晶面上でのタンパク質重心の移動の様子をプロットした結果を</w:t>
      </w:r>
      <w:r w:rsidRPr="00E74C73">
        <w:fldChar w:fldCharType="begin"/>
      </w:r>
      <w:r w:rsidRPr="00E74C73">
        <w:instrText xml:space="preserve"> </w:instrText>
      </w:r>
      <w:r w:rsidRPr="00E74C73">
        <w:rPr>
          <w:rFonts w:hint="eastAsia"/>
        </w:rPr>
        <w:instrText>REF _Ref117868760 \h</w:instrText>
      </w:r>
      <w:r w:rsidRPr="00E74C73">
        <w:instrText xml:space="preserve"> </w:instrText>
      </w:r>
      <w:r w:rsidRPr="00E74C73">
        <w:fldChar w:fldCharType="separate"/>
      </w:r>
      <w:r w:rsidR="00570C0B">
        <w:t>図</w:t>
      </w:r>
      <w:r w:rsidR="00570C0B">
        <w:rPr>
          <w:noProof/>
        </w:rPr>
        <w:t>26</w:t>
      </w:r>
      <w:r w:rsidRPr="00E74C73">
        <w:fldChar w:fldCharType="end"/>
      </w:r>
      <w:r w:rsidRPr="00E74C73">
        <w:rPr>
          <w:rFonts w:hint="eastAsia"/>
        </w:rPr>
        <w:t>に示す。黒点はトラジェクトリのクラスタリングによって得られた代表構造をプロットしたものである。タンパク質がセルロース結晶面上を時々飛び移るように移動していることがわかる。</w:t>
      </w:r>
    </w:p>
    <w:p w14:paraId="79FED1F5" w14:textId="77777777" w:rsidR="00CB03B7" w:rsidRDefault="00CB03B7" w:rsidP="008006DD">
      <w:pPr>
        <w:pStyle w:val="ad"/>
        <w:ind w:firstLine="211"/>
      </w:pPr>
    </w:p>
    <w:p w14:paraId="39AE3362" w14:textId="65650D44" w:rsidR="00CB03B7" w:rsidRDefault="00E74C73" w:rsidP="008006DD">
      <w:pPr>
        <w:pStyle w:val="ad"/>
        <w:ind w:firstLine="211"/>
      </w:pPr>
      <w:r w:rsidRPr="00E74C73">
        <w:rPr>
          <w:rFonts w:hint="eastAsia"/>
        </w:rPr>
        <w:t>また本研究では、タンパク質単体の構造安定性、およびタンパク質-基質複合体の結合性を評価するため、</w:t>
      </w:r>
      <w:r w:rsidR="007E5BAE">
        <w:t>M</w:t>
      </w:r>
      <w:r w:rsidR="007E5BAE" w:rsidRPr="007E5BAE">
        <w:t xml:space="preserve">olecular </w:t>
      </w:r>
      <w:r w:rsidR="007E5BAE">
        <w:t>M</w:t>
      </w:r>
      <w:r w:rsidR="007E5BAE" w:rsidRPr="007E5BAE">
        <w:t>echanics</w:t>
      </w:r>
      <w:r w:rsidR="007E5BAE">
        <w:t xml:space="preserve"> </w:t>
      </w:r>
      <w:r w:rsidR="007E5BAE" w:rsidRPr="007E5BAE">
        <w:t xml:space="preserve">Poisson–Boltzmann </w:t>
      </w:r>
      <w:r w:rsidR="007E5BAE">
        <w:t>S</w:t>
      </w:r>
      <w:r w:rsidR="007E5BAE" w:rsidRPr="007E5BAE">
        <w:t xml:space="preserve">urface </w:t>
      </w:r>
      <w:r w:rsidR="007E5BAE">
        <w:t>A</w:t>
      </w:r>
      <w:r w:rsidR="007E5BAE" w:rsidRPr="007E5BAE">
        <w:t>rea</w:t>
      </w:r>
      <w:r w:rsidR="0079066E">
        <w:rPr>
          <w:rFonts w:hint="eastAsia"/>
        </w:rPr>
        <w:t>（</w:t>
      </w:r>
      <w:r w:rsidR="0079066E" w:rsidRPr="00E74C73">
        <w:rPr>
          <w:rFonts w:hint="eastAsia"/>
        </w:rPr>
        <w:t>M</w:t>
      </w:r>
      <w:r w:rsidR="0079066E" w:rsidRPr="00E74C73">
        <w:t>M-PBSA</w:t>
      </w:r>
      <w:r w:rsidR="0079066E">
        <w:rPr>
          <w:rFonts w:hint="eastAsia"/>
        </w:rPr>
        <w:t>）</w:t>
      </w:r>
      <w:r w:rsidR="00204B47">
        <w:rPr>
          <w:rFonts w:hint="eastAsia"/>
        </w:rPr>
        <w:t>法</w:t>
      </w:r>
      <w:r w:rsidRPr="00E74C73">
        <w:rPr>
          <w:rFonts w:hint="eastAsia"/>
        </w:rPr>
        <w:t>を用いて自由エネルギーを計算する方法を検証した。タンパク質単体のM</w:t>
      </w:r>
      <w:r w:rsidRPr="00E74C73">
        <w:t>M-PBSA</w:t>
      </w:r>
      <w:r w:rsidRPr="00E74C73">
        <w:rPr>
          <w:rFonts w:hint="eastAsia"/>
        </w:rPr>
        <w:t>自由エネルギーとR</w:t>
      </w:r>
      <w:r w:rsidRPr="00E74C73">
        <w:t>osetta Cartesian DDG</w:t>
      </w:r>
      <w:r w:rsidRPr="00E74C73">
        <w:rPr>
          <w:rFonts w:hint="eastAsia"/>
        </w:rPr>
        <w:t>スコアの比較、および複合体のM</w:t>
      </w:r>
      <w:r w:rsidRPr="00E74C73">
        <w:t>M-PBSA</w:t>
      </w:r>
      <w:r w:rsidRPr="00E74C73">
        <w:rPr>
          <w:rFonts w:hint="eastAsia"/>
        </w:rPr>
        <w:t>自由エネルギーと</w:t>
      </w:r>
      <w:proofErr w:type="spellStart"/>
      <w:r w:rsidRPr="00E74C73">
        <w:rPr>
          <w:rFonts w:hint="eastAsia"/>
        </w:rPr>
        <w:t>A</w:t>
      </w:r>
      <w:r w:rsidRPr="00E74C73">
        <w:t>utoDock</w:t>
      </w:r>
      <w:proofErr w:type="spellEnd"/>
      <w:r w:rsidRPr="00E74C73">
        <w:t xml:space="preserve"> Vina</w:t>
      </w:r>
      <w:r w:rsidRPr="00E74C73">
        <w:rPr>
          <w:rFonts w:hint="eastAsia"/>
        </w:rPr>
        <w:t>スコアの比較結果を</w:t>
      </w:r>
      <w:r w:rsidRPr="00E74C73">
        <w:fldChar w:fldCharType="begin"/>
      </w:r>
      <w:r w:rsidRPr="00E74C73">
        <w:instrText xml:space="preserve"> </w:instrText>
      </w:r>
      <w:r w:rsidRPr="00E74C73">
        <w:rPr>
          <w:rFonts w:hint="eastAsia"/>
        </w:rPr>
        <w:instrText>REF _Ref117868982 \h</w:instrText>
      </w:r>
      <w:r w:rsidRPr="00E74C73">
        <w:instrText xml:space="preserve"> </w:instrText>
      </w:r>
      <w:r w:rsidRPr="00E74C73">
        <w:fldChar w:fldCharType="separate"/>
      </w:r>
      <w:r w:rsidR="00570C0B">
        <w:t>図</w:t>
      </w:r>
      <w:r w:rsidR="00570C0B">
        <w:rPr>
          <w:noProof/>
        </w:rPr>
        <w:t>27</w:t>
      </w:r>
      <w:r w:rsidRPr="00E74C73">
        <w:fldChar w:fldCharType="end"/>
      </w:r>
      <w:r w:rsidRPr="00E74C73">
        <w:rPr>
          <w:rFonts w:hint="eastAsia"/>
        </w:rPr>
        <w:t>に示す。単体のM</w:t>
      </w:r>
      <w:r w:rsidRPr="00E74C73">
        <w:t>M-PBSA</w:t>
      </w:r>
      <w:r w:rsidRPr="00E74C73">
        <w:rPr>
          <w:rFonts w:hint="eastAsia"/>
        </w:rPr>
        <w:t>とC</w:t>
      </w:r>
      <w:r w:rsidRPr="00E74C73">
        <w:t>artesian DDG</w:t>
      </w:r>
      <w:r w:rsidRPr="00E74C73">
        <w:rPr>
          <w:rFonts w:hint="eastAsia"/>
        </w:rPr>
        <w:t>は多少の相関が見られるのに対し、複合体のM</w:t>
      </w:r>
      <w:r w:rsidRPr="00E74C73">
        <w:t>M-PBSA</w:t>
      </w:r>
      <w:r w:rsidRPr="00E74C73">
        <w:rPr>
          <w:rFonts w:hint="eastAsia"/>
        </w:rPr>
        <w:t>と</w:t>
      </w:r>
      <w:proofErr w:type="spellStart"/>
      <w:r w:rsidRPr="00E74C73">
        <w:rPr>
          <w:rFonts w:hint="eastAsia"/>
        </w:rPr>
        <w:t>A</w:t>
      </w:r>
      <w:r w:rsidRPr="00E74C73">
        <w:t>utoDock</w:t>
      </w:r>
      <w:proofErr w:type="spellEnd"/>
      <w:r w:rsidRPr="00E74C73">
        <w:t xml:space="preserve"> Vina</w:t>
      </w:r>
      <w:r w:rsidRPr="00E74C73">
        <w:rPr>
          <w:rFonts w:hint="eastAsia"/>
        </w:rPr>
        <w:t>は相関が見られない結果となった。</w:t>
      </w:r>
    </w:p>
    <w:p w14:paraId="20BFB28B" w14:textId="77777777" w:rsidR="00CB03B7" w:rsidRDefault="00CB03B7" w:rsidP="00CB03B7">
      <w:pPr>
        <w:snapToGrid/>
        <w:spacing w:line="240" w:lineRule="auto"/>
        <w:jc w:val="left"/>
      </w:pPr>
    </w:p>
    <w:p w14:paraId="75314DB1" w14:textId="77777777" w:rsidR="00CB03B7" w:rsidRPr="00E74C73" w:rsidRDefault="00CB03B7" w:rsidP="00CB03B7">
      <w:pPr>
        <w:pStyle w:val="af7"/>
      </w:pPr>
      <w:r>
        <w:rPr>
          <w:noProof/>
        </w:rPr>
        <w:lastRenderedPageBreak/>
        <w:drawing>
          <wp:inline distT="0" distB="0" distL="0" distR="0" wp14:anchorId="32E5A9ED" wp14:editId="2FB4A890">
            <wp:extent cx="6134735" cy="1945640"/>
            <wp:effectExtent l="0" t="0" r="0" b="0"/>
            <wp:docPr id="26"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4735" cy="1945640"/>
                    </a:xfrm>
                    <a:prstGeom prst="rect">
                      <a:avLst/>
                    </a:prstGeom>
                    <a:noFill/>
                    <a:ln>
                      <a:noFill/>
                    </a:ln>
                  </pic:spPr>
                </pic:pic>
              </a:graphicData>
            </a:graphic>
          </wp:inline>
        </w:drawing>
      </w:r>
    </w:p>
    <w:p w14:paraId="7F7E7F46" w14:textId="3067E2A7" w:rsidR="00CB03B7" w:rsidRPr="00E74C73" w:rsidRDefault="00CB03B7" w:rsidP="00CB03B7">
      <w:pPr>
        <w:pStyle w:val="af1"/>
        <w:ind w:left="845" w:right="845"/>
      </w:pPr>
      <w:bookmarkStart w:id="37" w:name="_Ref117868760"/>
      <w:r>
        <w:t>図</w:t>
      </w:r>
      <w:fldSimple w:instr=" SEQ 図 \* ARABIC ">
        <w:r w:rsidR="00C43572">
          <w:rPr>
            <w:noProof/>
          </w:rPr>
          <w:t>26</w:t>
        </w:r>
      </w:fldSimple>
      <w:bookmarkEnd w:id="37"/>
      <w:r>
        <w:t xml:space="preserve">　</w:t>
      </w:r>
      <w:r w:rsidRPr="00E74C73">
        <w:rPr>
          <w:rFonts w:hint="eastAsia"/>
        </w:rPr>
        <w:t>トラジェクトリの各時刻とクラスタリングによる代表構造における、タンパク質重心の基質に対する位置のプロット。</w:t>
      </w:r>
      <w:r w:rsidRPr="00E74C73">
        <w:t>X</w:t>
      </w:r>
      <w:r w:rsidRPr="00E74C73">
        <w:rPr>
          <w:rFonts w:hint="eastAsia"/>
        </w:rPr>
        <w:t>軸はセルロース結晶の鎖内方向を、Y軸は面内鎖間方向を、Z軸は面間方向を表す。</w:t>
      </w:r>
    </w:p>
    <w:p w14:paraId="7FDEC886" w14:textId="77777777" w:rsidR="00CB03B7" w:rsidRPr="00CB03B7" w:rsidRDefault="00CB03B7" w:rsidP="008006DD">
      <w:pPr>
        <w:pStyle w:val="ad"/>
        <w:ind w:firstLine="211"/>
      </w:pPr>
    </w:p>
    <w:p w14:paraId="2CE7C582" w14:textId="77340889" w:rsidR="00E74C73" w:rsidRPr="00E74C73" w:rsidRDefault="00E76F07" w:rsidP="009029E2">
      <w:pPr>
        <w:pStyle w:val="af7"/>
      </w:pPr>
      <w:r>
        <w:rPr>
          <w:noProof/>
        </w:rPr>
        <w:drawing>
          <wp:inline distT="0" distB="0" distL="0" distR="0" wp14:anchorId="316785A3" wp14:editId="54FCE6B6">
            <wp:extent cx="2815504" cy="25200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5504" cy="2520000"/>
                    </a:xfrm>
                    <a:prstGeom prst="rect">
                      <a:avLst/>
                    </a:prstGeom>
                    <a:noFill/>
                    <a:ln>
                      <a:noFill/>
                    </a:ln>
                  </pic:spPr>
                </pic:pic>
              </a:graphicData>
            </a:graphic>
          </wp:inline>
        </w:drawing>
      </w:r>
      <w:r>
        <w:rPr>
          <w:noProof/>
        </w:rPr>
        <w:drawing>
          <wp:inline distT="0" distB="0" distL="0" distR="0" wp14:anchorId="7DFE9EBC" wp14:editId="47640E18">
            <wp:extent cx="2662572" cy="2520000"/>
            <wp:effectExtent l="0" t="0" r="4445"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2572" cy="2520000"/>
                    </a:xfrm>
                    <a:prstGeom prst="rect">
                      <a:avLst/>
                    </a:prstGeom>
                    <a:noFill/>
                    <a:ln>
                      <a:noFill/>
                    </a:ln>
                  </pic:spPr>
                </pic:pic>
              </a:graphicData>
            </a:graphic>
          </wp:inline>
        </w:drawing>
      </w:r>
    </w:p>
    <w:p w14:paraId="5290D91A" w14:textId="58DC6AE1" w:rsidR="00E74C73" w:rsidRPr="00E74C73" w:rsidRDefault="00A553CD" w:rsidP="00E74C73">
      <w:pPr>
        <w:pStyle w:val="af1"/>
        <w:ind w:left="845" w:right="845"/>
      </w:pPr>
      <w:bookmarkStart w:id="38" w:name="_Ref117868982"/>
      <w:r>
        <w:t>図</w:t>
      </w:r>
      <w:r w:rsidR="00000000">
        <w:fldChar w:fldCharType="begin"/>
      </w:r>
      <w:r w:rsidR="00000000">
        <w:instrText xml:space="preserve"> SEQ 図 \* ARABIC </w:instrText>
      </w:r>
      <w:r w:rsidR="00000000">
        <w:fldChar w:fldCharType="separate"/>
      </w:r>
      <w:r w:rsidR="00C43572">
        <w:rPr>
          <w:noProof/>
        </w:rPr>
        <w:t>27</w:t>
      </w:r>
      <w:r w:rsidR="00000000">
        <w:rPr>
          <w:noProof/>
        </w:rPr>
        <w:fldChar w:fldCharType="end"/>
      </w:r>
      <w:bookmarkEnd w:id="38"/>
      <w:r>
        <w:t xml:space="preserve">　</w:t>
      </w:r>
      <w:r w:rsidR="00E74C73" w:rsidRPr="00E74C73">
        <w:rPr>
          <w:rFonts w:hint="eastAsia"/>
        </w:rPr>
        <w:t>タンパク質単体のM</w:t>
      </w:r>
      <w:r w:rsidR="00E74C73" w:rsidRPr="00E74C73">
        <w:t>M-PBSA</w:t>
      </w:r>
      <w:r w:rsidR="00E74C73" w:rsidRPr="00E74C73">
        <w:rPr>
          <w:rFonts w:hint="eastAsia"/>
        </w:rPr>
        <w:t>自由エネルギーとR</w:t>
      </w:r>
      <w:r w:rsidR="00E74C73" w:rsidRPr="00E74C73">
        <w:t>osetta Cartesian DDG</w:t>
      </w:r>
      <w:r w:rsidR="00E74C73" w:rsidRPr="00E74C73">
        <w:rPr>
          <w:rFonts w:hint="eastAsia"/>
        </w:rPr>
        <w:t>スコアの比較、および複合体のM</w:t>
      </w:r>
      <w:r w:rsidR="00E74C73" w:rsidRPr="00E74C73">
        <w:t>M-PBSA</w:t>
      </w:r>
      <w:r w:rsidR="00E74C73" w:rsidRPr="00E74C73">
        <w:rPr>
          <w:rFonts w:hint="eastAsia"/>
        </w:rPr>
        <w:t>自由エネルギーと</w:t>
      </w:r>
      <w:proofErr w:type="spellStart"/>
      <w:r w:rsidR="00E74C73" w:rsidRPr="00E74C73">
        <w:rPr>
          <w:rFonts w:hint="eastAsia"/>
        </w:rPr>
        <w:t>A</w:t>
      </w:r>
      <w:r w:rsidR="00E74C73" w:rsidRPr="00E74C73">
        <w:t>utoDock</w:t>
      </w:r>
      <w:proofErr w:type="spellEnd"/>
      <w:r w:rsidR="00E74C73" w:rsidRPr="00E74C73">
        <w:t xml:space="preserve"> Vina</w:t>
      </w:r>
      <w:r w:rsidR="00E74C73" w:rsidRPr="00E74C73">
        <w:rPr>
          <w:rFonts w:hint="eastAsia"/>
        </w:rPr>
        <w:t>スコアの比較</w:t>
      </w:r>
    </w:p>
    <w:p w14:paraId="19E5A239" w14:textId="77777777" w:rsidR="00E74C73" w:rsidRPr="00E74C73" w:rsidRDefault="00E74C73" w:rsidP="008006DD">
      <w:pPr>
        <w:pStyle w:val="ad"/>
        <w:ind w:firstLine="211"/>
      </w:pPr>
    </w:p>
    <w:p w14:paraId="198D2E24" w14:textId="77777777" w:rsidR="00E74C73" w:rsidRPr="00E74C73" w:rsidRDefault="00E74C73" w:rsidP="008006DD">
      <w:pPr>
        <w:pStyle w:val="ad"/>
        <w:ind w:firstLine="211"/>
      </w:pPr>
      <w:r w:rsidRPr="00E74C73">
        <w:rPr>
          <w:rFonts w:hint="eastAsia"/>
        </w:rPr>
        <w:t>M</w:t>
      </w:r>
      <w:r w:rsidRPr="00E74C73">
        <w:t>D</w:t>
      </w:r>
      <w:r w:rsidRPr="00E74C73">
        <w:rPr>
          <w:rFonts w:hint="eastAsia"/>
        </w:rPr>
        <w:t>計算及びM</w:t>
      </w:r>
      <w:r w:rsidRPr="00E74C73">
        <w:t>M-PBSA</w:t>
      </w:r>
      <w:r w:rsidRPr="00E74C73">
        <w:rPr>
          <w:rFonts w:hint="eastAsia"/>
        </w:rPr>
        <w:t>はC</w:t>
      </w:r>
      <w:r w:rsidRPr="00E74C73">
        <w:t>artesian DDG</w:t>
      </w:r>
      <w:r w:rsidRPr="00E74C73">
        <w:rPr>
          <w:rFonts w:hint="eastAsia"/>
        </w:rPr>
        <w:t>や</w:t>
      </w:r>
      <w:proofErr w:type="spellStart"/>
      <w:r w:rsidRPr="00E74C73">
        <w:rPr>
          <w:rFonts w:hint="eastAsia"/>
        </w:rPr>
        <w:t>A</w:t>
      </w:r>
      <w:r w:rsidRPr="00E74C73">
        <w:t>utoDock</w:t>
      </w:r>
      <w:proofErr w:type="spellEnd"/>
      <w:r w:rsidRPr="00E74C73">
        <w:t xml:space="preserve"> Vina</w:t>
      </w:r>
      <w:r w:rsidRPr="00E74C73">
        <w:rPr>
          <w:rFonts w:hint="eastAsia"/>
        </w:rPr>
        <w:t>と比較するとより物理化学的な手法で自由エネルギーを計算するため、より精度の良い結果が出ることが期待されるが、シミュレーションの妥当性の検証は容易でなく、RMSDなどの指標により各原子の移動度合を定量化したり、結果を動画として確認したりしながら判断する必要がある点が課題である。また、比較的手軽にMD計算を扱えるように世の中の計算機環境やソフトウェア環境は整いつつあるものの、精度良く計算するためにかかる時間は依然として長く、多数の候補配列の評価やスクリーニングに用いるにはやはり難しい。M</w:t>
      </w:r>
      <w:r w:rsidRPr="00E74C73">
        <w:t>D</w:t>
      </w:r>
      <w:r w:rsidRPr="00E74C73">
        <w:rPr>
          <w:rFonts w:hint="eastAsia"/>
        </w:rPr>
        <w:t>計算の結果を機械学習で予測することで計算時間を短縮する方法も考えられるが、実験と良く相関するような学習対象の計算値を得るために計算条件の試行錯誤が必要である。</w:t>
      </w:r>
    </w:p>
    <w:p w14:paraId="582FCEDA" w14:textId="72C04BF4" w:rsidR="00CB03B7" w:rsidRDefault="00CB03B7">
      <w:pPr>
        <w:snapToGrid/>
        <w:spacing w:line="240" w:lineRule="auto"/>
        <w:jc w:val="left"/>
      </w:pPr>
      <w:r>
        <w:br w:type="page"/>
      </w:r>
    </w:p>
    <w:p w14:paraId="4BFA8050" w14:textId="77777777" w:rsidR="00E74C73" w:rsidRPr="00E74C73" w:rsidRDefault="00E74C73" w:rsidP="00E74C73">
      <w:pPr>
        <w:pStyle w:val="3"/>
      </w:pPr>
      <w:bookmarkStart w:id="39" w:name="_Ref119426327"/>
      <w:r w:rsidRPr="00E74C73">
        <w:rPr>
          <w:rFonts w:hint="eastAsia"/>
        </w:rPr>
        <w:lastRenderedPageBreak/>
        <w:t>構造・配列特徴抽出技術</w:t>
      </w:r>
      <w:bookmarkEnd w:id="39"/>
    </w:p>
    <w:p w14:paraId="64195746" w14:textId="11303C2C" w:rsidR="00E74C73" w:rsidRPr="00E74C73" w:rsidRDefault="00E74C73" w:rsidP="008006DD">
      <w:pPr>
        <w:pStyle w:val="ad"/>
        <w:ind w:firstLine="211"/>
      </w:pPr>
      <w:r w:rsidRPr="00E74C73">
        <w:rPr>
          <w:rFonts w:hint="eastAsia"/>
        </w:rPr>
        <w:t>本項の目的は、机上評価とは別に、セルロース分解酵素、特にC</w:t>
      </w:r>
      <w:r w:rsidRPr="00E74C73">
        <w:t>BD</w:t>
      </w:r>
      <w:r w:rsidRPr="00E74C73">
        <w:rPr>
          <w:rFonts w:hint="eastAsia"/>
        </w:rPr>
        <w:t>の配列・構造データに共通する特徴を抽出することである。この共通特徴は、変異体探索で制約として課すことで、有望な候補配列をより効率的に得ることが期待できる。</w:t>
      </w:r>
    </w:p>
    <w:p w14:paraId="3B360CF2" w14:textId="77777777" w:rsidR="00E74C73" w:rsidRPr="00E74C73" w:rsidRDefault="00E74C73" w:rsidP="008006DD">
      <w:pPr>
        <w:pStyle w:val="ad"/>
        <w:ind w:firstLine="211"/>
      </w:pPr>
    </w:p>
    <w:p w14:paraId="239B64B3" w14:textId="77777777" w:rsidR="00E74C73" w:rsidRPr="00E74C73" w:rsidRDefault="00E74C73" w:rsidP="00E74C73">
      <w:pPr>
        <w:pStyle w:val="4"/>
      </w:pPr>
      <w:r w:rsidRPr="00E74C73">
        <w:rPr>
          <w:rFonts w:hint="eastAsia"/>
        </w:rPr>
        <w:t>PDBデータを用いた構造特徴抽出</w:t>
      </w:r>
    </w:p>
    <w:p w14:paraId="1B72F721" w14:textId="3879950E" w:rsidR="00E74C73" w:rsidRPr="00E74C73" w:rsidRDefault="00E74C73" w:rsidP="008006DD">
      <w:pPr>
        <w:pStyle w:val="ad"/>
        <w:ind w:firstLine="211"/>
      </w:pPr>
      <w:r w:rsidRPr="00E74C73">
        <w:rPr>
          <w:rFonts w:hint="eastAsia"/>
        </w:rPr>
        <w:t>本検討は、PDBなどのパブリックデータベース（D</w:t>
      </w:r>
      <w:r w:rsidRPr="00E74C73">
        <w:t>B</w:t>
      </w:r>
      <w:r w:rsidRPr="00E74C73">
        <w:rPr>
          <w:rFonts w:hint="eastAsia"/>
        </w:rPr>
        <w:t>）で公開されている構造データを使用し、タンパク質の構造に共通する特徴を抽出する技術を検討した。</w:t>
      </w:r>
      <w:r w:rsidR="00E349A7">
        <w:fldChar w:fldCharType="begin"/>
      </w:r>
      <w:r w:rsidR="00E349A7">
        <w:instrText xml:space="preserve"> </w:instrText>
      </w:r>
      <w:r w:rsidR="00E349A7">
        <w:rPr>
          <w:rFonts w:hint="eastAsia"/>
        </w:rPr>
        <w:instrText>REF _Ref118980972 \h</w:instrText>
      </w:r>
      <w:r w:rsidR="00E349A7">
        <w:instrText xml:space="preserve"> </w:instrText>
      </w:r>
      <w:r w:rsidR="00E349A7">
        <w:fldChar w:fldCharType="separate"/>
      </w:r>
      <w:r w:rsidR="00570C0B">
        <w:rPr>
          <w:rFonts w:hint="eastAsia"/>
        </w:rPr>
        <w:t>図</w:t>
      </w:r>
      <w:r w:rsidR="00570C0B">
        <w:rPr>
          <w:noProof/>
        </w:rPr>
        <w:t>28</w:t>
      </w:r>
      <w:r w:rsidR="00E349A7">
        <w:fldChar w:fldCharType="end"/>
      </w:r>
      <w:r w:rsidRPr="00E74C73">
        <w:rPr>
          <w:rFonts w:hint="eastAsia"/>
        </w:rPr>
        <w:t>にD</w:t>
      </w:r>
      <w:r w:rsidRPr="00E74C73">
        <w:t>B</w:t>
      </w:r>
      <w:r w:rsidRPr="00E74C73">
        <w:rPr>
          <w:rFonts w:hint="eastAsia"/>
        </w:rPr>
        <w:t>からの構造特徴抽出の概要を示す。コンタクトマップやラマチャンドランマップなど、構造情報を2次元画像で表現し、この画像の中から有用かつ最小な特徴部位を抽出することを目的とする。</w:t>
      </w:r>
    </w:p>
    <w:p w14:paraId="247F6722" w14:textId="77777777" w:rsidR="00E74C73" w:rsidRPr="00E74C73" w:rsidRDefault="00E74C73" w:rsidP="008006DD">
      <w:pPr>
        <w:pStyle w:val="ad"/>
        <w:ind w:firstLine="211"/>
      </w:pPr>
    </w:p>
    <w:p w14:paraId="46A45B64" w14:textId="77777777" w:rsidR="00E74C73" w:rsidRPr="00E74C73" w:rsidRDefault="00E74C73" w:rsidP="008006DD">
      <w:pPr>
        <w:pStyle w:val="ad"/>
        <w:ind w:firstLine="211"/>
      </w:pPr>
      <w:r w:rsidRPr="00E74C73">
        <w:rPr>
          <w:rFonts w:hint="eastAsia"/>
        </w:rPr>
        <w:t>具体的な方法について記述する。まず、各画像にタンパク質の種類などのラベルを割り当てた画像分類タスクを考え、画像分類タスクを解く分類モデルを学習させる。ここで、画像はそのままではなく、一部をマスキングした画像を使用する。いくつかのマスクパターンを用意し、各マスクに対する分類精度を計算すれば、どのパターンのマスクが分類精度に寄与する／不要であるのかが判断できる。さらに、画像上のマスク位置の標準偏差とマスクの広さをペナルティとし、分類精度に加算することで、分類精度への影響度が薄い冗長な部分が除外されるため、画像上にマスク範囲が散らばる効果が緩和されると同時に、マスク範囲が小さくなる効果が期待される。したがって、分類精度を落とさずに、マスク範囲を最小にするようなマスクパターンを得る最適化問題を解けば、有用かつ最小な特徴部位を抽出することができる。</w:t>
      </w:r>
    </w:p>
    <w:p w14:paraId="2A52F594" w14:textId="77777777" w:rsidR="00E74C73" w:rsidRPr="00E74C73" w:rsidRDefault="00E74C73" w:rsidP="008006DD">
      <w:pPr>
        <w:pStyle w:val="ad"/>
        <w:ind w:firstLine="211"/>
      </w:pPr>
    </w:p>
    <w:p w14:paraId="4BA3F7F8" w14:textId="064E2205" w:rsidR="00E74C73" w:rsidRPr="00E74C73" w:rsidRDefault="00E74C73" w:rsidP="008006DD">
      <w:pPr>
        <w:pStyle w:val="ad"/>
        <w:ind w:firstLine="211"/>
      </w:pPr>
      <w:r w:rsidRPr="00E74C73">
        <w:rPr>
          <w:rFonts w:hint="eastAsia"/>
        </w:rPr>
        <w:t>セルラーゼの構造特徴抽出の問題に適用した。このために、セルラーゼ／アミラーゼの分類タスクを深層学習で解くモデルを作成した。構造特徴は、</w:t>
      </w:r>
      <w:r w:rsidR="00E349A7">
        <w:fldChar w:fldCharType="begin"/>
      </w:r>
      <w:r w:rsidR="00E349A7">
        <w:instrText xml:space="preserve"> </w:instrText>
      </w:r>
      <w:r w:rsidR="00E349A7">
        <w:rPr>
          <w:rFonts w:hint="eastAsia"/>
        </w:rPr>
        <w:instrText>REF _Ref118980982 \h</w:instrText>
      </w:r>
      <w:r w:rsidR="00E349A7">
        <w:instrText xml:space="preserve"> </w:instrText>
      </w:r>
      <w:r w:rsidR="00E349A7">
        <w:fldChar w:fldCharType="separate"/>
      </w:r>
      <w:r w:rsidR="00570C0B">
        <w:rPr>
          <w:rFonts w:hint="eastAsia"/>
        </w:rPr>
        <w:t>図</w:t>
      </w:r>
      <w:r w:rsidR="00570C0B">
        <w:rPr>
          <w:noProof/>
        </w:rPr>
        <w:t>29</w:t>
      </w:r>
      <w:r w:rsidR="00E349A7">
        <w:fldChar w:fldCharType="end"/>
      </w:r>
      <w:r w:rsidRPr="00E74C73">
        <w:rPr>
          <w:rFonts w:hint="eastAsia"/>
        </w:rPr>
        <w:t>に示す方法で、各構造データについて、タンパク質の立体構造上の位置とアミノ酸の組成をマッピングした画像を使用した。具体的には、立体構造上で、半径が等間隔の</w:t>
      </w:r>
      <w:r w:rsidRPr="00E74C73">
        <w:t>10</w:t>
      </w:r>
      <w:r w:rsidRPr="00E74C73">
        <w:rPr>
          <w:rFonts w:hint="eastAsia"/>
        </w:rPr>
        <w:t>個の球殻に分割し、その球殻内に含まれるアミノ酸の組成を計算した。モデリングの詳細は過去の成果報告書</w:t>
      </w:r>
      <w:sdt>
        <w:sdtPr>
          <w:rPr>
            <w:rFonts w:hint="eastAsia"/>
          </w:rPr>
          <w:id w:val="-615139335"/>
          <w:citation/>
        </w:sdtPr>
        <w:sdtContent>
          <w:r w:rsidR="00CE40A6">
            <w:fldChar w:fldCharType="begin"/>
          </w:r>
          <w:r w:rsidR="00CE40A6">
            <w:instrText xml:space="preserve"> </w:instrText>
          </w:r>
          <w:r w:rsidR="00CE40A6">
            <w:rPr>
              <w:rFonts w:hint="eastAsia"/>
            </w:rPr>
            <w:instrText>CITATION 中林2020 \l 1041</w:instrText>
          </w:r>
          <w:r w:rsidR="00CE40A6">
            <w:instrText xml:space="preserve"> </w:instrText>
          </w:r>
          <w:r w:rsidR="00CE40A6">
            <w:fldChar w:fldCharType="separate"/>
          </w:r>
          <w:r w:rsidR="00775FB5">
            <w:rPr>
              <w:rFonts w:hint="eastAsia"/>
              <w:noProof/>
            </w:rPr>
            <w:t xml:space="preserve"> </w:t>
          </w:r>
          <w:r w:rsidR="00775FB5">
            <w:rPr>
              <w:noProof/>
            </w:rPr>
            <w:t>[1]</w:t>
          </w:r>
          <w:r w:rsidR="00CE40A6">
            <w:fldChar w:fldCharType="end"/>
          </w:r>
        </w:sdtContent>
      </w:sdt>
      <w:r w:rsidRPr="00E74C73">
        <w:rPr>
          <w:rFonts w:hint="eastAsia"/>
        </w:rPr>
        <w:t>を参照されたい。また、遺伝的アルゴリズムを用いて、画像のマスキングと分類精度の評価を繰り返すことで、マスク範囲を最適化した。</w:t>
      </w:r>
    </w:p>
    <w:p w14:paraId="6C6CD0B0" w14:textId="77777777" w:rsidR="00E74C73" w:rsidRPr="00E74C73" w:rsidRDefault="00E74C73" w:rsidP="008006DD">
      <w:pPr>
        <w:pStyle w:val="ad"/>
        <w:ind w:firstLine="211"/>
      </w:pPr>
    </w:p>
    <w:p w14:paraId="144C2D45" w14:textId="65F8EEF9" w:rsidR="00A746D5" w:rsidRDefault="00E74C73" w:rsidP="008006DD">
      <w:pPr>
        <w:pStyle w:val="ad"/>
        <w:ind w:firstLine="211"/>
      </w:pPr>
      <w:r w:rsidRPr="00E74C73">
        <w:rPr>
          <w:rFonts w:hint="eastAsia"/>
        </w:rPr>
        <w:t>抽出した構造特徴の結果を</w:t>
      </w:r>
      <w:r w:rsidR="00E349A7">
        <w:fldChar w:fldCharType="begin"/>
      </w:r>
      <w:r w:rsidR="00E349A7">
        <w:instrText xml:space="preserve"> </w:instrText>
      </w:r>
      <w:r w:rsidR="00E349A7">
        <w:rPr>
          <w:rFonts w:hint="eastAsia"/>
        </w:rPr>
        <w:instrText>REF _Ref118980988 \h</w:instrText>
      </w:r>
      <w:r w:rsidR="00E349A7">
        <w:instrText xml:space="preserve"> </w:instrText>
      </w:r>
      <w:r w:rsidR="00E349A7">
        <w:fldChar w:fldCharType="separate"/>
      </w:r>
      <w:r w:rsidR="00570C0B">
        <w:rPr>
          <w:rFonts w:hint="eastAsia"/>
        </w:rPr>
        <w:t>図</w:t>
      </w:r>
      <w:r w:rsidR="00570C0B">
        <w:rPr>
          <w:noProof/>
        </w:rPr>
        <w:t>30</w:t>
      </w:r>
      <w:r w:rsidR="00E349A7">
        <w:fldChar w:fldCharType="end"/>
      </w:r>
      <w:r w:rsidRPr="00E74C73">
        <w:rPr>
          <w:rFonts w:hint="eastAsia"/>
        </w:rPr>
        <w:t>に示す。抽出した構造特徴は、元の画像の一部を覆っているが、分類精度が劣化しないものが得られた。</w:t>
      </w:r>
      <w:r w:rsidR="00A746D5" w:rsidRPr="00A746D5">
        <w:rPr>
          <w:rFonts w:hint="eastAsia"/>
        </w:rPr>
        <w:t>変異体探索でこの特徴を制約条件として課すことで、データベースから見た共通の特徴を含むように候補を制限することが可能である。</w:t>
      </w:r>
    </w:p>
    <w:p w14:paraId="1E15DC65" w14:textId="77777777" w:rsidR="00A746D5" w:rsidRDefault="00A746D5" w:rsidP="008006DD">
      <w:pPr>
        <w:pStyle w:val="ad"/>
        <w:ind w:firstLine="211"/>
      </w:pPr>
    </w:p>
    <w:p w14:paraId="258EE9D9" w14:textId="497163FE" w:rsidR="00E74C73" w:rsidRPr="00E74C73" w:rsidRDefault="00E74C73" w:rsidP="008006DD">
      <w:pPr>
        <w:pStyle w:val="ad"/>
        <w:ind w:firstLine="211"/>
      </w:pPr>
      <w:r w:rsidRPr="00E74C73">
        <w:rPr>
          <w:rFonts w:hint="eastAsia"/>
        </w:rPr>
        <w:t>一方で、下記の課題が懸念されることから、セルロース結合性に焦点を当てた、D</w:t>
      </w:r>
      <w:r w:rsidRPr="00E74C73">
        <w:t>B</w:t>
      </w:r>
      <w:r w:rsidRPr="00E74C73">
        <w:rPr>
          <w:rFonts w:hint="eastAsia"/>
        </w:rPr>
        <w:t>からの特徴抽出の検討は断念した。</w:t>
      </w:r>
    </w:p>
    <w:p w14:paraId="76ADF1AF" w14:textId="2CF603F4" w:rsidR="00E74C73" w:rsidRPr="00E74C73" w:rsidRDefault="00E74C73" w:rsidP="0015138F">
      <w:pPr>
        <w:pStyle w:val="a"/>
        <w:ind w:left="843"/>
      </w:pPr>
      <w:r w:rsidRPr="00E74C73">
        <w:t>PDB</w:t>
      </w:r>
      <w:r w:rsidRPr="00E74C73">
        <w:rPr>
          <w:rFonts w:hint="eastAsia"/>
        </w:rPr>
        <w:t>に登録されている、セルロース結合性タンパク質の構造データが非常に少ない（汎用な特徴性が薄い）</w:t>
      </w:r>
    </w:p>
    <w:p w14:paraId="0A1DCE33" w14:textId="19CF8D79" w:rsidR="00E74C73" w:rsidRPr="00E74C73" w:rsidRDefault="00E74C73" w:rsidP="0015138F">
      <w:pPr>
        <w:pStyle w:val="a"/>
        <w:ind w:left="843"/>
      </w:pPr>
      <w:r w:rsidRPr="00E74C73">
        <w:rPr>
          <w:rFonts w:hint="eastAsia"/>
        </w:rPr>
        <w:t>抽出</w:t>
      </w:r>
      <w:r w:rsidR="00BA49FD">
        <w:rPr>
          <w:rFonts w:hint="eastAsia"/>
        </w:rPr>
        <w:t>される特徴は自明でないため、妥当性の評価は専門家でも困難である</w:t>
      </w:r>
    </w:p>
    <w:p w14:paraId="6E2482CB" w14:textId="09BAA8CD" w:rsidR="00E74C73" w:rsidRDefault="00E74C73" w:rsidP="008006DD">
      <w:pPr>
        <w:pStyle w:val="ad"/>
        <w:ind w:firstLine="211"/>
      </w:pPr>
    </w:p>
    <w:p w14:paraId="58EA681C" w14:textId="7AB52DFF" w:rsidR="00E74C73" w:rsidRDefault="00E76F07" w:rsidP="009029E2">
      <w:pPr>
        <w:pStyle w:val="af7"/>
        <w:rPr>
          <w:noProof/>
        </w:rPr>
      </w:pPr>
      <w:r>
        <w:rPr>
          <w:noProof/>
        </w:rPr>
        <w:lastRenderedPageBreak/>
        <w:drawing>
          <wp:inline distT="0" distB="0" distL="0" distR="0" wp14:anchorId="33A8D762" wp14:editId="257AFFD4">
            <wp:extent cx="3955415" cy="1562735"/>
            <wp:effectExtent l="0" t="0" r="0" b="0"/>
            <wp:docPr id="29"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55415" cy="1562735"/>
                    </a:xfrm>
                    <a:prstGeom prst="rect">
                      <a:avLst/>
                    </a:prstGeom>
                    <a:noFill/>
                    <a:ln>
                      <a:noFill/>
                    </a:ln>
                  </pic:spPr>
                </pic:pic>
              </a:graphicData>
            </a:graphic>
          </wp:inline>
        </w:drawing>
      </w:r>
    </w:p>
    <w:p w14:paraId="6BB992ED" w14:textId="0CA739C0" w:rsidR="00E74C73" w:rsidRPr="00E74C73" w:rsidRDefault="00A553CD" w:rsidP="00E74C73">
      <w:pPr>
        <w:pStyle w:val="af1"/>
        <w:ind w:left="845" w:right="845"/>
      </w:pPr>
      <w:bookmarkStart w:id="40" w:name="_Ref118980972"/>
      <w:r>
        <w:rPr>
          <w:rFonts w:hint="eastAsia"/>
        </w:rPr>
        <w:t>図</w:t>
      </w:r>
      <w:r w:rsidR="00E74C73" w:rsidRPr="00E74C73">
        <w:fldChar w:fldCharType="begin"/>
      </w:r>
      <w:r w:rsidR="00E74C73" w:rsidRPr="00E74C73">
        <w:instrText xml:space="preserve"> </w:instrText>
      </w:r>
      <w:r w:rsidR="00E74C73" w:rsidRPr="00E74C73">
        <w:rPr>
          <w:rFonts w:hint="eastAsia"/>
        </w:rPr>
        <w:instrText>SEQ 図 \* ARABIC</w:instrText>
      </w:r>
      <w:r w:rsidR="00E74C73" w:rsidRPr="00E74C73">
        <w:instrText xml:space="preserve"> </w:instrText>
      </w:r>
      <w:r w:rsidR="00E74C73" w:rsidRPr="00E74C73">
        <w:fldChar w:fldCharType="separate"/>
      </w:r>
      <w:r w:rsidR="00C43572">
        <w:rPr>
          <w:noProof/>
        </w:rPr>
        <w:t>28</w:t>
      </w:r>
      <w:r w:rsidR="00E74C73" w:rsidRPr="00E74C73">
        <w:fldChar w:fldCharType="end"/>
      </w:r>
      <w:bookmarkEnd w:id="40"/>
      <w:r>
        <w:rPr>
          <w:rFonts w:hint="eastAsia"/>
        </w:rPr>
        <w:t xml:space="preserve">　</w:t>
      </w:r>
      <w:r w:rsidR="00E74C73" w:rsidRPr="00E74C73">
        <w:rPr>
          <w:rFonts w:hint="eastAsia"/>
        </w:rPr>
        <w:t>データベースからの構造特徴の概要</w:t>
      </w:r>
    </w:p>
    <w:p w14:paraId="347C2550" w14:textId="7BCB470F" w:rsidR="00E74C73" w:rsidRDefault="00E74C73" w:rsidP="008006DD">
      <w:pPr>
        <w:pStyle w:val="ad"/>
        <w:ind w:firstLine="211"/>
      </w:pPr>
    </w:p>
    <w:p w14:paraId="407203E9" w14:textId="06ADD3A2" w:rsidR="00E74C73" w:rsidRDefault="00E76F07" w:rsidP="009029E2">
      <w:pPr>
        <w:pStyle w:val="af7"/>
        <w:rPr>
          <w:noProof/>
        </w:rPr>
      </w:pPr>
      <w:r>
        <w:rPr>
          <w:noProof/>
        </w:rPr>
        <w:drawing>
          <wp:inline distT="0" distB="0" distL="0" distR="0" wp14:anchorId="710CC60D" wp14:editId="2E12149F">
            <wp:extent cx="4518660" cy="1541780"/>
            <wp:effectExtent l="0" t="0" r="0" b="0"/>
            <wp:docPr id="30"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8660" cy="1541780"/>
                    </a:xfrm>
                    <a:prstGeom prst="rect">
                      <a:avLst/>
                    </a:prstGeom>
                    <a:noFill/>
                    <a:ln>
                      <a:noFill/>
                    </a:ln>
                  </pic:spPr>
                </pic:pic>
              </a:graphicData>
            </a:graphic>
          </wp:inline>
        </w:drawing>
      </w:r>
    </w:p>
    <w:p w14:paraId="483707AE" w14:textId="5B2AF1F2" w:rsidR="00E74C73" w:rsidRPr="00E74C73" w:rsidRDefault="00A553CD" w:rsidP="00E74C73">
      <w:pPr>
        <w:pStyle w:val="af1"/>
        <w:ind w:left="845" w:right="845"/>
      </w:pPr>
      <w:bookmarkStart w:id="41" w:name="_Ref118980982"/>
      <w:r>
        <w:rPr>
          <w:rFonts w:hint="eastAsia"/>
        </w:rPr>
        <w:t>図</w:t>
      </w:r>
      <w:r w:rsidR="00E74C73" w:rsidRPr="00E74C73">
        <w:fldChar w:fldCharType="begin"/>
      </w:r>
      <w:r w:rsidR="00E74C73" w:rsidRPr="00E74C73">
        <w:instrText xml:space="preserve"> </w:instrText>
      </w:r>
      <w:r w:rsidR="00E74C73" w:rsidRPr="00E74C73">
        <w:rPr>
          <w:rFonts w:hint="eastAsia"/>
        </w:rPr>
        <w:instrText>SEQ 図 \* ARABIC</w:instrText>
      </w:r>
      <w:r w:rsidR="00E74C73" w:rsidRPr="00E74C73">
        <w:instrText xml:space="preserve"> </w:instrText>
      </w:r>
      <w:r w:rsidR="00E74C73" w:rsidRPr="00E74C73">
        <w:fldChar w:fldCharType="separate"/>
      </w:r>
      <w:r w:rsidR="00C43572">
        <w:rPr>
          <w:noProof/>
        </w:rPr>
        <w:t>29</w:t>
      </w:r>
      <w:r w:rsidR="00E74C73" w:rsidRPr="00E74C73">
        <w:fldChar w:fldCharType="end"/>
      </w:r>
      <w:bookmarkEnd w:id="41"/>
      <w:r>
        <w:rPr>
          <w:rFonts w:hint="eastAsia"/>
        </w:rPr>
        <w:t xml:space="preserve">　</w:t>
      </w:r>
      <w:r w:rsidR="00E74C73" w:rsidRPr="00E74C73">
        <w:rPr>
          <w:rFonts w:hint="eastAsia"/>
        </w:rPr>
        <w:t>アミノ酸残基組成の特徴化のイメージ</w:t>
      </w:r>
    </w:p>
    <w:p w14:paraId="56364292" w14:textId="076E84D5" w:rsidR="00E74C73" w:rsidRDefault="00E74C73" w:rsidP="008006DD">
      <w:pPr>
        <w:pStyle w:val="ad"/>
        <w:ind w:firstLine="211"/>
      </w:pPr>
    </w:p>
    <w:p w14:paraId="35EA8E6F" w14:textId="001F90E7" w:rsidR="00E74C73" w:rsidRPr="00E74C73" w:rsidRDefault="00E76F07" w:rsidP="009029E2">
      <w:pPr>
        <w:pStyle w:val="af7"/>
      </w:pPr>
      <w:r>
        <w:rPr>
          <w:noProof/>
        </w:rPr>
        <w:drawing>
          <wp:inline distT="0" distB="0" distL="0" distR="0" wp14:anchorId="026714DD" wp14:editId="76D5B8CD">
            <wp:extent cx="2562225" cy="1839595"/>
            <wp:effectExtent l="0" t="0" r="0" b="0"/>
            <wp:docPr id="31"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62225" cy="1839595"/>
                    </a:xfrm>
                    <a:prstGeom prst="rect">
                      <a:avLst/>
                    </a:prstGeom>
                    <a:noFill/>
                    <a:ln>
                      <a:noFill/>
                    </a:ln>
                  </pic:spPr>
                </pic:pic>
              </a:graphicData>
            </a:graphic>
          </wp:inline>
        </w:drawing>
      </w:r>
    </w:p>
    <w:p w14:paraId="2B16385E" w14:textId="7FB1BFC8" w:rsidR="00E74C73" w:rsidRPr="00E74C73" w:rsidRDefault="00A553CD" w:rsidP="00E74C73">
      <w:pPr>
        <w:pStyle w:val="af1"/>
        <w:ind w:left="845" w:right="845"/>
      </w:pPr>
      <w:bookmarkStart w:id="42" w:name="_Ref118980988"/>
      <w:r>
        <w:rPr>
          <w:rFonts w:hint="eastAsia"/>
        </w:rPr>
        <w:t>図</w:t>
      </w:r>
      <w:r w:rsidR="00E74C73" w:rsidRPr="00E74C73">
        <w:fldChar w:fldCharType="begin"/>
      </w:r>
      <w:r w:rsidR="00E74C73" w:rsidRPr="00E74C73">
        <w:instrText xml:space="preserve"> </w:instrText>
      </w:r>
      <w:r w:rsidR="00E74C73" w:rsidRPr="00E74C73">
        <w:rPr>
          <w:rFonts w:hint="eastAsia"/>
        </w:rPr>
        <w:instrText>SEQ 図 \* ARABIC</w:instrText>
      </w:r>
      <w:r w:rsidR="00E74C73" w:rsidRPr="00E74C73">
        <w:instrText xml:space="preserve"> </w:instrText>
      </w:r>
      <w:r w:rsidR="00E74C73" w:rsidRPr="00E74C73">
        <w:fldChar w:fldCharType="separate"/>
      </w:r>
      <w:r w:rsidR="00C43572">
        <w:rPr>
          <w:noProof/>
        </w:rPr>
        <w:t>30</w:t>
      </w:r>
      <w:r w:rsidR="00E74C73" w:rsidRPr="00E74C73">
        <w:fldChar w:fldCharType="end"/>
      </w:r>
      <w:bookmarkEnd w:id="42"/>
      <w:r>
        <w:rPr>
          <w:rFonts w:hint="eastAsia"/>
        </w:rPr>
        <w:t xml:space="preserve">　</w:t>
      </w:r>
      <w:r w:rsidR="00E74C73" w:rsidRPr="00E74C73">
        <w:rPr>
          <w:rFonts w:hint="eastAsia"/>
        </w:rPr>
        <w:t>抽出されたセルラーゼの構造特徴</w:t>
      </w:r>
    </w:p>
    <w:p w14:paraId="19B03D0A" w14:textId="77777777" w:rsidR="00E74C73" w:rsidRPr="00E74C73" w:rsidRDefault="00E74C73" w:rsidP="008006DD">
      <w:pPr>
        <w:pStyle w:val="ad"/>
        <w:ind w:firstLine="211"/>
      </w:pPr>
    </w:p>
    <w:p w14:paraId="68AB9449" w14:textId="1F329B24" w:rsidR="00E74C73" w:rsidRPr="00E74C73" w:rsidRDefault="00E74C73" w:rsidP="00E74C73">
      <w:pPr>
        <w:pStyle w:val="4"/>
      </w:pPr>
      <w:bookmarkStart w:id="43" w:name="_Ref118980261"/>
      <w:r w:rsidRPr="00E74C73">
        <w:rPr>
          <w:rFonts w:hint="eastAsia"/>
        </w:rPr>
        <w:t>簡易評価実験データを用いた配列特徴抽出</w:t>
      </w:r>
      <w:bookmarkEnd w:id="43"/>
    </w:p>
    <w:p w14:paraId="1964AEF4" w14:textId="797C75E7" w:rsidR="00E74C73" w:rsidRPr="00E74C73" w:rsidRDefault="00E74C73" w:rsidP="008006DD">
      <w:pPr>
        <w:pStyle w:val="ad"/>
        <w:ind w:firstLine="211"/>
      </w:pPr>
      <w:r w:rsidRPr="00E74C73">
        <w:rPr>
          <w:rFonts w:hint="eastAsia"/>
        </w:rPr>
        <w:t>本検討は、</w:t>
      </w:r>
      <w:r w:rsidR="00081C21">
        <w:fldChar w:fldCharType="begin"/>
      </w:r>
      <w:r w:rsidR="00081C21">
        <w:instrText xml:space="preserve"> </w:instrText>
      </w:r>
      <w:r w:rsidR="00081C21">
        <w:rPr>
          <w:rFonts w:hint="eastAsia"/>
        </w:rPr>
        <w:instrText>REF _Ref118980310 \r \h</w:instrText>
      </w:r>
      <w:r w:rsidR="00081C21">
        <w:instrText xml:space="preserve"> </w:instrText>
      </w:r>
      <w:r w:rsidR="00081C21">
        <w:fldChar w:fldCharType="separate"/>
      </w:r>
      <w:r w:rsidR="00570C0B">
        <w:t>3.3.6.1</w:t>
      </w:r>
      <w:r w:rsidR="00081C21">
        <w:fldChar w:fldCharType="end"/>
      </w:r>
      <w:r w:rsidR="00081C21">
        <w:rPr>
          <w:rFonts w:hint="eastAsia"/>
        </w:rPr>
        <w:t>の</w:t>
      </w:r>
      <w:r w:rsidRPr="00E74C73">
        <w:rPr>
          <w:rFonts w:hint="eastAsia"/>
        </w:rPr>
        <w:t>簡易評価系で得た変異体の結合能データを使用し、アミノ酸配列と結合能に関連する特徴を抽出する技術を検討した。</w:t>
      </w:r>
      <w:r w:rsidR="00E349A7">
        <w:fldChar w:fldCharType="begin"/>
      </w:r>
      <w:r w:rsidR="00E349A7">
        <w:instrText xml:space="preserve"> </w:instrText>
      </w:r>
      <w:r w:rsidR="00E349A7">
        <w:rPr>
          <w:rFonts w:hint="eastAsia"/>
        </w:rPr>
        <w:instrText>REF _Ref118981002 \h</w:instrText>
      </w:r>
      <w:r w:rsidR="00E349A7">
        <w:instrText xml:space="preserve"> </w:instrText>
      </w:r>
      <w:r w:rsidR="00E349A7">
        <w:fldChar w:fldCharType="separate"/>
      </w:r>
      <w:r w:rsidR="00570C0B">
        <w:rPr>
          <w:rFonts w:hint="eastAsia"/>
          <w:noProof/>
        </w:rPr>
        <w:t>図</w:t>
      </w:r>
      <w:r w:rsidR="00570C0B">
        <w:rPr>
          <w:noProof/>
        </w:rPr>
        <w:t>31</w:t>
      </w:r>
      <w:r w:rsidR="00E349A7">
        <w:fldChar w:fldCharType="end"/>
      </w:r>
      <w:r w:rsidRPr="00E74C73">
        <w:rPr>
          <w:rFonts w:hint="eastAsia"/>
        </w:rPr>
        <w:t>に結合能評価データからの特徴抽出の概要を示す。</w:t>
      </w:r>
      <w:r w:rsidR="00770E67">
        <w:rPr>
          <w:rFonts w:hint="eastAsia"/>
        </w:rPr>
        <w:t>TrCBM1</w:t>
      </w:r>
      <w:r w:rsidRPr="00E74C73">
        <w:rPr>
          <w:rFonts w:hint="eastAsia"/>
        </w:rPr>
        <w:t>の変異パターンを説明変数とし、結合能が強い／無しのラベルを目的変数とした分類モデルをロジスティック回帰で作成する。その後、回帰係数の絶対値が閾値よりも大きい変数だけを抽出すれば、それが結合能の強／無に貢献する変異だと期待できる。</w:t>
      </w:r>
    </w:p>
    <w:p w14:paraId="469898D6" w14:textId="77777777" w:rsidR="00E74C73" w:rsidRPr="00E74C73" w:rsidRDefault="00E74C73" w:rsidP="008006DD">
      <w:pPr>
        <w:pStyle w:val="ad"/>
        <w:ind w:firstLine="211"/>
      </w:pPr>
    </w:p>
    <w:p w14:paraId="672C2D8B" w14:textId="45BF1E55" w:rsidR="00E74C73" w:rsidRPr="00E74C73" w:rsidRDefault="00E74C73" w:rsidP="008006DD">
      <w:pPr>
        <w:pStyle w:val="ad"/>
        <w:ind w:firstLine="211"/>
      </w:pPr>
      <w:r w:rsidRPr="00E74C73">
        <w:rPr>
          <w:rFonts w:hint="eastAsia"/>
        </w:rPr>
        <w:t>これを簡易評価した</w:t>
      </w:r>
      <w:r w:rsidR="00993336">
        <w:t>288</w:t>
      </w:r>
      <w:r w:rsidRPr="00E74C73">
        <w:rPr>
          <w:rFonts w:hint="eastAsia"/>
        </w:rPr>
        <w:t>種類の変異体に適用した。全ての変異種類は3</w:t>
      </w:r>
      <w:r w:rsidRPr="00E74C73">
        <w:t>10</w:t>
      </w:r>
      <w:r w:rsidRPr="00E74C73">
        <w:rPr>
          <w:rFonts w:hint="eastAsia"/>
        </w:rPr>
        <w:t>個あり、判別精度が7</w:t>
      </w:r>
      <w:r w:rsidRPr="00E74C73">
        <w:t>6</w:t>
      </w:r>
      <w:r w:rsidR="00E42B00">
        <w:t xml:space="preserve"> </w:t>
      </w:r>
      <w:r w:rsidRPr="00E74C73">
        <w:t>%</w:t>
      </w:r>
      <w:r w:rsidRPr="00E74C73">
        <w:rPr>
          <w:rFonts w:hint="eastAsia"/>
        </w:rPr>
        <w:t>だったが、特徴を抽出した結果、結合能に貢献する変異は3</w:t>
      </w:r>
      <w:r w:rsidRPr="00E74C73">
        <w:t>3</w:t>
      </w:r>
      <w:r w:rsidRPr="00E74C73">
        <w:rPr>
          <w:rFonts w:hint="eastAsia"/>
        </w:rPr>
        <w:t>個で、それだけを用いても、判別精度は8</w:t>
      </w:r>
      <w:r w:rsidRPr="00E74C73">
        <w:t>0</w:t>
      </w:r>
      <w:r w:rsidR="00E42B00">
        <w:t xml:space="preserve"> </w:t>
      </w:r>
      <w:r w:rsidRPr="00E74C73">
        <w:t>%</w:t>
      </w:r>
      <w:r w:rsidRPr="00E74C73">
        <w:rPr>
          <w:rFonts w:hint="eastAsia"/>
        </w:rPr>
        <w:t>で、維持できていた。さらに、</w:t>
      </w:r>
      <w:r w:rsidR="00E349A7">
        <w:fldChar w:fldCharType="begin"/>
      </w:r>
      <w:r w:rsidR="00E349A7">
        <w:instrText xml:space="preserve"> </w:instrText>
      </w:r>
      <w:r w:rsidR="00E349A7">
        <w:rPr>
          <w:rFonts w:hint="eastAsia"/>
        </w:rPr>
        <w:instrText>REF _Ref118981009 \h</w:instrText>
      </w:r>
      <w:r w:rsidR="00E349A7">
        <w:instrText xml:space="preserve"> </w:instrText>
      </w:r>
      <w:r w:rsidR="00E349A7">
        <w:fldChar w:fldCharType="separate"/>
      </w:r>
      <w:r w:rsidR="00570C0B">
        <w:rPr>
          <w:rFonts w:hint="eastAsia"/>
        </w:rPr>
        <w:t>図</w:t>
      </w:r>
      <w:r w:rsidR="00570C0B">
        <w:rPr>
          <w:noProof/>
        </w:rPr>
        <w:t>32</w:t>
      </w:r>
      <w:r w:rsidR="00E349A7">
        <w:fldChar w:fldCharType="end"/>
      </w:r>
      <w:r w:rsidRPr="00E74C73">
        <w:rPr>
          <w:rFonts w:hint="eastAsia"/>
        </w:rPr>
        <w:t>に抽出した変異の抜粋を示す。結合能が強い変異は、結合部位のチロシンをトリプトファンに置換するパターン、結合能が無い変異は、結合部位のチロシンをアラニンに置換するパターンなどがある。一方、他の変異としては、6番目のグリシンをアラニンに置換、3</w:t>
      </w:r>
      <w:r w:rsidRPr="00E74C73">
        <w:t>0</w:t>
      </w:r>
      <w:r w:rsidRPr="00E74C73">
        <w:rPr>
          <w:rFonts w:hint="eastAsia"/>
        </w:rPr>
        <w:t>番目のプロリンをトリプトファンに置換などがあった。</w:t>
      </w:r>
    </w:p>
    <w:p w14:paraId="24DC2B9A" w14:textId="77777777" w:rsidR="00E74C73" w:rsidRPr="00E74C73" w:rsidRDefault="00E74C73" w:rsidP="008006DD">
      <w:pPr>
        <w:pStyle w:val="ad"/>
        <w:ind w:firstLine="211"/>
      </w:pPr>
    </w:p>
    <w:p w14:paraId="78F6ECE8" w14:textId="77777777" w:rsidR="00081C21" w:rsidRPr="00081C21" w:rsidRDefault="00081C21" w:rsidP="008006DD">
      <w:pPr>
        <w:pStyle w:val="ad"/>
        <w:ind w:firstLine="211"/>
      </w:pPr>
      <w:r w:rsidRPr="00081C21">
        <w:rPr>
          <w:rFonts w:hint="eastAsia"/>
        </w:rPr>
        <w:lastRenderedPageBreak/>
        <w:t>以上の結果から、今回の検討の成果は下記の通りまとめられる。</w:t>
      </w:r>
    </w:p>
    <w:p w14:paraId="33EB886D" w14:textId="4A730F55" w:rsidR="00081C21" w:rsidRPr="00081C21" w:rsidRDefault="00081C21" w:rsidP="0015138F">
      <w:pPr>
        <w:pStyle w:val="a"/>
        <w:ind w:left="843"/>
      </w:pPr>
      <w:r w:rsidRPr="00081C21">
        <w:rPr>
          <w:rFonts w:hint="eastAsia"/>
        </w:rPr>
        <w:t>机上評価データではなく、W</w:t>
      </w:r>
      <w:r w:rsidRPr="00081C21">
        <w:t>et</w:t>
      </w:r>
      <w:r w:rsidRPr="00081C21">
        <w:rPr>
          <w:rFonts w:hint="eastAsia"/>
        </w:rPr>
        <w:t>実験データを使用することで、実際の機能により直結したタンパク質の特徴を抽出することが可能である</w:t>
      </w:r>
    </w:p>
    <w:p w14:paraId="6DDD9915" w14:textId="7FEEF95D" w:rsidR="00081C21" w:rsidRPr="00081C21" w:rsidRDefault="00081C21" w:rsidP="0015138F">
      <w:pPr>
        <w:pStyle w:val="a"/>
        <w:ind w:left="843"/>
      </w:pPr>
      <w:r>
        <w:fldChar w:fldCharType="begin"/>
      </w:r>
      <w:r>
        <w:instrText xml:space="preserve"> </w:instrText>
      </w:r>
      <w:r>
        <w:rPr>
          <w:rFonts w:hint="eastAsia"/>
        </w:rPr>
        <w:instrText>REF _Ref118980617 \r \h</w:instrText>
      </w:r>
      <w:r>
        <w:instrText xml:space="preserve"> </w:instrText>
      </w:r>
      <w:r>
        <w:fldChar w:fldCharType="separate"/>
      </w:r>
      <w:r w:rsidR="00570C0B">
        <w:t>3.3.2.2</w:t>
      </w:r>
      <w:r>
        <w:fldChar w:fldCharType="end"/>
      </w:r>
      <w:r w:rsidRPr="00081C21">
        <w:rPr>
          <w:rFonts w:hint="eastAsia"/>
        </w:rPr>
        <w:t>の変異体探索の最適化問題に、抽出した特徴を制約条件として課すことで、計算機上の候補探索で実際の機能の特徴を反映させることが可能である</w:t>
      </w:r>
    </w:p>
    <w:p w14:paraId="5DB12776" w14:textId="77777777" w:rsidR="00081C21" w:rsidRDefault="00081C21" w:rsidP="008006DD">
      <w:pPr>
        <w:pStyle w:val="ad"/>
        <w:ind w:firstLine="211"/>
      </w:pPr>
    </w:p>
    <w:p w14:paraId="6946B283" w14:textId="080FB576" w:rsidR="00081C21" w:rsidRPr="00081C21" w:rsidRDefault="00081C21" w:rsidP="008006DD">
      <w:pPr>
        <w:pStyle w:val="ad"/>
        <w:ind w:firstLine="211"/>
      </w:pPr>
      <w:r w:rsidRPr="00081C21">
        <w:rPr>
          <w:rFonts w:hint="eastAsia"/>
        </w:rPr>
        <w:t>一方、下記の課題が挙げられる。</w:t>
      </w:r>
    </w:p>
    <w:p w14:paraId="583B3D68" w14:textId="27465619" w:rsidR="00081C21" w:rsidRPr="00081C21" w:rsidRDefault="00081C21" w:rsidP="0015138F">
      <w:pPr>
        <w:pStyle w:val="a"/>
        <w:ind w:left="843"/>
      </w:pPr>
      <w:r w:rsidRPr="00081C21">
        <w:rPr>
          <w:rFonts w:hint="eastAsia"/>
        </w:rPr>
        <w:t>経験的に説明できる変異が一部得られたが、それ以外の変異の妥当性</w:t>
      </w:r>
      <w:r w:rsidR="00BA49FD">
        <w:rPr>
          <w:rFonts w:hint="eastAsia"/>
        </w:rPr>
        <w:t>の</w:t>
      </w:r>
      <w:r w:rsidRPr="00081C21">
        <w:rPr>
          <w:rFonts w:hint="eastAsia"/>
        </w:rPr>
        <w:t>評価</w:t>
      </w:r>
      <w:r w:rsidR="00BA49FD">
        <w:rPr>
          <w:rFonts w:hint="eastAsia"/>
        </w:rPr>
        <w:t>は専門家でも難しい</w:t>
      </w:r>
    </w:p>
    <w:p w14:paraId="73AF953F" w14:textId="6EC3FE33" w:rsidR="00081C21" w:rsidRPr="00081C21" w:rsidRDefault="00081C21" w:rsidP="0015138F">
      <w:pPr>
        <w:pStyle w:val="a"/>
        <w:ind w:left="843"/>
      </w:pPr>
      <w:r w:rsidRPr="00081C21">
        <w:rPr>
          <w:rFonts w:hint="eastAsia"/>
        </w:rPr>
        <w:t>使用した変異のデータが一部に偏っている可能性が高いため、より妥当な特徴を抽出するには多様な実験データを要する</w:t>
      </w:r>
    </w:p>
    <w:p w14:paraId="6C330058" w14:textId="13A13DAC" w:rsidR="00E74C73" w:rsidRPr="00081C21" w:rsidRDefault="00E74C73" w:rsidP="008006DD">
      <w:pPr>
        <w:pStyle w:val="ad"/>
        <w:ind w:firstLine="211"/>
      </w:pPr>
    </w:p>
    <w:p w14:paraId="2BC7A283" w14:textId="090811FC" w:rsidR="00E74C73" w:rsidRDefault="00E76F07" w:rsidP="009029E2">
      <w:pPr>
        <w:pStyle w:val="af7"/>
        <w:rPr>
          <w:noProof/>
        </w:rPr>
      </w:pPr>
      <w:r>
        <w:rPr>
          <w:noProof/>
        </w:rPr>
        <w:drawing>
          <wp:inline distT="0" distB="0" distL="0" distR="0" wp14:anchorId="24B249D1" wp14:editId="17E00AB9">
            <wp:extent cx="3721100" cy="977900"/>
            <wp:effectExtent l="0" t="0" r="0" b="0"/>
            <wp:docPr id="32"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1100" cy="977900"/>
                    </a:xfrm>
                    <a:prstGeom prst="rect">
                      <a:avLst/>
                    </a:prstGeom>
                    <a:noFill/>
                    <a:ln>
                      <a:noFill/>
                    </a:ln>
                  </pic:spPr>
                </pic:pic>
              </a:graphicData>
            </a:graphic>
          </wp:inline>
        </w:drawing>
      </w:r>
    </w:p>
    <w:p w14:paraId="16386DD0" w14:textId="0FE63BAB" w:rsidR="00E74C73" w:rsidRPr="00E74C73" w:rsidRDefault="00A553CD" w:rsidP="00E74C73">
      <w:pPr>
        <w:pStyle w:val="af1"/>
        <w:ind w:left="845" w:right="845"/>
        <w:rPr>
          <w:noProof/>
        </w:rPr>
      </w:pPr>
      <w:bookmarkStart w:id="44" w:name="_Ref118981002"/>
      <w:r>
        <w:rPr>
          <w:rFonts w:hint="eastAsia"/>
          <w:noProof/>
        </w:rPr>
        <w:t>図</w:t>
      </w:r>
      <w:r w:rsidR="00E74C73" w:rsidRPr="00E74C73">
        <w:rPr>
          <w:noProof/>
        </w:rPr>
        <w:fldChar w:fldCharType="begin"/>
      </w:r>
      <w:r w:rsidR="00E74C73" w:rsidRPr="00E74C73">
        <w:rPr>
          <w:noProof/>
        </w:rPr>
        <w:instrText xml:space="preserve"> </w:instrText>
      </w:r>
      <w:r w:rsidR="00E74C73" w:rsidRPr="00E74C73">
        <w:rPr>
          <w:rFonts w:hint="eastAsia"/>
          <w:noProof/>
        </w:rPr>
        <w:instrText>SEQ 図 \* ARABIC</w:instrText>
      </w:r>
      <w:r w:rsidR="00E74C73" w:rsidRPr="00E74C73">
        <w:rPr>
          <w:noProof/>
        </w:rPr>
        <w:instrText xml:space="preserve"> </w:instrText>
      </w:r>
      <w:r w:rsidR="00E74C73" w:rsidRPr="00E74C73">
        <w:rPr>
          <w:noProof/>
        </w:rPr>
        <w:fldChar w:fldCharType="separate"/>
      </w:r>
      <w:r w:rsidR="00C43572">
        <w:rPr>
          <w:noProof/>
        </w:rPr>
        <w:t>31</w:t>
      </w:r>
      <w:r w:rsidR="00E74C73" w:rsidRPr="00E74C73">
        <w:rPr>
          <w:noProof/>
        </w:rPr>
        <w:fldChar w:fldCharType="end"/>
      </w:r>
      <w:bookmarkEnd w:id="44"/>
      <w:r>
        <w:rPr>
          <w:rFonts w:hint="eastAsia"/>
          <w:noProof/>
        </w:rPr>
        <w:t xml:space="preserve">　</w:t>
      </w:r>
      <w:r w:rsidR="00E74C73" w:rsidRPr="00E74C73">
        <w:rPr>
          <w:rFonts w:hint="eastAsia"/>
          <w:noProof/>
        </w:rPr>
        <w:t>結合能評価データからの特徴抽出の概要</w:t>
      </w:r>
    </w:p>
    <w:p w14:paraId="760E3149" w14:textId="1985B1D0" w:rsidR="00E74C73" w:rsidRPr="00E74C73" w:rsidRDefault="00E74C73" w:rsidP="008006DD">
      <w:pPr>
        <w:pStyle w:val="ad"/>
        <w:ind w:firstLine="211"/>
        <w:rPr>
          <w:noProof/>
        </w:rPr>
      </w:pPr>
    </w:p>
    <w:p w14:paraId="39032871" w14:textId="01972AF0" w:rsidR="00E74C73" w:rsidRDefault="00E76F07" w:rsidP="009029E2">
      <w:pPr>
        <w:pStyle w:val="af7"/>
        <w:rPr>
          <w:noProof/>
        </w:rPr>
      </w:pPr>
      <w:r>
        <w:rPr>
          <w:noProof/>
        </w:rPr>
        <w:drawing>
          <wp:inline distT="0" distB="0" distL="0" distR="0" wp14:anchorId="21018E64" wp14:editId="56652707">
            <wp:extent cx="3232150" cy="1073785"/>
            <wp:effectExtent l="0" t="0" r="0" b="0"/>
            <wp:docPr id="33"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32150" cy="1073785"/>
                    </a:xfrm>
                    <a:prstGeom prst="rect">
                      <a:avLst/>
                    </a:prstGeom>
                    <a:noFill/>
                    <a:ln>
                      <a:noFill/>
                    </a:ln>
                  </pic:spPr>
                </pic:pic>
              </a:graphicData>
            </a:graphic>
          </wp:inline>
        </w:drawing>
      </w:r>
    </w:p>
    <w:p w14:paraId="5117A7F9" w14:textId="593D60C1" w:rsidR="00E74C73" w:rsidRPr="00E74C73" w:rsidRDefault="00A553CD" w:rsidP="00E74C73">
      <w:pPr>
        <w:pStyle w:val="af1"/>
        <w:ind w:left="845" w:right="845"/>
      </w:pPr>
      <w:bookmarkStart w:id="45" w:name="_Ref118981009"/>
      <w:r>
        <w:rPr>
          <w:rFonts w:hint="eastAsia"/>
        </w:rPr>
        <w:t>図</w:t>
      </w:r>
      <w:r w:rsidR="00E74C73" w:rsidRPr="00E74C73">
        <w:fldChar w:fldCharType="begin"/>
      </w:r>
      <w:r w:rsidR="00E74C73" w:rsidRPr="00E74C73">
        <w:instrText xml:space="preserve"> </w:instrText>
      </w:r>
      <w:r w:rsidR="00E74C73" w:rsidRPr="00E74C73">
        <w:rPr>
          <w:rFonts w:hint="eastAsia"/>
        </w:rPr>
        <w:instrText>SEQ 図 \* ARABIC</w:instrText>
      </w:r>
      <w:r w:rsidR="00E74C73" w:rsidRPr="00E74C73">
        <w:instrText xml:space="preserve"> </w:instrText>
      </w:r>
      <w:r w:rsidR="00E74C73" w:rsidRPr="00E74C73">
        <w:fldChar w:fldCharType="separate"/>
      </w:r>
      <w:r w:rsidR="00C43572">
        <w:rPr>
          <w:noProof/>
        </w:rPr>
        <w:t>32</w:t>
      </w:r>
      <w:r w:rsidR="00E74C73" w:rsidRPr="00E74C73">
        <w:fldChar w:fldCharType="end"/>
      </w:r>
      <w:bookmarkEnd w:id="45"/>
      <w:r>
        <w:t xml:space="preserve">　</w:t>
      </w:r>
      <w:r w:rsidR="00E74C73" w:rsidRPr="00E74C73">
        <w:rPr>
          <w:rFonts w:hint="eastAsia"/>
        </w:rPr>
        <w:t>抽出された変異例</w:t>
      </w:r>
    </w:p>
    <w:p w14:paraId="6CC11480" w14:textId="05D96C0B" w:rsidR="00CB03B7" w:rsidRDefault="00CB03B7">
      <w:pPr>
        <w:snapToGrid/>
        <w:spacing w:line="240" w:lineRule="auto"/>
        <w:jc w:val="left"/>
      </w:pPr>
      <w:r>
        <w:br w:type="page"/>
      </w:r>
    </w:p>
    <w:p w14:paraId="4F19E2F8" w14:textId="77777777" w:rsidR="009C037A" w:rsidRPr="009C037A" w:rsidRDefault="009C037A" w:rsidP="009C037A">
      <w:pPr>
        <w:pStyle w:val="3"/>
      </w:pPr>
      <w:bookmarkStart w:id="46" w:name="_Ref119426347"/>
      <w:r w:rsidRPr="009C037A">
        <w:rPr>
          <w:rFonts w:hint="eastAsia"/>
        </w:rPr>
        <w:lastRenderedPageBreak/>
        <w:t>タンパク質合成技術</w:t>
      </w:r>
      <w:bookmarkEnd w:id="46"/>
    </w:p>
    <w:p w14:paraId="2F251BB0" w14:textId="77777777" w:rsidR="009C037A" w:rsidRPr="009C037A" w:rsidRDefault="009C037A" w:rsidP="009C037A">
      <w:pPr>
        <w:pStyle w:val="4"/>
      </w:pPr>
      <w:r w:rsidRPr="009C037A">
        <w:rPr>
          <w:rFonts w:hint="eastAsia"/>
        </w:rPr>
        <w:t>目的タンパク質</w:t>
      </w:r>
    </w:p>
    <w:p w14:paraId="3DA3EF60" w14:textId="7AF363D0" w:rsidR="009C037A" w:rsidRPr="009C037A" w:rsidRDefault="009C037A" w:rsidP="009C037A">
      <w:pPr>
        <w:pStyle w:val="ad"/>
        <w:ind w:firstLine="211"/>
        <w:rPr>
          <w:ins w:id="47" w:author="Izaki, Fumiaki (Fumiaki.Izaki@yokogawa.com)" w:date="2022-11-14T10:39:00Z"/>
        </w:rPr>
      </w:pPr>
      <w:r w:rsidRPr="009C037A">
        <w:rPr>
          <w:rFonts w:hint="eastAsia"/>
        </w:rPr>
        <w:t>設計・改変したCBDのセルロース結合能を評価するために設計C</w:t>
      </w:r>
      <w:r w:rsidRPr="009C037A">
        <w:t>BD</w:t>
      </w:r>
      <w:r w:rsidRPr="009C037A">
        <w:rPr>
          <w:rFonts w:hint="eastAsia"/>
        </w:rPr>
        <w:t>配列・L</w:t>
      </w:r>
      <w:r w:rsidRPr="009C037A">
        <w:t>inker</w:t>
      </w:r>
      <w:r w:rsidRPr="009C037A">
        <w:rPr>
          <w:rFonts w:hint="eastAsia"/>
        </w:rPr>
        <w:t>配列・蛍光タンパク質である蛍光強化型緑色蛍光タンパク質（</w:t>
      </w:r>
      <w:r w:rsidRPr="009C037A">
        <w:t>Enhanced Green Fluorescent Protein</w:t>
      </w:r>
      <w:r w:rsidR="005F568D">
        <w:rPr>
          <w:rFonts w:hint="eastAsia"/>
        </w:rPr>
        <w:t>：</w:t>
      </w:r>
      <w:r w:rsidR="005F568D" w:rsidRPr="009C037A">
        <w:rPr>
          <w:rFonts w:hint="eastAsia"/>
        </w:rPr>
        <w:t>EGFP</w:t>
      </w:r>
      <w:r w:rsidRPr="009C037A">
        <w:rPr>
          <w:rFonts w:hint="eastAsia"/>
        </w:rPr>
        <w:t>）配列からなる融合タンパク質を合成した（</w:t>
      </w:r>
      <w:r w:rsidR="00F7204D">
        <w:fldChar w:fldCharType="begin"/>
      </w:r>
      <w:r w:rsidR="00F7204D">
        <w:instrText xml:space="preserve"> </w:instrText>
      </w:r>
      <w:r w:rsidR="00F7204D">
        <w:rPr>
          <w:rFonts w:hint="eastAsia"/>
        </w:rPr>
        <w:instrText>REF _Ref119424171 \h</w:instrText>
      </w:r>
      <w:r w:rsidR="00F7204D">
        <w:instrText xml:space="preserve"> </w:instrText>
      </w:r>
      <w:r w:rsidR="00F7204D">
        <w:fldChar w:fldCharType="separate"/>
      </w:r>
      <w:r w:rsidR="00570C0B">
        <w:t>図</w:t>
      </w:r>
      <w:r w:rsidR="00570C0B">
        <w:rPr>
          <w:noProof/>
        </w:rPr>
        <w:t>33</w:t>
      </w:r>
      <w:r w:rsidR="00F7204D">
        <w:fldChar w:fldCharType="end"/>
      </w:r>
      <w:r w:rsidRPr="009C037A">
        <w:rPr>
          <w:rFonts w:hint="eastAsia"/>
        </w:rPr>
        <w:t>）。</w:t>
      </w:r>
    </w:p>
    <w:p w14:paraId="3E55232F" w14:textId="77777777" w:rsidR="009C037A" w:rsidRPr="009C037A" w:rsidRDefault="009C037A" w:rsidP="009C037A">
      <w:pPr>
        <w:pStyle w:val="af7"/>
      </w:pPr>
      <w:r w:rsidRPr="009C037A">
        <w:rPr>
          <w:noProof/>
        </w:rPr>
        <w:drawing>
          <wp:inline distT="0" distB="0" distL="0" distR="0" wp14:anchorId="138C1A96" wp14:editId="58A97842">
            <wp:extent cx="4847798" cy="180000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47798" cy="1800000"/>
                    </a:xfrm>
                    <a:prstGeom prst="rect">
                      <a:avLst/>
                    </a:prstGeom>
                  </pic:spPr>
                </pic:pic>
              </a:graphicData>
            </a:graphic>
          </wp:inline>
        </w:drawing>
      </w:r>
    </w:p>
    <w:p w14:paraId="6333AABF" w14:textId="74A39E3B" w:rsidR="009C037A" w:rsidRPr="009C037A" w:rsidRDefault="00A553CD" w:rsidP="009C037A">
      <w:pPr>
        <w:pStyle w:val="af1"/>
        <w:ind w:left="845" w:right="845"/>
      </w:pPr>
      <w:bookmarkStart w:id="48" w:name="_Ref119424171"/>
      <w:r>
        <w:t>図</w:t>
      </w:r>
      <w:fldSimple w:instr=" SEQ 図 \* ARABIC ">
        <w:r w:rsidR="00C43572">
          <w:rPr>
            <w:noProof/>
          </w:rPr>
          <w:t>33</w:t>
        </w:r>
      </w:fldSimple>
      <w:bookmarkEnd w:id="48"/>
      <w:r>
        <w:rPr>
          <w:rFonts w:hint="eastAsia"/>
        </w:rPr>
        <w:t xml:space="preserve">　</w:t>
      </w:r>
      <w:r w:rsidR="009C037A" w:rsidRPr="009C037A">
        <w:rPr>
          <w:rFonts w:hint="eastAsia"/>
        </w:rPr>
        <w:t>C</w:t>
      </w:r>
      <w:r w:rsidR="009C037A" w:rsidRPr="009C037A">
        <w:t>BD-Linker-EGFP</w:t>
      </w:r>
      <w:r w:rsidR="009C037A" w:rsidRPr="009C037A">
        <w:rPr>
          <w:rFonts w:hint="eastAsia"/>
        </w:rPr>
        <w:t>配列</w:t>
      </w:r>
    </w:p>
    <w:p w14:paraId="502A5813" w14:textId="77777777" w:rsidR="009C037A" w:rsidRPr="009C037A" w:rsidRDefault="009C037A" w:rsidP="009C037A">
      <w:pPr>
        <w:pStyle w:val="ad"/>
        <w:ind w:firstLine="211"/>
      </w:pPr>
    </w:p>
    <w:p w14:paraId="03819FF5" w14:textId="77777777" w:rsidR="009C037A" w:rsidRPr="009C037A" w:rsidRDefault="009C037A" w:rsidP="009C037A">
      <w:pPr>
        <w:pStyle w:val="4"/>
      </w:pPr>
      <w:r w:rsidRPr="009C037A">
        <w:rPr>
          <w:rFonts w:hint="eastAsia"/>
        </w:rPr>
        <w:t>ユニバーサルカセット設計</w:t>
      </w:r>
    </w:p>
    <w:p w14:paraId="1EE21F52" w14:textId="30A275F9" w:rsidR="009C037A" w:rsidRPr="009C037A" w:rsidRDefault="009C037A" w:rsidP="009C037A">
      <w:pPr>
        <w:pStyle w:val="ad"/>
        <w:ind w:firstLine="211"/>
      </w:pPr>
      <w:r w:rsidRPr="009C037A">
        <w:rPr>
          <w:rFonts w:hint="eastAsia"/>
        </w:rPr>
        <w:t>融合タンパク質用のタンパク質発現系として、コムギ胚芽無細胞合成系とメタノール資化酵母発現系の両方を選択できるように、目的遺伝子配列の組み換えを双方向に簡便に行うことが可能なユニバーサルカセットを設計した。コムギ胚芽無細胞タンパク質合成用の発現ベクターであるp</w:t>
      </w:r>
      <w:r w:rsidRPr="009C037A">
        <w:t>EU-E01</w:t>
      </w:r>
      <w:r w:rsidRPr="009C037A">
        <w:rPr>
          <w:rFonts w:hint="eastAsia"/>
        </w:rPr>
        <w:t>とピキア酵母用の発現ベクターである</w:t>
      </w:r>
      <w:proofErr w:type="spellStart"/>
      <w:r w:rsidRPr="009C037A">
        <w:rPr>
          <w:rFonts w:hint="eastAsia"/>
        </w:rPr>
        <w:t>p</w:t>
      </w:r>
      <w:r w:rsidRPr="009C037A">
        <w:t>PICZ</w:t>
      </w:r>
      <w:proofErr w:type="spellEnd"/>
      <w:r w:rsidRPr="009C037A">
        <w:rPr>
          <w:rFonts w:hint="eastAsia"/>
        </w:rPr>
        <w:t>α</w:t>
      </w:r>
      <w:r w:rsidRPr="009C037A">
        <w:t>A</w:t>
      </w:r>
      <w:r w:rsidRPr="009C037A">
        <w:rPr>
          <w:rFonts w:hint="eastAsia"/>
        </w:rPr>
        <w:t>のマルチクローニングサイト</w:t>
      </w:r>
      <w:r w:rsidR="00FE0C7E">
        <w:rPr>
          <w:rFonts w:hint="eastAsia"/>
        </w:rPr>
        <w:t>（</w:t>
      </w:r>
      <w:r w:rsidR="00FE0C7E" w:rsidRPr="009C037A">
        <w:rPr>
          <w:rFonts w:hint="eastAsia"/>
        </w:rPr>
        <w:t>MCS</w:t>
      </w:r>
      <w:r w:rsidR="00FE0C7E">
        <w:rPr>
          <w:rFonts w:hint="eastAsia"/>
        </w:rPr>
        <w:t>）</w:t>
      </w:r>
      <w:r w:rsidRPr="009C037A">
        <w:rPr>
          <w:rFonts w:hint="eastAsia"/>
        </w:rPr>
        <w:t>上にある制限酵素認識部位を比較し、CBD配列・Linker配列・EGFP遺伝子配列を別々に制限酵素処理して組み替えられるように</w:t>
      </w:r>
      <w:proofErr w:type="spellStart"/>
      <w:r w:rsidRPr="009C037A">
        <w:rPr>
          <w:rFonts w:hint="eastAsia"/>
        </w:rPr>
        <w:t>p</w:t>
      </w:r>
      <w:r w:rsidRPr="009C037A">
        <w:t>PICZ</w:t>
      </w:r>
      <w:proofErr w:type="spellEnd"/>
      <w:r w:rsidRPr="009C037A">
        <w:rPr>
          <w:rFonts w:hint="eastAsia"/>
        </w:rPr>
        <w:t>αAを改変した（</w:t>
      </w:r>
      <w:r w:rsidR="00E44563">
        <w:fldChar w:fldCharType="begin"/>
      </w:r>
      <w:r w:rsidR="00E44563">
        <w:instrText xml:space="preserve"> </w:instrText>
      </w:r>
      <w:r w:rsidR="00E44563">
        <w:rPr>
          <w:rFonts w:hint="eastAsia"/>
        </w:rPr>
        <w:instrText>REF _Ref119430473 \h</w:instrText>
      </w:r>
      <w:r w:rsidR="00E44563">
        <w:instrText xml:space="preserve"> </w:instrText>
      </w:r>
      <w:r w:rsidR="00E44563">
        <w:fldChar w:fldCharType="separate"/>
      </w:r>
      <w:r w:rsidR="00570C0B">
        <w:t>図</w:t>
      </w:r>
      <w:r w:rsidR="00570C0B">
        <w:rPr>
          <w:noProof/>
        </w:rPr>
        <w:t>34</w:t>
      </w:r>
      <w:r w:rsidR="00E44563">
        <w:fldChar w:fldCharType="end"/>
      </w:r>
      <w:r w:rsidRPr="009C037A">
        <w:rPr>
          <w:rFonts w:hint="eastAsia"/>
        </w:rPr>
        <w:t>）。</w:t>
      </w:r>
      <w:proofErr w:type="spellStart"/>
      <w:r w:rsidRPr="009C037A">
        <w:rPr>
          <w:rFonts w:hint="eastAsia"/>
        </w:rPr>
        <w:t>p</w:t>
      </w:r>
      <w:r w:rsidRPr="009C037A">
        <w:t>PICZ</w:t>
      </w:r>
      <w:proofErr w:type="spellEnd"/>
      <w:r w:rsidRPr="009C037A">
        <w:rPr>
          <w:rFonts w:hint="eastAsia"/>
        </w:rPr>
        <w:t>αAのMCS上の</w:t>
      </w:r>
      <w:proofErr w:type="spellStart"/>
      <w:r w:rsidRPr="009C037A">
        <w:t>PmlI</w:t>
      </w:r>
      <w:proofErr w:type="spellEnd"/>
      <w:r w:rsidRPr="009C037A">
        <w:rPr>
          <w:rFonts w:hint="eastAsia"/>
        </w:rPr>
        <w:t>認識配列を</w:t>
      </w:r>
      <w:proofErr w:type="spellStart"/>
      <w:r w:rsidRPr="009C037A">
        <w:rPr>
          <w:rFonts w:hint="eastAsia"/>
        </w:rPr>
        <w:t>E</w:t>
      </w:r>
      <w:r w:rsidRPr="009C037A">
        <w:t>coRV</w:t>
      </w:r>
      <w:proofErr w:type="spellEnd"/>
      <w:r w:rsidRPr="009C037A">
        <w:rPr>
          <w:rFonts w:hint="eastAsia"/>
        </w:rPr>
        <w:t>認識配列に変更し、NotⅠ認識配列以降からc</w:t>
      </w:r>
      <w:r w:rsidRPr="009C037A">
        <w:t>-</w:t>
      </w:r>
      <w:proofErr w:type="spellStart"/>
      <w:r w:rsidRPr="009C037A">
        <w:t>myct</w:t>
      </w:r>
      <w:proofErr w:type="spellEnd"/>
      <w:r w:rsidRPr="009C037A">
        <w:rPr>
          <w:rFonts w:hint="eastAsia"/>
        </w:rPr>
        <w:t>タグ配列、6</w:t>
      </w:r>
      <w:r w:rsidRPr="009C037A">
        <w:t>xHis</w:t>
      </w:r>
      <w:r w:rsidRPr="009C037A">
        <w:rPr>
          <w:rFonts w:hint="eastAsia"/>
        </w:rPr>
        <w:t>タグ配列を削除し、</w:t>
      </w:r>
      <w:proofErr w:type="spellStart"/>
      <w:r w:rsidRPr="009C037A">
        <w:t>SmaI</w:t>
      </w:r>
      <w:proofErr w:type="spellEnd"/>
      <w:r w:rsidRPr="009C037A">
        <w:rPr>
          <w:rFonts w:hint="eastAsia"/>
        </w:rPr>
        <w:t>認識配列のみに変更した。MCS外に</w:t>
      </w:r>
      <w:proofErr w:type="spellStart"/>
      <w:r w:rsidRPr="009C037A">
        <w:rPr>
          <w:rFonts w:hint="eastAsia"/>
        </w:rPr>
        <w:t>EcoRV</w:t>
      </w:r>
      <w:proofErr w:type="spellEnd"/>
      <w:r w:rsidRPr="009C037A">
        <w:rPr>
          <w:rFonts w:hint="eastAsia"/>
        </w:rPr>
        <w:t>認識配列、</w:t>
      </w:r>
      <w:proofErr w:type="spellStart"/>
      <w:r w:rsidRPr="009C037A">
        <w:t>SmaI</w:t>
      </w:r>
      <w:proofErr w:type="spellEnd"/>
      <w:r w:rsidRPr="009C037A">
        <w:rPr>
          <w:rFonts w:hint="eastAsia"/>
        </w:rPr>
        <w:t>認識配列が各々の1箇所存在するため、一塩基置換を行った。改変のための人工遺伝子合成・組み換えはジェンスクリプトジャパンに委託した。</w:t>
      </w:r>
    </w:p>
    <w:p w14:paraId="7CC6E41C" w14:textId="77777777" w:rsidR="009C037A" w:rsidRPr="009C037A" w:rsidRDefault="009C037A" w:rsidP="009C037A">
      <w:pPr>
        <w:pStyle w:val="af7"/>
      </w:pPr>
      <w:r w:rsidRPr="009C037A">
        <w:rPr>
          <w:noProof/>
        </w:rPr>
        <w:drawing>
          <wp:inline distT="0" distB="0" distL="0" distR="0" wp14:anchorId="5E2A3B25" wp14:editId="152BD389">
            <wp:extent cx="4127971" cy="2767965"/>
            <wp:effectExtent l="0" t="0" r="635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0475" cy="2776350"/>
                    </a:xfrm>
                    <a:prstGeom prst="rect">
                      <a:avLst/>
                    </a:prstGeom>
                  </pic:spPr>
                </pic:pic>
              </a:graphicData>
            </a:graphic>
          </wp:inline>
        </w:drawing>
      </w:r>
    </w:p>
    <w:p w14:paraId="752A00AD" w14:textId="46CBB69E" w:rsidR="009C037A" w:rsidRPr="009C037A" w:rsidRDefault="00A553CD" w:rsidP="00F7204D">
      <w:pPr>
        <w:pStyle w:val="af1"/>
        <w:ind w:left="845" w:right="845"/>
      </w:pPr>
      <w:bookmarkStart w:id="49" w:name="_Ref119430473"/>
      <w:r>
        <w:t>図</w:t>
      </w:r>
      <w:fldSimple w:instr=" SEQ 図 \* ARABIC ">
        <w:r w:rsidR="00C43572">
          <w:rPr>
            <w:noProof/>
          </w:rPr>
          <w:t>34</w:t>
        </w:r>
      </w:fldSimple>
      <w:bookmarkEnd w:id="49"/>
      <w:r>
        <w:t xml:space="preserve">　</w:t>
      </w:r>
      <w:r w:rsidR="00F7204D">
        <w:rPr>
          <w:rFonts w:hint="eastAsia"/>
        </w:rPr>
        <w:t>ユ</w:t>
      </w:r>
      <w:r w:rsidR="009C037A" w:rsidRPr="009C037A">
        <w:rPr>
          <w:rFonts w:hint="eastAsia"/>
        </w:rPr>
        <w:t>ニバーサルカセット設計</w:t>
      </w:r>
    </w:p>
    <w:p w14:paraId="6768EC73" w14:textId="77777777" w:rsidR="009C037A" w:rsidRPr="009C037A" w:rsidRDefault="009C037A" w:rsidP="009C037A">
      <w:pPr>
        <w:pStyle w:val="ad"/>
        <w:ind w:firstLine="211"/>
      </w:pPr>
    </w:p>
    <w:p w14:paraId="3F43DE81" w14:textId="77777777" w:rsidR="009C037A" w:rsidRPr="009C037A" w:rsidRDefault="009C037A" w:rsidP="009C037A">
      <w:pPr>
        <w:pStyle w:val="4"/>
      </w:pPr>
      <w:r w:rsidRPr="009C037A">
        <w:rPr>
          <w:rFonts w:hint="eastAsia"/>
        </w:rPr>
        <w:lastRenderedPageBreak/>
        <w:t>発現ベクター構築（コムギ胚芽無細胞タンパク質合成用）</w:t>
      </w:r>
    </w:p>
    <w:p w14:paraId="29BBD5D4" w14:textId="165264E2" w:rsidR="009C037A" w:rsidRPr="009C037A" w:rsidRDefault="009C037A" w:rsidP="009C037A">
      <w:pPr>
        <w:pStyle w:val="ad"/>
        <w:ind w:firstLine="211"/>
      </w:pPr>
      <w:r w:rsidRPr="009C037A">
        <w:rPr>
          <w:rFonts w:hint="eastAsia"/>
        </w:rPr>
        <w:t>設計CBD配列・Linker配列・EGFP配列（C末端にTEVプロテアーゼ認識配列（以下、TEV）＋6</w:t>
      </w:r>
      <w:r w:rsidRPr="009C037A">
        <w:t>x</w:t>
      </w:r>
      <w:r w:rsidRPr="009C037A">
        <w:rPr>
          <w:rFonts w:hint="eastAsia"/>
        </w:rPr>
        <w:t>ヒスチジン（以下、HIS）タグ付加、以下EGFP-TEV-HIS配列）をコムギ胚芽無細胞タンパク質合成に至適化された</w:t>
      </w:r>
      <w:proofErr w:type="spellStart"/>
      <w:r w:rsidRPr="009C037A">
        <w:rPr>
          <w:rFonts w:hint="eastAsia"/>
        </w:rPr>
        <w:t>p</w:t>
      </w:r>
      <w:r w:rsidRPr="009C037A">
        <w:t>EU</w:t>
      </w:r>
      <w:proofErr w:type="spellEnd"/>
      <w:r w:rsidRPr="009C037A">
        <w:rPr>
          <w:rFonts w:hint="eastAsia"/>
        </w:rPr>
        <w:t>ベクターに組み換えた（</w:t>
      </w:r>
      <w:r w:rsidR="00A553CD">
        <w:rPr>
          <w:rFonts w:hint="eastAsia"/>
        </w:rPr>
        <w:t>図</w:t>
      </w:r>
      <w:r w:rsidRPr="009C037A">
        <w:t>32</w:t>
      </w:r>
      <w:r w:rsidRPr="009C037A">
        <w:rPr>
          <w:rFonts w:hint="eastAsia"/>
        </w:rPr>
        <w:t>）。M</w:t>
      </w:r>
      <w:r w:rsidRPr="009C037A">
        <w:t>CS</w:t>
      </w:r>
      <w:r w:rsidRPr="009C037A">
        <w:rPr>
          <w:rFonts w:hint="eastAsia"/>
        </w:rPr>
        <w:t>内の5</w:t>
      </w:r>
      <w:r w:rsidRPr="009C037A">
        <w:t>’</w:t>
      </w:r>
      <w:r w:rsidRPr="009C037A">
        <w:rPr>
          <w:rFonts w:hint="eastAsia"/>
        </w:rPr>
        <w:t>側から</w:t>
      </w:r>
      <w:proofErr w:type="spellStart"/>
      <w:r w:rsidRPr="009C037A">
        <w:rPr>
          <w:rFonts w:hint="eastAsia"/>
        </w:rPr>
        <w:t>E</w:t>
      </w:r>
      <w:r w:rsidRPr="009C037A">
        <w:t>coRV</w:t>
      </w:r>
      <w:proofErr w:type="spellEnd"/>
      <w:r w:rsidRPr="009C037A">
        <w:rPr>
          <w:rFonts w:hint="eastAsia"/>
        </w:rPr>
        <w:t>認識配列と</w:t>
      </w:r>
      <w:proofErr w:type="spellStart"/>
      <w:r w:rsidRPr="009C037A">
        <w:t>KpnI</w:t>
      </w:r>
      <w:proofErr w:type="spellEnd"/>
      <w:r w:rsidRPr="009C037A">
        <w:rPr>
          <w:rFonts w:hint="eastAsia"/>
        </w:rPr>
        <w:t>認識配列の間にCBD配列を、</w:t>
      </w:r>
      <w:proofErr w:type="spellStart"/>
      <w:r w:rsidRPr="009C037A">
        <w:t>KpnI</w:t>
      </w:r>
      <w:proofErr w:type="spellEnd"/>
      <w:r w:rsidRPr="009C037A">
        <w:rPr>
          <w:rFonts w:hint="eastAsia"/>
        </w:rPr>
        <w:t>認識配列とNotⅠ認識配列の間にLinker配列を、NotⅠ認識配列と</w:t>
      </w:r>
      <w:proofErr w:type="spellStart"/>
      <w:r w:rsidRPr="009C037A">
        <w:t>SmaI</w:t>
      </w:r>
      <w:proofErr w:type="spellEnd"/>
      <w:r w:rsidRPr="009C037A">
        <w:rPr>
          <w:rFonts w:hint="eastAsia"/>
        </w:rPr>
        <w:t>認識配列の間にEGFP-TEV-HIS配列を組み換えた。ただし、NotⅠは8塩基認識のため、フレームがずれないようにNotⅠ認識配列の前に1塩基挿入した。CBD配列・Linker配列・EGFP配列についてはピキア酵母発現系に用いることを想定し、コドン最適化を行った。人工遺伝子合成・組み換えは日本ジーンウィズ株式会社に委託した。</w:t>
      </w:r>
    </w:p>
    <w:p w14:paraId="2606ED20" w14:textId="77777777" w:rsidR="009C037A" w:rsidRPr="009C037A" w:rsidRDefault="009C037A" w:rsidP="009C037A">
      <w:pPr>
        <w:pStyle w:val="ad"/>
        <w:ind w:firstLine="211"/>
      </w:pPr>
    </w:p>
    <w:p w14:paraId="72C3A68F" w14:textId="77777777" w:rsidR="009C037A" w:rsidRPr="009C037A" w:rsidRDefault="009C037A" w:rsidP="009C037A">
      <w:pPr>
        <w:pStyle w:val="4"/>
      </w:pPr>
      <w:r w:rsidRPr="009C037A">
        <w:rPr>
          <w:rFonts w:hint="eastAsia"/>
        </w:rPr>
        <w:t>コムギ胚芽無細胞タンパク質合成系での合成・タンパク質精製</w:t>
      </w:r>
    </w:p>
    <w:p w14:paraId="56D9B628" w14:textId="65B39F31" w:rsidR="009C037A" w:rsidRPr="009C037A" w:rsidRDefault="009C037A" w:rsidP="009C037A">
      <w:pPr>
        <w:pStyle w:val="ad"/>
        <w:ind w:firstLine="211"/>
      </w:pPr>
      <w:r w:rsidRPr="009C037A">
        <w:rPr>
          <w:rFonts w:hint="eastAsia"/>
        </w:rPr>
        <w:t>構築したコムギ胚芽無細胞タンパク質合成用の発現ベクターをテンプレートとしてタンパク質合成を行った。合成（1</w:t>
      </w:r>
      <w:r w:rsidRPr="009C037A">
        <w:t>.2 mL</w:t>
      </w:r>
      <w:r w:rsidRPr="009C037A">
        <w:rPr>
          <w:rFonts w:hint="eastAsia"/>
        </w:rPr>
        <w:t>）には株式会社セルフリーサイエンスの合成キット</w:t>
      </w:r>
      <w:r w:rsidR="00676B46">
        <w:rPr>
          <w:rFonts w:hint="eastAsia"/>
        </w:rPr>
        <w:t>（</w:t>
      </w:r>
      <w:r w:rsidRPr="009C037A">
        <w:rPr>
          <w:rFonts w:hint="eastAsia"/>
        </w:rPr>
        <w:t>WEPRO7240H Core Kit</w:t>
      </w:r>
      <w:r w:rsidR="00E44563">
        <w:rPr>
          <w:rFonts w:hint="eastAsia"/>
        </w:rPr>
        <w:t>）</w:t>
      </w:r>
      <w:r w:rsidRPr="009C037A">
        <w:rPr>
          <w:rFonts w:hint="eastAsia"/>
        </w:rPr>
        <w:t>を用いた。まずmRNA転写反応</w:t>
      </w:r>
      <w:r w:rsidR="00676B46">
        <w:rPr>
          <w:rFonts w:hint="eastAsia"/>
        </w:rPr>
        <w:t>（</w:t>
      </w:r>
      <w:r w:rsidRPr="009C037A">
        <w:rPr>
          <w:rFonts w:hint="eastAsia"/>
        </w:rPr>
        <w:t>37</w:t>
      </w:r>
      <w:r w:rsidRPr="009C037A">
        <w:t xml:space="preserve"> </w:t>
      </w:r>
      <w:r w:rsidRPr="009C037A">
        <w:rPr>
          <w:rFonts w:hint="eastAsia"/>
        </w:rPr>
        <w:t>℃、6</w:t>
      </w:r>
      <w:r w:rsidR="00E42B00">
        <w:t xml:space="preserve"> h</w:t>
      </w:r>
      <w:r w:rsidR="00E44563">
        <w:rPr>
          <w:rFonts w:hint="eastAsia"/>
        </w:rPr>
        <w:t>）</w:t>
      </w:r>
      <w:r w:rsidRPr="009C037A">
        <w:rPr>
          <w:rFonts w:hint="eastAsia"/>
        </w:rPr>
        <w:t>を行った。mRNA転写物は0.5 μL分をアガロース電気泳動</w:t>
      </w:r>
      <w:r w:rsidR="00676B46">
        <w:rPr>
          <w:rFonts w:hint="eastAsia"/>
        </w:rPr>
        <w:t>（</w:t>
      </w:r>
      <w:r w:rsidRPr="009C037A">
        <w:rPr>
          <w:rFonts w:hint="eastAsia"/>
        </w:rPr>
        <w:t>1</w:t>
      </w:r>
      <w:r w:rsidR="00676B46">
        <w:rPr>
          <w:rFonts w:hint="eastAsia"/>
        </w:rPr>
        <w:t xml:space="preserve"> </w:t>
      </w:r>
      <w:r w:rsidRPr="009C037A">
        <w:rPr>
          <w:rFonts w:hint="eastAsia"/>
        </w:rPr>
        <w:t>%</w:t>
      </w:r>
      <w:r w:rsidR="00E44563">
        <w:rPr>
          <w:rFonts w:hint="eastAsia"/>
        </w:rPr>
        <w:t>）</w:t>
      </w:r>
      <w:r w:rsidRPr="009C037A">
        <w:rPr>
          <w:rFonts w:hint="eastAsia"/>
        </w:rPr>
        <w:t>にて確認した。その後、96ウェルプレート</w:t>
      </w:r>
      <w:r w:rsidR="00676B46">
        <w:rPr>
          <w:rFonts w:hint="eastAsia"/>
        </w:rPr>
        <w:t>（</w:t>
      </w:r>
      <w:r w:rsidRPr="009C037A">
        <w:rPr>
          <w:rFonts w:hint="eastAsia"/>
        </w:rPr>
        <w:t>227 μL合成</w:t>
      </w:r>
      <w:r w:rsidR="00E44563">
        <w:rPr>
          <w:rFonts w:hint="eastAsia"/>
        </w:rPr>
        <w:t>）</w:t>
      </w:r>
      <w:r w:rsidRPr="009C037A">
        <w:rPr>
          <w:rFonts w:hint="eastAsia"/>
        </w:rPr>
        <w:t>ないし24ウェルプレート</w:t>
      </w:r>
      <w:r w:rsidR="00676B46">
        <w:rPr>
          <w:rFonts w:hint="eastAsia"/>
        </w:rPr>
        <w:t>（</w:t>
      </w:r>
      <w:r w:rsidRPr="009C037A">
        <w:rPr>
          <w:rFonts w:hint="eastAsia"/>
        </w:rPr>
        <w:t>1.2 mL合成</w:t>
      </w:r>
      <w:r w:rsidR="00E44563">
        <w:rPr>
          <w:rFonts w:hint="eastAsia"/>
        </w:rPr>
        <w:t>）</w:t>
      </w:r>
      <w:r w:rsidRPr="009C037A">
        <w:rPr>
          <w:rFonts w:hint="eastAsia"/>
        </w:rPr>
        <w:t>中で重層法による翻訳反応</w:t>
      </w:r>
      <w:r w:rsidR="00676B46">
        <w:rPr>
          <w:rFonts w:hint="eastAsia"/>
        </w:rPr>
        <w:t>（</w:t>
      </w:r>
      <w:r w:rsidRPr="009C037A">
        <w:rPr>
          <w:rFonts w:hint="eastAsia"/>
        </w:rPr>
        <w:t>15</w:t>
      </w:r>
      <w:r w:rsidRPr="009C037A">
        <w:t xml:space="preserve"> </w:t>
      </w:r>
      <w:r w:rsidRPr="009C037A">
        <w:rPr>
          <w:rFonts w:hint="eastAsia"/>
        </w:rPr>
        <w:t>℃、20</w:t>
      </w:r>
      <w:r w:rsidR="00E42B00">
        <w:t xml:space="preserve"> h</w:t>
      </w:r>
      <w:r w:rsidR="00E44563">
        <w:rPr>
          <w:rFonts w:hint="eastAsia"/>
        </w:rPr>
        <w:t>）</w:t>
      </w:r>
      <w:r w:rsidRPr="009C037A">
        <w:rPr>
          <w:rFonts w:hint="eastAsia"/>
        </w:rPr>
        <w:t>を行った。重層法による翻訳反応はプレート中に翻訳バッファー</w:t>
      </w:r>
      <w:r w:rsidR="00676B46">
        <w:rPr>
          <w:rFonts w:hint="eastAsia"/>
        </w:rPr>
        <w:t>（</w:t>
      </w:r>
      <w:r w:rsidRPr="009C037A">
        <w:rPr>
          <w:rFonts w:hint="eastAsia"/>
        </w:rPr>
        <w:t>上層</w:t>
      </w:r>
      <w:r w:rsidR="00E44563">
        <w:rPr>
          <w:rFonts w:hint="eastAsia"/>
        </w:rPr>
        <w:t>）</w:t>
      </w:r>
      <w:r w:rsidRPr="009C037A">
        <w:rPr>
          <w:rFonts w:hint="eastAsia"/>
        </w:rPr>
        <w:t>をまず入れておき、翻訳反応液</w:t>
      </w:r>
      <w:r w:rsidR="00676B46">
        <w:rPr>
          <w:rFonts w:hint="eastAsia"/>
        </w:rPr>
        <w:t>（</w:t>
      </w:r>
      <w:r w:rsidRPr="009C037A">
        <w:rPr>
          <w:rFonts w:hint="eastAsia"/>
        </w:rPr>
        <w:t>下層</w:t>
      </w:r>
      <w:r w:rsidR="00E44563">
        <w:rPr>
          <w:rFonts w:hint="eastAsia"/>
        </w:rPr>
        <w:t>）</w:t>
      </w:r>
      <w:r w:rsidRPr="009C037A">
        <w:rPr>
          <w:rFonts w:hint="eastAsia"/>
        </w:rPr>
        <w:t>をその下に入れて重層を形成させて行った。それぞれの反応組成は</w:t>
      </w:r>
      <w:r w:rsidR="00CB03B7">
        <w:fldChar w:fldCharType="begin"/>
      </w:r>
      <w:r w:rsidR="00CB03B7">
        <w:instrText xml:space="preserve"> </w:instrText>
      </w:r>
      <w:r w:rsidR="00CB03B7">
        <w:rPr>
          <w:rFonts w:hint="eastAsia"/>
        </w:rPr>
        <w:instrText>REF _Ref119603473 \h</w:instrText>
      </w:r>
      <w:r w:rsidR="00CB03B7">
        <w:instrText xml:space="preserve"> </w:instrText>
      </w:r>
      <w:r w:rsidR="00CB03B7">
        <w:fldChar w:fldCharType="separate"/>
      </w:r>
      <w:r w:rsidR="00570C0B">
        <w:t>表</w:t>
      </w:r>
      <w:r w:rsidR="00570C0B">
        <w:rPr>
          <w:noProof/>
        </w:rPr>
        <w:t>3</w:t>
      </w:r>
      <w:r w:rsidR="00CB03B7">
        <w:fldChar w:fldCharType="end"/>
      </w:r>
      <w:r w:rsidRPr="009C037A">
        <w:rPr>
          <w:rFonts w:hint="eastAsia"/>
        </w:rPr>
        <w:t>の通りである</w:t>
      </w:r>
      <w:r w:rsidR="00CB03B7">
        <w:rPr>
          <w:rFonts w:hint="eastAsia"/>
        </w:rPr>
        <w:t>。</w:t>
      </w:r>
      <w:r w:rsidRPr="009C037A">
        <w:rPr>
          <w:rFonts w:hint="eastAsia"/>
        </w:rPr>
        <w:t>本合成の可溶性画分よりHisタグを利用したアフィニティー精製を行った。得られた精製タンパク質はNanodropによる濃度測定およびSDS-PAGEにより確認した。</w:t>
      </w:r>
    </w:p>
    <w:p w14:paraId="47904347" w14:textId="77777777" w:rsidR="009C037A" w:rsidRPr="009C037A" w:rsidRDefault="009C037A" w:rsidP="009C037A">
      <w:pPr>
        <w:pStyle w:val="ad"/>
        <w:ind w:firstLine="211"/>
      </w:pPr>
    </w:p>
    <w:p w14:paraId="2B0538C6" w14:textId="77777777" w:rsidR="009C037A" w:rsidRPr="009C037A" w:rsidRDefault="009C037A" w:rsidP="009C037A">
      <w:pPr>
        <w:pStyle w:val="4"/>
      </w:pPr>
      <w:r w:rsidRPr="009C037A">
        <w:rPr>
          <w:rFonts w:hint="eastAsia"/>
        </w:rPr>
        <w:t>大腸菌発現系での合成</w:t>
      </w:r>
    </w:p>
    <w:p w14:paraId="025FC4BF" w14:textId="5806776C" w:rsidR="009C037A" w:rsidRPr="009C037A" w:rsidRDefault="009C037A" w:rsidP="009C037A">
      <w:pPr>
        <w:pStyle w:val="ad"/>
        <w:ind w:firstLine="211"/>
      </w:pPr>
      <w:r w:rsidRPr="009C037A">
        <w:rPr>
          <w:rFonts w:hint="eastAsia"/>
        </w:rPr>
        <w:t>大腸菌発現系により安定同位体標識したCBDペプチドを調製するための検討試験を実施した。2種類の</w:t>
      </w:r>
      <w:r w:rsidRPr="009C037A">
        <w:t>Glutathione S-transferase</w:t>
      </w:r>
      <w:r w:rsidRPr="009C037A">
        <w:rPr>
          <w:rFonts w:hint="eastAsia"/>
        </w:rPr>
        <w:t>（以下、GST）タグ融合CBD発現ベクターを構築し、大腸菌BL21</w:t>
      </w:r>
      <w:r w:rsidR="00676B46">
        <w:rPr>
          <w:rFonts w:hint="eastAsia"/>
        </w:rPr>
        <w:t>（</w:t>
      </w:r>
      <w:r w:rsidRPr="009C037A">
        <w:rPr>
          <w:rFonts w:hint="eastAsia"/>
        </w:rPr>
        <w:t>DE3</w:t>
      </w:r>
      <w:r w:rsidR="00E44563">
        <w:rPr>
          <w:rFonts w:hint="eastAsia"/>
        </w:rPr>
        <w:t>）</w:t>
      </w:r>
      <w:r w:rsidRPr="009C037A">
        <w:rPr>
          <w:rFonts w:hint="eastAsia"/>
        </w:rPr>
        <w:t>株に形質転換した。培養温度と</w:t>
      </w:r>
      <w:r w:rsidRPr="009C037A">
        <w:t>Isopropyl β-D-</w:t>
      </w:r>
      <w:proofErr w:type="spellStart"/>
      <w:r w:rsidRPr="009C037A">
        <w:t>thiogalactopyranoside</w:t>
      </w:r>
      <w:proofErr w:type="spellEnd"/>
      <w:r w:rsidRPr="009C037A">
        <w:rPr>
          <w:rFonts w:hint="eastAsia"/>
        </w:rPr>
        <w:t>（以下、IPTG）誘導濃度を振ることで安定同位体非含有M9最小培地における発現条件検討試験を行い、GST-CBDタンパク質の最適条件（37</w:t>
      </w:r>
      <w:r w:rsidRPr="009C037A">
        <w:t xml:space="preserve"> </w:t>
      </w:r>
      <w:r w:rsidRPr="009C037A">
        <w:rPr>
          <w:rFonts w:hint="eastAsia"/>
        </w:rPr>
        <w:t>℃、3</w:t>
      </w:r>
      <w:r w:rsidR="00E42B00">
        <w:t xml:space="preserve"> h</w:t>
      </w:r>
      <w:r w:rsidRPr="009C037A">
        <w:rPr>
          <w:rFonts w:hint="eastAsia"/>
        </w:rPr>
        <w:t xml:space="preserve">、0.1 mM IPTG濃度）を決定した。100 mLスケール培養で発現誘導を行い、大腸菌を破砕した後Glutathione Sepharose 4Bによるアフィニティー精製を行った。精製タンパク質はFactor </w:t>
      </w:r>
      <w:proofErr w:type="spellStart"/>
      <w:r w:rsidRPr="009C037A">
        <w:rPr>
          <w:rFonts w:hint="eastAsia"/>
        </w:rPr>
        <w:t>Xa</w:t>
      </w:r>
      <w:proofErr w:type="spellEnd"/>
      <w:r w:rsidRPr="009C037A">
        <w:rPr>
          <w:rFonts w:hint="eastAsia"/>
        </w:rPr>
        <w:t>によるタグ切断を行った後、Benzamidine Sepharose Fa</w:t>
      </w:r>
      <w:r w:rsidRPr="009C037A">
        <w:t xml:space="preserve">st </w:t>
      </w:r>
      <w:r w:rsidRPr="009C037A">
        <w:rPr>
          <w:rFonts w:hint="eastAsia"/>
        </w:rPr>
        <w:t>F</w:t>
      </w:r>
      <w:r w:rsidRPr="009C037A">
        <w:t>low</w:t>
      </w:r>
      <w:r w:rsidRPr="009C037A">
        <w:rPr>
          <w:rFonts w:hint="eastAsia"/>
        </w:rPr>
        <w:t xml:space="preserve">処理によるFactor </w:t>
      </w:r>
      <w:proofErr w:type="spellStart"/>
      <w:r w:rsidRPr="009C037A">
        <w:rPr>
          <w:rFonts w:hint="eastAsia"/>
        </w:rPr>
        <w:t>Xa</w:t>
      </w:r>
      <w:proofErr w:type="spellEnd"/>
      <w:r w:rsidRPr="009C037A">
        <w:rPr>
          <w:rFonts w:hint="eastAsia"/>
        </w:rPr>
        <w:t>除去と、Glutathione</w:t>
      </w:r>
      <w:r w:rsidR="00E44563">
        <w:t xml:space="preserve"> </w:t>
      </w:r>
      <w:r w:rsidRPr="009C037A">
        <w:rPr>
          <w:rFonts w:hint="eastAsia"/>
        </w:rPr>
        <w:t>Sepharose 4B処理によるGSTタグおよびGSTタグ未切断の目的タンパク質除去を行い、CBDペプチドのみを得た。本試験は、株式会社テクノプロに委託して実施した。</w:t>
      </w:r>
    </w:p>
    <w:p w14:paraId="2F0B8B6F" w14:textId="77777777" w:rsidR="009C037A" w:rsidRPr="009C037A" w:rsidRDefault="009C037A" w:rsidP="009C037A">
      <w:pPr>
        <w:pStyle w:val="ad"/>
        <w:ind w:firstLine="211"/>
      </w:pPr>
    </w:p>
    <w:p w14:paraId="68F0F611" w14:textId="77777777" w:rsidR="009C037A" w:rsidRPr="009C037A" w:rsidRDefault="009C037A" w:rsidP="009C037A">
      <w:pPr>
        <w:pStyle w:val="4"/>
      </w:pPr>
      <w:r w:rsidRPr="009C037A">
        <w:rPr>
          <w:rFonts w:hint="eastAsia"/>
        </w:rPr>
        <w:t>メタノール資化酵母発現系での合成</w:t>
      </w:r>
    </w:p>
    <w:p w14:paraId="7F1CEBB9" w14:textId="31B100F4" w:rsidR="009C037A" w:rsidRDefault="009C037A" w:rsidP="009C037A">
      <w:pPr>
        <w:pStyle w:val="ad"/>
        <w:ind w:firstLine="211"/>
      </w:pPr>
      <w:r w:rsidRPr="009C037A">
        <w:rPr>
          <w:rFonts w:hint="eastAsia"/>
        </w:rPr>
        <w:t>Pichia酵母発現系により安定同位体標識したCBDペプチドを調製するための条件検討試験を実施した。2種類のGSTタグ融合CBD発現ベクターを構築し、Pichia酵母X-33株に形質転換した。それぞれ5クローンを選択してBMMY培地で培養後、メタノールによる発現誘導を行うことで最も発現量の高いクローンをそれぞれ1つ単離した。この結果をもとに酵母発現用最小培地であるFM22培地を用いたスケールアップ発現誘導を行ったが、目的タンパク質の発現誘導は確認できなかった。比較対照であるBMMY培地を用いた発現精製では、微量の目的タンパク質が確認できた。本試験は、株式会社テクノプロに委託して実施した。</w:t>
      </w:r>
    </w:p>
    <w:p w14:paraId="0585CFFB" w14:textId="7F976715" w:rsidR="00CB03B7" w:rsidRDefault="00CB03B7">
      <w:pPr>
        <w:snapToGrid/>
        <w:spacing w:line="240" w:lineRule="auto"/>
        <w:jc w:val="left"/>
      </w:pPr>
      <w:r>
        <w:br w:type="page"/>
      </w:r>
    </w:p>
    <w:p w14:paraId="20932E3C" w14:textId="68863C5A" w:rsidR="00CB03B7" w:rsidRPr="009C037A" w:rsidRDefault="00CB03B7" w:rsidP="00CB03B7">
      <w:pPr>
        <w:pStyle w:val="af1"/>
        <w:ind w:left="845" w:right="845"/>
      </w:pPr>
      <w:bookmarkStart w:id="50" w:name="_Ref119603473"/>
      <w:r>
        <w:lastRenderedPageBreak/>
        <w:t>表</w:t>
      </w:r>
      <w:fldSimple w:instr=" SEQ 表 \* ARABIC ">
        <w:r w:rsidR="00C43572">
          <w:rPr>
            <w:noProof/>
          </w:rPr>
          <w:t>3</w:t>
        </w:r>
      </w:fldSimple>
      <w:bookmarkEnd w:id="50"/>
      <w:r>
        <w:rPr>
          <w:rFonts w:hint="eastAsia"/>
        </w:rPr>
        <w:t xml:space="preserve">　</w:t>
      </w:r>
      <w:r w:rsidRPr="009C037A">
        <w:rPr>
          <w:rFonts w:hint="eastAsia"/>
        </w:rPr>
        <w:t>重層法に用いた転写反応液・翻訳反応液の組成</w:t>
      </w:r>
    </w:p>
    <w:p w14:paraId="4961810C" w14:textId="77777777" w:rsidR="00CB03B7" w:rsidRDefault="00CB03B7" w:rsidP="00CB03B7">
      <w:pPr>
        <w:pStyle w:val="af7"/>
      </w:pPr>
      <w:r w:rsidRPr="009C037A">
        <w:rPr>
          <w:noProof/>
        </w:rPr>
        <w:drawing>
          <wp:inline distT="0" distB="0" distL="0" distR="0" wp14:anchorId="3CA08D9D" wp14:editId="76659B38">
            <wp:extent cx="3648075" cy="5239331"/>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4844" cy="5249053"/>
                    </a:xfrm>
                    <a:prstGeom prst="rect">
                      <a:avLst/>
                    </a:prstGeom>
                  </pic:spPr>
                </pic:pic>
              </a:graphicData>
            </a:graphic>
          </wp:inline>
        </w:drawing>
      </w:r>
    </w:p>
    <w:p w14:paraId="6E5A7DA6" w14:textId="155DE0A1" w:rsidR="00CB03B7" w:rsidRDefault="00CB03B7">
      <w:pPr>
        <w:snapToGrid/>
        <w:spacing w:line="240" w:lineRule="auto"/>
        <w:jc w:val="left"/>
      </w:pPr>
      <w:r>
        <w:br w:type="page"/>
      </w:r>
    </w:p>
    <w:p w14:paraId="6EF2EF28" w14:textId="77777777" w:rsidR="00E74C73" w:rsidRPr="00E74C73" w:rsidRDefault="00E74C73" w:rsidP="00E74C73">
      <w:pPr>
        <w:pStyle w:val="3"/>
      </w:pPr>
      <w:bookmarkStart w:id="51" w:name="_Ref119082198"/>
      <w:r w:rsidRPr="00E74C73">
        <w:rPr>
          <w:rFonts w:hint="eastAsia"/>
        </w:rPr>
        <w:lastRenderedPageBreak/>
        <w:t>セルロース結合性評価技術</w:t>
      </w:r>
      <w:bookmarkEnd w:id="51"/>
    </w:p>
    <w:p w14:paraId="09AF19BC" w14:textId="77777777" w:rsidR="00E74C73" w:rsidRPr="00E74C73" w:rsidRDefault="00E74C73" w:rsidP="00E74C73">
      <w:pPr>
        <w:pStyle w:val="4"/>
      </w:pPr>
      <w:bookmarkStart w:id="52" w:name="_Ref118980310"/>
      <w:r w:rsidRPr="00E74C73">
        <w:rPr>
          <w:rFonts w:hint="eastAsia"/>
        </w:rPr>
        <w:t>セルロースTLCプレート（簡易評価系）</w:t>
      </w:r>
      <w:bookmarkEnd w:id="52"/>
    </w:p>
    <w:p w14:paraId="1D7B07A8" w14:textId="3DC08898" w:rsidR="00E74C73" w:rsidRPr="00E74C73" w:rsidRDefault="00E74C73" w:rsidP="008006DD">
      <w:pPr>
        <w:pStyle w:val="ad"/>
        <w:ind w:firstLine="211"/>
      </w:pPr>
      <w:r w:rsidRPr="00E74C73">
        <w:rPr>
          <w:rFonts w:hint="eastAsia"/>
        </w:rPr>
        <w:t>設計・改変したC</w:t>
      </w:r>
      <w:r w:rsidRPr="00E74C73">
        <w:t>BD</w:t>
      </w:r>
      <w:r w:rsidRPr="00E74C73">
        <w:rPr>
          <w:rFonts w:hint="eastAsia"/>
        </w:rPr>
        <w:t>のセルロース結合能を評価するために、セルロース</w:t>
      </w:r>
      <w:r w:rsidR="00DB306D" w:rsidRPr="00E74C73">
        <w:rPr>
          <w:rFonts w:hint="eastAsia"/>
        </w:rPr>
        <w:t>薄層クロマトグラフィー</w:t>
      </w:r>
      <w:r w:rsidRPr="00E74C73">
        <w:rPr>
          <w:rFonts w:hint="eastAsia"/>
        </w:rPr>
        <w:t>（thin-layer chromatography：</w:t>
      </w:r>
      <w:r w:rsidR="00DB306D" w:rsidRPr="00E74C73">
        <w:rPr>
          <w:rFonts w:hint="eastAsia"/>
        </w:rPr>
        <w:t>TLC</w:t>
      </w:r>
      <w:r w:rsidRPr="00E74C73">
        <w:rPr>
          <w:rFonts w:hint="eastAsia"/>
        </w:rPr>
        <w:t>）プレートを用いた簡易評価系を確立した。</w:t>
      </w:r>
    </w:p>
    <w:p w14:paraId="13E18104" w14:textId="77777777" w:rsidR="00E74C73" w:rsidRPr="00E74C73" w:rsidRDefault="00E74C73" w:rsidP="008006DD">
      <w:pPr>
        <w:pStyle w:val="ad"/>
        <w:ind w:firstLine="211"/>
      </w:pPr>
    </w:p>
    <w:p w14:paraId="4D1F26C8" w14:textId="51762627" w:rsidR="00E74C73" w:rsidRPr="00E74C73" w:rsidRDefault="00E74C73" w:rsidP="008006DD">
      <w:pPr>
        <w:pStyle w:val="ad"/>
        <w:ind w:firstLine="211"/>
      </w:pPr>
      <w:r w:rsidRPr="00E74C73">
        <w:rPr>
          <w:rFonts w:hint="eastAsia"/>
        </w:rPr>
        <w:t>簡易評価系は、セルロースTLCプレートにタンパク質溶液を滴下し、スポットの広がり・蛍光強度をもとにセルロース結合能を評価する試験である。スポットの蛍光画像は、サンプルの滴下直後と滴下5分後に</w:t>
      </w:r>
      <w:proofErr w:type="spellStart"/>
      <w:r w:rsidRPr="00E74C73">
        <w:t>ChemDoc</w:t>
      </w:r>
      <w:proofErr w:type="spellEnd"/>
      <w:r w:rsidRPr="00E74C73">
        <w:rPr>
          <w:rFonts w:hint="eastAsia"/>
        </w:rPr>
        <w:t>イメージングシステムで取得した（</w:t>
      </w:r>
      <w:r w:rsidR="00E349A7">
        <w:fldChar w:fldCharType="begin"/>
      </w:r>
      <w:r w:rsidR="00E349A7">
        <w:instrText xml:space="preserve"> </w:instrText>
      </w:r>
      <w:r w:rsidR="00E349A7">
        <w:rPr>
          <w:rFonts w:hint="eastAsia"/>
        </w:rPr>
        <w:instrText>REF _Ref117774198 \h</w:instrText>
      </w:r>
      <w:r w:rsidR="00E349A7">
        <w:instrText xml:space="preserve"> </w:instrText>
      </w:r>
      <w:r w:rsidR="00E349A7">
        <w:fldChar w:fldCharType="separate"/>
      </w:r>
      <w:r w:rsidR="00570C0B" w:rsidRPr="00E74C73">
        <w:t>図</w:t>
      </w:r>
      <w:r w:rsidR="00570C0B">
        <w:rPr>
          <w:noProof/>
        </w:rPr>
        <w:t>35</w:t>
      </w:r>
      <w:r w:rsidR="00E349A7">
        <w:fldChar w:fldCharType="end"/>
      </w:r>
      <w:r w:rsidRPr="00E74C73">
        <w:rPr>
          <w:rFonts w:hint="eastAsia"/>
        </w:rPr>
        <w:t>）。評価対象は、Control（E</w:t>
      </w:r>
      <w:r w:rsidRPr="00E74C73">
        <w:t>GFP-TEV-His</w:t>
      </w:r>
      <w:r w:rsidRPr="00E74C73">
        <w:rPr>
          <w:rFonts w:hint="eastAsia"/>
        </w:rPr>
        <w:t>）、</w:t>
      </w:r>
      <w:r w:rsidR="00993336">
        <w:rPr>
          <w:rFonts w:hint="eastAsia"/>
        </w:rPr>
        <w:t>T</w:t>
      </w:r>
      <w:r w:rsidR="00993336">
        <w:t>rCBM1</w:t>
      </w:r>
      <w:r w:rsidR="00993336">
        <w:rPr>
          <w:rFonts w:hint="eastAsia"/>
        </w:rPr>
        <w:t>の</w:t>
      </w:r>
      <w:r w:rsidRPr="00E74C73">
        <w:rPr>
          <w:rFonts w:hint="eastAsia"/>
        </w:rPr>
        <w:t>WT</w:t>
      </w:r>
      <w:r w:rsidR="00993336">
        <w:rPr>
          <w:rFonts w:hint="eastAsia"/>
        </w:rPr>
        <w:t>のC</w:t>
      </w:r>
      <w:r w:rsidR="00993336">
        <w:t>BD</w:t>
      </w:r>
      <w:r w:rsidRPr="00E74C73">
        <w:rPr>
          <w:rFonts w:hint="eastAsia"/>
        </w:rPr>
        <w:t>、2</w:t>
      </w:r>
      <w:r w:rsidR="00993336">
        <w:t>87</w:t>
      </w:r>
      <w:r w:rsidRPr="00E74C73">
        <w:rPr>
          <w:rFonts w:hint="eastAsia"/>
        </w:rPr>
        <w:t>種類の</w:t>
      </w:r>
      <w:r w:rsidR="00993336">
        <w:rPr>
          <w:rFonts w:hint="eastAsia"/>
        </w:rPr>
        <w:t>T</w:t>
      </w:r>
      <w:r w:rsidR="00993336">
        <w:t>rCBM1</w:t>
      </w:r>
      <w:r w:rsidR="00993336">
        <w:rPr>
          <w:rFonts w:hint="eastAsia"/>
        </w:rPr>
        <w:t>由来の</w:t>
      </w:r>
      <w:r w:rsidRPr="00E74C73">
        <w:rPr>
          <w:rFonts w:hint="eastAsia"/>
        </w:rPr>
        <w:t>設計CBD</w:t>
      </w:r>
      <w:r w:rsidR="00E72B7F">
        <w:rPr>
          <w:rFonts w:hint="eastAsia"/>
        </w:rPr>
        <w:t>、および</w:t>
      </w:r>
      <w:r w:rsidR="00993336">
        <w:t>12</w:t>
      </w:r>
      <w:r w:rsidR="00993336">
        <w:rPr>
          <w:rFonts w:hint="eastAsia"/>
        </w:rPr>
        <w:t>種類の</w:t>
      </w:r>
      <w:r w:rsidR="00E72B7F">
        <w:rPr>
          <w:rFonts w:hint="eastAsia"/>
        </w:rPr>
        <w:t>T</w:t>
      </w:r>
      <w:r w:rsidR="00E72B7F">
        <w:t>rCBM1</w:t>
      </w:r>
      <w:r w:rsidR="00E72B7F">
        <w:rPr>
          <w:rFonts w:hint="eastAsia"/>
        </w:rPr>
        <w:t>以外の</w:t>
      </w:r>
      <w:r w:rsidR="00993336">
        <w:rPr>
          <w:rFonts w:hint="eastAsia"/>
        </w:rPr>
        <w:t>C</w:t>
      </w:r>
      <w:r w:rsidR="00993336">
        <w:t>BM1</w:t>
      </w:r>
      <w:r w:rsidR="00993336">
        <w:rPr>
          <w:rFonts w:hint="eastAsia"/>
        </w:rPr>
        <w:t>由来のC</w:t>
      </w:r>
      <w:r w:rsidR="00993336">
        <w:t>BD</w:t>
      </w:r>
      <w:r w:rsidR="00993336" w:rsidRPr="00E74C73">
        <w:rPr>
          <w:rFonts w:hint="eastAsia"/>
        </w:rPr>
        <w:t>（</w:t>
      </w:r>
      <w:r w:rsidR="00993336">
        <w:rPr>
          <w:rFonts w:hint="eastAsia"/>
        </w:rPr>
        <w:t>いずれも</w:t>
      </w:r>
      <w:r w:rsidR="00993336" w:rsidRPr="00E74C73">
        <w:rPr>
          <w:rFonts w:hint="eastAsia"/>
        </w:rPr>
        <w:t>C</w:t>
      </w:r>
      <w:r w:rsidR="00993336" w:rsidRPr="00E74C73">
        <w:t>BD-Linker-EGFP-TEV-His</w:t>
      </w:r>
      <w:r w:rsidR="00993336" w:rsidRPr="00E74C73">
        <w:rPr>
          <w:rFonts w:hint="eastAsia"/>
        </w:rPr>
        <w:t>）</w:t>
      </w:r>
      <w:r w:rsidRPr="00E74C73">
        <w:rPr>
          <w:rFonts w:hint="eastAsia"/>
        </w:rPr>
        <w:t>である。タンパク質は、コムギ胚芽無細胞系によるタンパク質合成およびニッケルアフィニティー精製で調製した。設計CBDの結合能は、0・1・2の3段階で評価した。評価の際、ControlとWTの蛍光強度・スポットの広がり具合を基準とした。0は結合能なし（Controlと類似したスポット）、1は結合能弱（C</w:t>
      </w:r>
      <w:r w:rsidRPr="00E74C73">
        <w:t>ontrol</w:t>
      </w:r>
      <w:r w:rsidRPr="00E74C73">
        <w:rPr>
          <w:rFonts w:hint="eastAsia"/>
        </w:rPr>
        <w:t>・W</w:t>
      </w:r>
      <w:r w:rsidRPr="00E74C73">
        <w:t>T</w:t>
      </w:r>
      <w:r w:rsidRPr="00E74C73">
        <w:rPr>
          <w:rFonts w:hint="eastAsia"/>
        </w:rPr>
        <w:t>の中間のスポット）、2は結合能あり（WTと類似したスポット）である。本試験は、株式会社テクノプロに委託して実施した。</w:t>
      </w:r>
    </w:p>
    <w:p w14:paraId="3F1FA691" w14:textId="77777777" w:rsidR="00E74C73" w:rsidRPr="00E74C73" w:rsidRDefault="00E74C73" w:rsidP="008006DD">
      <w:pPr>
        <w:pStyle w:val="ad"/>
        <w:ind w:firstLine="211"/>
      </w:pPr>
    </w:p>
    <w:p w14:paraId="3C45CF55" w14:textId="0AEEBCE0" w:rsidR="00E74C73" w:rsidRPr="00E74C73" w:rsidRDefault="00E74C73" w:rsidP="008006DD">
      <w:pPr>
        <w:pStyle w:val="ad"/>
        <w:ind w:firstLine="211"/>
      </w:pPr>
      <w:r w:rsidRPr="00E74C73">
        <w:rPr>
          <w:rFonts w:hint="eastAsia"/>
        </w:rPr>
        <w:t>2</w:t>
      </w:r>
      <w:r w:rsidR="00E72B7F">
        <w:t>99</w:t>
      </w:r>
      <w:r w:rsidRPr="00E74C73">
        <w:rPr>
          <w:rFonts w:hint="eastAsia"/>
        </w:rPr>
        <w:t>種類の</w:t>
      </w:r>
      <w:r w:rsidRPr="00E74C73">
        <w:t>CBD</w:t>
      </w:r>
      <w:r w:rsidRPr="00E74C73">
        <w:rPr>
          <w:rFonts w:hint="eastAsia"/>
        </w:rPr>
        <w:t>をC</w:t>
      </w:r>
      <w:r w:rsidRPr="00E74C73">
        <w:t>ontrol</w:t>
      </w:r>
      <w:r w:rsidRPr="00E74C73">
        <w:rPr>
          <w:rFonts w:hint="eastAsia"/>
        </w:rPr>
        <w:t>・W</w:t>
      </w:r>
      <w:r w:rsidRPr="00E74C73">
        <w:t>T</w:t>
      </w:r>
      <w:r w:rsidRPr="00E74C73">
        <w:rPr>
          <w:rFonts w:hint="eastAsia"/>
        </w:rPr>
        <w:t>と比較し、3段階でセルロース結合能を評価した（</w:t>
      </w:r>
      <w:r w:rsidR="00E349A7">
        <w:fldChar w:fldCharType="begin"/>
      </w:r>
      <w:r w:rsidR="00E349A7">
        <w:instrText xml:space="preserve"> </w:instrText>
      </w:r>
      <w:r w:rsidR="00E349A7">
        <w:rPr>
          <w:rFonts w:hint="eastAsia"/>
        </w:rPr>
        <w:instrText>REF _Ref118981386 \h</w:instrText>
      </w:r>
      <w:r w:rsidR="00E349A7">
        <w:instrText xml:space="preserve"> </w:instrText>
      </w:r>
      <w:r w:rsidR="00E349A7">
        <w:fldChar w:fldCharType="separate"/>
      </w:r>
      <w:r w:rsidR="00570C0B">
        <w:t>図</w:t>
      </w:r>
      <w:r w:rsidR="00570C0B">
        <w:rPr>
          <w:noProof/>
        </w:rPr>
        <w:t>36</w:t>
      </w:r>
      <w:r w:rsidR="00E349A7">
        <w:fldChar w:fldCharType="end"/>
      </w:r>
      <w:r w:rsidRPr="00E74C73">
        <w:rPr>
          <w:rFonts w:hint="eastAsia"/>
        </w:rPr>
        <w:t>）。目視でW</w:t>
      </w:r>
      <w:r w:rsidRPr="00E74C73">
        <w:t>T</w:t>
      </w:r>
      <w:r w:rsidRPr="00E74C73">
        <w:rPr>
          <w:rFonts w:hint="eastAsia"/>
        </w:rPr>
        <w:t>より蛍光強度が高いあるいは蛍光スポットが小さく見られたC</w:t>
      </w:r>
      <w:r w:rsidRPr="00E74C73">
        <w:t>BD</w:t>
      </w:r>
      <w:r w:rsidRPr="00E74C73">
        <w:rPr>
          <w:rFonts w:hint="eastAsia"/>
        </w:rPr>
        <w:t>は9</w:t>
      </w:r>
      <w:r w:rsidRPr="00E74C73">
        <w:t>1</w:t>
      </w:r>
      <w:r w:rsidRPr="00E74C73">
        <w:rPr>
          <w:rFonts w:hint="eastAsia"/>
        </w:rPr>
        <w:t>種類あった。また、目視でW</w:t>
      </w:r>
      <w:r w:rsidRPr="00E74C73">
        <w:t>T</w:t>
      </w:r>
      <w:r w:rsidRPr="00E74C73">
        <w:rPr>
          <w:rFonts w:hint="eastAsia"/>
        </w:rPr>
        <w:t>より蛍光強度が低いとみられたC</w:t>
      </w:r>
      <w:r w:rsidRPr="00E74C73">
        <w:t>BD</w:t>
      </w:r>
      <w:r w:rsidRPr="00E74C73">
        <w:rPr>
          <w:rFonts w:hint="eastAsia"/>
        </w:rPr>
        <w:t>は7種類あった。</w:t>
      </w:r>
      <w:r w:rsidR="007D4C31">
        <w:rPr>
          <w:rFonts w:hint="eastAsia"/>
        </w:rPr>
        <w:t>全サンプルの配列と評価結果</w:t>
      </w:r>
      <w:r w:rsidR="001A156D">
        <w:rPr>
          <w:rFonts w:hint="eastAsia"/>
        </w:rPr>
        <w:t>の一覧</w:t>
      </w:r>
      <w:r w:rsidR="007D4C31">
        <w:rPr>
          <w:rFonts w:hint="eastAsia"/>
        </w:rPr>
        <w:t>は付録に示す。</w:t>
      </w:r>
    </w:p>
    <w:p w14:paraId="5D2FD4BB" w14:textId="77777777" w:rsidR="00E74C73" w:rsidRPr="00E74C73" w:rsidRDefault="00E74C73" w:rsidP="008006DD">
      <w:pPr>
        <w:pStyle w:val="ad"/>
        <w:ind w:firstLine="211"/>
      </w:pPr>
    </w:p>
    <w:p w14:paraId="0F00F682" w14:textId="03313DCD" w:rsidR="00E74C73" w:rsidRPr="00E74C73" w:rsidRDefault="00E74C73" w:rsidP="008006DD">
      <w:pPr>
        <w:pStyle w:val="ad"/>
        <w:ind w:firstLine="211"/>
      </w:pPr>
      <w:r w:rsidRPr="00E74C73">
        <w:rPr>
          <w:rFonts w:hint="eastAsia"/>
        </w:rPr>
        <w:t>簡易評価系は、少量のタンパク質（5</w:t>
      </w:r>
      <w:r w:rsidRPr="00E74C73">
        <w:t xml:space="preserve"> </w:t>
      </w:r>
      <w:r w:rsidRPr="00E74C73">
        <w:rPr>
          <w:rFonts w:hint="eastAsia"/>
        </w:rPr>
        <w:t>µ</w:t>
      </w:r>
      <w:r w:rsidRPr="00E74C73">
        <w:t>g</w:t>
      </w:r>
      <w:r w:rsidRPr="00E74C73">
        <w:rPr>
          <w:rFonts w:hint="eastAsia"/>
        </w:rPr>
        <w:t>程度）を滴下するのみであり、比較的ハイスループットでスクリーニングが可能である。サンプル必要量が少ないのでコムギ胚芽無細胞合成系と組み合わせが可能で、サンプル調製から比較的安く・簡単に評価が可能である。一方で、評価は定性的であり、実験の再現性に課題があった。</w:t>
      </w:r>
    </w:p>
    <w:p w14:paraId="32FD9445" w14:textId="77777777" w:rsidR="00E74C73" w:rsidRPr="00E74C73" w:rsidRDefault="00E74C73" w:rsidP="008006DD">
      <w:pPr>
        <w:pStyle w:val="ad"/>
        <w:ind w:firstLine="211"/>
      </w:pPr>
    </w:p>
    <w:p w14:paraId="452DFA00" w14:textId="7AB2647C" w:rsidR="00E74C73" w:rsidRPr="00E74C73" w:rsidRDefault="00E76F07" w:rsidP="009029E2">
      <w:pPr>
        <w:pStyle w:val="af7"/>
      </w:pPr>
      <w:r>
        <w:rPr>
          <w:noProof/>
        </w:rPr>
        <w:drawing>
          <wp:inline distT="0" distB="0" distL="0" distR="0" wp14:anchorId="481B583B" wp14:editId="0686C14D">
            <wp:extent cx="6124575" cy="3317240"/>
            <wp:effectExtent l="0" t="0" r="0" b="0"/>
            <wp:docPr id="34"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9"/>
                    <pic:cNvPicPr>
                      <a:picLocks noChangeAspect="1" noChangeArrowheads="1"/>
                    </pic:cNvPicPr>
                  </pic:nvPicPr>
                  <pic:blipFill>
                    <a:blip r:embed="rId51">
                      <a:extLst>
                        <a:ext uri="{28A0092B-C50C-407E-A947-70E740481C1C}">
                          <a14:useLocalDpi xmlns:a14="http://schemas.microsoft.com/office/drawing/2010/main" val="0"/>
                        </a:ext>
                      </a:extLst>
                    </a:blip>
                    <a:srcRect t="8807"/>
                    <a:stretch>
                      <a:fillRect/>
                    </a:stretch>
                  </pic:blipFill>
                  <pic:spPr bwMode="auto">
                    <a:xfrm>
                      <a:off x="0" y="0"/>
                      <a:ext cx="6124575" cy="3317240"/>
                    </a:xfrm>
                    <a:prstGeom prst="rect">
                      <a:avLst/>
                    </a:prstGeom>
                    <a:noFill/>
                    <a:ln>
                      <a:noFill/>
                    </a:ln>
                  </pic:spPr>
                </pic:pic>
              </a:graphicData>
            </a:graphic>
          </wp:inline>
        </w:drawing>
      </w:r>
    </w:p>
    <w:p w14:paraId="0FDCB12A" w14:textId="7D71BA1F" w:rsidR="00E74C73" w:rsidRPr="00E74C73" w:rsidRDefault="00E74C73" w:rsidP="00E74C73">
      <w:pPr>
        <w:pStyle w:val="af1"/>
        <w:ind w:left="845" w:right="845"/>
      </w:pPr>
      <w:bookmarkStart w:id="53" w:name="_Ref117774198"/>
      <w:bookmarkStart w:id="54" w:name="_Ref117774190"/>
      <w:r w:rsidRPr="00E74C73">
        <w:t>図</w:t>
      </w:r>
      <w:fldSimple w:instr=" SEQ 図 \* ARABIC ">
        <w:r w:rsidR="00C43572">
          <w:rPr>
            <w:noProof/>
          </w:rPr>
          <w:t>35</w:t>
        </w:r>
      </w:fldSimple>
      <w:bookmarkEnd w:id="53"/>
      <w:r w:rsidR="004A344F">
        <w:rPr>
          <w:rFonts w:hint="eastAsia"/>
        </w:rPr>
        <w:t xml:space="preserve">　</w:t>
      </w:r>
      <w:r w:rsidRPr="00E74C73">
        <w:rPr>
          <w:rFonts w:hint="eastAsia"/>
        </w:rPr>
        <w:t>セルロースT</w:t>
      </w:r>
      <w:r w:rsidRPr="00E74C73">
        <w:t>LC</w:t>
      </w:r>
      <w:r w:rsidRPr="00E74C73">
        <w:rPr>
          <w:rFonts w:hint="eastAsia"/>
        </w:rPr>
        <w:t>プレートを用いたセルロース結合能の簡易評価系　実験概要</w:t>
      </w:r>
      <w:bookmarkEnd w:id="54"/>
    </w:p>
    <w:p w14:paraId="20853F99" w14:textId="77777777" w:rsidR="00E74C73" w:rsidRPr="004A344F" w:rsidRDefault="00E74C73" w:rsidP="008006DD">
      <w:pPr>
        <w:pStyle w:val="ad"/>
        <w:ind w:firstLine="211"/>
      </w:pPr>
    </w:p>
    <w:p w14:paraId="32E591EC" w14:textId="6F496AF9" w:rsidR="00E74C73" w:rsidRPr="00E74C73" w:rsidRDefault="00E76F07" w:rsidP="009029E2">
      <w:pPr>
        <w:pStyle w:val="af7"/>
      </w:pPr>
      <w:r>
        <w:rPr>
          <w:noProof/>
        </w:rPr>
        <w:lastRenderedPageBreak/>
        <w:drawing>
          <wp:inline distT="0" distB="0" distL="0" distR="0" wp14:anchorId="424276D2" wp14:editId="4374B4D0">
            <wp:extent cx="6124575" cy="3423920"/>
            <wp:effectExtent l="0" t="0" r="0" b="0"/>
            <wp:docPr id="3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4575" cy="3423920"/>
                    </a:xfrm>
                    <a:prstGeom prst="rect">
                      <a:avLst/>
                    </a:prstGeom>
                    <a:noFill/>
                    <a:ln>
                      <a:noFill/>
                    </a:ln>
                  </pic:spPr>
                </pic:pic>
              </a:graphicData>
            </a:graphic>
          </wp:inline>
        </w:drawing>
      </w:r>
    </w:p>
    <w:p w14:paraId="2C1BCD33" w14:textId="6B7AC2F6" w:rsidR="00E74C73" w:rsidRPr="00E74C73" w:rsidRDefault="00A553CD" w:rsidP="00E74C73">
      <w:pPr>
        <w:pStyle w:val="af1"/>
        <w:ind w:left="845" w:right="845"/>
      </w:pPr>
      <w:bookmarkStart w:id="55" w:name="_Ref118981386"/>
      <w:r>
        <w:t>図</w:t>
      </w:r>
      <w:fldSimple w:instr=" SEQ 図 \* ARABIC ">
        <w:r w:rsidR="00C43572">
          <w:rPr>
            <w:noProof/>
          </w:rPr>
          <w:t>36</w:t>
        </w:r>
      </w:fldSimple>
      <w:bookmarkEnd w:id="55"/>
      <w:r>
        <w:rPr>
          <w:rFonts w:hint="eastAsia"/>
        </w:rPr>
        <w:t xml:space="preserve">　</w:t>
      </w:r>
      <w:r w:rsidR="00E74C73" w:rsidRPr="00E74C73">
        <w:rPr>
          <w:rFonts w:hint="eastAsia"/>
        </w:rPr>
        <w:t>蛍光スポット例</w:t>
      </w:r>
    </w:p>
    <w:p w14:paraId="419BD56D" w14:textId="77777777" w:rsidR="00E74C73" w:rsidRPr="00E74C73" w:rsidRDefault="00E74C73" w:rsidP="008006DD">
      <w:pPr>
        <w:pStyle w:val="ad"/>
        <w:ind w:firstLine="211"/>
      </w:pPr>
    </w:p>
    <w:p w14:paraId="46CDDC89" w14:textId="77777777" w:rsidR="00E74C73" w:rsidRPr="00E74C73" w:rsidRDefault="00E74C73" w:rsidP="00E74C73">
      <w:pPr>
        <w:pStyle w:val="4"/>
      </w:pPr>
      <w:bookmarkStart w:id="56" w:name="_Ref119575698"/>
      <w:r w:rsidRPr="00E74C73">
        <w:rPr>
          <w:rFonts w:hint="eastAsia"/>
        </w:rPr>
        <w:t>定量評価系</w:t>
      </w:r>
      <w:bookmarkEnd w:id="56"/>
    </w:p>
    <w:p w14:paraId="62925985" w14:textId="75799E50" w:rsidR="00E74C73" w:rsidRPr="00E74C73" w:rsidRDefault="00E74C73" w:rsidP="008006DD">
      <w:pPr>
        <w:pStyle w:val="ad"/>
        <w:ind w:firstLine="211"/>
      </w:pPr>
      <w:r w:rsidRPr="00E74C73">
        <w:rPr>
          <w:rFonts w:hint="eastAsia"/>
        </w:rPr>
        <w:t>CBDのセルロースへの結合能を定量的に評価すること、簡易評価系の結果や計算スコアと比較可能なデータを獲得することを目標として実験を行った。</w:t>
      </w:r>
    </w:p>
    <w:p w14:paraId="238136C8" w14:textId="77777777" w:rsidR="00E74C73" w:rsidRPr="00E74C73" w:rsidRDefault="00E74C73" w:rsidP="008006DD">
      <w:pPr>
        <w:pStyle w:val="ad"/>
        <w:ind w:firstLine="211"/>
      </w:pPr>
    </w:p>
    <w:p w14:paraId="2F1F6CFA" w14:textId="685A3015" w:rsidR="00E74C73" w:rsidRPr="00E74C73" w:rsidRDefault="00E74C73" w:rsidP="008006DD">
      <w:pPr>
        <w:pStyle w:val="ad"/>
        <w:ind w:firstLine="211"/>
      </w:pPr>
      <w:r w:rsidRPr="00E74C73">
        <w:rPr>
          <w:rFonts w:hint="eastAsia"/>
        </w:rPr>
        <w:t>評価方法は、東京大学・五十嵐研究室の卒業生である杉本直久氏が実施した「CBDの結晶性セルロースに対する吸着挙動解析」を参考にした</w:t>
      </w:r>
      <w:sdt>
        <w:sdtPr>
          <w:rPr>
            <w:rFonts w:hint="eastAsia"/>
          </w:rPr>
          <w:id w:val="-960946247"/>
          <w:citation/>
        </w:sdtPr>
        <w:sdtContent>
          <w:r w:rsidR="00956A3F">
            <w:fldChar w:fldCharType="begin"/>
          </w:r>
          <w:r w:rsidR="00CF41F8">
            <w:instrText xml:space="preserve">CITATION Sugimoto2012 \l 1041 </w:instrText>
          </w:r>
          <w:r w:rsidR="00956A3F">
            <w:fldChar w:fldCharType="separate"/>
          </w:r>
          <w:r w:rsidR="00775FB5">
            <w:rPr>
              <w:noProof/>
            </w:rPr>
            <w:t xml:space="preserve"> [20]</w:t>
          </w:r>
          <w:r w:rsidR="00956A3F">
            <w:fldChar w:fldCharType="end"/>
          </w:r>
        </w:sdtContent>
      </w:sdt>
      <w:r w:rsidRPr="00E74C73">
        <w:rPr>
          <w:rFonts w:hint="eastAsia"/>
        </w:rPr>
        <w:t>。セルロース懸濁液とタンパク質サンプルを混合した際に、セルロースに対して未結合なタンパク質を定量した（</w:t>
      </w:r>
      <w:r w:rsidR="00E349A7">
        <w:fldChar w:fldCharType="begin"/>
      </w:r>
      <w:r w:rsidR="00E349A7">
        <w:instrText xml:space="preserve"> </w:instrText>
      </w:r>
      <w:r w:rsidR="00E349A7">
        <w:rPr>
          <w:rFonts w:hint="eastAsia"/>
        </w:rPr>
        <w:instrText>REF _Ref118981439 \h</w:instrText>
      </w:r>
      <w:r w:rsidR="00E349A7">
        <w:instrText xml:space="preserve"> </w:instrText>
      </w:r>
      <w:r w:rsidR="00E349A7">
        <w:fldChar w:fldCharType="separate"/>
      </w:r>
      <w:r w:rsidR="00570C0B">
        <w:t>図</w:t>
      </w:r>
      <w:r w:rsidR="00570C0B">
        <w:rPr>
          <w:noProof/>
        </w:rPr>
        <w:t>37</w:t>
      </w:r>
      <w:r w:rsidR="00E349A7">
        <w:fldChar w:fldCharType="end"/>
      </w:r>
      <w:r w:rsidRPr="00E74C73">
        <w:rPr>
          <w:rFonts w:hint="eastAsia"/>
        </w:rPr>
        <w:t>）。そして、セルロース懸濁液の代わりにMilli-Q水を用いた場合と比較することでセルロースへ結合したタンパク質量（結合量）および、割合（結合率）を求めた。</w:t>
      </w:r>
    </w:p>
    <w:p w14:paraId="63A46FE3" w14:textId="77777777" w:rsidR="00E74C73" w:rsidRPr="00E74C73" w:rsidRDefault="00E74C73" w:rsidP="008006DD">
      <w:pPr>
        <w:pStyle w:val="ad"/>
        <w:ind w:firstLine="211"/>
      </w:pPr>
    </w:p>
    <w:p w14:paraId="366532BA" w14:textId="0CA9138E" w:rsidR="00E74C73" w:rsidRPr="00E74C73" w:rsidRDefault="00E74C73" w:rsidP="008006DD">
      <w:pPr>
        <w:pStyle w:val="ad"/>
        <w:ind w:firstLine="211"/>
      </w:pPr>
      <w:r w:rsidRPr="00E74C73">
        <w:rPr>
          <w:rFonts w:hint="eastAsia"/>
        </w:rPr>
        <w:t>Control（linker-EGFP-TEV-His）、WT（CBD-linker-EGFP-TEV-His）、23種類の設計CBD（設計CBD-linker-EGFP-TEV-His）を評価した（</w:t>
      </w:r>
      <w:bookmarkStart w:id="57" w:name="_Hlk118980801"/>
      <w:r w:rsidR="002C26B8">
        <w:fldChar w:fldCharType="begin"/>
      </w:r>
      <w:r w:rsidR="002C26B8">
        <w:instrText xml:space="preserve"> </w:instrText>
      </w:r>
      <w:r w:rsidR="002C26B8">
        <w:rPr>
          <w:rFonts w:hint="eastAsia"/>
        </w:rPr>
        <w:instrText>REF _Ref118980760 \h</w:instrText>
      </w:r>
      <w:r w:rsidR="002C26B8">
        <w:instrText xml:space="preserve"> </w:instrText>
      </w:r>
      <w:r w:rsidR="002C26B8">
        <w:fldChar w:fldCharType="separate"/>
      </w:r>
      <w:r w:rsidR="00570C0B">
        <w:t>表</w:t>
      </w:r>
      <w:r w:rsidR="00570C0B">
        <w:rPr>
          <w:noProof/>
        </w:rPr>
        <w:t>4</w:t>
      </w:r>
      <w:r w:rsidR="002C26B8">
        <w:fldChar w:fldCharType="end"/>
      </w:r>
      <w:bookmarkEnd w:id="57"/>
      <w:r w:rsidRPr="00E74C73">
        <w:rPr>
          <w:rFonts w:hint="eastAsia"/>
        </w:rPr>
        <w:t>）。WTの結合率は約13</w:t>
      </w:r>
      <w:r w:rsidR="00E42B00">
        <w:t xml:space="preserve"> %</w:t>
      </w:r>
      <w:r w:rsidR="00E42B00">
        <w:rPr>
          <w:rFonts w:hint="eastAsia"/>
        </w:rPr>
        <w:t>～</w:t>
      </w:r>
      <w:r w:rsidRPr="00E74C73">
        <w:rPr>
          <w:rFonts w:hint="eastAsia"/>
        </w:rPr>
        <w:t>19</w:t>
      </w:r>
      <w:r w:rsidR="00E42B00">
        <w:t xml:space="preserve"> </w:t>
      </w:r>
      <w:r w:rsidRPr="00E74C73">
        <w:rPr>
          <w:rFonts w:hint="eastAsia"/>
        </w:rPr>
        <w:t>%だった。杉本氏が実施した吸着挙動解析では、結合率が約17</w:t>
      </w:r>
      <w:r w:rsidR="00E42B00">
        <w:t xml:space="preserve"> </w:t>
      </w:r>
      <w:r w:rsidRPr="00E74C73">
        <w:rPr>
          <w:rFonts w:hint="eastAsia"/>
        </w:rPr>
        <w:t>%であり、今回の結果は妥当であると考えられた</w:t>
      </w:r>
      <w:sdt>
        <w:sdtPr>
          <w:rPr>
            <w:rFonts w:hint="eastAsia"/>
          </w:rPr>
          <w:id w:val="-250437103"/>
          <w:citation/>
        </w:sdtPr>
        <w:sdtContent>
          <w:r w:rsidR="00956A3F">
            <w:fldChar w:fldCharType="begin"/>
          </w:r>
          <w:r w:rsidR="00CF41F8">
            <w:instrText xml:space="preserve">CITATION Sugimoto2012 \l 1041 </w:instrText>
          </w:r>
          <w:r w:rsidR="00956A3F">
            <w:fldChar w:fldCharType="separate"/>
          </w:r>
          <w:r w:rsidR="00775FB5">
            <w:rPr>
              <w:noProof/>
            </w:rPr>
            <w:t xml:space="preserve"> [20]</w:t>
          </w:r>
          <w:r w:rsidR="00956A3F">
            <w:fldChar w:fldCharType="end"/>
          </w:r>
        </w:sdtContent>
      </w:sdt>
      <w:r w:rsidRPr="00E74C73">
        <w:rPr>
          <w:rFonts w:hint="eastAsia"/>
        </w:rPr>
        <w:t>。設計C</w:t>
      </w:r>
      <w:r w:rsidRPr="00E74C73">
        <w:t>BD</w:t>
      </w:r>
      <w:r w:rsidRPr="00E74C73">
        <w:rPr>
          <w:rFonts w:hint="eastAsia"/>
        </w:rPr>
        <w:t>の結合率は、約8割のサンプルで簡易評価系の結果と傾向が一致した（</w:t>
      </w:r>
      <w:r w:rsidR="002C26B8">
        <w:fldChar w:fldCharType="begin"/>
      </w:r>
      <w:r w:rsidR="002C26B8">
        <w:instrText xml:space="preserve"> </w:instrText>
      </w:r>
      <w:r w:rsidR="002C26B8">
        <w:rPr>
          <w:rFonts w:hint="eastAsia"/>
        </w:rPr>
        <w:instrText>REF _Ref118980760 \h</w:instrText>
      </w:r>
      <w:r w:rsidR="002C26B8">
        <w:instrText xml:space="preserve"> </w:instrText>
      </w:r>
      <w:r w:rsidR="002C26B8">
        <w:fldChar w:fldCharType="separate"/>
      </w:r>
      <w:r w:rsidR="00570C0B">
        <w:t>表</w:t>
      </w:r>
      <w:r w:rsidR="00570C0B">
        <w:rPr>
          <w:noProof/>
        </w:rPr>
        <w:t>4</w:t>
      </w:r>
      <w:r w:rsidR="002C26B8">
        <w:fldChar w:fldCharType="end"/>
      </w:r>
      <w:r w:rsidRPr="00E74C73">
        <w:rPr>
          <w:rFonts w:hint="eastAsia"/>
        </w:rPr>
        <w:t>、</w:t>
      </w:r>
      <w:r w:rsidR="00E349A7">
        <w:fldChar w:fldCharType="begin"/>
      </w:r>
      <w:r w:rsidR="00E349A7">
        <w:instrText xml:space="preserve"> </w:instrText>
      </w:r>
      <w:r w:rsidR="00E349A7">
        <w:rPr>
          <w:rFonts w:hint="eastAsia"/>
        </w:rPr>
        <w:instrText>REF _Ref118981484 \h</w:instrText>
      </w:r>
      <w:r w:rsidR="00E349A7">
        <w:instrText xml:space="preserve"> </w:instrText>
      </w:r>
      <w:r w:rsidR="00E349A7">
        <w:fldChar w:fldCharType="separate"/>
      </w:r>
      <w:r w:rsidR="00570C0B">
        <w:t>図</w:t>
      </w:r>
      <w:r w:rsidR="00570C0B">
        <w:rPr>
          <w:noProof/>
        </w:rPr>
        <w:t>38</w:t>
      </w:r>
      <w:r w:rsidR="00E349A7">
        <w:fldChar w:fldCharType="end"/>
      </w:r>
      <w:r w:rsidRPr="00E74C73">
        <w:rPr>
          <w:rFonts w:hint="eastAsia"/>
        </w:rPr>
        <w:t>）。例えば、結合部位をすべてアラニン（A）に変更し、結合能がなしと想定されたNo.32では結合率が低かった。5番目のチロシンをトリプトファン（W）にすると結合能が向上した報告</w:t>
      </w:r>
      <w:sdt>
        <w:sdtPr>
          <w:rPr>
            <w:rFonts w:hint="eastAsia"/>
          </w:rPr>
          <w:id w:val="781301932"/>
          <w:citation/>
        </w:sdtPr>
        <w:sdtContent>
          <w:r w:rsidR="0086612A">
            <w:fldChar w:fldCharType="begin"/>
          </w:r>
          <w:r w:rsidR="0086612A">
            <w:instrText xml:space="preserve"> </w:instrText>
          </w:r>
          <w:r w:rsidR="0086612A">
            <w:rPr>
              <w:rFonts w:hint="eastAsia"/>
            </w:rPr>
            <w:instrText>CITATION Linder1995b \l 1041</w:instrText>
          </w:r>
          <w:r w:rsidR="0086612A">
            <w:instrText xml:space="preserve"> </w:instrText>
          </w:r>
          <w:r w:rsidR="0086612A">
            <w:fldChar w:fldCharType="separate"/>
          </w:r>
          <w:r w:rsidR="00775FB5">
            <w:rPr>
              <w:rFonts w:hint="eastAsia"/>
              <w:noProof/>
            </w:rPr>
            <w:t xml:space="preserve"> </w:t>
          </w:r>
          <w:r w:rsidR="00775FB5">
            <w:rPr>
              <w:noProof/>
            </w:rPr>
            <w:t>[3]</w:t>
          </w:r>
          <w:r w:rsidR="0086612A">
            <w:fldChar w:fldCharType="end"/>
          </w:r>
        </w:sdtContent>
      </w:sdt>
      <w:r w:rsidRPr="00E74C73">
        <w:rPr>
          <w:rFonts w:hint="eastAsia"/>
        </w:rPr>
        <w:t>を参考に設計されたNo.33も、想定と同じ結果を示した。その一方、簡易評価系と結果が一致していないサンプルも含まれていた。No.20、211、283は、簡易評価系で0（結合能なし）と評価したが、結合量・結合率は正値であった。簡易評価系はパルプ由来のセルロース、今回の評価系ではホヤ由来のセルロースを使用した。セルロースの由来が異なるため、C</w:t>
      </w:r>
      <w:r w:rsidRPr="00E74C73">
        <w:t>BD</w:t>
      </w:r>
      <w:r w:rsidRPr="00E74C73">
        <w:rPr>
          <w:rFonts w:hint="eastAsia"/>
        </w:rPr>
        <w:t>の結合能が変化した可能性がある。</w:t>
      </w:r>
    </w:p>
    <w:p w14:paraId="6357EC8C" w14:textId="77777777" w:rsidR="00E74C73" w:rsidRPr="00E74C73" w:rsidRDefault="00E74C73" w:rsidP="008006DD">
      <w:pPr>
        <w:pStyle w:val="ad"/>
        <w:ind w:firstLine="211"/>
      </w:pPr>
    </w:p>
    <w:p w14:paraId="3F1AB50A" w14:textId="77777777" w:rsidR="00E74C73" w:rsidRPr="00E74C73" w:rsidRDefault="00E74C73" w:rsidP="008006DD">
      <w:pPr>
        <w:pStyle w:val="ad"/>
        <w:ind w:firstLine="211"/>
      </w:pPr>
      <w:r w:rsidRPr="00E74C73">
        <w:rPr>
          <w:rFonts w:hint="eastAsia"/>
        </w:rPr>
        <w:t>今回の評価系は、セルロースへの結合能を数字で示し、簡易評価系より客観的な値でサンプルを評価した。結果の多くは、簡易評価系の結果と類似していた。そのため、簡易評価系の結果の信ぴょう性が高まった。その一方、評価実施に必要なタンパク質量は、簡易評価系の約18倍である。大量のタンパク質が必要であることに加え、簡易評価系と同様に再現性や定量性も課題が残った。</w:t>
      </w:r>
    </w:p>
    <w:p w14:paraId="7EA015F9" w14:textId="77777777" w:rsidR="00E74C73" w:rsidRPr="00E74C73" w:rsidRDefault="00E74C73" w:rsidP="008006DD">
      <w:pPr>
        <w:pStyle w:val="ad"/>
        <w:ind w:firstLine="211"/>
      </w:pPr>
    </w:p>
    <w:p w14:paraId="5E77ED63" w14:textId="75181D48" w:rsidR="00E74C73" w:rsidRPr="00E74C73" w:rsidRDefault="00E76F07" w:rsidP="009029E2">
      <w:pPr>
        <w:pStyle w:val="af7"/>
      </w:pPr>
      <w:r>
        <w:rPr>
          <w:noProof/>
        </w:rPr>
        <w:drawing>
          <wp:inline distT="0" distB="0" distL="0" distR="0" wp14:anchorId="0D9E3F25" wp14:editId="74EAF724">
            <wp:extent cx="5975350" cy="1945640"/>
            <wp:effectExtent l="0" t="0" r="0" b="0"/>
            <wp:docPr id="36"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5350" cy="1945640"/>
                    </a:xfrm>
                    <a:prstGeom prst="rect">
                      <a:avLst/>
                    </a:prstGeom>
                    <a:noFill/>
                    <a:ln>
                      <a:noFill/>
                    </a:ln>
                  </pic:spPr>
                </pic:pic>
              </a:graphicData>
            </a:graphic>
          </wp:inline>
        </w:drawing>
      </w:r>
    </w:p>
    <w:p w14:paraId="39DAD997" w14:textId="340C0DFA" w:rsidR="00E74C73" w:rsidRPr="00E74C73" w:rsidRDefault="00A553CD" w:rsidP="00E349A7">
      <w:pPr>
        <w:pStyle w:val="af1"/>
        <w:ind w:left="845" w:right="845"/>
      </w:pPr>
      <w:bookmarkStart w:id="58" w:name="_Ref118981439"/>
      <w:r>
        <w:t>図</w:t>
      </w:r>
      <w:fldSimple w:instr=" SEQ 図 \* ARABIC ">
        <w:r w:rsidR="00C43572">
          <w:rPr>
            <w:noProof/>
          </w:rPr>
          <w:t>37</w:t>
        </w:r>
      </w:fldSimple>
      <w:bookmarkEnd w:id="58"/>
      <w:r>
        <w:t xml:space="preserve">　</w:t>
      </w:r>
      <w:r w:rsidR="00E74C73" w:rsidRPr="00E74C73">
        <w:rPr>
          <w:rFonts w:hint="eastAsia"/>
        </w:rPr>
        <w:t>結合率を用いた定量的評価　実験概要</w:t>
      </w:r>
    </w:p>
    <w:p w14:paraId="2D5DA6F0" w14:textId="77777777" w:rsidR="00E74C73" w:rsidRDefault="00E74C73" w:rsidP="008006DD">
      <w:pPr>
        <w:pStyle w:val="ad"/>
        <w:ind w:firstLine="211"/>
      </w:pPr>
    </w:p>
    <w:p w14:paraId="1BDA3B8B" w14:textId="40DD2E8D" w:rsidR="00E74C73" w:rsidRPr="00E74C73" w:rsidRDefault="00E74C73" w:rsidP="008006DD">
      <w:pPr>
        <w:pStyle w:val="ad"/>
        <w:ind w:firstLine="211"/>
      </w:pPr>
      <w:r w:rsidRPr="00E74C73">
        <w:rPr>
          <w:rFonts w:hint="eastAsia"/>
        </w:rPr>
        <w:t>1種類のタンパク質につき、（1）セルロースあり、（2）セルロースなしの2種類の反応液を3本ずつ調整した。タンパク質溶液は、脱塩用バッファーで濃度25 µMに希釈した。反応液は、4</w:t>
      </w:r>
      <w:r w:rsidR="00E42B00">
        <w:t xml:space="preserve"> </w:t>
      </w:r>
      <w:r w:rsidRPr="00E74C73">
        <w:rPr>
          <w:rFonts w:hint="eastAsia"/>
        </w:rPr>
        <w:t>℃、30分間で反応した。反応後、4</w:t>
      </w:r>
      <w:r w:rsidR="00E42B00">
        <w:t xml:space="preserve"> </w:t>
      </w:r>
      <w:r w:rsidRPr="00E74C73">
        <w:rPr>
          <w:rFonts w:hint="eastAsia"/>
        </w:rPr>
        <w:t>℃、14500 rpm、3分間遠心し、セルロースおよびセルロースに結合したタンパク質を沈殿させた。セルロースに結合していないタンパク質を含む上清は、</w:t>
      </w:r>
      <w:proofErr w:type="spellStart"/>
      <w:r w:rsidRPr="00E74C73">
        <w:rPr>
          <w:rFonts w:hint="eastAsia"/>
        </w:rPr>
        <w:t>NanoDrop</w:t>
      </w:r>
      <w:proofErr w:type="spellEnd"/>
      <w:r w:rsidRPr="00E74C73">
        <w:t xml:space="preserve"> ND-1000</w:t>
      </w:r>
      <w:r w:rsidRPr="00E74C73">
        <w:rPr>
          <w:rFonts w:hint="eastAsia"/>
        </w:rPr>
        <w:t>（</w:t>
      </w:r>
      <w:proofErr w:type="spellStart"/>
      <w:r w:rsidRPr="00E74C73">
        <w:t>Thermo</w:t>
      </w:r>
      <w:proofErr w:type="spellEnd"/>
      <w:r w:rsidRPr="00E74C73">
        <w:t xml:space="preserve"> Fisher</w:t>
      </w:r>
      <w:r w:rsidRPr="00E74C73">
        <w:rPr>
          <w:rFonts w:hint="eastAsia"/>
        </w:rPr>
        <w:t>）UV-Visモードで488</w:t>
      </w:r>
      <w:r w:rsidR="00E42B00">
        <w:t xml:space="preserve"> </w:t>
      </w:r>
      <w:r w:rsidRPr="00E74C73">
        <w:rPr>
          <w:rFonts w:hint="eastAsia"/>
        </w:rPr>
        <w:t>nmの吸光度を測定した。4</w:t>
      </w:r>
      <w:r w:rsidRPr="00E74C73">
        <w:t>88 nm</w:t>
      </w:r>
      <w:r w:rsidRPr="00E74C73">
        <w:rPr>
          <w:rFonts w:hint="eastAsia"/>
        </w:rPr>
        <w:t>の吸光度を用いてセルロース未結合タンパク質量（nmol）を算出した。（1）セルロースあり、（2）セルロースなしのセルロース未結合タンパク質量（nmol）を用いて、結合量および結合率を算出した。</w:t>
      </w:r>
    </w:p>
    <w:p w14:paraId="463C6657" w14:textId="34AB850D" w:rsidR="00CB03B7" w:rsidRDefault="00CB03B7">
      <w:pPr>
        <w:snapToGrid/>
        <w:spacing w:line="240" w:lineRule="auto"/>
        <w:jc w:val="left"/>
      </w:pPr>
      <w:r>
        <w:br w:type="page"/>
      </w:r>
    </w:p>
    <w:p w14:paraId="5FE0D200" w14:textId="39185A4D" w:rsidR="00E74C73" w:rsidRPr="00E74C73" w:rsidRDefault="00A553CD" w:rsidP="002C26B8">
      <w:pPr>
        <w:pStyle w:val="af1"/>
        <w:ind w:left="845" w:right="845"/>
      </w:pPr>
      <w:bookmarkStart w:id="59" w:name="_Ref118980760"/>
      <w:r>
        <w:lastRenderedPageBreak/>
        <w:t>表</w:t>
      </w:r>
      <w:fldSimple w:instr=" SEQ 表 \* ARABIC ">
        <w:r w:rsidR="00C43572">
          <w:rPr>
            <w:noProof/>
          </w:rPr>
          <w:t>4</w:t>
        </w:r>
      </w:fldSimple>
      <w:bookmarkEnd w:id="59"/>
      <w:r w:rsidR="00CF1842">
        <w:rPr>
          <w:rFonts w:hint="eastAsia"/>
          <w:noProof/>
        </w:rPr>
        <w:t xml:space="preserve">　</w:t>
      </w:r>
      <w:r w:rsidR="005D357F">
        <w:rPr>
          <w:rFonts w:hint="eastAsia"/>
        </w:rPr>
        <w:t>結合率の</w:t>
      </w:r>
      <w:r w:rsidR="00403D69">
        <w:rPr>
          <w:rFonts w:hint="eastAsia"/>
        </w:rPr>
        <w:t>定量評価を実施した</w:t>
      </w:r>
      <w:r w:rsidR="00E74C73" w:rsidRPr="00E74C73">
        <w:rPr>
          <w:rFonts w:hint="eastAsia"/>
        </w:rPr>
        <w:t>CBDの設計情報と評価結果のまとめ</w:t>
      </w:r>
    </w:p>
    <w:p w14:paraId="59A2FF89" w14:textId="1D301AD7" w:rsidR="00CB03B7" w:rsidRDefault="00E76F07" w:rsidP="00CB03B7">
      <w:pPr>
        <w:pStyle w:val="af7"/>
      </w:pPr>
      <w:r>
        <w:rPr>
          <w:noProof/>
        </w:rPr>
        <w:drawing>
          <wp:inline distT="0" distB="0" distL="0" distR="0" wp14:anchorId="02E0F978" wp14:editId="7FDB61C2">
            <wp:extent cx="5902425" cy="5400000"/>
            <wp:effectExtent l="0" t="0" r="3175" b="0"/>
            <wp:docPr id="3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02425" cy="5400000"/>
                    </a:xfrm>
                    <a:prstGeom prst="rect">
                      <a:avLst/>
                    </a:prstGeom>
                    <a:noFill/>
                    <a:ln>
                      <a:noFill/>
                    </a:ln>
                  </pic:spPr>
                </pic:pic>
              </a:graphicData>
            </a:graphic>
          </wp:inline>
        </w:drawing>
      </w:r>
      <w:r w:rsidR="00CB03B7">
        <w:rPr>
          <w:noProof/>
        </w:rPr>
        <mc:AlternateContent>
          <mc:Choice Requires="wps">
            <w:drawing>
              <wp:inline distT="0" distB="0" distL="0" distR="0" wp14:anchorId="3554F424" wp14:editId="77535A74">
                <wp:extent cx="4572000" cy="4422463"/>
                <wp:effectExtent l="0" t="0" r="0" b="8255"/>
                <wp:docPr id="60" name="テキスト ボックス 60"/>
                <wp:cNvGraphicFramePr/>
                <a:graphic xmlns:a="http://schemas.openxmlformats.org/drawingml/2006/main">
                  <a:graphicData uri="http://schemas.microsoft.com/office/word/2010/wordprocessingShape">
                    <wps:wsp>
                      <wps:cNvSpPr txBox="1"/>
                      <wps:spPr>
                        <a:xfrm>
                          <a:off x="0" y="0"/>
                          <a:ext cx="4572000" cy="4422463"/>
                        </a:xfrm>
                        <a:prstGeom prst="rect">
                          <a:avLst/>
                        </a:prstGeom>
                        <a:noFill/>
                        <a:ln w="6350">
                          <a:noFill/>
                        </a:ln>
                      </wps:spPr>
                      <wps:txbx>
                        <w:txbxContent>
                          <w:p w14:paraId="7838B7C2" w14:textId="77777777" w:rsidR="00CB03B7" w:rsidRPr="00CB03B7" w:rsidRDefault="00CB03B7" w:rsidP="00CB03B7">
                            <w:pPr>
                              <w:rPr>
                                <w:sz w:val="16"/>
                                <w:szCs w:val="14"/>
                              </w:rPr>
                            </w:pPr>
                            <w:r w:rsidRPr="00CB03B7">
                              <w:rPr>
                                <w:rFonts w:hint="eastAsia"/>
                                <w:sz w:val="16"/>
                                <w:szCs w:val="14"/>
                              </w:rPr>
                              <w:t>Sample#：番号（2</w:t>
                            </w:r>
                            <w:r w:rsidRPr="00CB03B7">
                              <w:rPr>
                                <w:sz w:val="16"/>
                                <w:szCs w:val="14"/>
                              </w:rPr>
                              <w:t>0</w:t>
                            </w:r>
                            <w:r w:rsidRPr="00CB03B7">
                              <w:rPr>
                                <w:rFonts w:hint="eastAsia"/>
                                <w:sz w:val="16"/>
                                <w:szCs w:val="14"/>
                              </w:rPr>
                              <w:t>～</w:t>
                            </w:r>
                            <w:r w:rsidRPr="00CB03B7">
                              <w:rPr>
                                <w:sz w:val="16"/>
                                <w:szCs w:val="14"/>
                              </w:rPr>
                              <w:t>272</w:t>
                            </w:r>
                            <w:r w:rsidRPr="00CB03B7">
                              <w:rPr>
                                <w:rFonts w:hint="eastAsia"/>
                                <w:sz w:val="16"/>
                                <w:szCs w:val="14"/>
                              </w:rPr>
                              <w:t>）は設計C</w:t>
                            </w:r>
                            <w:r w:rsidRPr="00CB03B7">
                              <w:rPr>
                                <w:sz w:val="16"/>
                                <w:szCs w:val="14"/>
                              </w:rPr>
                              <w:t>BD</w:t>
                            </w:r>
                            <w:r w:rsidRPr="00CB03B7">
                              <w:rPr>
                                <w:rFonts w:hint="eastAsia"/>
                                <w:sz w:val="16"/>
                                <w:szCs w:val="14"/>
                              </w:rPr>
                              <w:t>の通し番号を示す。</w:t>
                            </w:r>
                          </w:p>
                          <w:p w14:paraId="32EE728E" w14:textId="77777777" w:rsidR="00CB03B7" w:rsidRPr="00CB03B7" w:rsidRDefault="00CB03B7" w:rsidP="00CB03B7">
                            <w:pPr>
                              <w:rPr>
                                <w:sz w:val="16"/>
                                <w:szCs w:val="14"/>
                              </w:rPr>
                            </w:pPr>
                            <w:r w:rsidRPr="00CB03B7">
                              <w:rPr>
                                <w:sz w:val="16"/>
                                <w:szCs w:val="14"/>
                              </w:rPr>
                              <w:t>mut type</w:t>
                            </w:r>
                            <w:r w:rsidRPr="00CB03B7">
                              <w:rPr>
                                <w:rFonts w:hint="eastAsia"/>
                                <w:sz w:val="16"/>
                                <w:szCs w:val="14"/>
                              </w:rPr>
                              <w:t>：変異タイプを示す。</w:t>
                            </w:r>
                          </w:p>
                          <w:p w14:paraId="00AD8CC7" w14:textId="564B9475" w:rsidR="00CB03B7" w:rsidRPr="00CB03B7" w:rsidRDefault="00CB03B7" w:rsidP="00CB03B7">
                            <w:pPr>
                              <w:rPr>
                                <w:sz w:val="16"/>
                                <w:szCs w:val="14"/>
                              </w:rPr>
                            </w:pPr>
                            <w:r>
                              <w:rPr>
                                <w:sz w:val="16"/>
                                <w:szCs w:val="14"/>
                              </w:rPr>
                              <w:tab/>
                            </w:r>
                            <w:r w:rsidRPr="00CB03B7">
                              <w:rPr>
                                <w:sz w:val="16"/>
                                <w:szCs w:val="14"/>
                              </w:rPr>
                              <w:t>bind2ala</w:t>
                            </w:r>
                            <w:r w:rsidRPr="00CB03B7">
                              <w:rPr>
                                <w:rFonts w:hint="eastAsia"/>
                                <w:sz w:val="16"/>
                                <w:szCs w:val="14"/>
                              </w:rPr>
                              <w:t>：セルロース結合部位Y</w:t>
                            </w:r>
                            <w:r w:rsidRPr="00CB03B7">
                              <w:rPr>
                                <w:sz w:val="16"/>
                                <w:szCs w:val="14"/>
                              </w:rPr>
                              <w:t>5</w:t>
                            </w:r>
                            <w:r w:rsidRPr="00CB03B7">
                              <w:rPr>
                                <w:rFonts w:hint="eastAsia"/>
                                <w:sz w:val="16"/>
                                <w:szCs w:val="14"/>
                              </w:rPr>
                              <w:t>・N</w:t>
                            </w:r>
                            <w:r w:rsidRPr="00CB03B7">
                              <w:rPr>
                                <w:sz w:val="16"/>
                                <w:szCs w:val="14"/>
                              </w:rPr>
                              <w:t>29</w:t>
                            </w:r>
                            <w:r w:rsidRPr="00CB03B7">
                              <w:rPr>
                                <w:rFonts w:hint="eastAsia"/>
                                <w:sz w:val="16"/>
                                <w:szCs w:val="14"/>
                              </w:rPr>
                              <w:t>・Y</w:t>
                            </w:r>
                            <w:r w:rsidRPr="00CB03B7">
                              <w:rPr>
                                <w:sz w:val="16"/>
                                <w:szCs w:val="14"/>
                              </w:rPr>
                              <w:t>31</w:t>
                            </w:r>
                            <w:r w:rsidRPr="00CB03B7">
                              <w:rPr>
                                <w:rFonts w:hint="eastAsia"/>
                                <w:sz w:val="16"/>
                                <w:szCs w:val="14"/>
                              </w:rPr>
                              <w:t>・Y3</w:t>
                            </w:r>
                            <w:r w:rsidRPr="00CB03B7">
                              <w:rPr>
                                <w:sz w:val="16"/>
                                <w:szCs w:val="14"/>
                              </w:rPr>
                              <w:t>2</w:t>
                            </w:r>
                            <w:r w:rsidRPr="00CB03B7">
                              <w:rPr>
                                <w:rFonts w:hint="eastAsia"/>
                                <w:sz w:val="16"/>
                                <w:szCs w:val="14"/>
                              </w:rPr>
                              <w:t>・</w:t>
                            </w:r>
                            <w:r w:rsidRPr="00CB03B7">
                              <w:rPr>
                                <w:sz w:val="16"/>
                                <w:szCs w:val="14"/>
                              </w:rPr>
                              <w:t>Q34</w:t>
                            </w:r>
                            <w:r w:rsidRPr="00CB03B7">
                              <w:rPr>
                                <w:rFonts w:hint="eastAsia"/>
                                <w:sz w:val="16"/>
                                <w:szCs w:val="14"/>
                              </w:rPr>
                              <w:t>をAへ置換した。</w:t>
                            </w:r>
                          </w:p>
                          <w:p w14:paraId="1CFE63F2" w14:textId="2665E04C" w:rsidR="00CB03B7" w:rsidRPr="00CB03B7" w:rsidRDefault="00CB03B7" w:rsidP="00CB03B7">
                            <w:pPr>
                              <w:rPr>
                                <w:sz w:val="16"/>
                                <w:szCs w:val="14"/>
                              </w:rPr>
                            </w:pPr>
                            <w:r w:rsidRPr="00CB03B7">
                              <w:rPr>
                                <w:sz w:val="16"/>
                                <w:szCs w:val="14"/>
                              </w:rPr>
                              <w:tab/>
                            </w:r>
                            <w:r w:rsidRPr="00CB03B7">
                              <w:rPr>
                                <w:rFonts w:hint="eastAsia"/>
                                <w:sz w:val="16"/>
                                <w:szCs w:val="14"/>
                              </w:rPr>
                              <w:t>b</w:t>
                            </w:r>
                            <w:r w:rsidRPr="00CB03B7">
                              <w:rPr>
                                <w:sz w:val="16"/>
                                <w:szCs w:val="14"/>
                              </w:rPr>
                              <w:t>ind2aroma</w:t>
                            </w:r>
                            <w:r w:rsidRPr="00CB03B7">
                              <w:rPr>
                                <w:rFonts w:hint="eastAsia"/>
                                <w:sz w:val="16"/>
                                <w:szCs w:val="14"/>
                              </w:rPr>
                              <w:t>：セルロース結合部位の一部Y</w:t>
                            </w:r>
                            <w:r w:rsidRPr="00CB03B7">
                              <w:rPr>
                                <w:sz w:val="16"/>
                                <w:szCs w:val="14"/>
                              </w:rPr>
                              <w:t>5</w:t>
                            </w:r>
                            <w:r w:rsidRPr="00CB03B7">
                              <w:rPr>
                                <w:rFonts w:hint="eastAsia"/>
                                <w:sz w:val="16"/>
                                <w:szCs w:val="14"/>
                              </w:rPr>
                              <w:t>・Y</w:t>
                            </w:r>
                            <w:r w:rsidRPr="00CB03B7">
                              <w:rPr>
                                <w:sz w:val="16"/>
                                <w:szCs w:val="14"/>
                              </w:rPr>
                              <w:t>31</w:t>
                            </w:r>
                            <w:r w:rsidRPr="00CB03B7">
                              <w:rPr>
                                <w:rFonts w:hint="eastAsia"/>
                                <w:sz w:val="16"/>
                                <w:szCs w:val="14"/>
                              </w:rPr>
                              <w:t>・Y</w:t>
                            </w:r>
                            <w:r w:rsidRPr="00CB03B7">
                              <w:rPr>
                                <w:sz w:val="16"/>
                                <w:szCs w:val="14"/>
                              </w:rPr>
                              <w:t>32</w:t>
                            </w:r>
                            <w:r w:rsidRPr="00CB03B7">
                              <w:rPr>
                                <w:rFonts w:hint="eastAsia"/>
                                <w:sz w:val="16"/>
                                <w:szCs w:val="14"/>
                              </w:rPr>
                              <w:t>をW・F・Yのいずれかで置換した。</w:t>
                            </w:r>
                          </w:p>
                          <w:p w14:paraId="664CF07D" w14:textId="2D5A9D26" w:rsidR="00CB03B7" w:rsidRPr="00CB03B7" w:rsidRDefault="00CB03B7" w:rsidP="00CB03B7">
                            <w:pPr>
                              <w:rPr>
                                <w:sz w:val="16"/>
                                <w:szCs w:val="14"/>
                              </w:rPr>
                            </w:pPr>
                            <w:r w:rsidRPr="00CB03B7">
                              <w:rPr>
                                <w:sz w:val="16"/>
                                <w:szCs w:val="14"/>
                              </w:rPr>
                              <w:tab/>
                            </w:r>
                            <w:r w:rsidRPr="00CB03B7">
                              <w:rPr>
                                <w:rFonts w:hint="eastAsia"/>
                                <w:sz w:val="16"/>
                                <w:szCs w:val="14"/>
                              </w:rPr>
                              <w:t>m</w:t>
                            </w:r>
                            <w:r w:rsidRPr="00CB03B7">
                              <w:rPr>
                                <w:sz w:val="16"/>
                                <w:szCs w:val="14"/>
                              </w:rPr>
                              <w:t>ut1</w:t>
                            </w:r>
                            <w:r w:rsidRPr="00CB03B7">
                              <w:rPr>
                                <w:rFonts w:hint="eastAsia"/>
                                <w:sz w:val="16"/>
                                <w:szCs w:val="14"/>
                              </w:rPr>
                              <w:t>～</w:t>
                            </w:r>
                            <w:r w:rsidRPr="00CB03B7">
                              <w:rPr>
                                <w:sz w:val="16"/>
                                <w:szCs w:val="14"/>
                              </w:rPr>
                              <w:t>5</w:t>
                            </w:r>
                            <w:r w:rsidRPr="00CB03B7">
                              <w:rPr>
                                <w:rFonts w:hint="eastAsia"/>
                                <w:sz w:val="16"/>
                                <w:szCs w:val="14"/>
                              </w:rPr>
                              <w:t>：1点変異～5点変異、数字は変異数を示す。</w:t>
                            </w:r>
                          </w:p>
                          <w:p w14:paraId="30B2CBE2" w14:textId="084B96F8" w:rsidR="00CB03B7" w:rsidRPr="00CB03B7" w:rsidRDefault="00CB03B7" w:rsidP="00CB03B7">
                            <w:pPr>
                              <w:rPr>
                                <w:sz w:val="16"/>
                                <w:szCs w:val="14"/>
                              </w:rPr>
                            </w:pPr>
                            <w:r w:rsidRPr="00CB03B7">
                              <w:rPr>
                                <w:sz w:val="16"/>
                                <w:szCs w:val="14"/>
                              </w:rPr>
                              <w:tab/>
                            </w:r>
                            <w:r w:rsidRPr="00CB03B7">
                              <w:rPr>
                                <w:rFonts w:hint="eastAsia"/>
                                <w:sz w:val="16"/>
                                <w:szCs w:val="14"/>
                              </w:rPr>
                              <w:t>f</w:t>
                            </w:r>
                            <w:r w:rsidRPr="00CB03B7">
                              <w:rPr>
                                <w:sz w:val="16"/>
                                <w:szCs w:val="14"/>
                              </w:rPr>
                              <w:t>astdesign</w:t>
                            </w:r>
                            <w:r w:rsidRPr="00CB03B7">
                              <w:rPr>
                                <w:rFonts w:hint="eastAsia"/>
                                <w:sz w:val="16"/>
                                <w:szCs w:val="14"/>
                              </w:rPr>
                              <w:t>、b</w:t>
                            </w:r>
                            <w:r w:rsidRPr="00CB03B7">
                              <w:rPr>
                                <w:sz w:val="16"/>
                                <w:szCs w:val="14"/>
                              </w:rPr>
                              <w:t>ackmut</w:t>
                            </w:r>
                            <w:r w:rsidRPr="00CB03B7">
                              <w:rPr>
                                <w:rFonts w:hint="eastAsia"/>
                                <w:sz w:val="16"/>
                                <w:szCs w:val="14"/>
                              </w:rPr>
                              <w:t>：</w:t>
                            </w:r>
                            <w:r w:rsidRPr="00CB03B7">
                              <w:rPr>
                                <w:sz w:val="16"/>
                                <w:szCs w:val="14"/>
                              </w:rPr>
                              <w:t>Rosetta</w:t>
                            </w:r>
                            <w:r w:rsidRPr="00CB03B7">
                              <w:rPr>
                                <w:rFonts w:hint="eastAsia"/>
                                <w:sz w:val="16"/>
                                <w:szCs w:val="14"/>
                              </w:rPr>
                              <w:t>標準設計プロトコルを適用した。</w:t>
                            </w:r>
                          </w:p>
                          <w:p w14:paraId="56445E70" w14:textId="77777777" w:rsidR="00CB03B7" w:rsidRPr="00CB03B7" w:rsidRDefault="00CB03B7" w:rsidP="00CB03B7">
                            <w:pPr>
                              <w:rPr>
                                <w:sz w:val="16"/>
                                <w:szCs w:val="14"/>
                              </w:rPr>
                            </w:pPr>
                            <w:r w:rsidRPr="00CB03B7">
                              <w:rPr>
                                <w:rFonts w:hint="eastAsia"/>
                                <w:sz w:val="16"/>
                                <w:szCs w:val="14"/>
                              </w:rPr>
                              <w:t>delta affinity：Auto</w:t>
                            </w:r>
                            <w:r w:rsidRPr="00CB03B7">
                              <w:rPr>
                                <w:sz w:val="16"/>
                                <w:szCs w:val="14"/>
                              </w:rPr>
                              <w:t>D</w:t>
                            </w:r>
                            <w:r w:rsidRPr="00CB03B7">
                              <w:rPr>
                                <w:rFonts w:hint="eastAsia"/>
                                <w:sz w:val="16"/>
                                <w:szCs w:val="14"/>
                              </w:rPr>
                              <w:t>ock vinaによるWTの基質親和性との差を示す。</w:t>
                            </w:r>
                          </w:p>
                          <w:p w14:paraId="17E7D784" w14:textId="2B171B65" w:rsidR="00CB03B7" w:rsidRPr="00CB03B7" w:rsidRDefault="00CB03B7" w:rsidP="00CB03B7">
                            <w:pPr>
                              <w:rPr>
                                <w:sz w:val="16"/>
                                <w:szCs w:val="14"/>
                              </w:rPr>
                            </w:pPr>
                            <w:r w:rsidRPr="00CB03B7">
                              <w:rPr>
                                <w:rFonts w:hint="eastAsia"/>
                                <w:sz w:val="16"/>
                                <w:szCs w:val="14"/>
                              </w:rPr>
                              <w:t>ddg score：Rosetta</w:t>
                            </w:r>
                            <w:r>
                              <w:rPr>
                                <w:sz w:val="16"/>
                                <w:szCs w:val="14"/>
                              </w:rPr>
                              <w:t xml:space="preserve"> Cartesian DDG</w:t>
                            </w:r>
                            <w:r>
                              <w:rPr>
                                <w:rFonts w:hint="eastAsia"/>
                                <w:sz w:val="16"/>
                                <w:szCs w:val="14"/>
                              </w:rPr>
                              <w:t>による</w:t>
                            </w:r>
                            <w:r w:rsidRPr="00CB03B7">
                              <w:rPr>
                                <w:rFonts w:hint="eastAsia"/>
                                <w:sz w:val="16"/>
                                <w:szCs w:val="14"/>
                              </w:rPr>
                              <w:t>スコア</w:t>
                            </w:r>
                            <w:r>
                              <w:rPr>
                                <w:rFonts w:hint="eastAsia"/>
                                <w:sz w:val="16"/>
                                <w:szCs w:val="14"/>
                              </w:rPr>
                              <w:t>、タンパク質の安定性</w:t>
                            </w:r>
                            <w:r w:rsidRPr="00CB03B7">
                              <w:rPr>
                                <w:rFonts w:hint="eastAsia"/>
                                <w:sz w:val="16"/>
                                <w:szCs w:val="14"/>
                              </w:rPr>
                              <w:t>を示す。</w:t>
                            </w:r>
                          </w:p>
                          <w:p w14:paraId="34439ADA" w14:textId="77777777" w:rsidR="00CB03B7" w:rsidRPr="00CB03B7" w:rsidRDefault="00CB03B7" w:rsidP="00CB03B7">
                            <w:pPr>
                              <w:rPr>
                                <w:sz w:val="16"/>
                                <w:szCs w:val="14"/>
                              </w:rPr>
                            </w:pPr>
                            <w:r w:rsidRPr="00CB03B7">
                              <w:rPr>
                                <w:rFonts w:hint="eastAsia"/>
                                <w:sz w:val="16"/>
                                <w:szCs w:val="14"/>
                              </w:rPr>
                              <w:t>変異箇所：Y5Aの場合、5番目YをAに変更したことを示す。</w:t>
                            </w:r>
                          </w:p>
                          <w:p w14:paraId="20986401" w14:textId="77777777" w:rsidR="00CB03B7" w:rsidRPr="00CB03B7" w:rsidRDefault="00CB03B7" w:rsidP="00CB03B7">
                            <w:pPr>
                              <w:rPr>
                                <w:sz w:val="16"/>
                                <w:szCs w:val="14"/>
                              </w:rPr>
                            </w:pPr>
                            <w:r w:rsidRPr="00CB03B7">
                              <w:rPr>
                                <w:rFonts w:hint="eastAsia"/>
                                <w:sz w:val="16"/>
                                <w:szCs w:val="14"/>
                              </w:rPr>
                              <w:t>Sequence赤文字：変異を導入したアミノ酸残基を示す。</w:t>
                            </w:r>
                          </w:p>
                          <w:p w14:paraId="104597B7" w14:textId="208BE60A" w:rsidR="00CB03B7" w:rsidRPr="00CB03B7" w:rsidRDefault="00CB03B7" w:rsidP="00CB03B7">
                            <w:pPr>
                              <w:rPr>
                                <w:sz w:val="16"/>
                                <w:szCs w:val="14"/>
                              </w:rPr>
                            </w:pPr>
                            <w:r w:rsidRPr="00CB03B7">
                              <w:rPr>
                                <w:rFonts w:hint="eastAsia"/>
                                <w:sz w:val="16"/>
                                <w:szCs w:val="14"/>
                              </w:rPr>
                              <w:t>簡易評価スコア：簡易評価系の結果をもとに、0・1・2の3段階で評価した。評価の際、ControlとWTの蛍光強度・スポットの広がり具合を基準とした。</w:t>
                            </w:r>
                          </w:p>
                          <w:p w14:paraId="58DA0346" w14:textId="7B7120D7" w:rsidR="00CB03B7" w:rsidRPr="00CB03B7" w:rsidRDefault="00CB03B7" w:rsidP="00CB03B7">
                            <w:pPr>
                              <w:rPr>
                                <w:sz w:val="16"/>
                                <w:szCs w:val="14"/>
                              </w:rPr>
                            </w:pPr>
                            <w:r>
                              <w:rPr>
                                <w:sz w:val="16"/>
                                <w:szCs w:val="14"/>
                              </w:rPr>
                              <w:tab/>
                            </w:r>
                            <w:r w:rsidRPr="00CB03B7">
                              <w:rPr>
                                <w:rFonts w:hint="eastAsia"/>
                                <w:sz w:val="16"/>
                                <w:szCs w:val="14"/>
                              </w:rPr>
                              <w:t>0：結合能なし（Controlと類似したスポット）</w:t>
                            </w:r>
                          </w:p>
                          <w:p w14:paraId="3EBC6C52" w14:textId="0136E13A" w:rsidR="00CB03B7" w:rsidRPr="00CB03B7" w:rsidRDefault="00CB03B7" w:rsidP="00CB03B7">
                            <w:pPr>
                              <w:rPr>
                                <w:sz w:val="16"/>
                                <w:szCs w:val="14"/>
                              </w:rPr>
                            </w:pPr>
                            <w:r>
                              <w:rPr>
                                <w:sz w:val="16"/>
                                <w:szCs w:val="14"/>
                              </w:rPr>
                              <w:tab/>
                            </w:r>
                            <w:r w:rsidRPr="00CB03B7">
                              <w:rPr>
                                <w:rFonts w:hint="eastAsia"/>
                                <w:sz w:val="16"/>
                                <w:szCs w:val="14"/>
                              </w:rPr>
                              <w:t>1：結合能弱（C</w:t>
                            </w:r>
                            <w:r w:rsidRPr="00CB03B7">
                              <w:rPr>
                                <w:sz w:val="16"/>
                                <w:szCs w:val="14"/>
                              </w:rPr>
                              <w:t>ontrol</w:t>
                            </w:r>
                            <w:r w:rsidRPr="00CB03B7">
                              <w:rPr>
                                <w:rFonts w:hint="eastAsia"/>
                                <w:sz w:val="16"/>
                                <w:szCs w:val="14"/>
                              </w:rPr>
                              <w:t>・W</w:t>
                            </w:r>
                            <w:r w:rsidRPr="00CB03B7">
                              <w:rPr>
                                <w:sz w:val="16"/>
                                <w:szCs w:val="14"/>
                              </w:rPr>
                              <w:t>T</w:t>
                            </w:r>
                            <w:r w:rsidRPr="00CB03B7">
                              <w:rPr>
                                <w:rFonts w:hint="eastAsia"/>
                                <w:sz w:val="16"/>
                                <w:szCs w:val="14"/>
                              </w:rPr>
                              <w:t>の中間のスポット）</w:t>
                            </w:r>
                          </w:p>
                          <w:p w14:paraId="5D946219" w14:textId="74E1B5D1" w:rsidR="00CB03B7" w:rsidRPr="00CB03B7" w:rsidRDefault="00CB03B7" w:rsidP="00CB03B7">
                            <w:pPr>
                              <w:rPr>
                                <w:sz w:val="16"/>
                                <w:szCs w:val="14"/>
                              </w:rPr>
                            </w:pPr>
                            <w:r>
                              <w:rPr>
                                <w:sz w:val="16"/>
                                <w:szCs w:val="14"/>
                              </w:rPr>
                              <w:tab/>
                            </w:r>
                            <w:r w:rsidRPr="00CB03B7">
                              <w:rPr>
                                <w:rFonts w:hint="eastAsia"/>
                                <w:sz w:val="16"/>
                                <w:szCs w:val="14"/>
                              </w:rPr>
                              <w:t>2：結合能あり（WTと類似したスポット）</w:t>
                            </w:r>
                          </w:p>
                          <w:p w14:paraId="208450E5" w14:textId="77777777" w:rsidR="00CB03B7" w:rsidRPr="00CB03B7" w:rsidRDefault="00CB03B7" w:rsidP="00CB03B7">
                            <w:pPr>
                              <w:rPr>
                                <w:sz w:val="16"/>
                                <w:szCs w:val="14"/>
                              </w:rPr>
                            </w:pPr>
                            <w:r w:rsidRPr="00CB03B7">
                              <w:rPr>
                                <w:rFonts w:hint="eastAsia"/>
                                <w:sz w:val="16"/>
                                <w:szCs w:val="14"/>
                              </w:rPr>
                              <w:t xml:space="preserve">Control-1, </w:t>
                            </w:r>
                            <w:r w:rsidRPr="00CB03B7">
                              <w:rPr>
                                <w:sz w:val="16"/>
                                <w:szCs w:val="14"/>
                              </w:rPr>
                              <w:t>WT</w:t>
                            </w:r>
                            <w:r w:rsidRPr="00CB03B7">
                              <w:rPr>
                                <w:rFonts w:hint="eastAsia"/>
                                <w:sz w:val="16"/>
                                <w:szCs w:val="14"/>
                              </w:rPr>
                              <w:t>-1：設計CBD No.20～111と同時に評価した比較対象</w:t>
                            </w:r>
                          </w:p>
                          <w:p w14:paraId="0F2025AE" w14:textId="77777777" w:rsidR="00CB03B7" w:rsidRPr="00CB03B7" w:rsidRDefault="00CB03B7" w:rsidP="00CB03B7">
                            <w:pPr>
                              <w:rPr>
                                <w:sz w:val="16"/>
                                <w:szCs w:val="14"/>
                              </w:rPr>
                            </w:pPr>
                            <w:r w:rsidRPr="00CB03B7">
                              <w:rPr>
                                <w:rFonts w:hint="eastAsia"/>
                                <w:sz w:val="16"/>
                                <w:szCs w:val="14"/>
                              </w:rPr>
                              <w:t xml:space="preserve">Control-2, </w:t>
                            </w:r>
                            <w:r w:rsidRPr="00CB03B7">
                              <w:rPr>
                                <w:sz w:val="16"/>
                                <w:szCs w:val="14"/>
                              </w:rPr>
                              <w:t>WT</w:t>
                            </w:r>
                            <w:r w:rsidRPr="00CB03B7">
                              <w:rPr>
                                <w:rFonts w:hint="eastAsia"/>
                                <w:sz w:val="16"/>
                                <w:szCs w:val="14"/>
                              </w:rPr>
                              <w:t>-2：設計CBD No.32～272と同時に評価した比較対象</w:t>
                            </w:r>
                          </w:p>
                          <w:p w14:paraId="15CEEDE9" w14:textId="77777777" w:rsidR="00CB03B7" w:rsidRPr="00CB03B7" w:rsidRDefault="00CB03B7" w:rsidP="00CB03B7">
                            <w:pPr>
                              <w:rPr>
                                <w:sz w:val="16"/>
                                <w:szCs w:val="14"/>
                              </w:rPr>
                            </w:pPr>
                            <w:r w:rsidRPr="00CB03B7">
                              <w:rPr>
                                <w:rFonts w:hint="eastAsia"/>
                                <w:sz w:val="16"/>
                                <w:szCs w:val="14"/>
                              </w:rPr>
                              <w:t>結合量：セルロースに結合したタンパク質量（nmol）を示す。N</w:t>
                            </w:r>
                            <w:r w:rsidRPr="00CB03B7">
                              <w:rPr>
                                <w:sz w:val="16"/>
                                <w:szCs w:val="14"/>
                              </w:rPr>
                              <w:t>=3</w:t>
                            </w:r>
                          </w:p>
                          <w:p w14:paraId="704BEB50" w14:textId="1C19689C" w:rsidR="00CB03B7" w:rsidRPr="00CB03B7" w:rsidRDefault="00CB03B7" w:rsidP="00CB03B7">
                            <w:pPr>
                              <w:rPr>
                                <w:bCs/>
                                <w:sz w:val="16"/>
                                <w:szCs w:val="14"/>
                              </w:rPr>
                            </w:pPr>
                            <w:r w:rsidRPr="00CB03B7">
                              <w:rPr>
                                <w:rFonts w:hint="eastAsia"/>
                                <w:sz w:val="16"/>
                                <w:szCs w:val="14"/>
                              </w:rPr>
                              <w:t>結合率：セルロースに結合したタンパク質の割合（</w:t>
                            </w:r>
                            <w:r w:rsidRPr="00CB03B7">
                              <w:rPr>
                                <w:sz w:val="16"/>
                                <w:szCs w:val="14"/>
                              </w:rPr>
                              <w:t>%</w:t>
                            </w:r>
                            <w:r w:rsidRPr="00CB03B7">
                              <w:rPr>
                                <w:rFonts w:hint="eastAsia"/>
                                <w:sz w:val="16"/>
                                <w:szCs w:val="14"/>
                              </w:rPr>
                              <w:t>）を示す。N</w:t>
                            </w:r>
                            <w:r w:rsidRPr="00CB03B7">
                              <w:rPr>
                                <w:sz w:val="16"/>
                                <w:szCs w:val="14"/>
                              </w:rPr>
                              <w:t>=3</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spAutoFit/>
                      </wps:bodyPr>
                    </wps:wsp>
                  </a:graphicData>
                </a:graphic>
              </wp:inline>
            </w:drawing>
          </mc:Choice>
          <mc:Fallback>
            <w:pict>
              <v:shapetype w14:anchorId="3554F424" id="_x0000_t202" coordsize="21600,21600" o:spt="202" path="m,l,21600r21600,l21600,xe">
                <v:stroke joinstyle="miter"/>
                <v:path gradientshapeok="t" o:connecttype="rect"/>
              </v:shapetype>
              <v:shape id="テキスト ボックス 60" o:spid="_x0000_s1026" type="#_x0000_t202" style="width:5in;height:3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" filled="f" stroked="f" strokeweight=".5pt">
                <v:textbox style="mso-fit-shape-to-text:t" inset="5.85pt,.7pt,5.85pt,.7pt">
                  <w:txbxContent>
                    <w:p w14:paraId="7838B7C2" w14:textId="77777777" w:rsidR="00CB03B7" w:rsidRPr="00CB03B7" w:rsidRDefault="00CB03B7" w:rsidP="00CB03B7">
                      <w:pPr>
                        <w:rPr>
                          <w:sz w:val="16"/>
                          <w:szCs w:val="14"/>
                        </w:rPr>
                      </w:pPr>
                      <w:r w:rsidRPr="00CB03B7">
                        <w:rPr>
                          <w:rFonts w:hint="eastAsia"/>
                          <w:sz w:val="16"/>
                          <w:szCs w:val="14"/>
                        </w:rPr>
                        <w:t>Sample#：番号（2</w:t>
                      </w:r>
                      <w:r w:rsidRPr="00CB03B7">
                        <w:rPr>
                          <w:sz w:val="16"/>
                          <w:szCs w:val="14"/>
                        </w:rPr>
                        <w:t>0</w:t>
                      </w:r>
                      <w:r w:rsidRPr="00CB03B7">
                        <w:rPr>
                          <w:rFonts w:hint="eastAsia"/>
                          <w:sz w:val="16"/>
                          <w:szCs w:val="14"/>
                        </w:rPr>
                        <w:t>～</w:t>
                      </w:r>
                      <w:r w:rsidRPr="00CB03B7">
                        <w:rPr>
                          <w:sz w:val="16"/>
                          <w:szCs w:val="14"/>
                        </w:rPr>
                        <w:t>272</w:t>
                      </w:r>
                      <w:r w:rsidRPr="00CB03B7">
                        <w:rPr>
                          <w:rFonts w:hint="eastAsia"/>
                          <w:sz w:val="16"/>
                          <w:szCs w:val="14"/>
                        </w:rPr>
                        <w:t>）は設計C</w:t>
                      </w:r>
                      <w:r w:rsidRPr="00CB03B7">
                        <w:rPr>
                          <w:sz w:val="16"/>
                          <w:szCs w:val="14"/>
                        </w:rPr>
                        <w:t>BD</w:t>
                      </w:r>
                      <w:r w:rsidRPr="00CB03B7">
                        <w:rPr>
                          <w:rFonts w:hint="eastAsia"/>
                          <w:sz w:val="16"/>
                          <w:szCs w:val="14"/>
                        </w:rPr>
                        <w:t>の通し番号を示す。</w:t>
                      </w:r>
                    </w:p>
                    <w:p w14:paraId="32EE728E" w14:textId="77777777" w:rsidR="00CB03B7" w:rsidRPr="00CB03B7" w:rsidRDefault="00CB03B7" w:rsidP="00CB03B7">
                      <w:pPr>
                        <w:rPr>
                          <w:sz w:val="16"/>
                          <w:szCs w:val="14"/>
                        </w:rPr>
                      </w:pPr>
                      <w:r w:rsidRPr="00CB03B7">
                        <w:rPr>
                          <w:sz w:val="16"/>
                          <w:szCs w:val="14"/>
                        </w:rPr>
                        <w:t>mut type</w:t>
                      </w:r>
                      <w:r w:rsidRPr="00CB03B7">
                        <w:rPr>
                          <w:rFonts w:hint="eastAsia"/>
                          <w:sz w:val="16"/>
                          <w:szCs w:val="14"/>
                        </w:rPr>
                        <w:t>：変異タイプを示す。</w:t>
                      </w:r>
                    </w:p>
                    <w:p w14:paraId="00AD8CC7" w14:textId="564B9475" w:rsidR="00CB03B7" w:rsidRPr="00CB03B7" w:rsidRDefault="00CB03B7" w:rsidP="00CB03B7">
                      <w:pPr>
                        <w:rPr>
                          <w:sz w:val="16"/>
                          <w:szCs w:val="14"/>
                        </w:rPr>
                      </w:pPr>
                      <w:r>
                        <w:rPr>
                          <w:sz w:val="16"/>
                          <w:szCs w:val="14"/>
                        </w:rPr>
                        <w:tab/>
                      </w:r>
                      <w:r w:rsidRPr="00CB03B7">
                        <w:rPr>
                          <w:sz w:val="16"/>
                          <w:szCs w:val="14"/>
                        </w:rPr>
                        <w:t>bind2ala</w:t>
                      </w:r>
                      <w:r w:rsidRPr="00CB03B7">
                        <w:rPr>
                          <w:rFonts w:hint="eastAsia"/>
                          <w:sz w:val="16"/>
                          <w:szCs w:val="14"/>
                        </w:rPr>
                        <w:t>：セルロース結合部位Y</w:t>
                      </w:r>
                      <w:r w:rsidRPr="00CB03B7">
                        <w:rPr>
                          <w:sz w:val="16"/>
                          <w:szCs w:val="14"/>
                        </w:rPr>
                        <w:t>5</w:t>
                      </w:r>
                      <w:r w:rsidRPr="00CB03B7">
                        <w:rPr>
                          <w:rFonts w:hint="eastAsia"/>
                          <w:sz w:val="16"/>
                          <w:szCs w:val="14"/>
                        </w:rPr>
                        <w:t>・N</w:t>
                      </w:r>
                      <w:r w:rsidRPr="00CB03B7">
                        <w:rPr>
                          <w:sz w:val="16"/>
                          <w:szCs w:val="14"/>
                        </w:rPr>
                        <w:t>29</w:t>
                      </w:r>
                      <w:r w:rsidRPr="00CB03B7">
                        <w:rPr>
                          <w:rFonts w:hint="eastAsia"/>
                          <w:sz w:val="16"/>
                          <w:szCs w:val="14"/>
                        </w:rPr>
                        <w:t>・Y</w:t>
                      </w:r>
                      <w:r w:rsidRPr="00CB03B7">
                        <w:rPr>
                          <w:sz w:val="16"/>
                          <w:szCs w:val="14"/>
                        </w:rPr>
                        <w:t>31</w:t>
                      </w:r>
                      <w:r w:rsidRPr="00CB03B7">
                        <w:rPr>
                          <w:rFonts w:hint="eastAsia"/>
                          <w:sz w:val="16"/>
                          <w:szCs w:val="14"/>
                        </w:rPr>
                        <w:t>・Y3</w:t>
                      </w:r>
                      <w:r w:rsidRPr="00CB03B7">
                        <w:rPr>
                          <w:sz w:val="16"/>
                          <w:szCs w:val="14"/>
                        </w:rPr>
                        <w:t>2</w:t>
                      </w:r>
                      <w:r w:rsidRPr="00CB03B7">
                        <w:rPr>
                          <w:rFonts w:hint="eastAsia"/>
                          <w:sz w:val="16"/>
                          <w:szCs w:val="14"/>
                        </w:rPr>
                        <w:t>・</w:t>
                      </w:r>
                      <w:r w:rsidRPr="00CB03B7">
                        <w:rPr>
                          <w:sz w:val="16"/>
                          <w:szCs w:val="14"/>
                        </w:rPr>
                        <w:t>Q34</w:t>
                      </w:r>
                      <w:r w:rsidRPr="00CB03B7">
                        <w:rPr>
                          <w:rFonts w:hint="eastAsia"/>
                          <w:sz w:val="16"/>
                          <w:szCs w:val="14"/>
                        </w:rPr>
                        <w:t>をAへ置換した。</w:t>
                      </w:r>
                    </w:p>
                    <w:p w14:paraId="1CFE63F2" w14:textId="2665E04C" w:rsidR="00CB03B7" w:rsidRPr="00CB03B7" w:rsidRDefault="00CB03B7" w:rsidP="00CB03B7">
                      <w:pPr>
                        <w:rPr>
                          <w:sz w:val="16"/>
                          <w:szCs w:val="14"/>
                        </w:rPr>
                      </w:pPr>
                      <w:r w:rsidRPr="00CB03B7">
                        <w:rPr>
                          <w:sz w:val="16"/>
                          <w:szCs w:val="14"/>
                        </w:rPr>
                        <w:tab/>
                      </w:r>
                      <w:r w:rsidRPr="00CB03B7">
                        <w:rPr>
                          <w:rFonts w:hint="eastAsia"/>
                          <w:sz w:val="16"/>
                          <w:szCs w:val="14"/>
                        </w:rPr>
                        <w:t>b</w:t>
                      </w:r>
                      <w:r w:rsidRPr="00CB03B7">
                        <w:rPr>
                          <w:sz w:val="16"/>
                          <w:szCs w:val="14"/>
                        </w:rPr>
                        <w:t>ind2aroma</w:t>
                      </w:r>
                      <w:r w:rsidRPr="00CB03B7">
                        <w:rPr>
                          <w:rFonts w:hint="eastAsia"/>
                          <w:sz w:val="16"/>
                          <w:szCs w:val="14"/>
                        </w:rPr>
                        <w:t>：セルロース結合部位の一部Y</w:t>
                      </w:r>
                      <w:r w:rsidRPr="00CB03B7">
                        <w:rPr>
                          <w:sz w:val="16"/>
                          <w:szCs w:val="14"/>
                        </w:rPr>
                        <w:t>5</w:t>
                      </w:r>
                      <w:r w:rsidRPr="00CB03B7">
                        <w:rPr>
                          <w:rFonts w:hint="eastAsia"/>
                          <w:sz w:val="16"/>
                          <w:szCs w:val="14"/>
                        </w:rPr>
                        <w:t>・Y</w:t>
                      </w:r>
                      <w:r w:rsidRPr="00CB03B7">
                        <w:rPr>
                          <w:sz w:val="16"/>
                          <w:szCs w:val="14"/>
                        </w:rPr>
                        <w:t>31</w:t>
                      </w:r>
                      <w:r w:rsidRPr="00CB03B7">
                        <w:rPr>
                          <w:rFonts w:hint="eastAsia"/>
                          <w:sz w:val="16"/>
                          <w:szCs w:val="14"/>
                        </w:rPr>
                        <w:t>・Y</w:t>
                      </w:r>
                      <w:r w:rsidRPr="00CB03B7">
                        <w:rPr>
                          <w:sz w:val="16"/>
                          <w:szCs w:val="14"/>
                        </w:rPr>
                        <w:t>32</w:t>
                      </w:r>
                      <w:r w:rsidRPr="00CB03B7">
                        <w:rPr>
                          <w:rFonts w:hint="eastAsia"/>
                          <w:sz w:val="16"/>
                          <w:szCs w:val="14"/>
                        </w:rPr>
                        <w:t>をW・F・Yのいずれかで置換した。</w:t>
                      </w:r>
                    </w:p>
                    <w:p w14:paraId="664CF07D" w14:textId="2D5A9D26" w:rsidR="00CB03B7" w:rsidRPr="00CB03B7" w:rsidRDefault="00CB03B7" w:rsidP="00CB03B7">
                      <w:pPr>
                        <w:rPr>
                          <w:sz w:val="16"/>
                          <w:szCs w:val="14"/>
                        </w:rPr>
                      </w:pPr>
                      <w:r w:rsidRPr="00CB03B7">
                        <w:rPr>
                          <w:sz w:val="16"/>
                          <w:szCs w:val="14"/>
                        </w:rPr>
                        <w:tab/>
                      </w:r>
                      <w:r w:rsidRPr="00CB03B7">
                        <w:rPr>
                          <w:rFonts w:hint="eastAsia"/>
                          <w:sz w:val="16"/>
                          <w:szCs w:val="14"/>
                        </w:rPr>
                        <w:t>m</w:t>
                      </w:r>
                      <w:r w:rsidRPr="00CB03B7">
                        <w:rPr>
                          <w:sz w:val="16"/>
                          <w:szCs w:val="14"/>
                        </w:rPr>
                        <w:t>ut1</w:t>
                      </w:r>
                      <w:r w:rsidRPr="00CB03B7">
                        <w:rPr>
                          <w:rFonts w:hint="eastAsia"/>
                          <w:sz w:val="16"/>
                          <w:szCs w:val="14"/>
                        </w:rPr>
                        <w:t>～</w:t>
                      </w:r>
                      <w:r w:rsidRPr="00CB03B7">
                        <w:rPr>
                          <w:sz w:val="16"/>
                          <w:szCs w:val="14"/>
                        </w:rPr>
                        <w:t>5</w:t>
                      </w:r>
                      <w:r w:rsidRPr="00CB03B7">
                        <w:rPr>
                          <w:rFonts w:hint="eastAsia"/>
                          <w:sz w:val="16"/>
                          <w:szCs w:val="14"/>
                        </w:rPr>
                        <w:t>：1点変異～5点変異、数字は変異数を示す。</w:t>
                      </w:r>
                    </w:p>
                    <w:p w14:paraId="30B2CBE2" w14:textId="084B96F8" w:rsidR="00CB03B7" w:rsidRPr="00CB03B7" w:rsidRDefault="00CB03B7" w:rsidP="00CB03B7">
                      <w:pPr>
                        <w:rPr>
                          <w:sz w:val="16"/>
                          <w:szCs w:val="14"/>
                        </w:rPr>
                      </w:pPr>
                      <w:r w:rsidRPr="00CB03B7">
                        <w:rPr>
                          <w:sz w:val="16"/>
                          <w:szCs w:val="14"/>
                        </w:rPr>
                        <w:tab/>
                      </w:r>
                      <w:r w:rsidRPr="00CB03B7">
                        <w:rPr>
                          <w:rFonts w:hint="eastAsia"/>
                          <w:sz w:val="16"/>
                          <w:szCs w:val="14"/>
                        </w:rPr>
                        <w:t>f</w:t>
                      </w:r>
                      <w:r w:rsidRPr="00CB03B7">
                        <w:rPr>
                          <w:sz w:val="16"/>
                          <w:szCs w:val="14"/>
                        </w:rPr>
                        <w:t>astdesign</w:t>
                      </w:r>
                      <w:r w:rsidRPr="00CB03B7">
                        <w:rPr>
                          <w:rFonts w:hint="eastAsia"/>
                          <w:sz w:val="16"/>
                          <w:szCs w:val="14"/>
                        </w:rPr>
                        <w:t>、b</w:t>
                      </w:r>
                      <w:r w:rsidRPr="00CB03B7">
                        <w:rPr>
                          <w:sz w:val="16"/>
                          <w:szCs w:val="14"/>
                        </w:rPr>
                        <w:t>ackmut</w:t>
                      </w:r>
                      <w:r w:rsidRPr="00CB03B7">
                        <w:rPr>
                          <w:rFonts w:hint="eastAsia"/>
                          <w:sz w:val="16"/>
                          <w:szCs w:val="14"/>
                        </w:rPr>
                        <w:t>：</w:t>
                      </w:r>
                      <w:r w:rsidRPr="00CB03B7">
                        <w:rPr>
                          <w:sz w:val="16"/>
                          <w:szCs w:val="14"/>
                        </w:rPr>
                        <w:t>Rosetta</w:t>
                      </w:r>
                      <w:r w:rsidRPr="00CB03B7">
                        <w:rPr>
                          <w:rFonts w:hint="eastAsia"/>
                          <w:sz w:val="16"/>
                          <w:szCs w:val="14"/>
                        </w:rPr>
                        <w:t>標準設計プロトコルを適用した。</w:t>
                      </w:r>
                    </w:p>
                    <w:p w14:paraId="56445E70" w14:textId="77777777" w:rsidR="00CB03B7" w:rsidRPr="00CB03B7" w:rsidRDefault="00CB03B7" w:rsidP="00CB03B7">
                      <w:pPr>
                        <w:rPr>
                          <w:sz w:val="16"/>
                          <w:szCs w:val="14"/>
                        </w:rPr>
                      </w:pPr>
                      <w:r w:rsidRPr="00CB03B7">
                        <w:rPr>
                          <w:rFonts w:hint="eastAsia"/>
                          <w:sz w:val="16"/>
                          <w:szCs w:val="14"/>
                        </w:rPr>
                        <w:t>delta affinity：Auto</w:t>
                      </w:r>
                      <w:r w:rsidRPr="00CB03B7">
                        <w:rPr>
                          <w:sz w:val="16"/>
                          <w:szCs w:val="14"/>
                        </w:rPr>
                        <w:t>D</w:t>
                      </w:r>
                      <w:r w:rsidRPr="00CB03B7">
                        <w:rPr>
                          <w:rFonts w:hint="eastAsia"/>
                          <w:sz w:val="16"/>
                          <w:szCs w:val="14"/>
                        </w:rPr>
                        <w:t>ock vinaによるWTの基質親和性との差を示す。</w:t>
                      </w:r>
                    </w:p>
                    <w:p w14:paraId="17E7D784" w14:textId="2B171B65" w:rsidR="00CB03B7" w:rsidRPr="00CB03B7" w:rsidRDefault="00CB03B7" w:rsidP="00CB03B7">
                      <w:pPr>
                        <w:rPr>
                          <w:sz w:val="16"/>
                          <w:szCs w:val="14"/>
                        </w:rPr>
                      </w:pPr>
                      <w:r w:rsidRPr="00CB03B7">
                        <w:rPr>
                          <w:rFonts w:hint="eastAsia"/>
                          <w:sz w:val="16"/>
                          <w:szCs w:val="14"/>
                        </w:rPr>
                        <w:t>ddg score：Rosetta</w:t>
                      </w:r>
                      <w:r>
                        <w:rPr>
                          <w:sz w:val="16"/>
                          <w:szCs w:val="14"/>
                        </w:rPr>
                        <w:t xml:space="preserve"> Cartesian DDG</w:t>
                      </w:r>
                      <w:r>
                        <w:rPr>
                          <w:rFonts w:hint="eastAsia"/>
                          <w:sz w:val="16"/>
                          <w:szCs w:val="14"/>
                        </w:rPr>
                        <w:t>による</w:t>
                      </w:r>
                      <w:r w:rsidRPr="00CB03B7">
                        <w:rPr>
                          <w:rFonts w:hint="eastAsia"/>
                          <w:sz w:val="16"/>
                          <w:szCs w:val="14"/>
                        </w:rPr>
                        <w:t>スコア</w:t>
                      </w:r>
                      <w:r>
                        <w:rPr>
                          <w:rFonts w:hint="eastAsia"/>
                          <w:sz w:val="16"/>
                          <w:szCs w:val="14"/>
                        </w:rPr>
                        <w:t>、タンパク質の安定性</w:t>
                      </w:r>
                      <w:r w:rsidRPr="00CB03B7">
                        <w:rPr>
                          <w:rFonts w:hint="eastAsia"/>
                          <w:sz w:val="16"/>
                          <w:szCs w:val="14"/>
                        </w:rPr>
                        <w:t>を示す。</w:t>
                      </w:r>
                    </w:p>
                    <w:p w14:paraId="34439ADA" w14:textId="77777777" w:rsidR="00CB03B7" w:rsidRPr="00CB03B7" w:rsidRDefault="00CB03B7" w:rsidP="00CB03B7">
                      <w:pPr>
                        <w:rPr>
                          <w:sz w:val="16"/>
                          <w:szCs w:val="14"/>
                        </w:rPr>
                      </w:pPr>
                      <w:r w:rsidRPr="00CB03B7">
                        <w:rPr>
                          <w:rFonts w:hint="eastAsia"/>
                          <w:sz w:val="16"/>
                          <w:szCs w:val="14"/>
                        </w:rPr>
                        <w:t>変異箇所：Y5Aの場合、5番目YをAに変更したことを示す。</w:t>
                      </w:r>
                    </w:p>
                    <w:p w14:paraId="20986401" w14:textId="77777777" w:rsidR="00CB03B7" w:rsidRPr="00CB03B7" w:rsidRDefault="00CB03B7" w:rsidP="00CB03B7">
                      <w:pPr>
                        <w:rPr>
                          <w:sz w:val="16"/>
                          <w:szCs w:val="14"/>
                        </w:rPr>
                      </w:pPr>
                      <w:r w:rsidRPr="00CB03B7">
                        <w:rPr>
                          <w:rFonts w:hint="eastAsia"/>
                          <w:sz w:val="16"/>
                          <w:szCs w:val="14"/>
                        </w:rPr>
                        <w:t>Sequence赤文字：変異を導入したアミノ酸残基を示す。</w:t>
                      </w:r>
                    </w:p>
                    <w:p w14:paraId="104597B7" w14:textId="208BE60A" w:rsidR="00CB03B7" w:rsidRPr="00CB03B7" w:rsidRDefault="00CB03B7" w:rsidP="00CB03B7">
                      <w:pPr>
                        <w:rPr>
                          <w:sz w:val="16"/>
                          <w:szCs w:val="14"/>
                        </w:rPr>
                      </w:pPr>
                      <w:r w:rsidRPr="00CB03B7">
                        <w:rPr>
                          <w:rFonts w:hint="eastAsia"/>
                          <w:sz w:val="16"/>
                          <w:szCs w:val="14"/>
                        </w:rPr>
                        <w:t>簡易評価スコア：簡易評価系の結果をもとに、0・1・2の3段階で評価した。評価の際、ControlとWTの蛍光強度・スポットの広がり具合を基準とした。</w:t>
                      </w:r>
                    </w:p>
                    <w:p w14:paraId="58DA0346" w14:textId="7B7120D7" w:rsidR="00CB03B7" w:rsidRPr="00CB03B7" w:rsidRDefault="00CB03B7" w:rsidP="00CB03B7">
                      <w:pPr>
                        <w:rPr>
                          <w:sz w:val="16"/>
                          <w:szCs w:val="14"/>
                        </w:rPr>
                      </w:pPr>
                      <w:r>
                        <w:rPr>
                          <w:sz w:val="16"/>
                          <w:szCs w:val="14"/>
                        </w:rPr>
                        <w:tab/>
                      </w:r>
                      <w:r w:rsidRPr="00CB03B7">
                        <w:rPr>
                          <w:rFonts w:hint="eastAsia"/>
                          <w:sz w:val="16"/>
                          <w:szCs w:val="14"/>
                        </w:rPr>
                        <w:t>0：結合能なし（Controlと類似したスポット）</w:t>
                      </w:r>
                    </w:p>
                    <w:p w14:paraId="3EBC6C52" w14:textId="0136E13A" w:rsidR="00CB03B7" w:rsidRPr="00CB03B7" w:rsidRDefault="00CB03B7" w:rsidP="00CB03B7">
                      <w:pPr>
                        <w:rPr>
                          <w:sz w:val="16"/>
                          <w:szCs w:val="14"/>
                        </w:rPr>
                      </w:pPr>
                      <w:r>
                        <w:rPr>
                          <w:sz w:val="16"/>
                          <w:szCs w:val="14"/>
                        </w:rPr>
                        <w:tab/>
                      </w:r>
                      <w:r w:rsidRPr="00CB03B7">
                        <w:rPr>
                          <w:rFonts w:hint="eastAsia"/>
                          <w:sz w:val="16"/>
                          <w:szCs w:val="14"/>
                        </w:rPr>
                        <w:t>1：結合能弱（C</w:t>
                      </w:r>
                      <w:r w:rsidRPr="00CB03B7">
                        <w:rPr>
                          <w:sz w:val="16"/>
                          <w:szCs w:val="14"/>
                        </w:rPr>
                        <w:t>ontrol</w:t>
                      </w:r>
                      <w:r w:rsidRPr="00CB03B7">
                        <w:rPr>
                          <w:rFonts w:hint="eastAsia"/>
                          <w:sz w:val="16"/>
                          <w:szCs w:val="14"/>
                        </w:rPr>
                        <w:t>・W</w:t>
                      </w:r>
                      <w:r w:rsidRPr="00CB03B7">
                        <w:rPr>
                          <w:sz w:val="16"/>
                          <w:szCs w:val="14"/>
                        </w:rPr>
                        <w:t>T</w:t>
                      </w:r>
                      <w:r w:rsidRPr="00CB03B7">
                        <w:rPr>
                          <w:rFonts w:hint="eastAsia"/>
                          <w:sz w:val="16"/>
                          <w:szCs w:val="14"/>
                        </w:rPr>
                        <w:t>の中間のスポット）</w:t>
                      </w:r>
                    </w:p>
                    <w:p w14:paraId="5D946219" w14:textId="74E1B5D1" w:rsidR="00CB03B7" w:rsidRPr="00CB03B7" w:rsidRDefault="00CB03B7" w:rsidP="00CB03B7">
                      <w:pPr>
                        <w:rPr>
                          <w:sz w:val="16"/>
                          <w:szCs w:val="14"/>
                        </w:rPr>
                      </w:pPr>
                      <w:r>
                        <w:rPr>
                          <w:sz w:val="16"/>
                          <w:szCs w:val="14"/>
                        </w:rPr>
                        <w:tab/>
                      </w:r>
                      <w:r w:rsidRPr="00CB03B7">
                        <w:rPr>
                          <w:rFonts w:hint="eastAsia"/>
                          <w:sz w:val="16"/>
                          <w:szCs w:val="14"/>
                        </w:rPr>
                        <w:t>2：結合能あり（WTと類似したスポット）</w:t>
                      </w:r>
                    </w:p>
                    <w:p w14:paraId="208450E5" w14:textId="77777777" w:rsidR="00CB03B7" w:rsidRPr="00CB03B7" w:rsidRDefault="00CB03B7" w:rsidP="00CB03B7">
                      <w:pPr>
                        <w:rPr>
                          <w:sz w:val="16"/>
                          <w:szCs w:val="14"/>
                        </w:rPr>
                      </w:pPr>
                      <w:r w:rsidRPr="00CB03B7">
                        <w:rPr>
                          <w:rFonts w:hint="eastAsia"/>
                          <w:sz w:val="16"/>
                          <w:szCs w:val="14"/>
                        </w:rPr>
                        <w:t xml:space="preserve">Control-1, </w:t>
                      </w:r>
                      <w:r w:rsidRPr="00CB03B7">
                        <w:rPr>
                          <w:sz w:val="16"/>
                          <w:szCs w:val="14"/>
                        </w:rPr>
                        <w:t>WT</w:t>
                      </w:r>
                      <w:r w:rsidRPr="00CB03B7">
                        <w:rPr>
                          <w:rFonts w:hint="eastAsia"/>
                          <w:sz w:val="16"/>
                          <w:szCs w:val="14"/>
                        </w:rPr>
                        <w:t>-1：設計CBD No.20～111と同時に評価した比較対象</w:t>
                      </w:r>
                    </w:p>
                    <w:p w14:paraId="0F2025AE" w14:textId="77777777" w:rsidR="00CB03B7" w:rsidRPr="00CB03B7" w:rsidRDefault="00CB03B7" w:rsidP="00CB03B7">
                      <w:pPr>
                        <w:rPr>
                          <w:sz w:val="16"/>
                          <w:szCs w:val="14"/>
                        </w:rPr>
                      </w:pPr>
                      <w:r w:rsidRPr="00CB03B7">
                        <w:rPr>
                          <w:rFonts w:hint="eastAsia"/>
                          <w:sz w:val="16"/>
                          <w:szCs w:val="14"/>
                        </w:rPr>
                        <w:t xml:space="preserve">Control-2, </w:t>
                      </w:r>
                      <w:r w:rsidRPr="00CB03B7">
                        <w:rPr>
                          <w:sz w:val="16"/>
                          <w:szCs w:val="14"/>
                        </w:rPr>
                        <w:t>WT</w:t>
                      </w:r>
                      <w:r w:rsidRPr="00CB03B7">
                        <w:rPr>
                          <w:rFonts w:hint="eastAsia"/>
                          <w:sz w:val="16"/>
                          <w:szCs w:val="14"/>
                        </w:rPr>
                        <w:t>-2：設計CBD No.32～272と同時に評価した比較対象</w:t>
                      </w:r>
                    </w:p>
                    <w:p w14:paraId="15CEEDE9" w14:textId="77777777" w:rsidR="00CB03B7" w:rsidRPr="00CB03B7" w:rsidRDefault="00CB03B7" w:rsidP="00CB03B7">
                      <w:pPr>
                        <w:rPr>
                          <w:sz w:val="16"/>
                          <w:szCs w:val="14"/>
                        </w:rPr>
                      </w:pPr>
                      <w:r w:rsidRPr="00CB03B7">
                        <w:rPr>
                          <w:rFonts w:hint="eastAsia"/>
                          <w:sz w:val="16"/>
                          <w:szCs w:val="14"/>
                        </w:rPr>
                        <w:t>結合量：セルロースに結合したタンパク質量（nmol）を示す。N</w:t>
                      </w:r>
                      <w:r w:rsidRPr="00CB03B7">
                        <w:rPr>
                          <w:sz w:val="16"/>
                          <w:szCs w:val="14"/>
                        </w:rPr>
                        <w:t>=3</w:t>
                      </w:r>
                    </w:p>
                    <w:p w14:paraId="704BEB50" w14:textId="1C19689C" w:rsidR="00CB03B7" w:rsidRPr="00CB03B7" w:rsidRDefault="00CB03B7" w:rsidP="00CB03B7">
                      <w:pPr>
                        <w:rPr>
                          <w:bCs/>
                          <w:sz w:val="16"/>
                          <w:szCs w:val="14"/>
                        </w:rPr>
                      </w:pPr>
                      <w:r w:rsidRPr="00CB03B7">
                        <w:rPr>
                          <w:rFonts w:hint="eastAsia"/>
                          <w:sz w:val="16"/>
                          <w:szCs w:val="14"/>
                        </w:rPr>
                        <w:t>結合率：セルロースに結合したタンパク質の割合（</w:t>
                      </w:r>
                      <w:r w:rsidRPr="00CB03B7">
                        <w:rPr>
                          <w:sz w:val="16"/>
                          <w:szCs w:val="14"/>
                        </w:rPr>
                        <w:t>%</w:t>
                      </w:r>
                      <w:r w:rsidRPr="00CB03B7">
                        <w:rPr>
                          <w:rFonts w:hint="eastAsia"/>
                          <w:sz w:val="16"/>
                          <w:szCs w:val="14"/>
                        </w:rPr>
                        <w:t>）を示す。N</w:t>
                      </w:r>
                      <w:r w:rsidRPr="00CB03B7">
                        <w:rPr>
                          <w:sz w:val="16"/>
                          <w:szCs w:val="14"/>
                        </w:rPr>
                        <w:t>=3</w:t>
                      </w:r>
                    </w:p>
                  </w:txbxContent>
                </v:textbox>
                <w10:anchorlock/>
              </v:shape>
            </w:pict>
          </mc:Fallback>
        </mc:AlternateContent>
      </w:r>
    </w:p>
    <w:p w14:paraId="7F9FC4D9" w14:textId="3F2EA0E9" w:rsidR="004C27BA" w:rsidRPr="004C27BA" w:rsidRDefault="00E76F07" w:rsidP="009029E2">
      <w:pPr>
        <w:pStyle w:val="af7"/>
      </w:pPr>
      <w:r>
        <w:rPr>
          <w:noProof/>
        </w:rPr>
        <w:lastRenderedPageBreak/>
        <w:drawing>
          <wp:inline distT="0" distB="0" distL="0" distR="0" wp14:anchorId="2BC66B57" wp14:editId="0A176948">
            <wp:extent cx="4678045" cy="1520190"/>
            <wp:effectExtent l="0" t="0" r="0" b="0"/>
            <wp:docPr id="38"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9"/>
                    <pic:cNvPicPr>
                      <a:picLocks noChangeAspect="1" noChangeArrowheads="1"/>
                    </pic:cNvPicPr>
                  </pic:nvPicPr>
                  <pic:blipFill>
                    <a:blip r:embed="rId55" cstate="print">
                      <a:extLst>
                        <a:ext uri="{28A0092B-C50C-407E-A947-70E740481C1C}">
                          <a14:useLocalDpi xmlns:a14="http://schemas.microsoft.com/office/drawing/2010/main" val="0"/>
                        </a:ext>
                      </a:extLst>
                    </a:blip>
                    <a:srcRect b="19147"/>
                    <a:stretch>
                      <a:fillRect/>
                    </a:stretch>
                  </pic:blipFill>
                  <pic:spPr bwMode="auto">
                    <a:xfrm>
                      <a:off x="0" y="0"/>
                      <a:ext cx="4678045" cy="1520190"/>
                    </a:xfrm>
                    <a:prstGeom prst="rect">
                      <a:avLst/>
                    </a:prstGeom>
                    <a:noFill/>
                    <a:ln>
                      <a:noFill/>
                    </a:ln>
                  </pic:spPr>
                </pic:pic>
              </a:graphicData>
            </a:graphic>
          </wp:inline>
        </w:drawing>
      </w:r>
    </w:p>
    <w:p w14:paraId="2F4FA93A" w14:textId="06CEF705" w:rsidR="004C27BA" w:rsidRPr="004C27BA" w:rsidRDefault="00E76F07" w:rsidP="009029E2">
      <w:pPr>
        <w:pStyle w:val="af7"/>
      </w:pPr>
      <w:r>
        <w:rPr>
          <w:noProof/>
        </w:rPr>
        <w:drawing>
          <wp:inline distT="0" distB="0" distL="0" distR="0" wp14:anchorId="4C4A00A5" wp14:editId="5FC795E9">
            <wp:extent cx="4912360" cy="1520190"/>
            <wp:effectExtent l="0" t="0" r="0" b="0"/>
            <wp:docPr id="39"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8"/>
                    <pic:cNvPicPr>
                      <a:picLocks noChangeAspect="1" noChangeArrowheads="1"/>
                    </pic:cNvPicPr>
                  </pic:nvPicPr>
                  <pic:blipFill>
                    <a:blip r:embed="rId56" cstate="print">
                      <a:extLst>
                        <a:ext uri="{28A0092B-C50C-407E-A947-70E740481C1C}">
                          <a14:useLocalDpi xmlns:a14="http://schemas.microsoft.com/office/drawing/2010/main" val="0"/>
                        </a:ext>
                      </a:extLst>
                    </a:blip>
                    <a:srcRect b="41116"/>
                    <a:stretch>
                      <a:fillRect/>
                    </a:stretch>
                  </pic:blipFill>
                  <pic:spPr bwMode="auto">
                    <a:xfrm>
                      <a:off x="0" y="0"/>
                      <a:ext cx="4912360" cy="1520190"/>
                    </a:xfrm>
                    <a:prstGeom prst="rect">
                      <a:avLst/>
                    </a:prstGeom>
                    <a:noFill/>
                    <a:ln>
                      <a:noFill/>
                    </a:ln>
                  </pic:spPr>
                </pic:pic>
              </a:graphicData>
            </a:graphic>
          </wp:inline>
        </w:drawing>
      </w:r>
    </w:p>
    <w:p w14:paraId="1E1BDB3B" w14:textId="408EEE47" w:rsidR="004C27BA" w:rsidRPr="004C27BA" w:rsidRDefault="00E76F07" w:rsidP="009029E2">
      <w:pPr>
        <w:pStyle w:val="af7"/>
      </w:pPr>
      <w:r>
        <w:rPr>
          <w:noProof/>
        </w:rPr>
        <w:drawing>
          <wp:inline distT="0" distB="0" distL="0" distR="0" wp14:anchorId="4E84BAAE" wp14:editId="7FB43CD7">
            <wp:extent cx="5380355" cy="510540"/>
            <wp:effectExtent l="0" t="0" r="0" b="0"/>
            <wp:docPr id="4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0"/>
                    <pic:cNvPicPr>
                      <a:picLocks noChangeAspect="1" noChangeArrowheads="1"/>
                    </pic:cNvPicPr>
                  </pic:nvPicPr>
                  <pic:blipFill>
                    <a:blip r:embed="rId57" cstate="print">
                      <a:extLst>
                        <a:ext uri="{28A0092B-C50C-407E-A947-70E740481C1C}">
                          <a14:useLocalDpi xmlns:a14="http://schemas.microsoft.com/office/drawing/2010/main" val="0"/>
                        </a:ext>
                      </a:extLst>
                    </a:blip>
                    <a:srcRect b="47885"/>
                    <a:stretch>
                      <a:fillRect/>
                    </a:stretch>
                  </pic:blipFill>
                  <pic:spPr bwMode="auto">
                    <a:xfrm>
                      <a:off x="0" y="0"/>
                      <a:ext cx="5380355" cy="510540"/>
                    </a:xfrm>
                    <a:prstGeom prst="rect">
                      <a:avLst/>
                    </a:prstGeom>
                    <a:noFill/>
                    <a:ln>
                      <a:noFill/>
                    </a:ln>
                  </pic:spPr>
                </pic:pic>
              </a:graphicData>
            </a:graphic>
          </wp:inline>
        </w:drawing>
      </w:r>
    </w:p>
    <w:p w14:paraId="2DB63303" w14:textId="69647C7D" w:rsidR="004C27BA" w:rsidRPr="004C27BA" w:rsidRDefault="00A553CD" w:rsidP="00E349A7">
      <w:pPr>
        <w:pStyle w:val="af1"/>
        <w:ind w:left="845" w:right="845"/>
        <w:rPr>
          <w:b/>
        </w:rPr>
      </w:pPr>
      <w:bookmarkStart w:id="60" w:name="_Ref118981484"/>
      <w:r>
        <w:t>図</w:t>
      </w:r>
      <w:fldSimple w:instr=" SEQ 図 \* ARABIC ">
        <w:r w:rsidR="00C43572">
          <w:rPr>
            <w:noProof/>
          </w:rPr>
          <w:t>38</w:t>
        </w:r>
      </w:fldSimple>
      <w:bookmarkEnd w:id="60"/>
      <w:r>
        <w:t xml:space="preserve">　</w:t>
      </w:r>
      <w:r w:rsidR="004C27BA" w:rsidRPr="004C27BA">
        <w:rPr>
          <w:rFonts w:hint="eastAsia"/>
        </w:rPr>
        <w:t>各設計CBDのホヤ由来セルロースへの結合量・結合率の比較</w:t>
      </w:r>
    </w:p>
    <w:p w14:paraId="41CFC5FE" w14:textId="77777777" w:rsidR="004C27BA" w:rsidRPr="004C27BA" w:rsidRDefault="004C27BA" w:rsidP="004C27BA">
      <w:pPr>
        <w:pStyle w:val="af1"/>
        <w:ind w:leftChars="800" w:left="1691" w:right="845"/>
        <w:jc w:val="both"/>
      </w:pPr>
      <w:r w:rsidRPr="004C27BA">
        <w:rPr>
          <w:rFonts w:hint="eastAsia"/>
        </w:rPr>
        <w:t>上段：結合量での評価</w:t>
      </w:r>
    </w:p>
    <w:p w14:paraId="5AEB7B30" w14:textId="6000FA27" w:rsidR="004C27BA" w:rsidRPr="004C27BA" w:rsidRDefault="004C27BA" w:rsidP="004C27BA">
      <w:pPr>
        <w:pStyle w:val="af1"/>
        <w:ind w:leftChars="800" w:left="1691" w:right="845"/>
        <w:jc w:val="both"/>
      </w:pPr>
      <w:r w:rsidRPr="004C27BA">
        <w:rPr>
          <w:rFonts w:hint="eastAsia"/>
        </w:rPr>
        <w:t>縦軸：結合量（n</w:t>
      </w:r>
      <w:r w:rsidRPr="004C27BA">
        <w:t>mol</w:t>
      </w:r>
      <w:r w:rsidRPr="004C27BA">
        <w:rPr>
          <w:rFonts w:hint="eastAsia"/>
        </w:rPr>
        <w:t>）、横軸：サンプルN</w:t>
      </w:r>
      <w:r w:rsidRPr="004C27BA">
        <w:t>o.</w:t>
      </w:r>
    </w:p>
    <w:p w14:paraId="16E1B915" w14:textId="77777777" w:rsidR="004C27BA" w:rsidRPr="004C27BA" w:rsidRDefault="004C27BA" w:rsidP="004C27BA">
      <w:pPr>
        <w:pStyle w:val="af1"/>
        <w:ind w:leftChars="800" w:left="1691" w:right="845"/>
        <w:jc w:val="both"/>
      </w:pPr>
      <w:r w:rsidRPr="004C27BA">
        <w:rPr>
          <w:rFonts w:hint="eastAsia"/>
        </w:rPr>
        <w:t>下段：結合率での評価</w:t>
      </w:r>
    </w:p>
    <w:p w14:paraId="6C860988" w14:textId="7CA5DBC9" w:rsidR="004C27BA" w:rsidRPr="004C27BA" w:rsidRDefault="004C27BA" w:rsidP="004C27BA">
      <w:pPr>
        <w:pStyle w:val="af1"/>
        <w:ind w:leftChars="800" w:left="1691" w:right="845"/>
        <w:jc w:val="both"/>
      </w:pPr>
      <w:r w:rsidRPr="004C27BA">
        <w:rPr>
          <w:rFonts w:hint="eastAsia"/>
        </w:rPr>
        <w:t>縦軸：結合率（</w:t>
      </w:r>
      <w:r w:rsidRPr="004C27BA">
        <w:t>%</w:t>
      </w:r>
      <w:r w:rsidRPr="004C27BA">
        <w:rPr>
          <w:rFonts w:hint="eastAsia"/>
        </w:rPr>
        <w:t>）、横軸：サンプルN</w:t>
      </w:r>
      <w:r w:rsidRPr="004C27BA">
        <w:t>o.</w:t>
      </w:r>
    </w:p>
    <w:p w14:paraId="6D289B5E" w14:textId="7BABDB17" w:rsidR="004C27BA" w:rsidRPr="004C27BA" w:rsidRDefault="002C26B8" w:rsidP="004C27BA">
      <w:pPr>
        <w:pStyle w:val="af1"/>
        <w:ind w:leftChars="800" w:left="1691" w:right="845"/>
        <w:jc w:val="both"/>
      </w:pPr>
      <w:r>
        <w:fldChar w:fldCharType="begin"/>
      </w:r>
      <w:r>
        <w:instrText xml:space="preserve"> </w:instrText>
      </w:r>
      <w:r>
        <w:rPr>
          <w:rFonts w:hint="eastAsia"/>
        </w:rPr>
        <w:instrText>REF _Ref118980760 \h</w:instrText>
      </w:r>
      <w:r>
        <w:instrText xml:space="preserve"> </w:instrText>
      </w:r>
      <w:r>
        <w:fldChar w:fldCharType="separate"/>
      </w:r>
      <w:r w:rsidR="00570C0B">
        <w:t>表</w:t>
      </w:r>
      <w:r w:rsidR="00570C0B">
        <w:rPr>
          <w:noProof/>
        </w:rPr>
        <w:t>4</w:t>
      </w:r>
      <w:r>
        <w:fldChar w:fldCharType="end"/>
      </w:r>
      <w:r w:rsidR="004C27BA" w:rsidRPr="004C27BA">
        <w:rPr>
          <w:rFonts w:hint="eastAsia"/>
        </w:rPr>
        <w:t>の値を使用して比較した。</w:t>
      </w:r>
    </w:p>
    <w:p w14:paraId="162EEA8E" w14:textId="77777777" w:rsidR="00E74C73" w:rsidRPr="004C27BA" w:rsidRDefault="00E74C73" w:rsidP="008006DD">
      <w:pPr>
        <w:pStyle w:val="ad"/>
        <w:ind w:firstLine="211"/>
      </w:pPr>
    </w:p>
    <w:p w14:paraId="6A8D1FF7" w14:textId="02F5D78D" w:rsidR="004C27BA" w:rsidRDefault="004C27BA" w:rsidP="004E7A64">
      <w:pPr>
        <w:pStyle w:val="4"/>
      </w:pPr>
      <w:r w:rsidRPr="004C27BA">
        <w:rPr>
          <w:rFonts w:hint="eastAsia"/>
        </w:rPr>
        <w:t>候補</w:t>
      </w:r>
      <w:r w:rsidR="004E7A64">
        <w:rPr>
          <w:rFonts w:hint="eastAsia"/>
        </w:rPr>
        <w:t>配列</w:t>
      </w:r>
      <w:r w:rsidRPr="004C27BA">
        <w:rPr>
          <w:rFonts w:hint="eastAsia"/>
        </w:rPr>
        <w:t>の実験的評価</w:t>
      </w:r>
      <w:r w:rsidR="004E7A64">
        <w:rPr>
          <w:rFonts w:hint="eastAsia"/>
        </w:rPr>
        <w:t>と計算機的</w:t>
      </w:r>
      <w:r w:rsidRPr="004C27BA">
        <w:rPr>
          <w:rFonts w:hint="eastAsia"/>
        </w:rPr>
        <w:t>評価の比較</w:t>
      </w:r>
    </w:p>
    <w:p w14:paraId="1432AFCE" w14:textId="0A478269" w:rsidR="001A792D" w:rsidRDefault="001A792D" w:rsidP="00CB4ED7">
      <w:pPr>
        <w:pStyle w:val="ad"/>
        <w:ind w:firstLine="211"/>
      </w:pPr>
      <w:r>
        <w:rPr>
          <w:rFonts w:hint="eastAsia"/>
        </w:rPr>
        <w:t>本目では、</w:t>
      </w:r>
      <w:r>
        <w:fldChar w:fldCharType="begin"/>
      </w:r>
      <w:r>
        <w:instrText xml:space="preserve"> </w:instrText>
      </w:r>
      <w:r>
        <w:rPr>
          <w:rFonts w:hint="eastAsia"/>
        </w:rPr>
        <w:instrText>REF _Ref118980310 \r \h</w:instrText>
      </w:r>
      <w:r>
        <w:instrText xml:space="preserve"> </w:instrText>
      </w:r>
      <w:r>
        <w:fldChar w:fldCharType="separate"/>
      </w:r>
      <w:r w:rsidR="00570C0B">
        <w:t>3.3.6.1</w:t>
      </w:r>
      <w:r>
        <w:fldChar w:fldCharType="end"/>
      </w:r>
      <w:r>
        <w:rPr>
          <w:rFonts w:hint="eastAsia"/>
        </w:rPr>
        <w:t>の簡易評価系と</w:t>
      </w:r>
      <w:r>
        <w:fldChar w:fldCharType="begin"/>
      </w:r>
      <w:r>
        <w:instrText xml:space="preserve"> REF _Ref119575698 \r \h </w:instrText>
      </w:r>
      <w:r>
        <w:fldChar w:fldCharType="separate"/>
      </w:r>
      <w:r w:rsidR="00570C0B">
        <w:t>3.3.6.2</w:t>
      </w:r>
      <w:r>
        <w:fldChar w:fldCharType="end"/>
      </w:r>
      <w:r>
        <w:rPr>
          <w:rFonts w:hint="eastAsia"/>
        </w:rPr>
        <w:t>の定量評価系による候補配列の実験的評価の、計算機的評価との比較を行う。</w:t>
      </w:r>
    </w:p>
    <w:p w14:paraId="1863CF07" w14:textId="77777777" w:rsidR="001A792D" w:rsidRDefault="001A792D" w:rsidP="00CB4ED7">
      <w:pPr>
        <w:pStyle w:val="ad"/>
        <w:ind w:firstLine="211"/>
      </w:pPr>
    </w:p>
    <w:p w14:paraId="39B29162" w14:textId="47C1CE43" w:rsidR="001A792D" w:rsidRDefault="001A792D" w:rsidP="00CB4ED7">
      <w:pPr>
        <w:pStyle w:val="ad"/>
        <w:ind w:firstLine="211"/>
      </w:pPr>
      <w:r>
        <w:rPr>
          <w:rFonts w:hint="eastAsia"/>
        </w:rPr>
        <w:t>まずは簡易評価系の結果を、</w:t>
      </w:r>
      <w:r w:rsidR="002C5E0B">
        <w:fldChar w:fldCharType="begin"/>
      </w:r>
      <w:r w:rsidR="002C5E0B">
        <w:instrText xml:space="preserve"> REF _Ref119426292 \r \h </w:instrText>
      </w:r>
      <w:r w:rsidR="002C5E0B">
        <w:fldChar w:fldCharType="separate"/>
      </w:r>
      <w:r w:rsidR="00570C0B">
        <w:t>3.3.3.3</w:t>
      </w:r>
      <w:r w:rsidR="002C5E0B">
        <w:fldChar w:fldCharType="end"/>
      </w:r>
      <w:r w:rsidR="002C5E0B">
        <w:rPr>
          <w:rFonts w:hint="eastAsia"/>
        </w:rPr>
        <w:t>で得られた</w:t>
      </w:r>
      <w:proofErr w:type="spellStart"/>
      <w:r w:rsidR="002C5E0B">
        <w:rPr>
          <w:rFonts w:hint="eastAsia"/>
        </w:rPr>
        <w:t>A</w:t>
      </w:r>
      <w:r w:rsidR="002C5E0B">
        <w:t>utoDock</w:t>
      </w:r>
      <w:proofErr w:type="spellEnd"/>
      <w:r w:rsidR="002C5E0B">
        <w:t xml:space="preserve"> Vina</w:t>
      </w:r>
      <w:r w:rsidR="002C5E0B">
        <w:rPr>
          <w:rFonts w:hint="eastAsia"/>
        </w:rPr>
        <w:t>による基質結合性のスコア、および</w:t>
      </w:r>
      <w:r w:rsidR="002C5E0B">
        <w:fldChar w:fldCharType="begin"/>
      </w:r>
      <w:r w:rsidR="002C5E0B">
        <w:instrText xml:space="preserve"> REF _Ref119426311 \r \h </w:instrText>
      </w:r>
      <w:r w:rsidR="002C5E0B">
        <w:fldChar w:fldCharType="separate"/>
      </w:r>
      <w:r w:rsidR="00570C0B">
        <w:t>3.3.3.5</w:t>
      </w:r>
      <w:r w:rsidR="002C5E0B">
        <w:fldChar w:fldCharType="end"/>
      </w:r>
      <w:r w:rsidR="002C5E0B">
        <w:rPr>
          <w:rFonts w:hint="eastAsia"/>
        </w:rPr>
        <w:t>で得られたM</w:t>
      </w:r>
      <w:r w:rsidR="002C5E0B">
        <w:t>M-PBSA</w:t>
      </w:r>
      <w:r w:rsidR="002C5E0B">
        <w:rPr>
          <w:rFonts w:hint="eastAsia"/>
        </w:rPr>
        <w:t>による基質-タンパク質</w:t>
      </w:r>
      <w:r w:rsidR="002C5E0B" w:rsidRPr="00E74C73">
        <w:rPr>
          <w:rFonts w:hint="eastAsia"/>
        </w:rPr>
        <w:t>複合体の</w:t>
      </w:r>
      <w:r w:rsidR="002C5E0B">
        <w:rPr>
          <w:rFonts w:hint="eastAsia"/>
        </w:rPr>
        <w:t>結合</w:t>
      </w:r>
      <w:r w:rsidR="002C5E0B" w:rsidRPr="00E74C73">
        <w:rPr>
          <w:rFonts w:hint="eastAsia"/>
        </w:rPr>
        <w:t>自由エネルギー</w:t>
      </w:r>
      <w:r>
        <w:rPr>
          <w:rFonts w:hint="eastAsia"/>
        </w:rPr>
        <w:t>スコアと比較する（</w:t>
      </w:r>
      <w:r>
        <w:fldChar w:fldCharType="begin"/>
      </w:r>
      <w:r>
        <w:instrText xml:space="preserve"> </w:instrText>
      </w:r>
      <w:r>
        <w:rPr>
          <w:rFonts w:hint="eastAsia"/>
        </w:rPr>
        <w:instrText>REF _Ref119576259 \h</w:instrText>
      </w:r>
      <w:r>
        <w:instrText xml:space="preserve"> </w:instrText>
      </w:r>
      <w:r>
        <w:fldChar w:fldCharType="separate"/>
      </w:r>
      <w:r w:rsidR="00570C0B">
        <w:t>図</w:t>
      </w:r>
      <w:r w:rsidR="00570C0B">
        <w:rPr>
          <w:noProof/>
        </w:rPr>
        <w:t>39</w:t>
      </w:r>
      <w:r>
        <w:fldChar w:fldCharType="end"/>
      </w:r>
      <w:r>
        <w:rPr>
          <w:rFonts w:hint="eastAsia"/>
        </w:rPr>
        <w:t>）。いずれも値が小さいほどセルロース結晶への結合能が強くなると予想されるスコアであるが、</w:t>
      </w:r>
      <w:proofErr w:type="spellStart"/>
      <w:r>
        <w:rPr>
          <w:rFonts w:hint="eastAsia"/>
        </w:rPr>
        <w:t>A</w:t>
      </w:r>
      <w:r>
        <w:t>utoDock</w:t>
      </w:r>
      <w:proofErr w:type="spellEnd"/>
      <w:r>
        <w:t xml:space="preserve"> Vina</w:t>
      </w:r>
      <w:r>
        <w:rPr>
          <w:rFonts w:hint="eastAsia"/>
        </w:rPr>
        <w:t>スコアが大きい、すなわち結合能が弱いと予想される領域で「結合能なし」の数が少し多い傾向はあるものの、全体的に強い相関は見られな</w:t>
      </w:r>
      <w:r w:rsidR="00713731">
        <w:rPr>
          <w:rFonts w:hint="eastAsia"/>
        </w:rPr>
        <w:t>い結果となった</w:t>
      </w:r>
      <w:r>
        <w:rPr>
          <w:rFonts w:hint="eastAsia"/>
        </w:rPr>
        <w:t>。</w:t>
      </w:r>
    </w:p>
    <w:p w14:paraId="59E9736A" w14:textId="4B019CE9" w:rsidR="001A792D" w:rsidRDefault="001A792D" w:rsidP="00CB4ED7">
      <w:pPr>
        <w:pStyle w:val="ad"/>
        <w:ind w:firstLine="211"/>
      </w:pPr>
    </w:p>
    <w:p w14:paraId="17ED86AA" w14:textId="3D7356B2" w:rsidR="001A792D" w:rsidRDefault="00713731" w:rsidP="00CB4ED7">
      <w:pPr>
        <w:pStyle w:val="ad"/>
        <w:ind w:firstLine="211"/>
      </w:pPr>
      <w:r>
        <w:rPr>
          <w:rFonts w:hint="eastAsia"/>
        </w:rPr>
        <w:t>ところで、</w:t>
      </w:r>
      <w:r w:rsidR="001A792D">
        <w:rPr>
          <w:rFonts w:hint="eastAsia"/>
        </w:rPr>
        <w:t>本研究で想定する設計プロトコルでは、候補配列を計算機的評価の結果によってスクリーニングすることで、基質結合性を有すると予想される有望な候補のみを残し、効率的な設計を行うことを目指していた。そこで、計算機的スコアに閾値を設け、その閾値を満たす候補に絞った場合に、実際に結合能を有する配列が得られる割合</w:t>
      </w:r>
      <w:r>
        <w:rPr>
          <w:rFonts w:hint="eastAsia"/>
        </w:rPr>
        <w:t>（以下、「ヒット率」と呼ぶ）</w:t>
      </w:r>
      <w:r w:rsidR="001A792D">
        <w:rPr>
          <w:rFonts w:hint="eastAsia"/>
        </w:rPr>
        <w:t>が向上するかを検証した。その結果を</w:t>
      </w:r>
      <w:r w:rsidR="001A792D">
        <w:fldChar w:fldCharType="begin"/>
      </w:r>
      <w:r w:rsidR="001A792D">
        <w:instrText xml:space="preserve"> </w:instrText>
      </w:r>
      <w:r w:rsidR="001A792D">
        <w:rPr>
          <w:rFonts w:hint="eastAsia"/>
        </w:rPr>
        <w:instrText>REF _Ref119576738 \h</w:instrText>
      </w:r>
      <w:r w:rsidR="001A792D">
        <w:instrText xml:space="preserve"> </w:instrText>
      </w:r>
      <w:r w:rsidR="001A792D">
        <w:fldChar w:fldCharType="separate"/>
      </w:r>
      <w:r w:rsidR="00570C0B">
        <w:t>図</w:t>
      </w:r>
      <w:r w:rsidR="00570C0B">
        <w:rPr>
          <w:noProof/>
        </w:rPr>
        <w:t>40</w:t>
      </w:r>
      <w:r w:rsidR="001A792D">
        <w:fldChar w:fldCharType="end"/>
      </w:r>
      <w:r w:rsidR="001A792D">
        <w:rPr>
          <w:rFonts w:hint="eastAsia"/>
        </w:rPr>
        <w:t>に示す。</w:t>
      </w:r>
      <w:r w:rsidR="0034103E">
        <w:rPr>
          <w:rFonts w:hint="eastAsia"/>
        </w:rPr>
        <w:t>検証は、T</w:t>
      </w:r>
      <w:r w:rsidR="0034103E">
        <w:t>rCBM1</w:t>
      </w:r>
      <w:r w:rsidR="0034103E">
        <w:rPr>
          <w:rFonts w:hint="eastAsia"/>
        </w:rPr>
        <w:t>およびその変異体である計2</w:t>
      </w:r>
      <w:r w:rsidR="0034103E">
        <w:t>88</w:t>
      </w:r>
      <w:r w:rsidR="0034103E">
        <w:rPr>
          <w:rFonts w:hint="eastAsia"/>
        </w:rPr>
        <w:t>サンプルに対して行い、セルロースT</w:t>
      </w:r>
      <w:r w:rsidR="0034103E">
        <w:t>LC</w:t>
      </w:r>
      <w:r w:rsidR="0034103E">
        <w:rPr>
          <w:rFonts w:hint="eastAsia"/>
        </w:rPr>
        <w:t>プレートによる評価で「2」と判断されたものを「結合能あり」と定めた。</w:t>
      </w:r>
      <w:r>
        <w:rPr>
          <w:rFonts w:hint="eastAsia"/>
        </w:rPr>
        <w:t>閾値を全サンプルのスコア分布のほぼ全域にわたって</w:t>
      </w:r>
      <w:r w:rsidR="0034103E">
        <w:rPr>
          <w:rFonts w:hint="eastAsia"/>
        </w:rPr>
        <w:t>それぞれ</w:t>
      </w:r>
      <w:r>
        <w:rPr>
          <w:rFonts w:hint="eastAsia"/>
        </w:rPr>
        <w:t>変化させたところ、</w:t>
      </w:r>
      <w:proofErr w:type="spellStart"/>
      <w:r w:rsidR="0034103E">
        <w:rPr>
          <w:rFonts w:hint="eastAsia"/>
        </w:rPr>
        <w:t>A</w:t>
      </w:r>
      <w:r w:rsidR="0034103E">
        <w:t>utoDock</w:t>
      </w:r>
      <w:proofErr w:type="spellEnd"/>
      <w:r w:rsidR="0034103E">
        <w:t xml:space="preserve"> Vina</w:t>
      </w:r>
      <w:r w:rsidR="0034103E">
        <w:rPr>
          <w:rFonts w:hint="eastAsia"/>
        </w:rPr>
        <w:t>スコアによるスクリーニングでは最大ヒット率4</w:t>
      </w:r>
      <w:r w:rsidR="0034103E">
        <w:t>5 %</w:t>
      </w:r>
      <w:r w:rsidR="0034103E">
        <w:rPr>
          <w:rFonts w:hint="eastAsia"/>
        </w:rPr>
        <w:t>に、M</w:t>
      </w:r>
      <w:r w:rsidR="0034103E">
        <w:t>M-PBSA</w:t>
      </w:r>
      <w:r w:rsidR="0034103E">
        <w:rPr>
          <w:rFonts w:hint="eastAsia"/>
        </w:rPr>
        <w:t>自由エネルギースコアによるスクリーニングでは最大ヒット率3</w:t>
      </w:r>
      <w:r w:rsidR="0034103E">
        <w:t>2 %</w:t>
      </w:r>
      <w:r w:rsidR="0034103E">
        <w:rPr>
          <w:rFonts w:hint="eastAsia"/>
        </w:rPr>
        <w:t>になった。スクリーニングを行わない場合のヒット率は3</w:t>
      </w:r>
      <w:r w:rsidR="0034103E">
        <w:t>1 %</w:t>
      </w:r>
      <w:r w:rsidR="0034103E">
        <w:rPr>
          <w:rFonts w:hint="eastAsia"/>
        </w:rPr>
        <w:t>であ</w:t>
      </w:r>
      <w:r w:rsidR="00FD275D">
        <w:rPr>
          <w:rFonts w:hint="eastAsia"/>
        </w:rPr>
        <w:t>る</w:t>
      </w:r>
      <w:r w:rsidR="0034103E">
        <w:rPr>
          <w:rFonts w:hint="eastAsia"/>
        </w:rPr>
        <w:t>ため、</w:t>
      </w:r>
      <w:r w:rsidR="00FD275D">
        <w:rPr>
          <w:rFonts w:hint="eastAsia"/>
        </w:rPr>
        <w:t>スクリーニングによっ</w:t>
      </w:r>
      <w:r w:rsidR="00FD275D">
        <w:rPr>
          <w:rFonts w:hint="eastAsia"/>
        </w:rPr>
        <w:lastRenderedPageBreak/>
        <w:t>てヒット率が増大する閾値はいずれのスコアにもあったと言える。しかし、特にM</w:t>
      </w:r>
      <w:r w:rsidR="00FD275D">
        <w:t>M-PBSA</w:t>
      </w:r>
      <w:r w:rsidR="00FD275D">
        <w:rPr>
          <w:rFonts w:hint="eastAsia"/>
        </w:rPr>
        <w:t>については</w:t>
      </w:r>
      <w:r w:rsidR="009327A0">
        <w:rPr>
          <w:rFonts w:hint="eastAsia"/>
        </w:rPr>
        <w:t>、</w:t>
      </w:r>
      <w:r w:rsidR="00FD275D">
        <w:rPr>
          <w:rFonts w:hint="eastAsia"/>
        </w:rPr>
        <w:t>ほとんどの閾値でヒット率が3</w:t>
      </w:r>
      <w:r w:rsidR="00FD275D">
        <w:t>1 %</w:t>
      </w:r>
      <w:r w:rsidR="00FD275D">
        <w:rPr>
          <w:rFonts w:hint="eastAsia"/>
        </w:rPr>
        <w:t>を下回っており汎化性能</w:t>
      </w:r>
      <w:r w:rsidR="009327A0">
        <w:rPr>
          <w:rFonts w:hint="eastAsia"/>
        </w:rPr>
        <w:t>に不安があるうえ、数か月単位の計算時間を要したことを</w:t>
      </w:r>
      <w:r w:rsidR="00FD275D">
        <w:rPr>
          <w:rFonts w:hint="eastAsia"/>
        </w:rPr>
        <w:t>考慮すると</w:t>
      </w:r>
      <w:r w:rsidR="009327A0">
        <w:rPr>
          <w:rFonts w:hint="eastAsia"/>
        </w:rPr>
        <w:t>、</w:t>
      </w:r>
      <w:r w:rsidR="00FD275D">
        <w:rPr>
          <w:rFonts w:hint="eastAsia"/>
        </w:rPr>
        <w:t>このままスクリーニングに適用するのは難しいと予想される。また、</w:t>
      </w:r>
      <w:proofErr w:type="spellStart"/>
      <w:r w:rsidR="00FD275D">
        <w:rPr>
          <w:rFonts w:hint="eastAsia"/>
        </w:rPr>
        <w:t>A</w:t>
      </w:r>
      <w:r w:rsidR="00FD275D">
        <w:t>utoDock</w:t>
      </w:r>
      <w:proofErr w:type="spellEnd"/>
      <w:r w:rsidR="00FD275D">
        <w:t xml:space="preserve"> Vina</w:t>
      </w:r>
      <w:r w:rsidR="00FD275D">
        <w:rPr>
          <w:rFonts w:hint="eastAsia"/>
        </w:rPr>
        <w:t>については</w:t>
      </w:r>
      <w:r w:rsidR="009327A0">
        <w:rPr>
          <w:rFonts w:hint="eastAsia"/>
        </w:rPr>
        <w:t>、</w:t>
      </w:r>
      <w:r w:rsidR="00FD275D">
        <w:rPr>
          <w:rFonts w:hint="eastAsia"/>
        </w:rPr>
        <w:t>広い範囲の閾値でヒット率が増大しているため汎化性能の面では期待できるが、</w:t>
      </w:r>
      <w:r w:rsidR="009327A0">
        <w:rPr>
          <w:rFonts w:hint="eastAsia"/>
        </w:rPr>
        <w:t>ヒット率の増大幅の大きさと数日単位の計算時間を要したことを考慮すると、設計プロトコルに</w:t>
      </w:r>
      <w:r w:rsidR="006452C1">
        <w:rPr>
          <w:rFonts w:hint="eastAsia"/>
        </w:rPr>
        <w:t>対して当初の期待ほど</w:t>
      </w:r>
      <w:r w:rsidR="009327A0">
        <w:rPr>
          <w:rFonts w:hint="eastAsia"/>
        </w:rPr>
        <w:t>有用なスクリーニング効果はまだ得られていない</w:t>
      </w:r>
      <w:r w:rsidR="00D52F1A">
        <w:rPr>
          <w:rFonts w:hint="eastAsia"/>
        </w:rPr>
        <w:t>結果</w:t>
      </w:r>
      <w:r w:rsidR="00654199">
        <w:rPr>
          <w:rFonts w:hint="eastAsia"/>
        </w:rPr>
        <w:t>である</w:t>
      </w:r>
      <w:r w:rsidR="009327A0">
        <w:rPr>
          <w:rFonts w:hint="eastAsia"/>
        </w:rPr>
        <w:t>。</w:t>
      </w:r>
      <w:proofErr w:type="spellStart"/>
      <w:r w:rsidR="005F69A7">
        <w:rPr>
          <w:rFonts w:hint="eastAsia"/>
        </w:rPr>
        <w:t>A</w:t>
      </w:r>
      <w:r w:rsidR="005F69A7">
        <w:t>utoDock</w:t>
      </w:r>
      <w:proofErr w:type="spellEnd"/>
      <w:r w:rsidR="005F69A7">
        <w:t xml:space="preserve"> Vina</w:t>
      </w:r>
      <w:r w:rsidR="005F69A7">
        <w:rPr>
          <w:rFonts w:hint="eastAsia"/>
        </w:rPr>
        <w:t>もM</w:t>
      </w:r>
      <w:r w:rsidR="005F69A7">
        <w:t>M-PBSA</w:t>
      </w:r>
      <w:r w:rsidR="005F69A7">
        <w:rPr>
          <w:rFonts w:hint="eastAsia"/>
        </w:rPr>
        <w:t>も、シミュレーション条件の試行錯誤などによ</w:t>
      </w:r>
      <w:r w:rsidR="004D2594">
        <w:rPr>
          <w:rFonts w:hint="eastAsia"/>
        </w:rPr>
        <w:t>って</w:t>
      </w:r>
      <w:r w:rsidR="005F69A7">
        <w:rPr>
          <w:rFonts w:hint="eastAsia"/>
        </w:rPr>
        <w:t>今回の結果より改善する</w:t>
      </w:r>
      <w:r w:rsidR="006B0F87">
        <w:rPr>
          <w:rFonts w:hint="eastAsia"/>
        </w:rPr>
        <w:t>期待</w:t>
      </w:r>
      <w:r w:rsidR="005F69A7">
        <w:rPr>
          <w:rFonts w:hint="eastAsia"/>
        </w:rPr>
        <w:t>はあるが、前述の通り計算コストが大きいこともあり、本研究ではここまでの</w:t>
      </w:r>
      <w:r w:rsidR="009E4EF5">
        <w:rPr>
          <w:rFonts w:hint="eastAsia"/>
        </w:rPr>
        <w:t>検証</w:t>
      </w:r>
      <w:r w:rsidR="005F69A7">
        <w:rPr>
          <w:rFonts w:hint="eastAsia"/>
        </w:rPr>
        <w:t>にとどめた。</w:t>
      </w:r>
    </w:p>
    <w:p w14:paraId="3CCE1464" w14:textId="77777777" w:rsidR="00CB4ED7" w:rsidRPr="00CB4ED7" w:rsidRDefault="00CB4ED7" w:rsidP="00CB4ED7">
      <w:pPr>
        <w:pStyle w:val="ad"/>
        <w:ind w:firstLine="211"/>
      </w:pPr>
    </w:p>
    <w:p w14:paraId="2861FBE4" w14:textId="5746F655" w:rsidR="00CB4ED7" w:rsidRDefault="00CB4ED7" w:rsidP="00CB4ED7">
      <w:pPr>
        <w:pStyle w:val="af7"/>
      </w:pPr>
      <w:r w:rsidRPr="00CB4ED7">
        <w:rPr>
          <w:noProof/>
        </w:rPr>
        <w:drawing>
          <wp:inline distT="0" distB="0" distL="0" distR="0" wp14:anchorId="5CE9CB44" wp14:editId="2D475E00">
            <wp:extent cx="2724485" cy="1800000"/>
            <wp:effectExtent l="0" t="0" r="0" b="0"/>
            <wp:docPr id="1032" name="Picture 8">
              <a:extLst xmlns:a="http://schemas.openxmlformats.org/drawingml/2006/main">
                <a:ext uri="{FF2B5EF4-FFF2-40B4-BE49-F238E27FC236}">
                  <a16:creationId xmlns:a16="http://schemas.microsoft.com/office/drawing/2014/main" id="{86BE945F-7DE3-41AF-A7A5-7BBA97AF3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86BE945F-7DE3-41AF-A7A5-7BBA97AF3220}"/>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4485" cy="1800000"/>
                    </a:xfrm>
                    <a:prstGeom prst="rect">
                      <a:avLst/>
                    </a:prstGeom>
                    <a:noFill/>
                  </pic:spPr>
                </pic:pic>
              </a:graphicData>
            </a:graphic>
          </wp:inline>
        </w:drawing>
      </w:r>
      <w:r w:rsidRPr="00CB4ED7">
        <w:rPr>
          <w:noProof/>
        </w:rPr>
        <w:drawing>
          <wp:inline distT="0" distB="0" distL="0" distR="0" wp14:anchorId="586507C0" wp14:editId="34641AAD">
            <wp:extent cx="2724485" cy="1800000"/>
            <wp:effectExtent l="0" t="0" r="0" b="0"/>
            <wp:docPr id="1034" name="Picture 10">
              <a:extLst xmlns:a="http://schemas.openxmlformats.org/drawingml/2006/main">
                <a:ext uri="{FF2B5EF4-FFF2-40B4-BE49-F238E27FC236}">
                  <a16:creationId xmlns:a16="http://schemas.microsoft.com/office/drawing/2014/main" id="{452B60A1-6D0D-4212-A0BC-9D6485B65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452B60A1-6D0D-4212-A0BC-9D6485B6519F}"/>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24485" cy="1800000"/>
                    </a:xfrm>
                    <a:prstGeom prst="rect">
                      <a:avLst/>
                    </a:prstGeom>
                    <a:noFill/>
                  </pic:spPr>
                </pic:pic>
              </a:graphicData>
            </a:graphic>
          </wp:inline>
        </w:drawing>
      </w:r>
    </w:p>
    <w:p w14:paraId="42726270" w14:textId="4AE94DA1" w:rsidR="00CB4ED7" w:rsidRDefault="00CB4ED7" w:rsidP="00CB4ED7">
      <w:pPr>
        <w:pStyle w:val="af1"/>
        <w:ind w:left="845" w:right="845"/>
      </w:pPr>
      <w:bookmarkStart w:id="61" w:name="_Ref119576259"/>
      <w:r>
        <w:t>図</w:t>
      </w:r>
      <w:fldSimple w:instr=" SEQ 図 \* ARABIC ">
        <w:r w:rsidR="00C43572">
          <w:rPr>
            <w:noProof/>
          </w:rPr>
          <w:t>39</w:t>
        </w:r>
      </w:fldSimple>
      <w:bookmarkEnd w:id="61"/>
      <w:r>
        <w:rPr>
          <w:rFonts w:hint="eastAsia"/>
        </w:rPr>
        <w:t xml:space="preserve">　</w:t>
      </w:r>
      <w:proofErr w:type="spellStart"/>
      <w:r w:rsidR="002C5E0B">
        <w:rPr>
          <w:rFonts w:hint="eastAsia"/>
        </w:rPr>
        <w:t>A</w:t>
      </w:r>
      <w:r w:rsidR="002C5E0B">
        <w:t>utoDock</w:t>
      </w:r>
      <w:proofErr w:type="spellEnd"/>
      <w:r w:rsidR="002C5E0B">
        <w:t xml:space="preserve"> Vina</w:t>
      </w:r>
      <w:r w:rsidR="002C5E0B">
        <w:rPr>
          <w:rFonts w:hint="eastAsia"/>
        </w:rPr>
        <w:t>スコア（左図横軸）およびM</w:t>
      </w:r>
      <w:r w:rsidR="002C5E0B">
        <w:t>M</w:t>
      </w:r>
      <w:r w:rsidR="001A792D">
        <w:t>-</w:t>
      </w:r>
      <w:r w:rsidR="002C5E0B">
        <w:t>PBSA</w:t>
      </w:r>
      <w:r w:rsidR="002C5E0B">
        <w:rPr>
          <w:rFonts w:hint="eastAsia"/>
        </w:rPr>
        <w:t>自由エネルギースコア（右図横軸）と、セルロースT</w:t>
      </w:r>
      <w:r w:rsidR="002C5E0B">
        <w:t>LC</w:t>
      </w:r>
      <w:r w:rsidR="002C5E0B">
        <w:rPr>
          <w:rFonts w:hint="eastAsia"/>
        </w:rPr>
        <w:t>プレート評価による結合能判定結果（縦軸）の散布図。</w:t>
      </w:r>
    </w:p>
    <w:p w14:paraId="1B78C3A2" w14:textId="77777777" w:rsidR="00CB4ED7" w:rsidRDefault="00CB4ED7" w:rsidP="008006DD">
      <w:pPr>
        <w:pStyle w:val="ad"/>
        <w:ind w:firstLine="211"/>
      </w:pPr>
    </w:p>
    <w:p w14:paraId="14ACF4A7" w14:textId="489BC8A0" w:rsidR="00CB4ED7" w:rsidRDefault="00CB4ED7" w:rsidP="00CB4ED7">
      <w:pPr>
        <w:pStyle w:val="af7"/>
      </w:pPr>
      <w:r w:rsidRPr="00CB4ED7">
        <w:rPr>
          <w:noProof/>
        </w:rPr>
        <w:drawing>
          <wp:inline distT="0" distB="0" distL="0" distR="0" wp14:anchorId="60FE4380" wp14:editId="0F07E443">
            <wp:extent cx="2757191" cy="1800000"/>
            <wp:effectExtent l="0" t="0" r="5080" b="0"/>
            <wp:docPr id="1040" name="Picture 16">
              <a:extLst xmlns:a="http://schemas.openxmlformats.org/drawingml/2006/main">
                <a:ext uri="{FF2B5EF4-FFF2-40B4-BE49-F238E27FC236}">
                  <a16:creationId xmlns:a16="http://schemas.microsoft.com/office/drawing/2014/main" id="{F0A773EF-D48F-4B45-95F1-955F8547C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a:extLst>
                        <a:ext uri="{FF2B5EF4-FFF2-40B4-BE49-F238E27FC236}">
                          <a16:creationId xmlns:a16="http://schemas.microsoft.com/office/drawing/2014/main" id="{F0A773EF-D48F-4B45-95F1-955F8547C0EB}"/>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57191" cy="1800000"/>
                    </a:xfrm>
                    <a:prstGeom prst="rect">
                      <a:avLst/>
                    </a:prstGeom>
                    <a:noFill/>
                  </pic:spPr>
                </pic:pic>
              </a:graphicData>
            </a:graphic>
          </wp:inline>
        </w:drawing>
      </w:r>
      <w:r w:rsidRPr="00CB4ED7">
        <w:rPr>
          <w:noProof/>
        </w:rPr>
        <w:drawing>
          <wp:inline distT="0" distB="0" distL="0" distR="0" wp14:anchorId="1B6C8B2D" wp14:editId="67F9BDB4">
            <wp:extent cx="2757191" cy="1800000"/>
            <wp:effectExtent l="0" t="0" r="5080" b="0"/>
            <wp:docPr id="1042" name="Picture 18">
              <a:extLst xmlns:a="http://schemas.openxmlformats.org/drawingml/2006/main">
                <a:ext uri="{FF2B5EF4-FFF2-40B4-BE49-F238E27FC236}">
                  <a16:creationId xmlns:a16="http://schemas.microsoft.com/office/drawing/2014/main" id="{4606B6A1-5C6C-4222-897F-5FAF71FBE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a:extLst>
                        <a:ext uri="{FF2B5EF4-FFF2-40B4-BE49-F238E27FC236}">
                          <a16:creationId xmlns:a16="http://schemas.microsoft.com/office/drawing/2014/main" id="{4606B6A1-5C6C-4222-897F-5FAF71FBE9C4}"/>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7191" cy="1800000"/>
                    </a:xfrm>
                    <a:prstGeom prst="rect">
                      <a:avLst/>
                    </a:prstGeom>
                    <a:noFill/>
                  </pic:spPr>
                </pic:pic>
              </a:graphicData>
            </a:graphic>
          </wp:inline>
        </w:drawing>
      </w:r>
    </w:p>
    <w:p w14:paraId="287454BC" w14:textId="0ACE9212" w:rsidR="00CB4ED7" w:rsidRDefault="00CB4ED7" w:rsidP="00CB4ED7">
      <w:pPr>
        <w:pStyle w:val="af1"/>
        <w:ind w:left="845" w:right="845"/>
      </w:pPr>
      <w:bookmarkStart w:id="62" w:name="_Ref119576738"/>
      <w:r>
        <w:t>図</w:t>
      </w:r>
      <w:fldSimple w:instr=" SEQ 図 \* ARABIC ">
        <w:r w:rsidR="00C43572">
          <w:rPr>
            <w:noProof/>
          </w:rPr>
          <w:t>40</w:t>
        </w:r>
      </w:fldSimple>
      <w:bookmarkEnd w:id="62"/>
      <w:r>
        <w:rPr>
          <w:rFonts w:hint="eastAsia"/>
        </w:rPr>
        <w:t xml:space="preserve">　</w:t>
      </w:r>
      <w:proofErr w:type="spellStart"/>
      <w:r>
        <w:rPr>
          <w:rFonts w:hint="eastAsia"/>
        </w:rPr>
        <w:t>A</w:t>
      </w:r>
      <w:r>
        <w:t>utoDock</w:t>
      </w:r>
      <w:proofErr w:type="spellEnd"/>
      <w:r>
        <w:t xml:space="preserve"> Vina</w:t>
      </w:r>
      <w:r>
        <w:rPr>
          <w:rFonts w:hint="eastAsia"/>
        </w:rPr>
        <w:t>スコア（左図）とM</w:t>
      </w:r>
      <w:r>
        <w:t>M</w:t>
      </w:r>
      <w:r w:rsidR="001A792D">
        <w:t>-</w:t>
      </w:r>
      <w:r>
        <w:t>PBSA</w:t>
      </w:r>
      <w:r>
        <w:rPr>
          <w:rFonts w:hint="eastAsia"/>
        </w:rPr>
        <w:t>自由エネルギー</w:t>
      </w:r>
      <w:r w:rsidR="002C5E0B">
        <w:rPr>
          <w:rFonts w:hint="eastAsia"/>
        </w:rPr>
        <w:t>スコア</w:t>
      </w:r>
      <w:r>
        <w:rPr>
          <w:rFonts w:hint="eastAsia"/>
        </w:rPr>
        <w:t>（右図）に閾値を設けてスクリーニングした場合の、セルロースT</w:t>
      </w:r>
      <w:r>
        <w:t>LC</w:t>
      </w:r>
      <w:r>
        <w:rPr>
          <w:rFonts w:hint="eastAsia"/>
        </w:rPr>
        <w:t>プレート評価において「結合能あり」と判断される</w:t>
      </w:r>
      <w:r w:rsidR="00713731">
        <w:rPr>
          <w:rFonts w:hint="eastAsia"/>
        </w:rPr>
        <w:t>サンプル数</w:t>
      </w:r>
      <w:r>
        <w:rPr>
          <w:rFonts w:hint="eastAsia"/>
        </w:rPr>
        <w:t>割合の変化。</w:t>
      </w:r>
      <w:r w:rsidR="002C5E0B">
        <w:rPr>
          <w:rFonts w:hint="eastAsia"/>
        </w:rPr>
        <w:t>実線は、横軸の値以下のスコアを持つ</w:t>
      </w:r>
      <w:r w:rsidR="00713731">
        <w:rPr>
          <w:rFonts w:hint="eastAsia"/>
        </w:rPr>
        <w:t>サンプル</w:t>
      </w:r>
      <w:r w:rsidR="002C5E0B">
        <w:rPr>
          <w:rFonts w:hint="eastAsia"/>
        </w:rPr>
        <w:t>の中での「結合能あり」の割合。破線は全サンプル中の「結合能あり」の割合を示す。</w:t>
      </w:r>
    </w:p>
    <w:p w14:paraId="5CC4E599" w14:textId="77777777" w:rsidR="00CB4ED7" w:rsidRDefault="00CB4ED7" w:rsidP="008006DD">
      <w:pPr>
        <w:pStyle w:val="ad"/>
        <w:ind w:firstLine="211"/>
      </w:pPr>
    </w:p>
    <w:p w14:paraId="43103241" w14:textId="0C8DE544" w:rsidR="004C27BA" w:rsidRDefault="00964142" w:rsidP="008006DD">
      <w:pPr>
        <w:pStyle w:val="ad"/>
        <w:ind w:firstLine="211"/>
      </w:pPr>
      <w:r>
        <w:rPr>
          <w:rFonts w:hint="eastAsia"/>
        </w:rPr>
        <w:t>続いて、</w:t>
      </w:r>
      <w:r w:rsidRPr="004C27BA">
        <w:rPr>
          <w:rFonts w:hint="eastAsia"/>
        </w:rPr>
        <w:t>結合率</w:t>
      </w:r>
      <w:r>
        <w:rPr>
          <w:rFonts w:hint="eastAsia"/>
        </w:rPr>
        <w:t>評価の結果を、</w:t>
      </w:r>
      <w:proofErr w:type="spellStart"/>
      <w:r>
        <w:rPr>
          <w:rFonts w:hint="eastAsia"/>
        </w:rPr>
        <w:t>A</w:t>
      </w:r>
      <w:r>
        <w:t>utoDock</w:t>
      </w:r>
      <w:proofErr w:type="spellEnd"/>
      <w:r>
        <w:t xml:space="preserve"> Vina</w:t>
      </w:r>
      <w:r>
        <w:rPr>
          <w:rFonts w:hint="eastAsia"/>
        </w:rPr>
        <w:t>スコアおよび</w:t>
      </w:r>
      <w:r w:rsidR="002C4DBC">
        <w:fldChar w:fldCharType="begin"/>
      </w:r>
      <w:r w:rsidR="002C4DBC">
        <w:instrText xml:space="preserve"> </w:instrText>
      </w:r>
      <w:r w:rsidR="002C4DBC">
        <w:rPr>
          <w:rFonts w:hint="eastAsia"/>
        </w:rPr>
        <w:instrText>REF _Ref117866633 \r \h</w:instrText>
      </w:r>
      <w:r w:rsidR="002C4DBC">
        <w:instrText xml:space="preserve"> </w:instrText>
      </w:r>
      <w:r w:rsidR="002C4DBC">
        <w:fldChar w:fldCharType="separate"/>
      </w:r>
      <w:r w:rsidR="00570C0B">
        <w:t>3.3.1.1</w:t>
      </w:r>
      <w:r w:rsidR="002C4DBC">
        <w:fldChar w:fldCharType="end"/>
      </w:r>
      <w:r w:rsidR="002C4DBC">
        <w:rPr>
          <w:rFonts w:hint="eastAsia"/>
        </w:rPr>
        <w:t>の</w:t>
      </w:r>
      <w:r>
        <w:rPr>
          <w:rFonts w:hint="eastAsia"/>
        </w:rPr>
        <w:t>C</w:t>
      </w:r>
      <w:r>
        <w:t>artesian DDG</w:t>
      </w:r>
      <w:r>
        <w:rPr>
          <w:rFonts w:hint="eastAsia"/>
        </w:rPr>
        <w:t>スコア</w:t>
      </w:r>
      <w:r w:rsidR="004C27BA" w:rsidRPr="004C27BA">
        <w:rPr>
          <w:rFonts w:hint="eastAsia"/>
        </w:rPr>
        <w:t>と比較した</w:t>
      </w:r>
      <w:r>
        <w:rPr>
          <w:rFonts w:hint="eastAsia"/>
        </w:rPr>
        <w:t>ものを</w:t>
      </w:r>
      <w:r w:rsidR="00E349A7">
        <w:fldChar w:fldCharType="begin"/>
      </w:r>
      <w:r w:rsidR="00E349A7">
        <w:instrText xml:space="preserve"> </w:instrText>
      </w:r>
      <w:r w:rsidR="00E349A7">
        <w:rPr>
          <w:rFonts w:hint="eastAsia"/>
        </w:rPr>
        <w:instrText>REF _Ref118981498 \h</w:instrText>
      </w:r>
      <w:r w:rsidR="00E349A7">
        <w:instrText xml:space="preserve"> </w:instrText>
      </w:r>
      <w:r w:rsidR="00E349A7">
        <w:fldChar w:fldCharType="separate"/>
      </w:r>
      <w:r w:rsidR="00570C0B">
        <w:t>図</w:t>
      </w:r>
      <w:r w:rsidR="00570C0B">
        <w:rPr>
          <w:noProof/>
        </w:rPr>
        <w:t>41</w:t>
      </w:r>
      <w:r w:rsidR="00E349A7">
        <w:fldChar w:fldCharType="end"/>
      </w:r>
      <w:r>
        <w:rPr>
          <w:rFonts w:hint="eastAsia"/>
        </w:rPr>
        <w:t>に示す</w:t>
      </w:r>
      <w:r w:rsidR="004C27BA" w:rsidRPr="004C27BA">
        <w:rPr>
          <w:rFonts w:hint="eastAsia"/>
        </w:rPr>
        <w:t>。</w:t>
      </w:r>
      <w:proofErr w:type="spellStart"/>
      <w:r w:rsidR="00C6059C">
        <w:rPr>
          <w:rFonts w:hint="eastAsia"/>
        </w:rPr>
        <w:t>A</w:t>
      </w:r>
      <w:r w:rsidR="00C6059C">
        <w:t>utoDock</w:t>
      </w:r>
      <w:proofErr w:type="spellEnd"/>
      <w:r w:rsidR="00C6059C">
        <w:t xml:space="preserve"> Vina</w:t>
      </w:r>
      <w:r w:rsidR="00C6059C">
        <w:rPr>
          <w:rFonts w:hint="eastAsia"/>
        </w:rPr>
        <w:t>スコアはW</w:t>
      </w:r>
      <w:r w:rsidR="00C6059C">
        <w:t>T</w:t>
      </w:r>
      <w:r w:rsidR="00C6059C">
        <w:rPr>
          <w:rFonts w:hint="eastAsia"/>
        </w:rPr>
        <w:t>配列のスコアとの差分を「d</w:t>
      </w:r>
      <w:r w:rsidR="00C6059C">
        <w:t>elta affinity</w:t>
      </w:r>
      <w:r w:rsidR="00C6059C">
        <w:rPr>
          <w:rFonts w:hint="eastAsia"/>
        </w:rPr>
        <w:t>」として示している。C</w:t>
      </w:r>
      <w:r w:rsidR="00C6059C">
        <w:t>artesian DDG</w:t>
      </w:r>
      <w:r w:rsidR="00C6059C">
        <w:rPr>
          <w:rFonts w:hint="eastAsia"/>
        </w:rPr>
        <w:t>スコアは改変によるタンパク質構造の安定性の変化を表す指標であり、こちらもW</w:t>
      </w:r>
      <w:r w:rsidR="00C6059C">
        <w:t>T</w:t>
      </w:r>
      <w:r w:rsidR="00C6059C">
        <w:rPr>
          <w:rFonts w:hint="eastAsia"/>
        </w:rPr>
        <w:t>配列のスコアを0として</w:t>
      </w:r>
      <w:r w:rsidR="003D3DA6">
        <w:rPr>
          <w:rFonts w:hint="eastAsia"/>
        </w:rPr>
        <w:t>、</w:t>
      </w:r>
      <w:r w:rsidR="00C6059C">
        <w:rPr>
          <w:rFonts w:hint="eastAsia"/>
        </w:rPr>
        <w:t>値が小さいほど安定であると予想されるものである。</w:t>
      </w:r>
      <w:r w:rsidR="0092035B">
        <w:rPr>
          <w:rFonts w:hint="eastAsia"/>
        </w:rPr>
        <w:t>これらの計算機的スコアと結合率の間には負の相関があることが期待されるが、</w:t>
      </w:r>
      <w:r w:rsidR="00F578D6">
        <w:fldChar w:fldCharType="begin"/>
      </w:r>
      <w:r w:rsidR="00F578D6">
        <w:instrText xml:space="preserve"> </w:instrText>
      </w:r>
      <w:r w:rsidR="00F578D6">
        <w:rPr>
          <w:rFonts w:hint="eastAsia"/>
        </w:rPr>
        <w:instrText>REF _Ref118981498 \h</w:instrText>
      </w:r>
      <w:r w:rsidR="00F578D6">
        <w:instrText xml:space="preserve"> </w:instrText>
      </w:r>
      <w:r w:rsidR="00F578D6">
        <w:fldChar w:fldCharType="separate"/>
      </w:r>
      <w:r w:rsidR="00570C0B">
        <w:t>図</w:t>
      </w:r>
      <w:r w:rsidR="00570C0B">
        <w:rPr>
          <w:noProof/>
        </w:rPr>
        <w:t>41</w:t>
      </w:r>
      <w:r w:rsidR="00F578D6">
        <w:fldChar w:fldCharType="end"/>
      </w:r>
      <w:r w:rsidR="00F578D6">
        <w:rPr>
          <w:rFonts w:hint="eastAsia"/>
        </w:rPr>
        <w:t>の散布図の通り、</w:t>
      </w:r>
      <w:r w:rsidR="007C2095">
        <w:rPr>
          <w:rFonts w:hint="eastAsia"/>
        </w:rPr>
        <w:t>明確な</w:t>
      </w:r>
      <w:r w:rsidR="004C27BA" w:rsidRPr="004C27BA">
        <w:rPr>
          <w:rFonts w:hint="eastAsia"/>
        </w:rPr>
        <w:t>相関</w:t>
      </w:r>
      <w:r w:rsidR="0092035B">
        <w:rPr>
          <w:rFonts w:hint="eastAsia"/>
        </w:rPr>
        <w:t>は</w:t>
      </w:r>
      <w:r w:rsidR="004C27BA" w:rsidRPr="004C27BA">
        <w:rPr>
          <w:rFonts w:hint="eastAsia"/>
        </w:rPr>
        <w:t>見られなかった。</w:t>
      </w:r>
      <w:r w:rsidR="00EC3026">
        <w:rPr>
          <w:rFonts w:hint="eastAsia"/>
        </w:rPr>
        <w:t>原因としては、</w:t>
      </w:r>
      <w:r w:rsidR="004C27BA" w:rsidRPr="004C27BA">
        <w:rPr>
          <w:rFonts w:hint="eastAsia"/>
        </w:rPr>
        <w:t>Wet実験での反応条件とシミュレーションで設定された環境条件が異なること</w:t>
      </w:r>
      <w:r w:rsidR="00EC3026">
        <w:rPr>
          <w:rFonts w:hint="eastAsia"/>
        </w:rPr>
        <w:t>など、</w:t>
      </w:r>
      <w:r w:rsidR="004C27BA" w:rsidRPr="004C27BA">
        <w:rPr>
          <w:rFonts w:hint="eastAsia"/>
        </w:rPr>
        <w:t>今回比較した計算スコア</w:t>
      </w:r>
      <w:r w:rsidR="00EC3026">
        <w:rPr>
          <w:rFonts w:hint="eastAsia"/>
        </w:rPr>
        <w:t>では考慮されていない</w:t>
      </w:r>
      <w:r w:rsidR="004C27BA" w:rsidRPr="004C27BA">
        <w:rPr>
          <w:rFonts w:hint="eastAsia"/>
        </w:rPr>
        <w:t>別の</w:t>
      </w:r>
      <w:r w:rsidR="00EC3026">
        <w:rPr>
          <w:rFonts w:hint="eastAsia"/>
        </w:rPr>
        <w:t>要因</w:t>
      </w:r>
      <w:r w:rsidR="004C27BA" w:rsidRPr="004C27BA">
        <w:rPr>
          <w:rFonts w:hint="eastAsia"/>
        </w:rPr>
        <w:t>が関係している</w:t>
      </w:r>
      <w:r w:rsidR="00EC3026">
        <w:rPr>
          <w:rFonts w:hint="eastAsia"/>
        </w:rPr>
        <w:t>ことが考えられる</w:t>
      </w:r>
      <w:r w:rsidR="004C27BA" w:rsidRPr="004C27BA">
        <w:rPr>
          <w:rFonts w:hint="eastAsia"/>
        </w:rPr>
        <w:t>。</w:t>
      </w:r>
    </w:p>
    <w:p w14:paraId="654852A2" w14:textId="77777777" w:rsidR="000918C8" w:rsidRPr="004C27BA" w:rsidRDefault="000918C8" w:rsidP="008006DD">
      <w:pPr>
        <w:pStyle w:val="ad"/>
        <w:ind w:firstLine="211"/>
      </w:pPr>
    </w:p>
    <w:p w14:paraId="5F64B430" w14:textId="586E154C" w:rsidR="004C27BA" w:rsidRPr="004C27BA" w:rsidRDefault="00E76F07" w:rsidP="009029E2">
      <w:pPr>
        <w:pStyle w:val="af7"/>
      </w:pPr>
      <w:r>
        <w:rPr>
          <w:noProof/>
        </w:rPr>
        <w:lastRenderedPageBreak/>
        <w:drawing>
          <wp:inline distT="0" distB="0" distL="0" distR="0" wp14:anchorId="019A1322" wp14:editId="2DF2D8A6">
            <wp:extent cx="6102985" cy="1956435"/>
            <wp:effectExtent l="0" t="0" r="0" b="0"/>
            <wp:docPr id="41"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02985" cy="1956435"/>
                    </a:xfrm>
                    <a:prstGeom prst="rect">
                      <a:avLst/>
                    </a:prstGeom>
                    <a:noFill/>
                    <a:ln>
                      <a:noFill/>
                    </a:ln>
                  </pic:spPr>
                </pic:pic>
              </a:graphicData>
            </a:graphic>
          </wp:inline>
        </w:drawing>
      </w:r>
    </w:p>
    <w:p w14:paraId="356187B4" w14:textId="25B7C058" w:rsidR="004C27BA" w:rsidRPr="004C27BA" w:rsidRDefault="00A553CD" w:rsidP="00E349A7">
      <w:pPr>
        <w:pStyle w:val="af1"/>
        <w:ind w:left="845" w:right="845"/>
      </w:pPr>
      <w:bookmarkStart w:id="63" w:name="_Ref118981498"/>
      <w:bookmarkStart w:id="64" w:name="_Ref119580694"/>
      <w:r>
        <w:t>図</w:t>
      </w:r>
      <w:fldSimple w:instr=" SEQ 図 \* ARABIC ">
        <w:r w:rsidR="00C43572">
          <w:rPr>
            <w:noProof/>
          </w:rPr>
          <w:t>41</w:t>
        </w:r>
      </w:fldSimple>
      <w:bookmarkEnd w:id="63"/>
      <w:r>
        <w:t xml:space="preserve">　</w:t>
      </w:r>
      <w:r w:rsidR="004C27BA" w:rsidRPr="004C27BA">
        <w:rPr>
          <w:rFonts w:hint="eastAsia"/>
        </w:rPr>
        <w:t>計算スコアと結合率の比較</w:t>
      </w:r>
      <w:bookmarkEnd w:id="64"/>
    </w:p>
    <w:p w14:paraId="282704E5" w14:textId="77777777" w:rsidR="003550DA" w:rsidRDefault="004C27BA" w:rsidP="008006DD">
      <w:pPr>
        <w:pStyle w:val="af1"/>
        <w:ind w:left="845" w:right="845"/>
      </w:pPr>
      <w:r w:rsidRPr="004C27BA">
        <w:rPr>
          <w:rFonts w:hint="eastAsia"/>
        </w:rPr>
        <w:t>(a)</w:t>
      </w:r>
      <w:r w:rsidR="00D13375">
        <w:rPr>
          <w:rFonts w:hint="eastAsia"/>
        </w:rPr>
        <w:t>は</w:t>
      </w:r>
      <w:proofErr w:type="spellStart"/>
      <w:r w:rsidR="00D13375">
        <w:rPr>
          <w:rFonts w:hint="eastAsia"/>
        </w:rPr>
        <w:t>A</w:t>
      </w:r>
      <w:r w:rsidR="00D13375">
        <w:t>utoDock</w:t>
      </w:r>
      <w:proofErr w:type="spellEnd"/>
      <w:r w:rsidR="00D13375">
        <w:t xml:space="preserve"> Vina</w:t>
      </w:r>
      <w:r w:rsidR="00D13375">
        <w:rPr>
          <w:rFonts w:hint="eastAsia"/>
        </w:rPr>
        <w:t>の</w:t>
      </w:r>
      <w:r w:rsidRPr="004C27BA">
        <w:rPr>
          <w:rFonts w:hint="eastAsia"/>
        </w:rPr>
        <w:t>delta affinityと結合率の比較</w:t>
      </w:r>
      <w:r w:rsidR="00D13375">
        <w:rPr>
          <w:rFonts w:hint="eastAsia"/>
        </w:rPr>
        <w:t>、</w:t>
      </w:r>
    </w:p>
    <w:p w14:paraId="484BF411" w14:textId="77777777" w:rsidR="003550DA" w:rsidRDefault="00D13375" w:rsidP="008006DD">
      <w:pPr>
        <w:pStyle w:val="af1"/>
        <w:ind w:left="845" w:right="845"/>
      </w:pPr>
      <w:r w:rsidRPr="004C27BA">
        <w:rPr>
          <w:rFonts w:hint="eastAsia"/>
        </w:rPr>
        <w:t>(b)</w:t>
      </w:r>
      <w:r>
        <w:rPr>
          <w:rFonts w:hint="eastAsia"/>
        </w:rPr>
        <w:t>はC</w:t>
      </w:r>
      <w:r>
        <w:t>artesian DDG</w:t>
      </w:r>
      <w:r>
        <w:rPr>
          <w:rFonts w:hint="eastAsia"/>
        </w:rPr>
        <w:t>スコア</w:t>
      </w:r>
      <w:r w:rsidRPr="004C27BA">
        <w:rPr>
          <w:rFonts w:hint="eastAsia"/>
        </w:rPr>
        <w:t>と結合率の比較</w:t>
      </w:r>
      <w:r>
        <w:rPr>
          <w:rFonts w:hint="eastAsia"/>
        </w:rPr>
        <w:t>である。</w:t>
      </w:r>
    </w:p>
    <w:p w14:paraId="305C98BC" w14:textId="35895D26" w:rsidR="004C27BA" w:rsidRDefault="00D13375" w:rsidP="008006DD">
      <w:pPr>
        <w:pStyle w:val="af1"/>
        <w:ind w:left="845" w:right="845"/>
      </w:pPr>
      <w:r>
        <w:rPr>
          <w:rFonts w:hint="eastAsia"/>
        </w:rPr>
        <w:t>いずれも</w:t>
      </w:r>
      <w:r w:rsidR="002C26B8">
        <w:fldChar w:fldCharType="begin"/>
      </w:r>
      <w:r w:rsidR="002C26B8">
        <w:instrText xml:space="preserve"> </w:instrText>
      </w:r>
      <w:r w:rsidR="002C26B8">
        <w:rPr>
          <w:rFonts w:hint="eastAsia"/>
        </w:rPr>
        <w:instrText>REF _Ref118980760 \h</w:instrText>
      </w:r>
      <w:r w:rsidR="002C26B8">
        <w:instrText xml:space="preserve"> </w:instrText>
      </w:r>
      <w:r w:rsidR="008006DD">
        <w:instrText xml:space="preserve"> \* MERGEFORMAT </w:instrText>
      </w:r>
      <w:r w:rsidR="002C26B8">
        <w:fldChar w:fldCharType="separate"/>
      </w:r>
      <w:r w:rsidR="00570C0B">
        <w:t>表4</w:t>
      </w:r>
      <w:r w:rsidR="002C26B8">
        <w:fldChar w:fldCharType="end"/>
      </w:r>
      <w:r w:rsidR="004C27BA" w:rsidRPr="004C27BA">
        <w:rPr>
          <w:rFonts w:hint="eastAsia"/>
        </w:rPr>
        <w:t>の値を使用して比較した。</w:t>
      </w:r>
    </w:p>
    <w:p w14:paraId="71C74A00" w14:textId="77777777" w:rsidR="00A0538B" w:rsidRPr="00A0538B" w:rsidRDefault="00A0538B" w:rsidP="00A0538B"/>
    <w:p w14:paraId="6FFA6E95" w14:textId="3C501770" w:rsidR="00FA4E2B" w:rsidRDefault="00FA4E2B" w:rsidP="00FA4E2B">
      <w:pPr>
        <w:pStyle w:val="3"/>
      </w:pPr>
      <w:r w:rsidRPr="00E74C73">
        <w:rPr>
          <w:rFonts w:hint="eastAsia"/>
        </w:rPr>
        <w:t>セルロース</w:t>
      </w:r>
      <w:r w:rsidR="00A0538B">
        <w:rPr>
          <w:rFonts w:hint="eastAsia"/>
        </w:rPr>
        <w:t>分解酵素の発現・評価</w:t>
      </w:r>
    </w:p>
    <w:p w14:paraId="791084D2" w14:textId="53E775EA" w:rsidR="00887A49" w:rsidRDefault="005924BF" w:rsidP="005924BF">
      <w:pPr>
        <w:ind w:firstLineChars="100" w:firstLine="211"/>
      </w:pPr>
      <w:r>
        <w:t>3.3.6</w:t>
      </w:r>
      <w:r>
        <w:rPr>
          <w:rFonts w:hint="eastAsia"/>
        </w:rPr>
        <w:t>までは、セルロース分解酵素のうち、セルロース結合性ドメイン（T</w:t>
      </w:r>
      <w:r>
        <w:t>rCBM1</w:t>
      </w:r>
      <w:r>
        <w:rPr>
          <w:rFonts w:hint="eastAsia"/>
        </w:rPr>
        <w:t>）を評価対象として検討した。3</w:t>
      </w:r>
      <w:r>
        <w:t>.3.7</w:t>
      </w:r>
      <w:r>
        <w:rPr>
          <w:rFonts w:hint="eastAsia"/>
        </w:rPr>
        <w:t>では、</w:t>
      </w:r>
      <w:r w:rsidR="000E0B80">
        <w:rPr>
          <w:rFonts w:hint="eastAsia"/>
        </w:rPr>
        <w:t>「バイオリファイナリ向けのセルロース分解酵素の設計・評価」について調査するため、セルロース分解酵素全体</w:t>
      </w:r>
      <w:r>
        <w:rPr>
          <w:rFonts w:hint="eastAsia"/>
        </w:rPr>
        <w:t>を評価対象として検討した。</w:t>
      </w:r>
      <w:r w:rsidR="000E0B80">
        <w:rPr>
          <w:rFonts w:hint="eastAsia"/>
        </w:rPr>
        <w:t>東京大学・森林化学研究室にて、五十嵐先生・砂川先生の指導の下、メタノール資化酵母</w:t>
      </w:r>
      <w:r w:rsidR="00177A38">
        <w:rPr>
          <w:rFonts w:hint="eastAsia"/>
        </w:rPr>
        <w:t>（</w:t>
      </w:r>
      <w:r w:rsidR="00177A38" w:rsidRPr="00177A38">
        <w:rPr>
          <w:rFonts w:hint="eastAsia"/>
          <w:i/>
          <w:iCs/>
        </w:rPr>
        <w:t>P</w:t>
      </w:r>
      <w:r w:rsidR="00177A38" w:rsidRPr="00177A38">
        <w:rPr>
          <w:i/>
          <w:iCs/>
        </w:rPr>
        <w:t>ichia pastori</w:t>
      </w:r>
      <w:r w:rsidR="00177A38">
        <w:t>s KM71H</w:t>
      </w:r>
      <w:r w:rsidR="00177A38">
        <w:rPr>
          <w:rFonts w:hint="eastAsia"/>
        </w:rPr>
        <w:t>）</w:t>
      </w:r>
      <w:r w:rsidR="000E0B80">
        <w:rPr>
          <w:rFonts w:hint="eastAsia"/>
        </w:rPr>
        <w:t>を用いたセルロース分解酵素の発現およびセルロース分解活性評価を試みた</w:t>
      </w:r>
      <w:r w:rsidR="000E0B80">
        <w:t>。</w:t>
      </w:r>
      <w:r w:rsidR="00595C73">
        <w:rPr>
          <w:rFonts w:hint="eastAsia"/>
        </w:rPr>
        <w:t>なお、</w:t>
      </w:r>
      <w:r w:rsidR="00A0538B">
        <w:rPr>
          <w:rFonts w:hint="eastAsia"/>
        </w:rPr>
        <w:t>本報告書</w:t>
      </w:r>
      <w:r w:rsidR="000E0B80">
        <w:rPr>
          <w:rFonts w:hint="eastAsia"/>
        </w:rPr>
        <w:t>で「</w:t>
      </w:r>
      <w:r w:rsidR="00A0538B">
        <w:rPr>
          <w:rFonts w:hint="eastAsia"/>
        </w:rPr>
        <w:t>発現</w:t>
      </w:r>
      <w:r w:rsidR="000E0B80">
        <w:rPr>
          <w:rFonts w:hint="eastAsia"/>
        </w:rPr>
        <w:t>」</w:t>
      </w:r>
      <w:r w:rsidR="00A0538B">
        <w:rPr>
          <w:rFonts w:hint="eastAsia"/>
        </w:rPr>
        <w:t>はタンパク質の合成を示す。</w:t>
      </w:r>
      <w:r w:rsidR="00595C73">
        <w:t>メタノール資化酵母</w:t>
      </w:r>
      <w:r w:rsidR="00595C73">
        <w:rPr>
          <w:rFonts w:hint="eastAsia"/>
        </w:rPr>
        <w:t>（</w:t>
      </w:r>
      <w:r w:rsidR="00595C73" w:rsidRPr="00177A38">
        <w:rPr>
          <w:rFonts w:hint="eastAsia"/>
          <w:i/>
          <w:iCs/>
        </w:rPr>
        <w:t>P</w:t>
      </w:r>
      <w:r w:rsidR="00595C73" w:rsidRPr="00177A38">
        <w:rPr>
          <w:i/>
          <w:iCs/>
        </w:rPr>
        <w:t>ichia pastori</w:t>
      </w:r>
      <w:r w:rsidR="00595C73">
        <w:t>s</w:t>
      </w:r>
      <w:r w:rsidR="00595C73">
        <w:rPr>
          <w:rFonts w:hint="eastAsia"/>
        </w:rPr>
        <w:t>）は、タンパク質の異種宿主発現において一般的な宿主の1つである。</w:t>
      </w:r>
      <w:r w:rsidR="00887A49">
        <w:rPr>
          <w:rFonts w:hint="eastAsia"/>
        </w:rPr>
        <w:t>実施目的は下記のとおりである。</w:t>
      </w:r>
    </w:p>
    <w:p w14:paraId="36371864" w14:textId="2531158F" w:rsidR="00887A49" w:rsidRDefault="00A0538B" w:rsidP="00FA4E2B">
      <w:pPr>
        <w:ind w:firstLineChars="100" w:firstLine="211"/>
      </w:pPr>
      <w:r>
        <w:rPr>
          <w:rFonts w:hint="eastAsia"/>
        </w:rPr>
        <w:t>1</w:t>
      </w:r>
      <w:r>
        <w:t>.</w:t>
      </w:r>
      <w:r w:rsidR="000E0B80">
        <w:t xml:space="preserve"> </w:t>
      </w:r>
      <w:r w:rsidRPr="00A0538B">
        <w:rPr>
          <w:rFonts w:hint="eastAsia"/>
        </w:rPr>
        <w:t>セルロース分解酵素の異種宿主発現・評価の実施可能性の検証</w:t>
      </w:r>
    </w:p>
    <w:p w14:paraId="6B74758F" w14:textId="5C238E15" w:rsidR="00FA4E2B" w:rsidRDefault="00A0538B" w:rsidP="00FA4E2B">
      <w:pPr>
        <w:ind w:firstLineChars="100" w:firstLine="211"/>
      </w:pPr>
      <w:r>
        <w:rPr>
          <w:rFonts w:hint="eastAsia"/>
        </w:rPr>
        <w:t>2</w:t>
      </w:r>
      <w:r>
        <w:t xml:space="preserve">. </w:t>
      </w:r>
      <w:r w:rsidRPr="00A0538B">
        <w:rPr>
          <w:rFonts w:hint="eastAsia"/>
        </w:rPr>
        <w:t>バイオリファイナリ向けのセルロース分解酵素の「設計・実験・評価」の実施可能性の確認</w:t>
      </w:r>
    </w:p>
    <w:p w14:paraId="5B0E9F48" w14:textId="77777777" w:rsidR="00887A49" w:rsidRPr="00A0538B" w:rsidRDefault="00887A49" w:rsidP="00FA4E2B">
      <w:pPr>
        <w:ind w:firstLineChars="100" w:firstLine="211"/>
      </w:pPr>
    </w:p>
    <w:p w14:paraId="6DCEE123" w14:textId="26A8620C" w:rsidR="00FA4E2B" w:rsidRDefault="00E039D9" w:rsidP="00FA4E2B">
      <w:r>
        <w:rPr>
          <w:rFonts w:hint="eastAsia"/>
        </w:rPr>
        <w:t xml:space="preserve">　</w:t>
      </w:r>
      <w:r w:rsidRPr="00E039D9">
        <w:rPr>
          <w:rFonts w:hint="eastAsia"/>
        </w:rPr>
        <w:t>セルロース分解酵素は、触媒機構により、セルロース鎖を末端から分解し、セロビオースを主生成物として生成する</w:t>
      </w:r>
      <w:r w:rsidR="005924BF">
        <w:rPr>
          <w:rFonts w:hint="eastAsia"/>
        </w:rPr>
        <w:t>セロビオヒドロラーゼ</w:t>
      </w:r>
      <w:r w:rsidRPr="00E039D9">
        <w:t>（</w:t>
      </w:r>
      <w:proofErr w:type="spellStart"/>
      <w:r w:rsidRPr="00E039D9">
        <w:t>cellobiohydrolase</w:t>
      </w:r>
      <w:proofErr w:type="spellEnd"/>
      <w:r w:rsidRPr="00E039D9">
        <w:t>：</w:t>
      </w:r>
      <w:r w:rsidR="005924BF">
        <w:rPr>
          <w:rFonts w:hint="eastAsia"/>
        </w:rPr>
        <w:t>C</w:t>
      </w:r>
      <w:r w:rsidR="005924BF">
        <w:t>BH</w:t>
      </w:r>
      <w:r w:rsidRPr="00E039D9">
        <w:t>）とセルロース鎖内部をランダムに分解する</w:t>
      </w:r>
      <w:r w:rsidR="005924BF">
        <w:rPr>
          <w:rFonts w:hint="eastAsia"/>
        </w:rPr>
        <w:t>エンドグルカナーゼ</w:t>
      </w:r>
      <w:r w:rsidRPr="00E039D9">
        <w:t>（endoglucanase：</w:t>
      </w:r>
      <w:r w:rsidR="005924BF">
        <w:rPr>
          <w:rFonts w:hint="eastAsia"/>
        </w:rPr>
        <w:t>E</w:t>
      </w:r>
      <w:r w:rsidR="005924BF">
        <w:t>G</w:t>
      </w:r>
      <w:r w:rsidRPr="00E039D9">
        <w:t>）に大別される。また、アミノ酸配列の相同性および疎水性クラスター解析に基づく</w:t>
      </w:r>
      <w:r w:rsidR="005924BF" w:rsidRPr="00E039D9">
        <w:t>糖質加水分解酵素ファミリー</w:t>
      </w:r>
      <w:r w:rsidRPr="00E039D9">
        <w:t>（Glycoside Hydrolase family：</w:t>
      </w:r>
      <w:r w:rsidR="005924BF" w:rsidRPr="00E039D9">
        <w:t>GH family</w:t>
      </w:r>
      <w:r w:rsidRPr="00E039D9">
        <w:t>）の分類も行われている。例えば、CBHは、</w:t>
      </w:r>
      <w:r w:rsidRPr="00123736">
        <w:rPr>
          <w:i/>
          <w:iCs/>
        </w:rPr>
        <w:t>Trichod</w:t>
      </w:r>
      <w:r w:rsidR="00123736">
        <w:rPr>
          <w:i/>
          <w:iCs/>
        </w:rPr>
        <w:t>er</w:t>
      </w:r>
      <w:r w:rsidRPr="00123736">
        <w:rPr>
          <w:i/>
          <w:iCs/>
        </w:rPr>
        <w:t xml:space="preserve">ma </w:t>
      </w:r>
      <w:proofErr w:type="spellStart"/>
      <w:r w:rsidRPr="00123736">
        <w:rPr>
          <w:i/>
          <w:iCs/>
        </w:rPr>
        <w:t>reesei</w:t>
      </w:r>
      <w:proofErr w:type="spellEnd"/>
      <w:r w:rsidRPr="00E039D9">
        <w:t>由来のセルロース分解酵素の知見に基づき、GH7（Glycoside Hydrolase family 7：糖質加水分解酵素ファミリー7）に属するTrCel7A（</w:t>
      </w:r>
      <w:proofErr w:type="spellStart"/>
      <w:r w:rsidRPr="00E039D9">
        <w:t>CBHⅠ</w:t>
      </w:r>
      <w:proofErr w:type="spellEnd"/>
      <w:r w:rsidRPr="00E039D9">
        <w:t>）型酵素とGH6に属するTrCel6A（</w:t>
      </w:r>
      <w:proofErr w:type="spellStart"/>
      <w:r w:rsidRPr="00E039D9">
        <w:t>CBHⅡ</w:t>
      </w:r>
      <w:proofErr w:type="spellEnd"/>
      <w:r w:rsidRPr="00E039D9">
        <w:t>）型酵素に大別される。TrCel7A（</w:t>
      </w:r>
      <w:proofErr w:type="spellStart"/>
      <w:r w:rsidRPr="00E039D9">
        <w:t>CBHⅠ</w:t>
      </w:r>
      <w:proofErr w:type="spellEnd"/>
      <w:r w:rsidRPr="00E039D9">
        <w:t>）型酵素は、セルロース鎖の還元末端から非還元末端方向へ分解し、セロビオースを生成する。一方、TrCel6A（</w:t>
      </w:r>
      <w:proofErr w:type="spellStart"/>
      <w:r w:rsidRPr="00E039D9">
        <w:t>CBHⅡ</w:t>
      </w:r>
      <w:proofErr w:type="spellEnd"/>
      <w:r w:rsidRPr="00E039D9">
        <w:t>）型酵素は、セルロース鎖の非還元末端から還元末端方向へ分解し、セロビオースを生成する</w:t>
      </w:r>
      <w:sdt>
        <w:sdtPr>
          <w:id w:val="1954286599"/>
          <w:citation/>
        </w:sdtPr>
        <w:sdtContent>
          <w:r w:rsidR="00AA649C">
            <w:fldChar w:fldCharType="begin"/>
          </w:r>
          <w:r w:rsidR="00775FB5">
            <w:instrText xml:space="preserve">CITATION 吉田09 \l 1041 </w:instrText>
          </w:r>
          <w:r w:rsidR="00AA649C">
            <w:fldChar w:fldCharType="separate"/>
          </w:r>
          <w:r w:rsidR="00775FB5">
            <w:rPr>
              <w:noProof/>
            </w:rPr>
            <w:t xml:space="preserve"> [21]</w:t>
          </w:r>
          <w:r w:rsidR="00AA649C">
            <w:fldChar w:fldCharType="end"/>
          </w:r>
        </w:sdtContent>
      </w:sdt>
      <w:r w:rsidRPr="00E039D9">
        <w:t>。</w:t>
      </w:r>
    </w:p>
    <w:p w14:paraId="62F3ADA2" w14:textId="77777777" w:rsidR="00DA2F1B" w:rsidRDefault="00DA2F1B" w:rsidP="00FA4E2B"/>
    <w:p w14:paraId="349FF506" w14:textId="591D8DBC" w:rsidR="00FA4E2B" w:rsidRDefault="00FA4E2B" w:rsidP="00FA4E2B">
      <w:r>
        <w:rPr>
          <w:rFonts w:hint="eastAsia"/>
        </w:rPr>
        <w:t xml:space="preserve">　</w:t>
      </w:r>
      <w:r w:rsidR="00A0538B">
        <w:rPr>
          <w:rFonts w:hint="eastAsia"/>
        </w:rPr>
        <w:t>本研究では、</w:t>
      </w:r>
      <w:r>
        <w:rPr>
          <w:rFonts w:hint="eastAsia"/>
        </w:rPr>
        <w:t>設計</w:t>
      </w:r>
      <w:r>
        <w:t>CBDを含むCBHを評価することを想定し、</w:t>
      </w:r>
      <w:r w:rsidR="00354AD0">
        <w:t>4</w:t>
      </w:r>
      <w:r>
        <w:t>つのCBHを評価候補として選定した（</w:t>
      </w:r>
      <w:r w:rsidR="00692CDC" w:rsidRPr="007C55C8">
        <w:rPr>
          <w:rFonts w:hint="eastAsia"/>
        </w:rPr>
        <w:t>図</w:t>
      </w:r>
      <w:r w:rsidR="005C7213" w:rsidRPr="007C55C8">
        <w:rPr>
          <w:rFonts w:hint="eastAsia"/>
        </w:rPr>
        <w:t>4</w:t>
      </w:r>
      <w:r w:rsidR="005C7213" w:rsidRPr="007C55C8">
        <w:t>2</w:t>
      </w:r>
      <w:r w:rsidRPr="007C55C8">
        <w:t xml:space="preserve"> ①-</w:t>
      </w:r>
      <w:r w:rsidR="00C8660D" w:rsidRPr="007C55C8">
        <w:rPr>
          <w:rFonts w:hint="eastAsia"/>
        </w:rPr>
        <w:t>④</w:t>
      </w:r>
      <w:r>
        <w:t>）。</w:t>
      </w:r>
    </w:p>
    <w:p w14:paraId="07C68607" w14:textId="4BEA3855" w:rsidR="003C4FAD" w:rsidRDefault="00A0538B" w:rsidP="00623D3B">
      <w:pPr>
        <w:ind w:firstLineChars="100" w:firstLine="211"/>
      </w:pPr>
      <w:r>
        <w:t>①</w:t>
      </w:r>
      <w:r w:rsidR="00623D3B">
        <w:t>PcCel6D</w:t>
      </w:r>
      <w:r w:rsidR="00623D3B">
        <w:rPr>
          <w:rFonts w:hint="eastAsia"/>
        </w:rPr>
        <w:t>は、</w:t>
      </w:r>
      <w:proofErr w:type="spellStart"/>
      <w:r w:rsidRPr="00123736">
        <w:rPr>
          <w:i/>
          <w:iCs/>
        </w:rPr>
        <w:t>Phanerochaete</w:t>
      </w:r>
      <w:proofErr w:type="spellEnd"/>
      <w:r w:rsidRPr="00123736">
        <w:rPr>
          <w:i/>
          <w:iCs/>
        </w:rPr>
        <w:t xml:space="preserve"> </w:t>
      </w:r>
      <w:proofErr w:type="spellStart"/>
      <w:r w:rsidRPr="00123736">
        <w:rPr>
          <w:i/>
          <w:iCs/>
        </w:rPr>
        <w:t>chryso</w:t>
      </w:r>
      <w:r w:rsidR="00123736">
        <w:rPr>
          <w:i/>
          <w:iCs/>
        </w:rPr>
        <w:t>s</w:t>
      </w:r>
      <w:r w:rsidRPr="00123736">
        <w:rPr>
          <w:i/>
          <w:iCs/>
        </w:rPr>
        <w:t>porium</w:t>
      </w:r>
      <w:proofErr w:type="spellEnd"/>
      <w:r>
        <w:t>由来</w:t>
      </w:r>
      <w:r w:rsidR="00623D3B">
        <w:rPr>
          <w:rFonts w:hint="eastAsia"/>
        </w:rPr>
        <w:t>の</w:t>
      </w:r>
      <w:proofErr w:type="spellStart"/>
      <w:r>
        <w:t>CBHⅡ</w:t>
      </w:r>
      <w:proofErr w:type="spellEnd"/>
      <w:r>
        <w:t>であ</w:t>
      </w:r>
      <w:r w:rsidR="00623D3B">
        <w:rPr>
          <w:rFonts w:hint="eastAsia"/>
        </w:rPr>
        <w:t>り、</w:t>
      </w:r>
      <w:r>
        <w:t>共同研究先で発現の</w:t>
      </w:r>
      <w:r>
        <w:rPr>
          <w:rFonts w:hint="eastAsia"/>
        </w:rPr>
        <w:t>実績がある</w:t>
      </w:r>
      <w:sdt>
        <w:sdtPr>
          <w:rPr>
            <w:rFonts w:hint="eastAsia"/>
          </w:rPr>
          <w:id w:val="-962576445"/>
          <w:citation/>
        </w:sdtPr>
        <w:sdtContent>
          <w:r w:rsidR="00AA649C">
            <w:fldChar w:fldCharType="begin"/>
          </w:r>
          <w:r w:rsidR="00775FB5">
            <w:instrText xml:space="preserve">CITATION Iga12 \l 1041 </w:instrText>
          </w:r>
          <w:r w:rsidR="00AA649C">
            <w:fldChar w:fldCharType="separate"/>
          </w:r>
          <w:r w:rsidR="00775FB5">
            <w:rPr>
              <w:noProof/>
            </w:rPr>
            <w:t xml:space="preserve"> [22]</w:t>
          </w:r>
          <w:r w:rsidR="00AA649C">
            <w:fldChar w:fldCharType="end"/>
          </w:r>
        </w:sdtContent>
      </w:sdt>
      <w:r>
        <w:rPr>
          <w:rFonts w:hint="eastAsia"/>
        </w:rPr>
        <w:t>。</w:t>
      </w:r>
      <w:r w:rsidR="00FA4E2B">
        <w:rPr>
          <w:rFonts w:hint="eastAsia"/>
        </w:rPr>
        <w:t>②</w:t>
      </w:r>
      <w:r w:rsidR="00623D3B">
        <w:t>TeCel7A</w:t>
      </w:r>
      <w:r w:rsidR="00623D3B">
        <w:rPr>
          <w:rFonts w:hint="eastAsia"/>
        </w:rPr>
        <w:t>は、</w:t>
      </w:r>
      <w:proofErr w:type="spellStart"/>
      <w:r w:rsidR="00FA4E2B" w:rsidRPr="00123736">
        <w:rPr>
          <w:i/>
          <w:iCs/>
        </w:rPr>
        <w:t>Talaromyces</w:t>
      </w:r>
      <w:proofErr w:type="spellEnd"/>
      <w:r w:rsidR="00FA4E2B" w:rsidRPr="00123736">
        <w:rPr>
          <w:i/>
          <w:iCs/>
        </w:rPr>
        <w:t xml:space="preserve"> </w:t>
      </w:r>
      <w:proofErr w:type="spellStart"/>
      <w:r w:rsidR="00FA4E2B" w:rsidRPr="00123736">
        <w:rPr>
          <w:i/>
          <w:iCs/>
        </w:rPr>
        <w:t>emersonii</w:t>
      </w:r>
      <w:proofErr w:type="spellEnd"/>
      <w:r w:rsidR="00FA4E2B">
        <w:t>由来</w:t>
      </w:r>
      <w:proofErr w:type="spellStart"/>
      <w:r w:rsidR="00FA4E2B">
        <w:t>CBHⅠ</w:t>
      </w:r>
      <w:proofErr w:type="spellEnd"/>
      <w:r w:rsidR="00FA4E2B">
        <w:t>であ</w:t>
      </w:r>
      <w:r w:rsidR="00623D3B">
        <w:rPr>
          <w:rFonts w:hint="eastAsia"/>
        </w:rPr>
        <w:t>り、</w:t>
      </w:r>
      <w:r w:rsidR="00FA4E2B">
        <w:t>TeCel7Aの</w:t>
      </w:r>
      <w:r w:rsidR="00123736">
        <w:rPr>
          <w:rFonts w:hint="eastAsia"/>
        </w:rPr>
        <w:t>触媒ドメイン</w:t>
      </w:r>
      <w:r w:rsidR="00FA4E2B">
        <w:t>（</w:t>
      </w:r>
      <w:r w:rsidR="00123736">
        <w:rPr>
          <w:rFonts w:hint="eastAsia"/>
        </w:rPr>
        <w:t>c</w:t>
      </w:r>
      <w:r w:rsidR="00FA4E2B">
        <w:t xml:space="preserve">atalytic </w:t>
      </w:r>
      <w:r w:rsidR="00123736">
        <w:t>d</w:t>
      </w:r>
      <w:r w:rsidR="00FA4E2B">
        <w:t xml:space="preserve">omain: </w:t>
      </w:r>
      <w:r w:rsidR="00123736">
        <w:rPr>
          <w:rFonts w:hint="eastAsia"/>
        </w:rPr>
        <w:t>C</w:t>
      </w:r>
      <w:r w:rsidR="00123736">
        <w:t>D</w:t>
      </w:r>
      <w:r w:rsidR="00FA4E2B">
        <w:t>）と</w:t>
      </w:r>
      <w:r w:rsidR="00623D3B">
        <w:rPr>
          <w:rFonts w:hint="eastAsia"/>
        </w:rPr>
        <w:t>T</w:t>
      </w:r>
      <w:r w:rsidR="00623D3B">
        <w:t>rCBM1</w:t>
      </w:r>
      <w:r w:rsidR="00623D3B">
        <w:rPr>
          <w:rFonts w:hint="eastAsia"/>
        </w:rPr>
        <w:t>で構成される</w:t>
      </w:r>
      <w:r w:rsidR="00FA4E2B">
        <w:t>キメラ</w:t>
      </w:r>
      <w:r w:rsidR="003C4FAD">
        <w:rPr>
          <w:rFonts w:hint="eastAsia"/>
        </w:rPr>
        <w:t>である。</w:t>
      </w:r>
      <w:r w:rsidR="003C4FAD">
        <w:t>TeCel7A</w:t>
      </w:r>
      <w:r w:rsidR="003C4FAD">
        <w:rPr>
          <w:rFonts w:hint="eastAsia"/>
        </w:rPr>
        <w:t>は、メタノール資化酵母</w:t>
      </w:r>
      <w:r w:rsidR="003C4FAD" w:rsidRPr="00623D3B">
        <w:rPr>
          <w:rFonts w:hint="eastAsia"/>
          <w:i/>
          <w:iCs/>
        </w:rPr>
        <w:t>P</w:t>
      </w:r>
      <w:r w:rsidR="003C4FAD" w:rsidRPr="00623D3B">
        <w:rPr>
          <w:i/>
          <w:iCs/>
        </w:rPr>
        <w:t>ichia pastoris</w:t>
      </w:r>
      <w:r w:rsidR="003C4FAD" w:rsidRPr="00623D3B">
        <w:rPr>
          <w:rFonts w:hint="eastAsia"/>
          <w:i/>
          <w:iCs/>
        </w:rPr>
        <w:t>と</w:t>
      </w:r>
      <w:r w:rsidR="003C4FAD">
        <w:rPr>
          <w:rFonts w:hint="eastAsia"/>
        </w:rPr>
        <w:t>は異なる酵母</w:t>
      </w:r>
      <w:r w:rsidR="003C4FAD" w:rsidRPr="00623D3B">
        <w:rPr>
          <w:i/>
          <w:iCs/>
        </w:rPr>
        <w:t>Saccharomyces cerevisiae</w:t>
      </w:r>
      <w:r w:rsidR="003C4FAD">
        <w:rPr>
          <w:rFonts w:hint="eastAsia"/>
        </w:rPr>
        <w:t>で発現実績がある</w:t>
      </w:r>
      <w:sdt>
        <w:sdtPr>
          <w:rPr>
            <w:rFonts w:hint="eastAsia"/>
          </w:rPr>
          <w:id w:val="1781136129"/>
          <w:citation/>
        </w:sdtPr>
        <w:sdtContent>
          <w:r w:rsidR="00AA649C">
            <w:fldChar w:fldCharType="begin"/>
          </w:r>
          <w:r w:rsidR="00775FB5">
            <w:instrText xml:space="preserve">CITATION Vou10 \l 1041 </w:instrText>
          </w:r>
          <w:r w:rsidR="00AA649C">
            <w:fldChar w:fldCharType="separate"/>
          </w:r>
          <w:r w:rsidR="00775FB5">
            <w:rPr>
              <w:noProof/>
            </w:rPr>
            <w:t xml:space="preserve"> [23]</w:t>
          </w:r>
          <w:r w:rsidR="00AA649C">
            <w:fldChar w:fldCharType="end"/>
          </w:r>
        </w:sdtContent>
      </w:sdt>
      <w:r w:rsidR="00AA649C">
        <w:rPr>
          <w:rFonts w:hint="eastAsia"/>
        </w:rPr>
        <w:t>。</w:t>
      </w:r>
      <w:r w:rsidR="00FA4E2B">
        <w:t>③</w:t>
      </w:r>
      <w:r w:rsidR="00623D3B">
        <w:t>PcCel7D</w:t>
      </w:r>
      <w:r w:rsidR="00623D3B">
        <w:rPr>
          <w:rFonts w:hint="eastAsia"/>
        </w:rPr>
        <w:t>は、</w:t>
      </w:r>
      <w:proofErr w:type="spellStart"/>
      <w:r w:rsidR="00123736" w:rsidRPr="00623D3B">
        <w:rPr>
          <w:i/>
          <w:iCs/>
        </w:rPr>
        <w:t>Phanerochaete</w:t>
      </w:r>
      <w:proofErr w:type="spellEnd"/>
      <w:r w:rsidR="00123736" w:rsidRPr="00623D3B">
        <w:rPr>
          <w:i/>
          <w:iCs/>
        </w:rPr>
        <w:t xml:space="preserve"> </w:t>
      </w:r>
      <w:proofErr w:type="spellStart"/>
      <w:r w:rsidR="00123736" w:rsidRPr="00623D3B">
        <w:rPr>
          <w:i/>
          <w:iCs/>
        </w:rPr>
        <w:t>chrysosporium</w:t>
      </w:r>
      <w:proofErr w:type="spellEnd"/>
      <w:r w:rsidR="00FA4E2B">
        <w:t>由来</w:t>
      </w:r>
      <w:proofErr w:type="spellStart"/>
      <w:r w:rsidR="00FA4E2B">
        <w:t>CBHⅠ</w:t>
      </w:r>
      <w:proofErr w:type="spellEnd"/>
      <w:r w:rsidR="00FA4E2B">
        <w:t>であ</w:t>
      </w:r>
      <w:r w:rsidR="00623D3B">
        <w:rPr>
          <w:rFonts w:hint="eastAsia"/>
        </w:rPr>
        <w:t>り、</w:t>
      </w:r>
      <w:r w:rsidR="003C4FAD">
        <w:rPr>
          <w:rFonts w:hint="eastAsia"/>
        </w:rPr>
        <w:t>酵母</w:t>
      </w:r>
      <w:r w:rsidR="003C4FAD" w:rsidRPr="00623D3B">
        <w:rPr>
          <w:rFonts w:hint="eastAsia"/>
          <w:i/>
          <w:iCs/>
        </w:rPr>
        <w:t>P</w:t>
      </w:r>
      <w:r w:rsidR="003C4FAD" w:rsidRPr="00623D3B">
        <w:rPr>
          <w:i/>
          <w:iCs/>
        </w:rPr>
        <w:t>ichia pastoris</w:t>
      </w:r>
      <w:r w:rsidR="003C4FAD">
        <w:rPr>
          <w:rFonts w:hint="eastAsia"/>
        </w:rPr>
        <w:t>での発現実績はないが、活</w:t>
      </w:r>
      <w:r w:rsidR="003C4FAD">
        <w:rPr>
          <w:rFonts w:hint="eastAsia"/>
        </w:rPr>
        <w:lastRenderedPageBreak/>
        <w:t>性の高さが期待でき、①と同じ微生物由来であるため酵素カクテル等として組み合わせた評価に利用できると期待されるため選定した。④</w:t>
      </w:r>
      <w:r w:rsidR="00350692">
        <w:rPr>
          <w:rFonts w:hint="eastAsia"/>
        </w:rPr>
        <w:t>T</w:t>
      </w:r>
      <w:r w:rsidR="00350692">
        <w:t>rCel7A</w:t>
      </w:r>
      <w:r w:rsidR="003C4FAD">
        <w:rPr>
          <w:rFonts w:hint="eastAsia"/>
        </w:rPr>
        <w:t>は設計対象</w:t>
      </w:r>
      <w:r w:rsidR="00350692">
        <w:rPr>
          <w:rFonts w:hint="eastAsia"/>
        </w:rPr>
        <w:t>の</w:t>
      </w:r>
      <w:r w:rsidR="003C4FAD">
        <w:rPr>
          <w:rFonts w:hint="eastAsia"/>
        </w:rPr>
        <w:t>T</w:t>
      </w:r>
      <w:r w:rsidR="003C4FAD">
        <w:t>rCBM1</w:t>
      </w:r>
      <w:r w:rsidR="003C4FAD">
        <w:rPr>
          <w:rFonts w:hint="eastAsia"/>
        </w:rPr>
        <w:t>を含むセルロース分解酵素である。</w:t>
      </w:r>
    </w:p>
    <w:p w14:paraId="7BF3CA72" w14:textId="7D84D72B" w:rsidR="00DA2F1B" w:rsidRDefault="00DA2F1B" w:rsidP="00E039D9">
      <w:pPr>
        <w:ind w:firstLineChars="100" w:firstLine="211"/>
      </w:pPr>
    </w:p>
    <w:p w14:paraId="6C3F9896" w14:textId="1E5F3BBB" w:rsidR="00DA2F1B" w:rsidRDefault="00DA2F1B" w:rsidP="00E039D9">
      <w:pPr>
        <w:ind w:firstLineChars="100" w:firstLine="211"/>
      </w:pPr>
      <w:r>
        <w:rPr>
          <w:rFonts w:hint="eastAsia"/>
        </w:rPr>
        <w:t>本研究では、①-④のうち、②-④を対象として実験した。</w:t>
      </w:r>
    </w:p>
    <w:p w14:paraId="5AEE34E5" w14:textId="012B98AE" w:rsidR="00DA2F1B" w:rsidRDefault="00DA2F1B" w:rsidP="00DA2F1B">
      <w:pPr>
        <w:ind w:firstLineChars="100" w:firstLine="211"/>
      </w:pPr>
      <w:r>
        <w:rPr>
          <w:rFonts w:hint="eastAsia"/>
        </w:rPr>
        <w:t>初めに、</w:t>
      </w:r>
      <w:r w:rsidR="00A0538B">
        <w:rPr>
          <w:rFonts w:hint="eastAsia"/>
        </w:rPr>
        <w:t>②③</w:t>
      </w:r>
      <w:r w:rsidR="00FA4E2B">
        <w:t>を対象として、メタノール資化酵母</w:t>
      </w:r>
      <w:r w:rsidR="00E039D9">
        <w:rPr>
          <w:rFonts w:hint="eastAsia"/>
        </w:rPr>
        <w:t>（</w:t>
      </w:r>
      <w:r w:rsidR="00E039D9" w:rsidRPr="00177A38">
        <w:rPr>
          <w:rFonts w:hint="eastAsia"/>
          <w:i/>
          <w:iCs/>
        </w:rPr>
        <w:t>P</w:t>
      </w:r>
      <w:r w:rsidR="00E039D9" w:rsidRPr="00177A38">
        <w:rPr>
          <w:i/>
          <w:iCs/>
        </w:rPr>
        <w:t>ichia pastori</w:t>
      </w:r>
      <w:r w:rsidR="00E039D9">
        <w:t>s</w:t>
      </w:r>
      <w:r w:rsidR="00F27ED7">
        <w:t xml:space="preserve"> KM71H</w:t>
      </w:r>
      <w:r w:rsidR="00E039D9">
        <w:rPr>
          <w:rFonts w:hint="eastAsia"/>
        </w:rPr>
        <w:t>）</w:t>
      </w:r>
      <w:r w:rsidR="00FA4E2B">
        <w:t>での発現を試みた</w:t>
      </w:r>
      <w:r w:rsidR="00354AD0">
        <w:rPr>
          <w:rFonts w:hint="eastAsia"/>
        </w:rPr>
        <w:t>（3</w:t>
      </w:r>
      <w:r w:rsidR="00354AD0">
        <w:t>.3.7.1</w:t>
      </w:r>
      <w:r w:rsidR="00354AD0">
        <w:rPr>
          <w:rFonts w:hint="eastAsia"/>
        </w:rPr>
        <w:t>）</w:t>
      </w:r>
      <w:r w:rsidR="00FA4E2B">
        <w:t>。</w:t>
      </w:r>
      <w:r>
        <w:rPr>
          <w:rFonts w:hint="eastAsia"/>
        </w:rPr>
        <w:t>3</w:t>
      </w:r>
      <w:r>
        <w:t>.3.7.1</w:t>
      </w:r>
      <w:r>
        <w:rPr>
          <w:rFonts w:hint="eastAsia"/>
        </w:rPr>
        <w:t>の結果を受け、②③④を対象として酵母（P</w:t>
      </w:r>
      <w:r>
        <w:t>ichia pastoris</w:t>
      </w:r>
      <w:r w:rsidR="00F27ED7">
        <w:t xml:space="preserve"> KM71H</w:t>
      </w:r>
      <w:r>
        <w:rPr>
          <w:rFonts w:hint="eastAsia"/>
        </w:rPr>
        <w:t>）を用いた発現および評価を</w:t>
      </w:r>
      <w:r w:rsidR="004E72F1">
        <w:t>試みた</w:t>
      </w:r>
      <w:r>
        <w:rPr>
          <w:rFonts w:hint="eastAsia"/>
        </w:rPr>
        <w:t>（3</w:t>
      </w:r>
      <w:r>
        <w:t>.3.7.2~3.3.7.4</w:t>
      </w:r>
      <w:r>
        <w:rPr>
          <w:rFonts w:hint="eastAsia"/>
        </w:rPr>
        <w:t>）。</w:t>
      </w:r>
    </w:p>
    <w:p w14:paraId="75C4F86C" w14:textId="77777777" w:rsidR="00DA2F1B" w:rsidRPr="00C8660D" w:rsidRDefault="00DA2F1B" w:rsidP="00DA2F1B">
      <w:pPr>
        <w:ind w:firstLineChars="100" w:firstLine="211"/>
      </w:pPr>
    </w:p>
    <w:p w14:paraId="650ED31B" w14:textId="06AA6885" w:rsidR="00FA4E2B" w:rsidRDefault="007C55C8" w:rsidP="00FA4E2B">
      <w:pPr>
        <w:jc w:val="center"/>
      </w:pPr>
      <w:r>
        <w:rPr>
          <w:noProof/>
        </w:rPr>
        <w:drawing>
          <wp:inline distT="0" distB="0" distL="0" distR="0" wp14:anchorId="7075220F" wp14:editId="0F4A5787">
            <wp:extent cx="4907280" cy="2816411"/>
            <wp:effectExtent l="0" t="0" r="7620" b="317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15864" cy="2821337"/>
                    </a:xfrm>
                    <a:prstGeom prst="rect">
                      <a:avLst/>
                    </a:prstGeom>
                    <a:noFill/>
                    <a:ln>
                      <a:noFill/>
                    </a:ln>
                  </pic:spPr>
                </pic:pic>
              </a:graphicData>
            </a:graphic>
          </wp:inline>
        </w:drawing>
      </w:r>
    </w:p>
    <w:p w14:paraId="33CD6C70" w14:textId="137D732C" w:rsidR="00FA4E2B" w:rsidRPr="007C55C8" w:rsidRDefault="007C55C8" w:rsidP="007C55C8">
      <w:pPr>
        <w:pStyle w:val="af1"/>
        <w:ind w:left="845" w:right="845"/>
      </w:pPr>
      <w:r>
        <w:t xml:space="preserve">図 </w:t>
      </w:r>
      <w:fldSimple w:instr=" SEQ 図 \* ARABIC ">
        <w:r w:rsidR="00C43572">
          <w:rPr>
            <w:noProof/>
          </w:rPr>
          <w:t>42</w:t>
        </w:r>
      </w:fldSimple>
      <w:r w:rsidR="00692CDC">
        <w:rPr>
          <w:rFonts w:hint="eastAsia"/>
        </w:rPr>
        <w:t xml:space="preserve">　</w:t>
      </w:r>
      <w:r w:rsidR="006A5E4B">
        <w:rPr>
          <w:rFonts w:hint="eastAsia"/>
        </w:rPr>
        <w:t>発現</w:t>
      </w:r>
      <w:r>
        <w:rPr>
          <w:rFonts w:hint="eastAsia"/>
        </w:rPr>
        <w:t>・</w:t>
      </w:r>
      <w:r w:rsidR="006A5E4B">
        <w:rPr>
          <w:rFonts w:hint="eastAsia"/>
        </w:rPr>
        <w:t>評価実験の対象</w:t>
      </w:r>
    </w:p>
    <w:p w14:paraId="3667FA4B" w14:textId="431D7E7C" w:rsidR="00287C2D" w:rsidRDefault="00287C2D" w:rsidP="00692CDC">
      <w:pPr>
        <w:pStyle w:val="af7"/>
      </w:pPr>
      <w:r>
        <w:rPr>
          <w:rFonts w:hint="eastAsia"/>
        </w:rPr>
        <w:t>対象候補として挙がった4つのセルロース分解酵素</w:t>
      </w:r>
      <w:r w:rsidR="00FE4B08">
        <w:rPr>
          <w:rFonts w:hint="eastAsia"/>
        </w:rPr>
        <w:t>の模式図</w:t>
      </w:r>
      <w:r>
        <w:rPr>
          <w:rFonts w:hint="eastAsia"/>
        </w:rPr>
        <w:t>を示した。</w:t>
      </w:r>
    </w:p>
    <w:p w14:paraId="637099E7" w14:textId="578EC726" w:rsidR="005C7213" w:rsidRDefault="00287C2D" w:rsidP="00692CDC">
      <w:pPr>
        <w:pStyle w:val="af7"/>
      </w:pPr>
      <w:r>
        <w:rPr>
          <w:rFonts w:hint="eastAsia"/>
        </w:rPr>
        <w:t>セルロース分解酵素は、触媒ドメインと結合ドメインで構成される。</w:t>
      </w:r>
    </w:p>
    <w:p w14:paraId="07CE9E66" w14:textId="77777777" w:rsidR="00287C2D" w:rsidRPr="005C7213" w:rsidRDefault="00287C2D" w:rsidP="00692CDC">
      <w:pPr>
        <w:pStyle w:val="af7"/>
      </w:pPr>
    </w:p>
    <w:p w14:paraId="0095BB11" w14:textId="5E17A7B9" w:rsidR="00FA4E2B" w:rsidRDefault="00177A38" w:rsidP="00F27ED7">
      <w:pPr>
        <w:pStyle w:val="4"/>
      </w:pPr>
      <w:r>
        <w:rPr>
          <w:rFonts w:hint="eastAsia"/>
        </w:rPr>
        <w:t>②T</w:t>
      </w:r>
      <w:r>
        <w:t>eCel7A-TrCBM1</w:t>
      </w:r>
      <w:r>
        <w:rPr>
          <w:rFonts w:hint="eastAsia"/>
        </w:rPr>
        <w:t>、③</w:t>
      </w:r>
      <w:r>
        <w:t xml:space="preserve">PcCel7D </w:t>
      </w:r>
      <w:r w:rsidR="00F27ED7">
        <w:rPr>
          <w:rFonts w:hint="eastAsia"/>
        </w:rPr>
        <w:t>セルロース分解酵素</w:t>
      </w:r>
      <w:r w:rsidR="00FA4E2B">
        <w:rPr>
          <w:rFonts w:hint="eastAsia"/>
        </w:rPr>
        <w:t>の発現</w:t>
      </w:r>
      <w:r w:rsidR="00EB30CD">
        <w:rPr>
          <w:rFonts w:hint="eastAsia"/>
        </w:rPr>
        <w:t>・活性</w:t>
      </w:r>
      <w:r w:rsidR="00FA4E2B">
        <w:rPr>
          <w:rFonts w:hint="eastAsia"/>
        </w:rPr>
        <w:t>確認実験</w:t>
      </w:r>
    </w:p>
    <w:p w14:paraId="7841A6FC" w14:textId="7742A71D" w:rsidR="002D3A51" w:rsidRDefault="002D3A51" w:rsidP="00F96DE2">
      <w:pPr>
        <w:ind w:firstLineChars="100" w:firstLine="211"/>
      </w:pPr>
      <w:r>
        <w:rPr>
          <w:rFonts w:hint="eastAsia"/>
        </w:rPr>
        <w:t>G</w:t>
      </w:r>
      <w:r>
        <w:t>H7</w:t>
      </w:r>
      <w:r>
        <w:rPr>
          <w:rFonts w:hint="eastAsia"/>
        </w:rPr>
        <w:t>に属する</w:t>
      </w:r>
      <w:r>
        <w:t>2種類</w:t>
      </w:r>
      <w:r>
        <w:rPr>
          <w:rFonts w:hint="eastAsia"/>
        </w:rPr>
        <w:t>のセルロース分解酵素（②T</w:t>
      </w:r>
      <w:r>
        <w:t>eCel7A-TrCBM1</w:t>
      </w:r>
      <w:r>
        <w:rPr>
          <w:rFonts w:hint="eastAsia"/>
        </w:rPr>
        <w:t>、③P</w:t>
      </w:r>
      <w:r>
        <w:t>cCel7D</w:t>
      </w:r>
      <w:r>
        <w:rPr>
          <w:rFonts w:hint="eastAsia"/>
        </w:rPr>
        <w:t>）の発現・活性確認を実施した。発現の宿主は、</w:t>
      </w:r>
      <w:r w:rsidR="00FA4E2B">
        <w:t>メタノール資化酵母</w:t>
      </w:r>
      <w:r>
        <w:rPr>
          <w:rFonts w:hint="eastAsia"/>
        </w:rPr>
        <w:t>（</w:t>
      </w:r>
      <w:r w:rsidR="00E039D9" w:rsidRPr="00287C2D">
        <w:rPr>
          <w:i/>
          <w:iCs/>
        </w:rPr>
        <w:t>Pichia pastoris</w:t>
      </w:r>
      <w:r w:rsidR="00E039D9">
        <w:t xml:space="preserve"> KM71H</w:t>
      </w:r>
      <w:r>
        <w:rPr>
          <w:rFonts w:hint="eastAsia"/>
        </w:rPr>
        <w:t>）を用いた</w:t>
      </w:r>
      <w:r w:rsidR="00FA4E2B">
        <w:t>。</w:t>
      </w:r>
      <w:r>
        <w:rPr>
          <w:rFonts w:hint="eastAsia"/>
        </w:rPr>
        <w:t>実施目的は</w:t>
      </w:r>
      <w:r w:rsidR="00FE4B08">
        <w:rPr>
          <w:rFonts w:hint="eastAsia"/>
        </w:rPr>
        <w:t>「G</w:t>
      </w:r>
      <w:r w:rsidR="00FE4B08">
        <w:t>H7</w:t>
      </w:r>
      <w:r w:rsidR="00FE4B08">
        <w:rPr>
          <w:rFonts w:hint="eastAsia"/>
        </w:rPr>
        <w:t>に属する</w:t>
      </w:r>
      <w:r w:rsidR="007C4A00" w:rsidRPr="00A0538B">
        <w:rPr>
          <w:rFonts w:hint="eastAsia"/>
        </w:rPr>
        <w:t>セルロース分解酵素の異種宿主発現・評価の実施可能性の検証</w:t>
      </w:r>
      <w:r w:rsidR="00FE4B08">
        <w:rPr>
          <w:rFonts w:hint="eastAsia"/>
        </w:rPr>
        <w:t>」</w:t>
      </w:r>
      <w:r>
        <w:rPr>
          <w:rFonts w:hint="eastAsia"/>
        </w:rPr>
        <w:t>である</w:t>
      </w:r>
      <w:r w:rsidR="007C4A00">
        <w:rPr>
          <w:rFonts w:hint="eastAsia"/>
        </w:rPr>
        <w:t>。</w:t>
      </w:r>
    </w:p>
    <w:p w14:paraId="115B68DA" w14:textId="4BC96E3A" w:rsidR="00A86615" w:rsidRDefault="00F96DE2" w:rsidP="00A86615">
      <w:pPr>
        <w:ind w:firstLineChars="100" w:firstLine="211"/>
      </w:pPr>
      <w:r>
        <w:rPr>
          <w:rFonts w:hint="eastAsia"/>
        </w:rPr>
        <w:t>なお、</w:t>
      </w:r>
      <w:r w:rsidR="002D3A51">
        <w:rPr>
          <w:rFonts w:hint="eastAsia"/>
        </w:rPr>
        <w:t>本実験では、設計対象としていた</w:t>
      </w:r>
      <w:r w:rsidR="00595C73">
        <w:rPr>
          <w:rFonts w:hint="eastAsia"/>
        </w:rPr>
        <w:t>④</w:t>
      </w:r>
      <w:r w:rsidR="00595C73">
        <w:t>TrCel7A</w:t>
      </w:r>
      <w:r w:rsidR="002D3A51">
        <w:rPr>
          <w:rFonts w:hint="eastAsia"/>
        </w:rPr>
        <w:t>ではなく、</w:t>
      </w:r>
      <w:r w:rsidR="00EB30CD">
        <w:rPr>
          <w:rFonts w:hint="eastAsia"/>
        </w:rPr>
        <w:t>②および③を選択した。</w:t>
      </w:r>
      <w:r w:rsidR="00FE4B08">
        <w:rPr>
          <w:rFonts w:hint="eastAsia"/>
        </w:rPr>
        <w:t>選択</w:t>
      </w:r>
      <w:r w:rsidR="00EB30CD">
        <w:rPr>
          <w:rFonts w:hint="eastAsia"/>
        </w:rPr>
        <w:t>理由は、T</w:t>
      </w:r>
      <w:r w:rsidR="00EB30CD">
        <w:t>rCel7A</w:t>
      </w:r>
      <w:r w:rsidR="00595C73">
        <w:rPr>
          <w:rFonts w:hint="eastAsia"/>
        </w:rPr>
        <w:t>が</w:t>
      </w:r>
      <w:r w:rsidR="00C83A13">
        <w:t>メタノール資化酵母</w:t>
      </w:r>
      <w:r w:rsidR="00595C73">
        <w:rPr>
          <w:rFonts w:hint="eastAsia"/>
        </w:rPr>
        <w:t>（</w:t>
      </w:r>
      <w:r w:rsidR="00DA2F1B" w:rsidRPr="00287C2D">
        <w:rPr>
          <w:rFonts w:hint="eastAsia"/>
          <w:i/>
          <w:iCs/>
        </w:rPr>
        <w:t>P</w:t>
      </w:r>
      <w:r w:rsidR="00DA2F1B" w:rsidRPr="00287C2D">
        <w:rPr>
          <w:i/>
          <w:iCs/>
        </w:rPr>
        <w:t>ichia pastoris</w:t>
      </w:r>
      <w:r w:rsidR="00595C73">
        <w:rPr>
          <w:rFonts w:hint="eastAsia"/>
          <w:i/>
          <w:iCs/>
        </w:rPr>
        <w:t>）</w:t>
      </w:r>
      <w:r w:rsidR="00DA2F1B" w:rsidRPr="00EB30CD">
        <w:rPr>
          <w:rFonts w:hint="eastAsia"/>
        </w:rPr>
        <w:t>での発現は難しいとの報告があった</w:t>
      </w:r>
      <w:r w:rsidR="00EB30CD">
        <w:rPr>
          <w:rFonts w:hint="eastAsia"/>
        </w:rPr>
        <w:t>ためである</w:t>
      </w:r>
      <w:sdt>
        <w:sdtPr>
          <w:rPr>
            <w:rFonts w:hint="eastAsia"/>
          </w:rPr>
          <w:id w:val="-752344846"/>
          <w:citation/>
        </w:sdtPr>
        <w:sdtContent>
          <w:r w:rsidR="00A86615">
            <w:fldChar w:fldCharType="begin"/>
          </w:r>
          <w:r w:rsidR="00775FB5">
            <w:instrText xml:space="preserve">CITATION Boe00 \l 1041 </w:instrText>
          </w:r>
          <w:r w:rsidR="00A86615">
            <w:fldChar w:fldCharType="separate"/>
          </w:r>
          <w:r w:rsidR="00775FB5">
            <w:rPr>
              <w:noProof/>
            </w:rPr>
            <w:t xml:space="preserve"> [24]</w:t>
          </w:r>
          <w:r w:rsidR="00A86615">
            <w:fldChar w:fldCharType="end"/>
          </w:r>
        </w:sdtContent>
      </w:sdt>
      <w:r w:rsidR="00A86615">
        <w:rPr>
          <w:rFonts w:hint="eastAsia"/>
        </w:rPr>
        <w:t>。</w:t>
      </w:r>
    </w:p>
    <w:p w14:paraId="3C33C701" w14:textId="59BB7459" w:rsidR="00FA4E2B" w:rsidRPr="00F96DE2" w:rsidRDefault="00FA4E2B" w:rsidP="00FA4E2B">
      <w:pPr>
        <w:rPr>
          <w:color w:val="FF0000"/>
        </w:rPr>
      </w:pPr>
      <w:r>
        <w:rPr>
          <w:rFonts w:hint="eastAsia"/>
        </w:rPr>
        <w:t xml:space="preserve">　遺伝子合成した②③をメタノール資化酵母</w:t>
      </w:r>
      <w:r w:rsidR="00F96DE2">
        <w:rPr>
          <w:rFonts w:hint="eastAsia"/>
        </w:rPr>
        <w:t>（</w:t>
      </w:r>
      <w:r w:rsidRPr="00287C2D">
        <w:rPr>
          <w:i/>
          <w:iCs/>
        </w:rPr>
        <w:t>Pichia pastoris</w:t>
      </w:r>
      <w:r>
        <w:t xml:space="preserve"> KM71H</w:t>
      </w:r>
      <w:r w:rsidR="00F96DE2">
        <w:rPr>
          <w:rFonts w:hint="eastAsia"/>
        </w:rPr>
        <w:t>）</w:t>
      </w:r>
      <w:r>
        <w:t>へ形質転換した。得られた形質転換体を</w:t>
      </w:r>
      <w:r w:rsidR="00140D23">
        <w:rPr>
          <w:rFonts w:hint="eastAsia"/>
        </w:rPr>
        <w:t>5</w:t>
      </w:r>
      <w:r w:rsidR="00140D23">
        <w:t>00 mL</w:t>
      </w:r>
      <w:r w:rsidR="00140D23">
        <w:rPr>
          <w:rFonts w:hint="eastAsia"/>
        </w:rPr>
        <w:t>三角フラスコ</w:t>
      </w:r>
      <w:r w:rsidR="00F96DE2">
        <w:rPr>
          <w:rFonts w:hint="eastAsia"/>
        </w:rPr>
        <w:t>内で</w:t>
      </w:r>
      <w:r>
        <w:t>培養</w:t>
      </w:r>
      <w:r w:rsidR="00F96DE2">
        <w:rPr>
          <w:rFonts w:hint="eastAsia"/>
        </w:rPr>
        <w:t>した。メタノールの添加によって目的タンパク質を発現誘導した</w:t>
      </w:r>
      <w:r>
        <w:t>。培養液は遠心し、菌体とセルロース分解酵素を含む培地に分離した。培地上清（以下、粗酵素液）を用いて</w:t>
      </w:r>
      <w:r w:rsidR="00F96DE2">
        <w:rPr>
          <w:rFonts w:hint="eastAsia"/>
        </w:rPr>
        <w:t>発現および活性を確認した。</w:t>
      </w:r>
    </w:p>
    <w:p w14:paraId="510285C7" w14:textId="77777777" w:rsidR="007C4A00" w:rsidRPr="00F96DE2" w:rsidRDefault="007C4A00" w:rsidP="00FA4E2B">
      <w:pPr>
        <w:rPr>
          <w:color w:val="FF0000"/>
        </w:rPr>
      </w:pPr>
    </w:p>
    <w:p w14:paraId="521D68BD" w14:textId="65FEBB8F" w:rsidR="00F96DE2" w:rsidRDefault="00F96DE2" w:rsidP="00F96DE2">
      <w:pPr>
        <w:ind w:firstLineChars="100" w:firstLine="211"/>
      </w:pPr>
      <w:r>
        <w:rPr>
          <w:rFonts w:hint="eastAsia"/>
        </w:rPr>
        <w:t>目的タンパク質の発現を確認するため、</w:t>
      </w:r>
      <w:r w:rsidR="00FA4E2B">
        <w:t>SDS-PAGE</w:t>
      </w:r>
      <w:r>
        <w:rPr>
          <w:rFonts w:hint="eastAsia"/>
        </w:rPr>
        <w:t>を用いてタンパク質を分析した。その結果、</w:t>
      </w:r>
      <w:r w:rsidR="00FA4E2B">
        <w:t>②</w:t>
      </w:r>
      <w:r w:rsidR="00EB30CD">
        <w:rPr>
          <w:rFonts w:hint="eastAsia"/>
        </w:rPr>
        <w:t>、</w:t>
      </w:r>
      <w:r w:rsidR="00FA4E2B">
        <w:t>③ともに推定分子量付近にバンドを確認し、粗酵素反応ではセルロース分解活性を確認した</w:t>
      </w:r>
      <w:r w:rsidR="004F6BFD">
        <w:rPr>
          <w:rFonts w:hint="eastAsia"/>
        </w:rPr>
        <w:t>（</w:t>
      </w:r>
      <w:r w:rsidR="008C127D" w:rsidRPr="008C127D">
        <w:rPr>
          <w:rFonts w:hint="eastAsia"/>
        </w:rPr>
        <w:t>図4</w:t>
      </w:r>
      <w:r w:rsidR="008C127D">
        <w:t>3</w:t>
      </w:r>
      <w:r w:rsidR="004F6BFD">
        <w:rPr>
          <w:rFonts w:hint="eastAsia"/>
        </w:rPr>
        <w:t>）</w:t>
      </w:r>
      <w:r w:rsidR="00FA4E2B">
        <w:t>。</w:t>
      </w:r>
    </w:p>
    <w:p w14:paraId="076B5347" w14:textId="111B9D84" w:rsidR="00F96DE2" w:rsidRPr="00F96DE2" w:rsidRDefault="00F96DE2" w:rsidP="00F96DE2">
      <w:pPr>
        <w:ind w:firstLineChars="100" w:firstLine="211"/>
        <w:rPr>
          <w:color w:val="FF0000"/>
        </w:rPr>
      </w:pPr>
      <w:r>
        <w:rPr>
          <w:rFonts w:hint="eastAsia"/>
        </w:rPr>
        <w:t>酵素活性を確認するため、</w:t>
      </w:r>
      <w:r w:rsidR="007C4A00">
        <w:rPr>
          <w:rFonts w:hint="eastAsia"/>
        </w:rPr>
        <w:t>H</w:t>
      </w:r>
      <w:r w:rsidR="007C4A00">
        <w:t>PLC</w:t>
      </w:r>
      <w:r w:rsidR="007C4A00">
        <w:rPr>
          <w:rFonts w:hint="eastAsia"/>
        </w:rPr>
        <w:t>を用い</w:t>
      </w:r>
      <w:r>
        <w:rPr>
          <w:rFonts w:hint="eastAsia"/>
        </w:rPr>
        <w:t>て粗</w:t>
      </w:r>
      <w:r w:rsidR="007C4A00">
        <w:rPr>
          <w:rFonts w:hint="eastAsia"/>
        </w:rPr>
        <w:t>酵素反応液</w:t>
      </w:r>
      <w:r>
        <w:rPr>
          <w:rFonts w:hint="eastAsia"/>
        </w:rPr>
        <w:t>を分析した</w:t>
      </w:r>
      <w:r w:rsidRPr="00F96DE2">
        <w:rPr>
          <w:rFonts w:hint="eastAsia"/>
        </w:rPr>
        <w:t>。</w:t>
      </w:r>
      <w:r w:rsidRPr="00F96DE2">
        <w:t>粗酵素反応では、粗酵素液とセルロース基質を混合した。</w:t>
      </w:r>
      <w:r w:rsidRPr="00F96DE2">
        <w:rPr>
          <w:rFonts w:hint="eastAsia"/>
        </w:rPr>
        <w:t>その際、</w:t>
      </w:r>
      <w:r w:rsidRPr="00F96DE2">
        <w:t>セルロース基質は、PASC</w:t>
      </w:r>
      <w:r w:rsidRPr="00F96DE2">
        <w:rPr>
          <w:rFonts w:hint="eastAsia"/>
        </w:rPr>
        <w:t>および</w:t>
      </w:r>
      <w:r w:rsidRPr="00F96DE2">
        <w:t>ホヤ由来結晶セルロースⅠαを使用した。</w:t>
      </w:r>
    </w:p>
    <w:p w14:paraId="3AF4E0B0" w14:textId="5AFD6B97" w:rsidR="00A12AFE" w:rsidRDefault="00A12AFE" w:rsidP="00F96DE2">
      <w:pPr>
        <w:ind w:firstLineChars="100" w:firstLine="211"/>
      </w:pPr>
      <w:r>
        <w:rPr>
          <w:rFonts w:hint="eastAsia"/>
        </w:rPr>
        <w:t>②では、基質が結晶性セルロース・非晶性セルロースの両方で主な生成物であるセロビオースを確認した</w:t>
      </w:r>
      <w:r w:rsidR="004F6BFD">
        <w:rPr>
          <w:rFonts w:hint="eastAsia"/>
        </w:rPr>
        <w:t>（</w:t>
      </w:r>
      <w:r w:rsidR="00F96DE2" w:rsidRPr="00F96DE2">
        <w:rPr>
          <w:rFonts w:hint="eastAsia"/>
        </w:rPr>
        <w:t>図4</w:t>
      </w:r>
      <w:r w:rsidR="00F96DE2" w:rsidRPr="00F96DE2">
        <w:t>4</w:t>
      </w:r>
      <w:r w:rsidR="004F6BFD">
        <w:rPr>
          <w:rFonts w:hint="eastAsia"/>
        </w:rPr>
        <w:t>）</w:t>
      </w:r>
      <w:r>
        <w:rPr>
          <w:rFonts w:hint="eastAsia"/>
        </w:rPr>
        <w:t>。③は非晶性セルロースを用いた場合では、主な生成物を確認した</w:t>
      </w:r>
      <w:r w:rsidR="004F6BFD">
        <w:rPr>
          <w:rFonts w:hint="eastAsia"/>
        </w:rPr>
        <w:t>（</w:t>
      </w:r>
      <w:r w:rsidR="00F96DE2">
        <w:rPr>
          <w:rFonts w:hint="eastAsia"/>
        </w:rPr>
        <w:t>図4</w:t>
      </w:r>
      <w:r w:rsidR="00F96DE2">
        <w:t>5</w:t>
      </w:r>
      <w:r w:rsidR="004F6BFD">
        <w:rPr>
          <w:rFonts w:hint="eastAsia"/>
        </w:rPr>
        <w:t>）</w:t>
      </w:r>
      <w:r>
        <w:rPr>
          <w:rFonts w:hint="eastAsia"/>
        </w:rPr>
        <w:t>。</w:t>
      </w:r>
      <w:r w:rsidR="004F6BFD">
        <w:rPr>
          <w:rFonts w:hint="eastAsia"/>
        </w:rPr>
        <w:t>しかし</w:t>
      </w:r>
      <w:r>
        <w:rPr>
          <w:rFonts w:hint="eastAsia"/>
        </w:rPr>
        <w:t>、結晶性セルロース</w:t>
      </w:r>
      <w:r>
        <w:rPr>
          <w:rFonts w:hint="eastAsia"/>
        </w:rPr>
        <w:lastRenderedPageBreak/>
        <w:t>を基質として用いた場合は、生成物を確認できなかった。</w:t>
      </w:r>
      <w:r w:rsidR="004F6BFD">
        <w:rPr>
          <w:rFonts w:hint="eastAsia"/>
        </w:rPr>
        <w:t>生成物を確認できなかった理由</w:t>
      </w:r>
      <w:r>
        <w:rPr>
          <w:rFonts w:hint="eastAsia"/>
        </w:rPr>
        <w:t>として②と比較して③は酵素発現量が少ないことが考えられ</w:t>
      </w:r>
      <w:r w:rsidR="00F96DE2">
        <w:rPr>
          <w:rFonts w:hint="eastAsia"/>
        </w:rPr>
        <w:t>る</w:t>
      </w:r>
      <w:r>
        <w:rPr>
          <w:rFonts w:hint="eastAsia"/>
        </w:rPr>
        <w:t>。</w:t>
      </w:r>
    </w:p>
    <w:p w14:paraId="48BC38AA" w14:textId="77777777" w:rsidR="00A12AFE" w:rsidRPr="00A12AFE" w:rsidRDefault="00A12AFE" w:rsidP="00FA4E2B"/>
    <w:p w14:paraId="350BDF36" w14:textId="45957F84" w:rsidR="00524F78" w:rsidRDefault="00F96DE2" w:rsidP="005C7213">
      <w:pPr>
        <w:ind w:firstLineChars="100" w:firstLine="211"/>
      </w:pPr>
      <w:r>
        <w:rPr>
          <w:rFonts w:hint="eastAsia"/>
        </w:rPr>
        <w:t>これまで</w:t>
      </w:r>
      <w:r w:rsidR="00FA4E2B">
        <w:t>TrCel7A、PcCel7DのようなGH7に属する</w:t>
      </w:r>
      <w:r w:rsidR="00524F78">
        <w:rPr>
          <w:rFonts w:hint="eastAsia"/>
        </w:rPr>
        <w:t>セルロース分解酵素</w:t>
      </w:r>
      <w:r w:rsidR="00FA4E2B">
        <w:t>は</w:t>
      </w:r>
      <w:r w:rsidR="00C83A13">
        <w:rPr>
          <w:rFonts w:hint="eastAsia"/>
        </w:rPr>
        <w:t>酵母</w:t>
      </w:r>
      <w:r w:rsidR="00FA4E2B">
        <w:t>を用いた異種宿主発現が難しいとされていた</w:t>
      </w:r>
      <w:sdt>
        <w:sdtPr>
          <w:id w:val="-1024794018"/>
          <w:citation/>
        </w:sdtPr>
        <w:sdtContent>
          <w:r w:rsidR="00A86615">
            <w:fldChar w:fldCharType="begin"/>
          </w:r>
          <w:r w:rsidR="00775FB5">
            <w:instrText xml:space="preserve">CITATION Bau06 \l 1041 </w:instrText>
          </w:r>
          <w:r w:rsidR="00A86615">
            <w:fldChar w:fldCharType="separate"/>
          </w:r>
          <w:r w:rsidR="00775FB5">
            <w:rPr>
              <w:noProof/>
            </w:rPr>
            <w:t xml:space="preserve"> [25]</w:t>
          </w:r>
          <w:r w:rsidR="00A86615">
            <w:fldChar w:fldCharType="end"/>
          </w:r>
        </w:sdtContent>
      </w:sdt>
      <w:r w:rsidR="00FA4E2B">
        <w:t>。</w:t>
      </w:r>
      <w:r w:rsidR="00C83A13">
        <w:rPr>
          <w:rFonts w:hint="eastAsia"/>
        </w:rPr>
        <w:t>酵母（</w:t>
      </w:r>
      <w:r w:rsidR="00C83A13" w:rsidRPr="007058E3">
        <w:rPr>
          <w:i/>
          <w:iCs/>
        </w:rPr>
        <w:t>Saccharomyces cerevisiae</w:t>
      </w:r>
      <w:r w:rsidR="00C83A13">
        <w:rPr>
          <w:rFonts w:hint="eastAsia"/>
          <w:i/>
          <w:iCs/>
        </w:rPr>
        <w:t>）</w:t>
      </w:r>
      <w:r w:rsidR="00C83A13">
        <w:rPr>
          <w:rFonts w:hint="eastAsia"/>
        </w:rPr>
        <w:t>で発現が成功した例として</w:t>
      </w:r>
      <w:proofErr w:type="spellStart"/>
      <w:r w:rsidR="00FA4E2B" w:rsidRPr="007058E3">
        <w:rPr>
          <w:i/>
          <w:iCs/>
        </w:rPr>
        <w:t>Talaromyces</w:t>
      </w:r>
      <w:proofErr w:type="spellEnd"/>
      <w:r w:rsidR="00FA4E2B" w:rsidRPr="007058E3">
        <w:rPr>
          <w:i/>
          <w:iCs/>
        </w:rPr>
        <w:t xml:space="preserve"> </w:t>
      </w:r>
      <w:proofErr w:type="spellStart"/>
      <w:r w:rsidR="00FA4E2B" w:rsidRPr="007058E3">
        <w:rPr>
          <w:i/>
          <w:iCs/>
        </w:rPr>
        <w:t>emersonii</w:t>
      </w:r>
      <w:proofErr w:type="spellEnd"/>
      <w:r w:rsidR="00FA4E2B">
        <w:t>由来</w:t>
      </w:r>
      <w:proofErr w:type="spellStart"/>
      <w:r w:rsidR="00FA4E2B">
        <w:t>CBHⅠ</w:t>
      </w:r>
      <w:proofErr w:type="spellEnd"/>
      <w:r w:rsidR="00FA4E2B">
        <w:t>であるTeCel7A</w:t>
      </w:r>
      <w:r w:rsidR="00524F78">
        <w:rPr>
          <w:rFonts w:hint="eastAsia"/>
        </w:rPr>
        <w:t>が</w:t>
      </w:r>
      <w:r w:rsidR="00FA4E2B">
        <w:t>報告されているものの、タンパク質収量等で利点のある</w:t>
      </w:r>
      <w:r w:rsidR="00524F78">
        <w:t>メタノール資化酵母</w:t>
      </w:r>
      <w:r w:rsidR="00524F78">
        <w:rPr>
          <w:rFonts w:hint="eastAsia"/>
        </w:rPr>
        <w:t>（</w:t>
      </w:r>
      <w:r w:rsidR="00524F78" w:rsidRPr="00287C2D">
        <w:rPr>
          <w:rFonts w:hint="eastAsia"/>
          <w:i/>
          <w:iCs/>
        </w:rPr>
        <w:t>P</w:t>
      </w:r>
      <w:r w:rsidR="00524F78" w:rsidRPr="00287C2D">
        <w:rPr>
          <w:i/>
          <w:iCs/>
        </w:rPr>
        <w:t>ichia pastoris</w:t>
      </w:r>
      <w:r w:rsidR="00524F78">
        <w:rPr>
          <w:rFonts w:hint="eastAsia"/>
          <w:i/>
          <w:iCs/>
        </w:rPr>
        <w:t>）</w:t>
      </w:r>
      <w:r w:rsidR="00FA4E2B">
        <w:t>で発現が成功した例は確認されてい</w:t>
      </w:r>
      <w:r w:rsidR="00FA4E2B" w:rsidRPr="00A86615">
        <w:t>ない</w:t>
      </w:r>
      <w:sdt>
        <w:sdtPr>
          <w:id w:val="-1565405765"/>
          <w:citation/>
        </w:sdtPr>
        <w:sdtContent>
          <w:r w:rsidR="00A86615" w:rsidRPr="00A86615">
            <w:fldChar w:fldCharType="begin"/>
          </w:r>
          <w:r w:rsidR="00775FB5">
            <w:instrText xml:space="preserve">CITATION Vou101 \l 1041 </w:instrText>
          </w:r>
          <w:r w:rsidR="00A86615" w:rsidRPr="00A86615">
            <w:fldChar w:fldCharType="separate"/>
          </w:r>
          <w:r w:rsidR="00775FB5">
            <w:rPr>
              <w:noProof/>
            </w:rPr>
            <w:t xml:space="preserve"> [26]</w:t>
          </w:r>
          <w:r w:rsidR="00A86615" w:rsidRPr="00A86615">
            <w:fldChar w:fldCharType="end"/>
          </w:r>
        </w:sdtContent>
      </w:sdt>
      <w:sdt>
        <w:sdtPr>
          <w:id w:val="-1026014614"/>
          <w:citation/>
        </w:sdtPr>
        <w:sdtContent>
          <w:r w:rsidR="00A86615" w:rsidRPr="00A86615">
            <w:fldChar w:fldCharType="begin"/>
          </w:r>
          <w:r w:rsidR="00775FB5">
            <w:instrText xml:space="preserve">CITATION Str15 \l 1041 </w:instrText>
          </w:r>
          <w:r w:rsidR="00A86615" w:rsidRPr="00A86615">
            <w:fldChar w:fldCharType="separate"/>
          </w:r>
          <w:r w:rsidR="00775FB5">
            <w:rPr>
              <w:noProof/>
            </w:rPr>
            <w:t xml:space="preserve"> [27]</w:t>
          </w:r>
          <w:r w:rsidR="00A86615" w:rsidRPr="00A86615">
            <w:fldChar w:fldCharType="end"/>
          </w:r>
        </w:sdtContent>
      </w:sdt>
      <w:r w:rsidR="00FA4E2B" w:rsidRPr="00A86615">
        <w:t>。</w:t>
      </w:r>
    </w:p>
    <w:p w14:paraId="545A1BD2" w14:textId="2667886C" w:rsidR="00FA4E2B" w:rsidRDefault="00524F78" w:rsidP="00524F78">
      <w:pPr>
        <w:ind w:firstLineChars="100" w:firstLine="211"/>
      </w:pPr>
      <w:r>
        <w:rPr>
          <w:rFonts w:hint="eastAsia"/>
        </w:rPr>
        <w:t>本実験を通して、これまで難しいとされていた</w:t>
      </w:r>
      <w:r w:rsidR="00FA4E2B">
        <w:t>メタノール資化酵母</w:t>
      </w:r>
      <w:r>
        <w:rPr>
          <w:rFonts w:hint="eastAsia"/>
        </w:rPr>
        <w:t>（</w:t>
      </w:r>
      <w:r w:rsidRPr="00287C2D">
        <w:rPr>
          <w:rFonts w:hint="eastAsia"/>
          <w:i/>
          <w:iCs/>
        </w:rPr>
        <w:t>P</w:t>
      </w:r>
      <w:r w:rsidRPr="00287C2D">
        <w:rPr>
          <w:i/>
          <w:iCs/>
        </w:rPr>
        <w:t>ichia pastoris</w:t>
      </w:r>
      <w:r>
        <w:rPr>
          <w:rFonts w:hint="eastAsia"/>
          <w:i/>
          <w:iCs/>
        </w:rPr>
        <w:t>）を用いた</w:t>
      </w:r>
      <w:r>
        <w:rPr>
          <w:rFonts w:hint="eastAsia"/>
        </w:rPr>
        <w:t>G</w:t>
      </w:r>
      <w:r>
        <w:t>H7</w:t>
      </w:r>
      <w:r>
        <w:rPr>
          <w:rFonts w:hint="eastAsia"/>
        </w:rPr>
        <w:t>に属するセルロース分解酵素の</w:t>
      </w:r>
      <w:r>
        <w:rPr>
          <w:rFonts w:hint="eastAsia"/>
          <w:i/>
          <w:iCs/>
        </w:rPr>
        <w:t>発現に成功した。</w:t>
      </w:r>
      <w:r w:rsidR="00FA4E2B">
        <w:t>発現</w:t>
      </w:r>
      <w:r>
        <w:rPr>
          <w:rFonts w:hint="eastAsia"/>
        </w:rPr>
        <w:t>に成功した</w:t>
      </w:r>
      <w:r w:rsidR="00FA4E2B">
        <w:t>要因として、分泌シグナル</w:t>
      </w:r>
      <w:r w:rsidR="003C4FAD">
        <w:rPr>
          <w:rFonts w:hint="eastAsia"/>
        </w:rPr>
        <w:t>の</w:t>
      </w:r>
      <w:r w:rsidR="00FA4E2B">
        <w:t>変更</w:t>
      </w:r>
      <w:r w:rsidR="003C4FAD">
        <w:rPr>
          <w:rFonts w:hint="eastAsia"/>
        </w:rPr>
        <w:t>、</w:t>
      </w:r>
      <w:r w:rsidR="00FA4E2B">
        <w:t>コドンの最適化</w:t>
      </w:r>
      <w:r w:rsidR="00FA4E2B">
        <w:rPr>
          <w:rFonts w:hint="eastAsia"/>
        </w:rPr>
        <w:t>が考えられる。</w:t>
      </w:r>
    </w:p>
    <w:p w14:paraId="24146C20" w14:textId="0CDA8101" w:rsidR="00314005" w:rsidRDefault="00314005" w:rsidP="00F4030F">
      <w:pPr>
        <w:ind w:firstLineChars="100" w:firstLine="211"/>
      </w:pPr>
    </w:p>
    <w:p w14:paraId="3593ADB3" w14:textId="77777777" w:rsidR="0046306F" w:rsidRDefault="0046306F" w:rsidP="00F4030F">
      <w:pPr>
        <w:ind w:firstLineChars="100" w:firstLine="211"/>
      </w:pPr>
    </w:p>
    <w:p w14:paraId="0B66FD16" w14:textId="14F212F7" w:rsidR="00F4030F" w:rsidRDefault="00314005" w:rsidP="00F4030F">
      <w:pPr>
        <w:ind w:firstLineChars="100" w:firstLine="211"/>
      </w:pPr>
      <w:r>
        <w:rPr>
          <w:rFonts w:hint="eastAsia"/>
        </w:rPr>
        <w:t>3</w:t>
      </w:r>
      <w:r>
        <w:t>.3.7.1</w:t>
      </w:r>
      <w:r>
        <w:rPr>
          <w:rFonts w:hint="eastAsia"/>
        </w:rPr>
        <w:t>の実施結果を受け、</w:t>
      </w:r>
      <w:r w:rsidR="004F6BFD">
        <w:rPr>
          <w:rFonts w:hint="eastAsia"/>
        </w:rPr>
        <w:t>発現・活性を確認した②T</w:t>
      </w:r>
      <w:r w:rsidR="004F6BFD">
        <w:t>eCel7A-TrCBM1</w:t>
      </w:r>
      <w:r w:rsidR="004F6BFD">
        <w:rPr>
          <w:rFonts w:hint="eastAsia"/>
        </w:rPr>
        <w:t>を用いて、設計C</w:t>
      </w:r>
      <w:r w:rsidR="004F6BFD">
        <w:t>BD</w:t>
      </w:r>
      <w:r w:rsidR="004F6BFD">
        <w:rPr>
          <w:rFonts w:hint="eastAsia"/>
        </w:rPr>
        <w:t>を組み込んだセルロース</w:t>
      </w:r>
      <w:r>
        <w:rPr>
          <w:rFonts w:hint="eastAsia"/>
        </w:rPr>
        <w:t>分解</w:t>
      </w:r>
      <w:r w:rsidR="004F6BFD">
        <w:rPr>
          <w:rFonts w:hint="eastAsia"/>
        </w:rPr>
        <w:t>酵素の発現・活性確認を実施した</w:t>
      </w:r>
      <w:r w:rsidR="00E039D9">
        <w:rPr>
          <w:rFonts w:hint="eastAsia"/>
        </w:rPr>
        <w:t>（3</w:t>
      </w:r>
      <w:r w:rsidR="00E039D9">
        <w:t>.3.7.</w:t>
      </w:r>
      <w:r w:rsidR="00F4030F">
        <w:t>2</w:t>
      </w:r>
      <w:r w:rsidR="00E039D9">
        <w:rPr>
          <w:rFonts w:hint="eastAsia"/>
        </w:rPr>
        <w:t>）</w:t>
      </w:r>
      <w:r w:rsidR="0028525C">
        <w:rPr>
          <w:rFonts w:hint="eastAsia"/>
        </w:rPr>
        <w:t>。</w:t>
      </w:r>
      <w:r w:rsidR="004F6BFD">
        <w:rPr>
          <w:rFonts w:hint="eastAsia"/>
        </w:rPr>
        <w:t>発現量が少なく、一部基質で活性の有無の判断に至らなかった③</w:t>
      </w:r>
      <w:r w:rsidR="004F6BFD">
        <w:t>PcCel7D</w:t>
      </w:r>
      <w:r w:rsidR="004F6BFD">
        <w:rPr>
          <w:rFonts w:hint="eastAsia"/>
        </w:rPr>
        <w:t>は、ファーメンター</w:t>
      </w:r>
      <w:r w:rsidR="0046306F">
        <w:rPr>
          <w:rFonts w:hint="eastAsia"/>
        </w:rPr>
        <w:t>での</w:t>
      </w:r>
      <w:r w:rsidR="004F6BFD">
        <w:rPr>
          <w:rFonts w:hint="eastAsia"/>
        </w:rPr>
        <w:t>大量発現・活性確認を実施した</w:t>
      </w:r>
      <w:r w:rsidR="0028525C">
        <w:rPr>
          <w:rFonts w:hint="eastAsia"/>
        </w:rPr>
        <w:t>（3</w:t>
      </w:r>
      <w:r w:rsidR="0028525C">
        <w:t>.3.7.3</w:t>
      </w:r>
      <w:r w:rsidR="0028525C">
        <w:rPr>
          <w:rFonts w:hint="eastAsia"/>
        </w:rPr>
        <w:t>）。</w:t>
      </w:r>
    </w:p>
    <w:p w14:paraId="2A9783A2" w14:textId="6007231A" w:rsidR="00FA4E2B" w:rsidRDefault="000B0E80" w:rsidP="00F4030F">
      <w:pPr>
        <w:ind w:firstLineChars="100" w:firstLine="211"/>
      </w:pPr>
      <w:r>
        <w:rPr>
          <w:rFonts w:hint="eastAsia"/>
        </w:rPr>
        <w:t>本実験</w:t>
      </w:r>
      <w:r w:rsidR="00FA4E2B">
        <w:rPr>
          <w:rFonts w:hint="eastAsia"/>
        </w:rPr>
        <w:t>を通して、</w:t>
      </w:r>
      <w:r w:rsidR="00FA4E2B">
        <w:t>GH7に属するCBHが</w:t>
      </w:r>
      <w:r w:rsidR="00FA4E2B" w:rsidRPr="007058E3">
        <w:rPr>
          <w:i/>
          <w:iCs/>
        </w:rPr>
        <w:t>Pichia pastoris</w:t>
      </w:r>
      <w:r w:rsidR="00FA4E2B">
        <w:t>で発現</w:t>
      </w:r>
      <w:r w:rsidR="0046306F">
        <w:rPr>
          <w:rFonts w:hint="eastAsia"/>
        </w:rPr>
        <w:t>可能であると</w:t>
      </w:r>
      <w:r w:rsidR="00FA4E2B">
        <w:t>判明した。</w:t>
      </w:r>
      <w:r w:rsidR="00692CDC">
        <w:rPr>
          <w:rFonts w:hint="eastAsia"/>
        </w:rPr>
        <w:t>そこで、</w:t>
      </w:r>
      <w:r w:rsidR="00FA4E2B">
        <w:t>これまで設計対象としてきたものの、発現難易度が非常に高いことが予想されていたTrCel7A</w:t>
      </w:r>
      <w:r w:rsidR="00F4030F">
        <w:rPr>
          <w:rFonts w:hint="eastAsia"/>
        </w:rPr>
        <w:t>を</w:t>
      </w:r>
      <w:r w:rsidR="0046306F">
        <w:rPr>
          <w:rFonts w:hint="eastAsia"/>
        </w:rPr>
        <w:t>メタノール資化酵母（</w:t>
      </w:r>
      <w:r w:rsidR="00FA4E2B" w:rsidRPr="007058E3">
        <w:rPr>
          <w:i/>
          <w:iCs/>
        </w:rPr>
        <w:t>Pichia pastoris</w:t>
      </w:r>
      <w:r w:rsidR="0046306F">
        <w:rPr>
          <w:rFonts w:hint="eastAsia"/>
          <w:i/>
          <w:iCs/>
        </w:rPr>
        <w:t>）</w:t>
      </w:r>
      <w:r w:rsidR="00FA4E2B">
        <w:t>での発現を試み</w:t>
      </w:r>
      <w:r w:rsidR="00F4030F">
        <w:rPr>
          <w:rFonts w:hint="eastAsia"/>
        </w:rPr>
        <w:t>た</w:t>
      </w:r>
      <w:r w:rsidR="00E039D9">
        <w:rPr>
          <w:rFonts w:hint="eastAsia"/>
        </w:rPr>
        <w:t>（3</w:t>
      </w:r>
      <w:r w:rsidR="00E039D9">
        <w:t>.3.7.4</w:t>
      </w:r>
      <w:r w:rsidR="00E039D9">
        <w:rPr>
          <w:rFonts w:hint="eastAsia"/>
        </w:rPr>
        <w:t>）</w:t>
      </w:r>
      <w:r w:rsidR="00FA4E2B">
        <w:t>。</w:t>
      </w:r>
    </w:p>
    <w:p w14:paraId="2487D23B" w14:textId="542302EF" w:rsidR="00692CDC" w:rsidRDefault="008C127D" w:rsidP="008C127D">
      <w:pPr>
        <w:jc w:val="center"/>
      </w:pPr>
      <w:r>
        <w:rPr>
          <w:noProof/>
        </w:rPr>
        <w:drawing>
          <wp:inline distT="0" distB="0" distL="0" distR="0" wp14:anchorId="29DB5477" wp14:editId="508BD253">
            <wp:extent cx="2293620" cy="3121055"/>
            <wp:effectExtent l="0" t="0" r="0" b="3175"/>
            <wp:docPr id="1024" name="図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98570" cy="3127790"/>
                    </a:xfrm>
                    <a:prstGeom prst="rect">
                      <a:avLst/>
                    </a:prstGeom>
                    <a:noFill/>
                    <a:ln>
                      <a:noFill/>
                    </a:ln>
                  </pic:spPr>
                </pic:pic>
              </a:graphicData>
            </a:graphic>
          </wp:inline>
        </w:drawing>
      </w:r>
    </w:p>
    <w:p w14:paraId="526DBCBD" w14:textId="2869856B" w:rsidR="0028525C" w:rsidRDefault="008C127D" w:rsidP="008C127D">
      <w:pPr>
        <w:pStyle w:val="af1"/>
        <w:ind w:left="845" w:right="845"/>
      </w:pPr>
      <w:r>
        <w:t xml:space="preserve">図 </w:t>
      </w:r>
      <w:fldSimple w:instr=" SEQ 図 \* ARABIC ">
        <w:r w:rsidR="00C43572">
          <w:rPr>
            <w:noProof/>
          </w:rPr>
          <w:t>43</w:t>
        </w:r>
      </w:fldSimple>
      <w:r>
        <w:rPr>
          <w:rFonts w:hint="eastAsia"/>
        </w:rPr>
        <w:t xml:space="preserve">　</w:t>
      </w:r>
      <w:r w:rsidR="002076E6">
        <w:rPr>
          <w:rFonts w:hint="eastAsia"/>
        </w:rPr>
        <w:t>②T</w:t>
      </w:r>
      <w:r w:rsidR="002076E6">
        <w:t>eCel7A-TrCBM1</w:t>
      </w:r>
      <w:r w:rsidR="002076E6">
        <w:rPr>
          <w:rFonts w:hint="eastAsia"/>
        </w:rPr>
        <w:t>、③P</w:t>
      </w:r>
      <w:r w:rsidR="002076E6">
        <w:t xml:space="preserve">cCel7D </w:t>
      </w:r>
      <w:r w:rsidR="0028525C" w:rsidRPr="008C127D">
        <w:rPr>
          <w:rFonts w:hint="eastAsia"/>
        </w:rPr>
        <w:t>S</w:t>
      </w:r>
      <w:r w:rsidR="0028525C" w:rsidRPr="008C127D">
        <w:t>DS-PAGE</w:t>
      </w:r>
      <w:r w:rsidR="002076E6">
        <w:rPr>
          <w:rFonts w:hint="eastAsia"/>
        </w:rPr>
        <w:t>結果</w:t>
      </w:r>
    </w:p>
    <w:p w14:paraId="540526C7" w14:textId="4277419B" w:rsidR="00F43FB3" w:rsidRDefault="00F43FB3" w:rsidP="00F43FB3">
      <w:pPr>
        <w:ind w:leftChars="305" w:left="645"/>
        <w:jc w:val="left"/>
        <w:rPr>
          <w:sz w:val="20"/>
          <w:szCs w:val="18"/>
        </w:rPr>
      </w:pPr>
      <w:r>
        <w:rPr>
          <w:rFonts w:hint="eastAsia"/>
          <w:sz w:val="20"/>
          <w:szCs w:val="18"/>
        </w:rPr>
        <w:t>5</w:t>
      </w:r>
      <w:r>
        <w:rPr>
          <w:sz w:val="20"/>
          <w:szCs w:val="18"/>
        </w:rPr>
        <w:t>00 mL</w:t>
      </w:r>
      <w:r>
        <w:rPr>
          <w:rFonts w:hint="eastAsia"/>
          <w:sz w:val="20"/>
          <w:szCs w:val="18"/>
        </w:rPr>
        <w:t>三角フラスコを用いて</w:t>
      </w:r>
      <w:r w:rsidRPr="00F43FB3">
        <w:rPr>
          <w:sz w:val="20"/>
          <w:szCs w:val="18"/>
        </w:rPr>
        <w:t>培養し、メタノールを含む培地の添加によって目的タンパク質の発現誘導を</w:t>
      </w:r>
    </w:p>
    <w:p w14:paraId="1550B38F" w14:textId="6CFFA9DC" w:rsidR="00F43FB3" w:rsidRPr="00F43FB3" w:rsidRDefault="00F43FB3" w:rsidP="00F43FB3">
      <w:pPr>
        <w:ind w:leftChars="305" w:left="645"/>
        <w:jc w:val="left"/>
        <w:rPr>
          <w:sz w:val="20"/>
          <w:szCs w:val="18"/>
        </w:rPr>
      </w:pPr>
      <w:r w:rsidRPr="00F43FB3">
        <w:rPr>
          <w:sz w:val="20"/>
          <w:szCs w:val="18"/>
        </w:rPr>
        <w:t>実施した。</w:t>
      </w:r>
      <w:r>
        <w:rPr>
          <w:rFonts w:hint="eastAsia"/>
          <w:sz w:val="20"/>
          <w:szCs w:val="18"/>
        </w:rPr>
        <w:t>獲得したタンパク質をS</w:t>
      </w:r>
      <w:r>
        <w:rPr>
          <w:sz w:val="20"/>
          <w:szCs w:val="18"/>
        </w:rPr>
        <w:t>DS-PAGE</w:t>
      </w:r>
      <w:r>
        <w:rPr>
          <w:rFonts w:hint="eastAsia"/>
          <w:sz w:val="20"/>
          <w:szCs w:val="18"/>
        </w:rPr>
        <w:t>で分析した。</w:t>
      </w:r>
    </w:p>
    <w:p w14:paraId="1620AE36" w14:textId="37FA385A" w:rsidR="00F9315B" w:rsidRPr="00FD4672" w:rsidRDefault="00F9315B" w:rsidP="00F9315B">
      <w:pPr>
        <w:ind w:leftChars="805" w:left="1701"/>
        <w:jc w:val="left"/>
        <w:rPr>
          <w:sz w:val="20"/>
          <w:szCs w:val="18"/>
        </w:rPr>
      </w:pPr>
      <w:r w:rsidRPr="00FD4672">
        <w:rPr>
          <w:rFonts w:hint="eastAsia"/>
          <w:sz w:val="20"/>
          <w:szCs w:val="18"/>
        </w:rPr>
        <w:t>・レーン</w:t>
      </w:r>
      <w:r w:rsidR="00FD4672">
        <w:rPr>
          <w:sz w:val="20"/>
          <w:szCs w:val="18"/>
        </w:rPr>
        <w:tab/>
      </w:r>
      <w:r w:rsidRPr="00FD4672">
        <w:rPr>
          <w:rFonts w:hint="eastAsia"/>
          <w:sz w:val="20"/>
          <w:szCs w:val="18"/>
        </w:rPr>
        <w:t>②③：粗酵素液2</w:t>
      </w:r>
      <w:r w:rsidRPr="00FD4672">
        <w:rPr>
          <w:sz w:val="20"/>
          <w:szCs w:val="18"/>
        </w:rPr>
        <w:t xml:space="preserve">0 </w:t>
      </w:r>
      <w:r w:rsidRPr="00FD4672">
        <w:rPr>
          <w:rFonts w:hint="eastAsia"/>
          <w:sz w:val="20"/>
          <w:szCs w:val="18"/>
        </w:rPr>
        <w:t>µ</w:t>
      </w:r>
      <w:r w:rsidRPr="00FD4672">
        <w:rPr>
          <w:sz w:val="20"/>
          <w:szCs w:val="18"/>
        </w:rPr>
        <w:t>L</w:t>
      </w:r>
    </w:p>
    <w:p w14:paraId="20848032" w14:textId="520EA019" w:rsidR="00F9315B" w:rsidRPr="00FD4672" w:rsidRDefault="00F9315B" w:rsidP="00FD4672">
      <w:pPr>
        <w:ind w:left="1702" w:firstLine="851"/>
        <w:jc w:val="left"/>
        <w:rPr>
          <w:sz w:val="20"/>
          <w:szCs w:val="18"/>
        </w:rPr>
      </w:pPr>
      <w:r w:rsidRPr="00FD4672">
        <w:rPr>
          <w:rFonts w:hint="eastAsia"/>
          <w:sz w:val="20"/>
          <w:szCs w:val="18"/>
        </w:rPr>
        <w:t>M：</w:t>
      </w:r>
      <w:proofErr w:type="spellStart"/>
      <w:r w:rsidRPr="00FD4672">
        <w:rPr>
          <w:sz w:val="20"/>
          <w:szCs w:val="18"/>
        </w:rPr>
        <w:t>Prestained</w:t>
      </w:r>
      <w:proofErr w:type="spellEnd"/>
      <w:r w:rsidRPr="00FD4672">
        <w:rPr>
          <w:sz w:val="20"/>
          <w:szCs w:val="18"/>
        </w:rPr>
        <w:t xml:space="preserve"> Protein Standards</w:t>
      </w:r>
      <w:r w:rsidRPr="00FD4672">
        <w:rPr>
          <w:rFonts w:hint="eastAsia"/>
          <w:sz w:val="20"/>
          <w:szCs w:val="18"/>
        </w:rPr>
        <w:t xml:space="preserve">　</w:t>
      </w:r>
      <w:r w:rsidRPr="00FD4672">
        <w:rPr>
          <w:sz w:val="20"/>
          <w:szCs w:val="18"/>
        </w:rPr>
        <w:t>Dual color（BIO-RAD）</w:t>
      </w:r>
      <w:r w:rsidRPr="00FD4672">
        <w:rPr>
          <w:rFonts w:hint="eastAsia"/>
          <w:sz w:val="20"/>
          <w:szCs w:val="18"/>
        </w:rPr>
        <w:t>2</w:t>
      </w:r>
      <w:r w:rsidRPr="00FD4672">
        <w:rPr>
          <w:sz w:val="20"/>
          <w:szCs w:val="18"/>
        </w:rPr>
        <w:t xml:space="preserve"> </w:t>
      </w:r>
      <w:r w:rsidRPr="00FD4672">
        <w:rPr>
          <w:rFonts w:hint="eastAsia"/>
          <w:sz w:val="20"/>
          <w:szCs w:val="18"/>
        </w:rPr>
        <w:t>µ</w:t>
      </w:r>
      <w:r w:rsidRPr="00FD4672">
        <w:rPr>
          <w:sz w:val="20"/>
          <w:szCs w:val="18"/>
        </w:rPr>
        <w:t>L</w:t>
      </w:r>
    </w:p>
    <w:p w14:paraId="2D1A81E1" w14:textId="57E751D3" w:rsidR="00F9315B" w:rsidRPr="00FD4672" w:rsidRDefault="00F9315B" w:rsidP="00F9315B">
      <w:pPr>
        <w:ind w:leftChars="805" w:left="1701"/>
        <w:jc w:val="left"/>
        <w:rPr>
          <w:sz w:val="20"/>
          <w:szCs w:val="18"/>
        </w:rPr>
      </w:pPr>
      <w:r w:rsidRPr="00FD4672">
        <w:rPr>
          <w:rFonts w:hint="eastAsia"/>
          <w:sz w:val="20"/>
          <w:szCs w:val="18"/>
        </w:rPr>
        <w:t>・泳動条件：1</w:t>
      </w:r>
      <w:r w:rsidRPr="00FD4672">
        <w:rPr>
          <w:sz w:val="20"/>
          <w:szCs w:val="18"/>
        </w:rPr>
        <w:t>2%</w:t>
      </w:r>
      <w:r w:rsidRPr="00FD4672">
        <w:rPr>
          <w:rFonts w:hint="eastAsia"/>
          <w:sz w:val="20"/>
          <w:szCs w:val="18"/>
        </w:rPr>
        <w:t>ゲル、2</w:t>
      </w:r>
      <w:r w:rsidRPr="00FD4672">
        <w:rPr>
          <w:sz w:val="20"/>
          <w:szCs w:val="18"/>
        </w:rPr>
        <w:t>50V</w:t>
      </w:r>
      <w:r w:rsidRPr="00FD4672">
        <w:rPr>
          <w:rFonts w:hint="eastAsia"/>
          <w:sz w:val="20"/>
          <w:szCs w:val="18"/>
        </w:rPr>
        <w:t>・6</w:t>
      </w:r>
      <w:r w:rsidRPr="00FD4672">
        <w:rPr>
          <w:sz w:val="20"/>
          <w:szCs w:val="18"/>
        </w:rPr>
        <w:t>0</w:t>
      </w:r>
      <w:r w:rsidRPr="00FD4672">
        <w:rPr>
          <w:rFonts w:hint="eastAsia"/>
          <w:sz w:val="20"/>
          <w:szCs w:val="18"/>
        </w:rPr>
        <w:t>分間泳動</w:t>
      </w:r>
    </w:p>
    <w:p w14:paraId="30666AF6" w14:textId="35ACAE34" w:rsidR="0028525C" w:rsidRDefault="0028525C" w:rsidP="00FA4E2B"/>
    <w:p w14:paraId="3CA3D03D" w14:textId="5E97457E" w:rsidR="00B627EC" w:rsidRDefault="00FD4672" w:rsidP="00FA4E2B">
      <w:r>
        <w:rPr>
          <w:noProof/>
        </w:rPr>
        <w:lastRenderedPageBreak/>
        <w:drawing>
          <wp:inline distT="0" distB="0" distL="0" distR="0" wp14:anchorId="2F98F869" wp14:editId="2185EFF7">
            <wp:extent cx="5903595" cy="2676093"/>
            <wp:effectExtent l="0" t="0" r="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8307" cy="2687295"/>
                    </a:xfrm>
                    <a:prstGeom prst="rect">
                      <a:avLst/>
                    </a:prstGeom>
                    <a:noFill/>
                    <a:ln>
                      <a:noFill/>
                    </a:ln>
                  </pic:spPr>
                </pic:pic>
              </a:graphicData>
            </a:graphic>
          </wp:inline>
        </w:drawing>
      </w:r>
    </w:p>
    <w:p w14:paraId="19B57E19" w14:textId="3D4237FB" w:rsidR="00FD4672" w:rsidRDefault="00DE5719" w:rsidP="00FD4672">
      <w:pPr>
        <w:pStyle w:val="af1"/>
        <w:ind w:left="845" w:right="845"/>
      </w:pPr>
      <w:r>
        <w:t xml:space="preserve">図 </w:t>
      </w:r>
      <w:fldSimple w:instr=" SEQ 図 \* ARABIC ">
        <w:r w:rsidR="00C43572">
          <w:rPr>
            <w:noProof/>
          </w:rPr>
          <w:t>44</w:t>
        </w:r>
      </w:fldSimple>
      <w:r w:rsidR="00F9315B">
        <w:t xml:space="preserve"> </w:t>
      </w:r>
      <w:r w:rsidR="00FD4672">
        <w:rPr>
          <w:rFonts w:hint="eastAsia"/>
        </w:rPr>
        <w:t>②T</w:t>
      </w:r>
      <w:r w:rsidR="00FD4672">
        <w:t xml:space="preserve">eCel7A-TrCBM1 </w:t>
      </w:r>
      <w:r w:rsidR="00F9315B">
        <w:rPr>
          <w:rFonts w:hint="eastAsia"/>
        </w:rPr>
        <w:t>酵素反応条件</w:t>
      </w:r>
      <w:r w:rsidR="00FD4672">
        <w:rPr>
          <w:rFonts w:hint="eastAsia"/>
        </w:rPr>
        <w:t>（左）</w:t>
      </w:r>
      <w:r w:rsidR="00F9315B">
        <w:rPr>
          <w:rFonts w:hint="eastAsia"/>
        </w:rPr>
        <w:t>およびH</w:t>
      </w:r>
      <w:r w:rsidR="00F9315B">
        <w:t>PLC</w:t>
      </w:r>
      <w:r w:rsidR="00F9315B">
        <w:rPr>
          <w:rFonts w:hint="eastAsia"/>
        </w:rPr>
        <w:t>結果</w:t>
      </w:r>
      <w:r w:rsidR="00FD4672">
        <w:rPr>
          <w:rFonts w:hint="eastAsia"/>
        </w:rPr>
        <w:t>（右）</w:t>
      </w:r>
    </w:p>
    <w:p w14:paraId="306A753F" w14:textId="13303338" w:rsidR="00196554" w:rsidRPr="00C92AFF" w:rsidRDefault="00196554" w:rsidP="00196554">
      <w:pPr>
        <w:rPr>
          <w:sz w:val="20"/>
          <w:szCs w:val="18"/>
        </w:rPr>
      </w:pPr>
      <w:r>
        <w:tab/>
      </w:r>
      <w:r w:rsidR="00C92AFF">
        <w:tab/>
      </w:r>
      <w:r w:rsidRPr="00C92AFF">
        <w:rPr>
          <w:rFonts w:hint="eastAsia"/>
          <w:sz w:val="20"/>
          <w:szCs w:val="18"/>
        </w:rPr>
        <w:t>粗酵素液と基質を混合した酵素反応液をH</w:t>
      </w:r>
      <w:r w:rsidRPr="00C92AFF">
        <w:rPr>
          <w:sz w:val="20"/>
          <w:szCs w:val="18"/>
        </w:rPr>
        <w:t>PLC</w:t>
      </w:r>
      <w:r w:rsidRPr="00C92AFF">
        <w:rPr>
          <w:rFonts w:hint="eastAsia"/>
          <w:sz w:val="20"/>
          <w:szCs w:val="18"/>
        </w:rPr>
        <w:t>で分析した。</w:t>
      </w:r>
    </w:p>
    <w:p w14:paraId="25ED71CC" w14:textId="3B29A03E" w:rsidR="00196554" w:rsidRPr="00C92AFF" w:rsidRDefault="00196554" w:rsidP="00196554">
      <w:pPr>
        <w:rPr>
          <w:sz w:val="20"/>
          <w:szCs w:val="18"/>
        </w:rPr>
      </w:pPr>
      <w:r w:rsidRPr="00C92AFF">
        <w:rPr>
          <w:sz w:val="20"/>
          <w:szCs w:val="18"/>
        </w:rPr>
        <w:tab/>
      </w:r>
      <w:r w:rsidR="00C92AFF">
        <w:rPr>
          <w:sz w:val="20"/>
          <w:szCs w:val="18"/>
        </w:rPr>
        <w:tab/>
      </w:r>
      <w:r w:rsidRPr="00C92AFF">
        <w:rPr>
          <w:rFonts w:hint="eastAsia"/>
          <w:sz w:val="20"/>
          <w:szCs w:val="18"/>
        </w:rPr>
        <w:t>酵素反応液（基質：水）のピークと比較によって生成物を判断した。</w:t>
      </w:r>
    </w:p>
    <w:p w14:paraId="04CA280F" w14:textId="46F54D81" w:rsidR="00196554" w:rsidRPr="00C92AFF" w:rsidRDefault="00196554" w:rsidP="00196554">
      <w:pPr>
        <w:rPr>
          <w:sz w:val="20"/>
          <w:szCs w:val="18"/>
        </w:rPr>
      </w:pPr>
      <w:r w:rsidRPr="00C92AFF">
        <w:rPr>
          <w:sz w:val="20"/>
          <w:szCs w:val="18"/>
        </w:rPr>
        <w:tab/>
      </w:r>
      <w:r w:rsidR="00C92AFF">
        <w:rPr>
          <w:sz w:val="20"/>
          <w:szCs w:val="18"/>
        </w:rPr>
        <w:tab/>
      </w:r>
      <w:r w:rsidRPr="00C92AFF">
        <w:rPr>
          <w:sz w:val="20"/>
          <w:szCs w:val="18"/>
        </w:rPr>
        <w:t>STD</w:t>
      </w:r>
      <w:r w:rsidRPr="00C92AFF">
        <w:rPr>
          <w:rFonts w:hint="eastAsia"/>
          <w:sz w:val="20"/>
          <w:szCs w:val="18"/>
        </w:rPr>
        <w:t>（標品）のピークと比較によって、目的生成物を判断した。</w:t>
      </w:r>
    </w:p>
    <w:p w14:paraId="6D27B5BD" w14:textId="081E5D66" w:rsidR="00F9315B" w:rsidRPr="00FD4672" w:rsidRDefault="00F9315B" w:rsidP="00F9315B">
      <w:pPr>
        <w:ind w:leftChars="805" w:left="1701"/>
        <w:rPr>
          <w:sz w:val="20"/>
          <w:szCs w:val="18"/>
        </w:rPr>
      </w:pPr>
      <w:r w:rsidRPr="00FD4672">
        <w:rPr>
          <w:rFonts w:hint="eastAsia"/>
          <w:sz w:val="20"/>
          <w:szCs w:val="18"/>
        </w:rPr>
        <w:t>・グラフ　縦軸：</w:t>
      </w:r>
      <w:r w:rsidRPr="00FD4672">
        <w:rPr>
          <w:sz w:val="20"/>
          <w:szCs w:val="18"/>
        </w:rPr>
        <w:t>intensity[µV]</w:t>
      </w:r>
      <w:r w:rsidRPr="00FD4672">
        <w:rPr>
          <w:rFonts w:hint="eastAsia"/>
          <w:sz w:val="20"/>
          <w:szCs w:val="18"/>
        </w:rPr>
        <w:t>、横軸：</w:t>
      </w:r>
      <w:r w:rsidRPr="00FD4672">
        <w:rPr>
          <w:sz w:val="20"/>
          <w:szCs w:val="18"/>
        </w:rPr>
        <w:t>time [min]</w:t>
      </w:r>
    </w:p>
    <w:p w14:paraId="43263C27" w14:textId="75D3D011" w:rsidR="00F9315B" w:rsidRDefault="00F9315B" w:rsidP="00F9315B">
      <w:pPr>
        <w:ind w:leftChars="805" w:left="1701"/>
        <w:rPr>
          <w:sz w:val="20"/>
          <w:szCs w:val="18"/>
        </w:rPr>
      </w:pPr>
      <w:r w:rsidRPr="00FD4672">
        <w:rPr>
          <w:rFonts w:hint="eastAsia"/>
          <w:sz w:val="20"/>
          <w:szCs w:val="18"/>
        </w:rPr>
        <w:t>・H</w:t>
      </w:r>
      <w:r w:rsidRPr="00FD4672">
        <w:rPr>
          <w:sz w:val="20"/>
          <w:szCs w:val="18"/>
        </w:rPr>
        <w:t>PLC</w:t>
      </w:r>
      <w:r w:rsidRPr="00FD4672">
        <w:rPr>
          <w:rFonts w:hint="eastAsia"/>
          <w:sz w:val="20"/>
          <w:szCs w:val="18"/>
        </w:rPr>
        <w:t>条件　使用カラム：V</w:t>
      </w:r>
      <w:r w:rsidRPr="00FD4672">
        <w:rPr>
          <w:sz w:val="20"/>
          <w:szCs w:val="18"/>
        </w:rPr>
        <w:t>G50</w:t>
      </w:r>
      <w:r w:rsidRPr="00FD4672">
        <w:rPr>
          <w:rFonts w:hint="eastAsia"/>
          <w:sz w:val="20"/>
          <w:szCs w:val="18"/>
        </w:rPr>
        <w:t>、溶媒：アセトニトリル・水</w:t>
      </w:r>
    </w:p>
    <w:p w14:paraId="33DE9D61" w14:textId="1401103D" w:rsidR="00FD4672" w:rsidRPr="00FD4672" w:rsidRDefault="00FD4672" w:rsidP="00FD4672">
      <w:pPr>
        <w:ind w:leftChars="805" w:left="1701"/>
        <w:rPr>
          <w:sz w:val="20"/>
          <w:szCs w:val="18"/>
        </w:rPr>
      </w:pPr>
      <w:r>
        <w:rPr>
          <w:rFonts w:hint="eastAsia"/>
          <w:sz w:val="20"/>
          <w:szCs w:val="18"/>
        </w:rPr>
        <w:t>・赤矢印：生成物ピーク</w:t>
      </w:r>
    </w:p>
    <w:p w14:paraId="1295E1B0" w14:textId="56697A19" w:rsidR="00FD4672" w:rsidRPr="00FD4672" w:rsidRDefault="00FD4672" w:rsidP="00FD4672">
      <w:pPr>
        <w:ind w:leftChars="805" w:left="1701"/>
        <w:rPr>
          <w:sz w:val="20"/>
          <w:szCs w:val="18"/>
        </w:rPr>
      </w:pPr>
      <w:r w:rsidRPr="00FD4672">
        <w:rPr>
          <w:rFonts w:hint="eastAsia"/>
          <w:sz w:val="20"/>
          <w:szCs w:val="18"/>
        </w:rPr>
        <w:t>・S</w:t>
      </w:r>
      <w:r w:rsidRPr="00FD4672">
        <w:rPr>
          <w:sz w:val="20"/>
          <w:szCs w:val="18"/>
        </w:rPr>
        <w:t>TD</w:t>
      </w:r>
      <w:r w:rsidRPr="00FD4672">
        <w:rPr>
          <w:rFonts w:hint="eastAsia"/>
          <w:sz w:val="20"/>
          <w:szCs w:val="18"/>
        </w:rPr>
        <w:t>（標品）組成（1</w:t>
      </w:r>
      <w:r w:rsidRPr="00FD4672">
        <w:rPr>
          <w:sz w:val="20"/>
          <w:szCs w:val="18"/>
        </w:rPr>
        <w:t>-6</w:t>
      </w:r>
      <w:r w:rsidRPr="00FD4672">
        <w:rPr>
          <w:rFonts w:hint="eastAsia"/>
          <w:sz w:val="20"/>
          <w:szCs w:val="18"/>
        </w:rPr>
        <w:t>を各終濃度1</w:t>
      </w:r>
      <w:r w:rsidRPr="00FD4672">
        <w:rPr>
          <w:sz w:val="20"/>
          <w:szCs w:val="18"/>
        </w:rPr>
        <w:t xml:space="preserve">00 </w:t>
      </w:r>
      <w:r w:rsidRPr="00FD4672">
        <w:rPr>
          <w:rFonts w:hint="eastAsia"/>
          <w:sz w:val="20"/>
          <w:szCs w:val="18"/>
        </w:rPr>
        <w:t>µ</w:t>
      </w:r>
      <w:r w:rsidRPr="00FD4672">
        <w:rPr>
          <w:sz w:val="20"/>
          <w:szCs w:val="18"/>
        </w:rPr>
        <w:t>M</w:t>
      </w:r>
      <w:r w:rsidRPr="00FD4672">
        <w:rPr>
          <w:rFonts w:hint="eastAsia"/>
          <w:sz w:val="20"/>
          <w:szCs w:val="18"/>
        </w:rPr>
        <w:t xml:space="preserve">となるように混合して使用した。）　　</w:t>
      </w:r>
    </w:p>
    <w:p w14:paraId="06D0298D" w14:textId="77777777" w:rsidR="00FD4672" w:rsidRPr="00FD4672" w:rsidRDefault="00FD4672" w:rsidP="00FD4672">
      <w:pPr>
        <w:ind w:leftChars="800" w:left="1691"/>
        <w:rPr>
          <w:sz w:val="20"/>
          <w:szCs w:val="18"/>
        </w:rPr>
      </w:pPr>
      <w:r w:rsidRPr="00FD4672">
        <w:rPr>
          <w:sz w:val="20"/>
          <w:szCs w:val="18"/>
        </w:rPr>
        <w:t>1：D-(+)-Glucose</w:t>
      </w:r>
      <w:r w:rsidRPr="00FD4672">
        <w:rPr>
          <w:rFonts w:hint="eastAsia"/>
          <w:sz w:val="20"/>
          <w:szCs w:val="18"/>
        </w:rPr>
        <w:t>、</w:t>
      </w:r>
      <w:r w:rsidRPr="00FD4672">
        <w:rPr>
          <w:sz w:val="20"/>
          <w:szCs w:val="18"/>
        </w:rPr>
        <w:t>2：D-(+)-Cellobiose</w:t>
      </w:r>
      <w:r w:rsidRPr="00FD4672">
        <w:rPr>
          <w:rFonts w:hint="eastAsia"/>
          <w:sz w:val="20"/>
          <w:szCs w:val="18"/>
        </w:rPr>
        <w:t>、</w:t>
      </w:r>
      <w:r w:rsidRPr="00FD4672">
        <w:rPr>
          <w:sz w:val="20"/>
          <w:szCs w:val="18"/>
        </w:rPr>
        <w:t>3：D-(+)-</w:t>
      </w:r>
      <w:proofErr w:type="spellStart"/>
      <w:r w:rsidRPr="00FD4672">
        <w:rPr>
          <w:sz w:val="20"/>
          <w:szCs w:val="18"/>
        </w:rPr>
        <w:t>Cellotriose</w:t>
      </w:r>
      <w:proofErr w:type="spellEnd"/>
    </w:p>
    <w:p w14:paraId="51EE521F" w14:textId="24A7BE9F" w:rsidR="00F9315B" w:rsidRPr="00FD4672" w:rsidRDefault="00FD4672" w:rsidP="00FD4672">
      <w:pPr>
        <w:ind w:leftChars="800" w:left="1691"/>
        <w:rPr>
          <w:sz w:val="20"/>
          <w:szCs w:val="18"/>
        </w:rPr>
      </w:pPr>
      <w:r w:rsidRPr="00FD4672">
        <w:rPr>
          <w:sz w:val="20"/>
          <w:szCs w:val="18"/>
        </w:rPr>
        <w:t>4：D-(+)-</w:t>
      </w:r>
      <w:proofErr w:type="spellStart"/>
      <w:r w:rsidRPr="00FD4672">
        <w:rPr>
          <w:sz w:val="20"/>
          <w:szCs w:val="18"/>
        </w:rPr>
        <w:t>Cellotetraose</w:t>
      </w:r>
      <w:proofErr w:type="spellEnd"/>
      <w:r w:rsidRPr="00FD4672">
        <w:rPr>
          <w:rFonts w:hint="eastAsia"/>
          <w:sz w:val="20"/>
          <w:szCs w:val="18"/>
        </w:rPr>
        <w:t>、</w:t>
      </w:r>
      <w:r w:rsidRPr="00FD4672">
        <w:rPr>
          <w:sz w:val="20"/>
          <w:szCs w:val="18"/>
        </w:rPr>
        <w:t>5：D-(+)-</w:t>
      </w:r>
      <w:proofErr w:type="spellStart"/>
      <w:r w:rsidRPr="00FD4672">
        <w:rPr>
          <w:sz w:val="20"/>
          <w:szCs w:val="18"/>
        </w:rPr>
        <w:t>Cellopentaose</w:t>
      </w:r>
      <w:proofErr w:type="spellEnd"/>
      <w:r w:rsidRPr="00FD4672">
        <w:rPr>
          <w:rFonts w:hint="eastAsia"/>
          <w:sz w:val="20"/>
          <w:szCs w:val="18"/>
        </w:rPr>
        <w:t>、</w:t>
      </w:r>
      <w:r w:rsidRPr="00FD4672">
        <w:rPr>
          <w:sz w:val="20"/>
          <w:szCs w:val="18"/>
        </w:rPr>
        <w:t>6：D-(+)-</w:t>
      </w:r>
      <w:proofErr w:type="spellStart"/>
      <w:r w:rsidRPr="00FD4672">
        <w:rPr>
          <w:sz w:val="20"/>
          <w:szCs w:val="18"/>
        </w:rPr>
        <w:t>Cellohexaose</w:t>
      </w:r>
      <w:proofErr w:type="spellEnd"/>
    </w:p>
    <w:p w14:paraId="5248A97C" w14:textId="77777777" w:rsidR="00FD4672" w:rsidRPr="00F9315B" w:rsidRDefault="00FD4672" w:rsidP="00FD4672">
      <w:pPr>
        <w:ind w:leftChars="800" w:left="1691"/>
      </w:pPr>
    </w:p>
    <w:p w14:paraId="74FA7001" w14:textId="7B79393C" w:rsidR="00B627EC" w:rsidRDefault="002076E6" w:rsidP="00FA4E2B">
      <w:r>
        <w:rPr>
          <w:noProof/>
        </w:rPr>
        <w:drawing>
          <wp:inline distT="0" distB="0" distL="0" distR="0" wp14:anchorId="71A54AEF" wp14:editId="6BD8FE2D">
            <wp:extent cx="5855335" cy="2921068"/>
            <wp:effectExtent l="0" t="0" r="0" b="0"/>
            <wp:docPr id="2049" name="図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72869" cy="2929815"/>
                    </a:xfrm>
                    <a:prstGeom prst="rect">
                      <a:avLst/>
                    </a:prstGeom>
                    <a:noFill/>
                    <a:ln>
                      <a:noFill/>
                    </a:ln>
                  </pic:spPr>
                </pic:pic>
              </a:graphicData>
            </a:graphic>
          </wp:inline>
        </w:drawing>
      </w:r>
    </w:p>
    <w:p w14:paraId="4D1C7AC0" w14:textId="5271E10F" w:rsidR="00DE5719" w:rsidRDefault="00DE5719" w:rsidP="00DE5719">
      <w:pPr>
        <w:pStyle w:val="af1"/>
        <w:ind w:left="845" w:right="845"/>
      </w:pPr>
      <w:r>
        <w:t xml:space="preserve">図 </w:t>
      </w:r>
      <w:fldSimple w:instr=" SEQ 図 \* ARABIC ">
        <w:r w:rsidR="00C43572">
          <w:rPr>
            <w:noProof/>
          </w:rPr>
          <w:t>45</w:t>
        </w:r>
      </w:fldSimple>
      <w:r w:rsidR="00FD4672">
        <w:rPr>
          <w:rFonts w:hint="eastAsia"/>
        </w:rPr>
        <w:t xml:space="preserve">　③P</w:t>
      </w:r>
      <w:r w:rsidR="00FD4672">
        <w:t xml:space="preserve">cCel7D </w:t>
      </w:r>
      <w:r w:rsidR="00FD4672">
        <w:rPr>
          <w:rFonts w:hint="eastAsia"/>
        </w:rPr>
        <w:t>酵素反応条件（左）およびH</w:t>
      </w:r>
      <w:r w:rsidR="00FD4672">
        <w:t>PLC</w:t>
      </w:r>
      <w:r w:rsidR="00FD4672">
        <w:rPr>
          <w:rFonts w:hint="eastAsia"/>
        </w:rPr>
        <w:t>結果（右）</w:t>
      </w:r>
    </w:p>
    <w:p w14:paraId="72E9E46C" w14:textId="11ECF055" w:rsidR="00196554" w:rsidRPr="00C92AFF" w:rsidRDefault="00196554" w:rsidP="00196554">
      <w:pPr>
        <w:ind w:leftChars="400" w:left="845" w:firstLine="845"/>
        <w:rPr>
          <w:sz w:val="20"/>
        </w:rPr>
      </w:pPr>
      <w:r w:rsidRPr="00C92AFF">
        <w:rPr>
          <w:rFonts w:hint="eastAsia"/>
          <w:sz w:val="20"/>
        </w:rPr>
        <w:t>粗酵素液と基質を混合した酵素反応液をH</w:t>
      </w:r>
      <w:r w:rsidRPr="00C92AFF">
        <w:rPr>
          <w:sz w:val="20"/>
        </w:rPr>
        <w:t>PLC</w:t>
      </w:r>
      <w:r w:rsidRPr="00C92AFF">
        <w:rPr>
          <w:rFonts w:hint="eastAsia"/>
          <w:sz w:val="20"/>
        </w:rPr>
        <w:t>で分析した。</w:t>
      </w:r>
    </w:p>
    <w:p w14:paraId="2A805852" w14:textId="4A993743" w:rsidR="00196554" w:rsidRPr="00C92AFF" w:rsidRDefault="00196554" w:rsidP="00196554">
      <w:pPr>
        <w:ind w:leftChars="400" w:left="845" w:firstLine="845"/>
        <w:rPr>
          <w:sz w:val="20"/>
        </w:rPr>
      </w:pPr>
      <w:r w:rsidRPr="00C92AFF">
        <w:rPr>
          <w:rFonts w:hint="eastAsia"/>
          <w:sz w:val="20"/>
        </w:rPr>
        <w:t>酵素反応液（基質：水）のピークと比較によって生成物を判断した。</w:t>
      </w:r>
    </w:p>
    <w:p w14:paraId="2A7375F1" w14:textId="5BDF0854" w:rsidR="00196554" w:rsidRPr="00C92AFF" w:rsidRDefault="00196554" w:rsidP="00196554">
      <w:pPr>
        <w:ind w:leftChars="400" w:left="845"/>
        <w:rPr>
          <w:sz w:val="20"/>
        </w:rPr>
      </w:pPr>
      <w:r w:rsidRPr="00C92AFF">
        <w:rPr>
          <w:sz w:val="20"/>
        </w:rPr>
        <w:tab/>
      </w:r>
      <w:r w:rsidRPr="00C92AFF">
        <w:rPr>
          <w:sz w:val="20"/>
        </w:rPr>
        <w:tab/>
        <w:t>STD</w:t>
      </w:r>
      <w:r w:rsidRPr="00C92AFF">
        <w:rPr>
          <w:rFonts w:hint="eastAsia"/>
          <w:sz w:val="20"/>
        </w:rPr>
        <w:t>（標品）のピークと比較によって、目的生成物を判断した。</w:t>
      </w:r>
    </w:p>
    <w:p w14:paraId="335C81E4" w14:textId="7E62AC28" w:rsidR="00FD4672" w:rsidRPr="00C92AFF" w:rsidRDefault="00FD4672" w:rsidP="00FD4672">
      <w:pPr>
        <w:ind w:leftChars="805" w:left="1701"/>
        <w:rPr>
          <w:sz w:val="20"/>
        </w:rPr>
      </w:pPr>
      <w:r w:rsidRPr="00C92AFF">
        <w:rPr>
          <w:rFonts w:hint="eastAsia"/>
          <w:sz w:val="20"/>
        </w:rPr>
        <w:t>・グラフ　縦軸：</w:t>
      </w:r>
      <w:r w:rsidRPr="00C92AFF">
        <w:rPr>
          <w:sz w:val="20"/>
        </w:rPr>
        <w:t>intensity[µV]</w:t>
      </w:r>
      <w:r w:rsidRPr="00C92AFF">
        <w:rPr>
          <w:rFonts w:hint="eastAsia"/>
          <w:sz w:val="20"/>
        </w:rPr>
        <w:t>、横軸：</w:t>
      </w:r>
      <w:r w:rsidRPr="00C92AFF">
        <w:rPr>
          <w:sz w:val="20"/>
        </w:rPr>
        <w:t>time [min]</w:t>
      </w:r>
    </w:p>
    <w:p w14:paraId="7EEFCDA8" w14:textId="77777777" w:rsidR="00FD4672" w:rsidRPr="00C92AFF" w:rsidRDefault="00FD4672" w:rsidP="00FD4672">
      <w:pPr>
        <w:ind w:leftChars="805" w:left="1701"/>
        <w:rPr>
          <w:sz w:val="20"/>
        </w:rPr>
      </w:pPr>
      <w:r w:rsidRPr="00C92AFF">
        <w:rPr>
          <w:rFonts w:hint="eastAsia"/>
          <w:sz w:val="20"/>
        </w:rPr>
        <w:t>・H</w:t>
      </w:r>
      <w:r w:rsidRPr="00C92AFF">
        <w:rPr>
          <w:sz w:val="20"/>
        </w:rPr>
        <w:t>PLC</w:t>
      </w:r>
      <w:r w:rsidRPr="00C92AFF">
        <w:rPr>
          <w:rFonts w:hint="eastAsia"/>
          <w:sz w:val="20"/>
        </w:rPr>
        <w:t>条件　使用カラム：V</w:t>
      </w:r>
      <w:r w:rsidRPr="00C92AFF">
        <w:rPr>
          <w:sz w:val="20"/>
        </w:rPr>
        <w:t>G50</w:t>
      </w:r>
      <w:r w:rsidRPr="00C92AFF">
        <w:rPr>
          <w:rFonts w:hint="eastAsia"/>
          <w:sz w:val="20"/>
        </w:rPr>
        <w:t>、溶媒：アセトニトリル・水</w:t>
      </w:r>
    </w:p>
    <w:p w14:paraId="50B1B152" w14:textId="77777777" w:rsidR="00FD4672" w:rsidRPr="00C92AFF" w:rsidRDefault="00FD4672" w:rsidP="00FD4672">
      <w:pPr>
        <w:ind w:leftChars="805" w:left="1701"/>
        <w:rPr>
          <w:sz w:val="20"/>
        </w:rPr>
      </w:pPr>
      <w:r w:rsidRPr="00C92AFF">
        <w:rPr>
          <w:rFonts w:hint="eastAsia"/>
          <w:sz w:val="20"/>
        </w:rPr>
        <w:lastRenderedPageBreak/>
        <w:t>・赤矢印：生成物ピーク</w:t>
      </w:r>
    </w:p>
    <w:p w14:paraId="4BEC8A67" w14:textId="77777777" w:rsidR="00FD4672" w:rsidRPr="00C92AFF" w:rsidRDefault="00FD4672" w:rsidP="00FD4672">
      <w:pPr>
        <w:ind w:leftChars="805" w:left="1701"/>
        <w:rPr>
          <w:sz w:val="20"/>
        </w:rPr>
      </w:pPr>
      <w:r w:rsidRPr="00C92AFF">
        <w:rPr>
          <w:rFonts w:hint="eastAsia"/>
          <w:sz w:val="20"/>
        </w:rPr>
        <w:t>・S</w:t>
      </w:r>
      <w:r w:rsidRPr="00C92AFF">
        <w:rPr>
          <w:sz w:val="20"/>
        </w:rPr>
        <w:t>TD</w:t>
      </w:r>
      <w:r w:rsidRPr="00C92AFF">
        <w:rPr>
          <w:rFonts w:hint="eastAsia"/>
          <w:sz w:val="20"/>
        </w:rPr>
        <w:t>（標品）組成（1</w:t>
      </w:r>
      <w:r w:rsidRPr="00C92AFF">
        <w:rPr>
          <w:sz w:val="20"/>
        </w:rPr>
        <w:t>-6</w:t>
      </w:r>
      <w:r w:rsidRPr="00C92AFF">
        <w:rPr>
          <w:rFonts w:hint="eastAsia"/>
          <w:sz w:val="20"/>
        </w:rPr>
        <w:t>を各終濃度1</w:t>
      </w:r>
      <w:r w:rsidRPr="00C92AFF">
        <w:rPr>
          <w:sz w:val="20"/>
        </w:rPr>
        <w:t xml:space="preserve">00 </w:t>
      </w:r>
      <w:r w:rsidRPr="00C92AFF">
        <w:rPr>
          <w:rFonts w:hint="eastAsia"/>
          <w:sz w:val="20"/>
        </w:rPr>
        <w:t>µ</w:t>
      </w:r>
      <w:r w:rsidRPr="00C92AFF">
        <w:rPr>
          <w:sz w:val="20"/>
        </w:rPr>
        <w:t>M</w:t>
      </w:r>
      <w:r w:rsidRPr="00C92AFF">
        <w:rPr>
          <w:rFonts w:hint="eastAsia"/>
          <w:sz w:val="20"/>
        </w:rPr>
        <w:t xml:space="preserve">となるように混合して使用した。）　　</w:t>
      </w:r>
    </w:p>
    <w:p w14:paraId="4C8675AC" w14:textId="77777777" w:rsidR="00FD4672" w:rsidRPr="00C92AFF" w:rsidRDefault="00FD4672" w:rsidP="00FD4672">
      <w:pPr>
        <w:ind w:leftChars="800" w:left="1691"/>
        <w:rPr>
          <w:sz w:val="20"/>
        </w:rPr>
      </w:pPr>
      <w:r w:rsidRPr="00C92AFF">
        <w:rPr>
          <w:sz w:val="20"/>
        </w:rPr>
        <w:t>1：D-(+)-Glucose</w:t>
      </w:r>
      <w:r w:rsidRPr="00C92AFF">
        <w:rPr>
          <w:rFonts w:hint="eastAsia"/>
          <w:sz w:val="20"/>
        </w:rPr>
        <w:t>、</w:t>
      </w:r>
      <w:r w:rsidRPr="00FD4672">
        <w:rPr>
          <w:sz w:val="20"/>
        </w:rPr>
        <w:t>2：D-(+)-Cellobiose</w:t>
      </w:r>
      <w:r w:rsidRPr="00C92AFF">
        <w:rPr>
          <w:rFonts w:hint="eastAsia"/>
          <w:sz w:val="20"/>
        </w:rPr>
        <w:t>、</w:t>
      </w:r>
      <w:r w:rsidRPr="00C92AFF">
        <w:rPr>
          <w:sz w:val="20"/>
        </w:rPr>
        <w:t>3：D-(+)-</w:t>
      </w:r>
      <w:proofErr w:type="spellStart"/>
      <w:r w:rsidRPr="00C92AFF">
        <w:rPr>
          <w:sz w:val="20"/>
        </w:rPr>
        <w:t>Cellotriose</w:t>
      </w:r>
      <w:proofErr w:type="spellEnd"/>
    </w:p>
    <w:p w14:paraId="5D5D22AC" w14:textId="77777777" w:rsidR="00FD4672" w:rsidRPr="00FD4672" w:rsidRDefault="00FD4672" w:rsidP="00FD4672">
      <w:pPr>
        <w:ind w:leftChars="800" w:left="1691"/>
        <w:rPr>
          <w:sz w:val="20"/>
          <w:szCs w:val="18"/>
        </w:rPr>
      </w:pPr>
      <w:r w:rsidRPr="00C92AFF">
        <w:rPr>
          <w:sz w:val="20"/>
        </w:rPr>
        <w:t>4：D-(+)-</w:t>
      </w:r>
      <w:proofErr w:type="spellStart"/>
      <w:r w:rsidRPr="00C92AFF">
        <w:rPr>
          <w:sz w:val="20"/>
        </w:rPr>
        <w:t>Cellotetraose</w:t>
      </w:r>
      <w:proofErr w:type="spellEnd"/>
      <w:r w:rsidRPr="00C92AFF">
        <w:rPr>
          <w:rFonts w:hint="eastAsia"/>
          <w:sz w:val="20"/>
        </w:rPr>
        <w:t>、</w:t>
      </w:r>
      <w:r w:rsidRPr="00FD4672">
        <w:rPr>
          <w:sz w:val="20"/>
        </w:rPr>
        <w:t>5：D-(+)-</w:t>
      </w:r>
      <w:proofErr w:type="spellStart"/>
      <w:r w:rsidRPr="00FD4672">
        <w:rPr>
          <w:sz w:val="20"/>
        </w:rPr>
        <w:t>Cellopentaose</w:t>
      </w:r>
      <w:proofErr w:type="spellEnd"/>
      <w:r w:rsidRPr="00C92AFF">
        <w:rPr>
          <w:rFonts w:hint="eastAsia"/>
          <w:sz w:val="20"/>
        </w:rPr>
        <w:t>、</w:t>
      </w:r>
      <w:r w:rsidRPr="00C92AFF">
        <w:rPr>
          <w:sz w:val="20"/>
        </w:rPr>
        <w:t>6：D-(+)-</w:t>
      </w:r>
      <w:proofErr w:type="spellStart"/>
      <w:r w:rsidRPr="00C92AFF">
        <w:rPr>
          <w:sz w:val="20"/>
        </w:rPr>
        <w:t>Cellohexaose</w:t>
      </w:r>
      <w:proofErr w:type="spellEnd"/>
    </w:p>
    <w:p w14:paraId="672389F3" w14:textId="39269768" w:rsidR="0028525C" w:rsidRPr="00FD4672" w:rsidRDefault="0028525C" w:rsidP="00FA4E2B"/>
    <w:p w14:paraId="6016EE86" w14:textId="33E098F3" w:rsidR="00FA4E2B" w:rsidRDefault="007058E3" w:rsidP="00FA4E2B">
      <w:pPr>
        <w:pStyle w:val="4"/>
      </w:pPr>
      <w:r w:rsidRPr="007058E3">
        <w:rPr>
          <w:rFonts w:hint="eastAsia"/>
        </w:rPr>
        <w:t>設計</w:t>
      </w:r>
      <w:r w:rsidRPr="007058E3">
        <w:t>CBDを含む酵素</w:t>
      </w:r>
      <w:r w:rsidR="00152FC7">
        <w:rPr>
          <w:rFonts w:hint="eastAsia"/>
        </w:rPr>
        <w:t>の発現</w:t>
      </w:r>
      <w:r w:rsidRPr="007058E3">
        <w:t>・評価</w:t>
      </w:r>
      <w:r w:rsidR="00152FC7">
        <w:rPr>
          <w:rFonts w:hint="eastAsia"/>
        </w:rPr>
        <w:t>実験</w:t>
      </w:r>
      <w:r w:rsidR="00177A38">
        <w:rPr>
          <w:rFonts w:hint="eastAsia"/>
        </w:rPr>
        <w:t>（対象：②</w:t>
      </w:r>
      <w:r w:rsidR="00177A38">
        <w:t>TeCel7A-TrCBM1</w:t>
      </w:r>
      <w:r w:rsidR="00177A38">
        <w:rPr>
          <w:rFonts w:hint="eastAsia"/>
        </w:rPr>
        <w:t>）</w:t>
      </w:r>
    </w:p>
    <w:p w14:paraId="207E432A" w14:textId="514AC7F4" w:rsidR="00FA5DD8" w:rsidRDefault="00FA5DD8" w:rsidP="00FA5DD8">
      <w:r>
        <w:rPr>
          <w:rFonts w:hint="eastAsia"/>
        </w:rPr>
        <w:t xml:space="preserve">　②</w:t>
      </w:r>
      <w:r w:rsidR="00152FC7">
        <w:rPr>
          <w:rFonts w:hint="eastAsia"/>
        </w:rPr>
        <w:t>T</w:t>
      </w:r>
      <w:r w:rsidR="00152FC7">
        <w:t>eCel7A-TrCBM1</w:t>
      </w:r>
      <w:r w:rsidR="007C4A00">
        <w:rPr>
          <w:rFonts w:hint="eastAsia"/>
        </w:rPr>
        <w:t>の結合ドメイン（</w:t>
      </w:r>
      <w:r w:rsidR="007C4A00">
        <w:t>TrCBM1</w:t>
      </w:r>
      <w:r w:rsidR="007C4A00">
        <w:rPr>
          <w:rFonts w:hint="eastAsia"/>
        </w:rPr>
        <w:t>）を</w:t>
      </w:r>
      <w:r>
        <w:rPr>
          <w:rFonts w:hint="eastAsia"/>
        </w:rPr>
        <w:t>設計C</w:t>
      </w:r>
      <w:r>
        <w:t>BD</w:t>
      </w:r>
      <w:r w:rsidR="007C4A00">
        <w:rPr>
          <w:rFonts w:hint="eastAsia"/>
        </w:rPr>
        <w:t>に</w:t>
      </w:r>
      <w:r w:rsidR="00152FC7">
        <w:rPr>
          <w:rFonts w:hint="eastAsia"/>
        </w:rPr>
        <w:t>組換え</w:t>
      </w:r>
      <w:r>
        <w:t>、メタノール資化酵母</w:t>
      </w:r>
      <w:r w:rsidR="00152FC7">
        <w:rPr>
          <w:rFonts w:hint="eastAsia"/>
        </w:rPr>
        <w:t>（</w:t>
      </w:r>
      <w:r w:rsidRPr="00524F78">
        <w:rPr>
          <w:i/>
          <w:iCs/>
        </w:rPr>
        <w:t>Pichia pastoris</w:t>
      </w:r>
      <w:r>
        <w:t xml:space="preserve"> KM71H</w:t>
      </w:r>
      <w:r w:rsidR="00152FC7">
        <w:rPr>
          <w:rFonts w:hint="eastAsia"/>
        </w:rPr>
        <w:t>）</w:t>
      </w:r>
      <w:r>
        <w:t>で発現</w:t>
      </w:r>
      <w:r>
        <w:rPr>
          <w:rFonts w:hint="eastAsia"/>
        </w:rPr>
        <w:t>、酵素活性の評価を</w:t>
      </w:r>
      <w:r>
        <w:t>試みた。</w:t>
      </w:r>
      <w:r w:rsidR="00152FC7">
        <w:rPr>
          <w:rFonts w:hint="eastAsia"/>
        </w:rPr>
        <w:t>「設計したタンパク質の発現・評価」実施可能性および設計C</w:t>
      </w:r>
      <w:r w:rsidR="00152FC7">
        <w:t>BD</w:t>
      </w:r>
      <w:r w:rsidR="00152FC7">
        <w:rPr>
          <w:rFonts w:hint="eastAsia"/>
        </w:rPr>
        <w:t>とセルロース分解活性との関係性の検証を目的として</w:t>
      </w:r>
      <w:r w:rsidR="007C4A00">
        <w:rPr>
          <w:rFonts w:hint="eastAsia"/>
        </w:rPr>
        <w:t>実施した。</w:t>
      </w:r>
      <w:r w:rsidR="00703B55">
        <w:rPr>
          <w:rFonts w:hint="eastAsia"/>
        </w:rPr>
        <w:t>発現・評価方法は、森林化学研究室・立岡氏、山口氏の論文をもとに実施した</w:t>
      </w:r>
      <w:sdt>
        <w:sdtPr>
          <w:rPr>
            <w:rFonts w:hint="eastAsia"/>
          </w:rPr>
          <w:id w:val="-205027179"/>
          <w:citation/>
        </w:sdtPr>
        <w:sdtContent>
          <w:r w:rsidR="00A86615">
            <w:fldChar w:fldCharType="begin"/>
          </w:r>
          <w:r w:rsidR="00775FB5">
            <w:instrText xml:space="preserve">CITATION Tac16 \l 1041 </w:instrText>
          </w:r>
          <w:r w:rsidR="00A86615">
            <w:fldChar w:fldCharType="separate"/>
          </w:r>
          <w:r w:rsidR="00775FB5">
            <w:rPr>
              <w:noProof/>
            </w:rPr>
            <w:t xml:space="preserve"> [28]</w:t>
          </w:r>
          <w:r w:rsidR="00A86615">
            <w:fldChar w:fldCharType="end"/>
          </w:r>
        </w:sdtContent>
      </w:sdt>
      <w:sdt>
        <w:sdtPr>
          <w:rPr>
            <w:rFonts w:hint="eastAsia"/>
          </w:rPr>
          <w:id w:val="-1025943598"/>
          <w:citation/>
        </w:sdtPr>
        <w:sdtContent>
          <w:r w:rsidR="00A86615">
            <w:fldChar w:fldCharType="begin"/>
          </w:r>
          <w:r w:rsidR="00775FB5">
            <w:instrText xml:space="preserve">CITATION Yam20 \l 1041 </w:instrText>
          </w:r>
          <w:r w:rsidR="00A86615">
            <w:fldChar w:fldCharType="separate"/>
          </w:r>
          <w:r w:rsidR="00775FB5">
            <w:rPr>
              <w:noProof/>
            </w:rPr>
            <w:t xml:space="preserve"> [29]</w:t>
          </w:r>
          <w:r w:rsidR="00A86615">
            <w:fldChar w:fldCharType="end"/>
          </w:r>
        </w:sdtContent>
      </w:sdt>
      <w:r w:rsidR="00703B55">
        <w:rPr>
          <w:rFonts w:hint="eastAsia"/>
        </w:rPr>
        <w:t>。</w:t>
      </w:r>
    </w:p>
    <w:p w14:paraId="5739662A" w14:textId="77777777" w:rsidR="007C4A00" w:rsidRDefault="007C4A00" w:rsidP="00FA5DD8"/>
    <w:p w14:paraId="7DAC874B" w14:textId="75BB9A97" w:rsidR="00152FC7" w:rsidRDefault="00152FC7" w:rsidP="00152FC7">
      <w:r>
        <w:rPr>
          <w:rFonts w:hint="eastAsia"/>
        </w:rPr>
        <w:t xml:space="preserve">　②</w:t>
      </w:r>
      <w:r w:rsidR="00DE5719" w:rsidRPr="00E401FA">
        <w:t>TeCel7A-TrCBM1</w:t>
      </w:r>
      <w:r w:rsidR="00140D23">
        <w:rPr>
          <w:rFonts w:hint="eastAsia"/>
        </w:rPr>
        <w:t>の結合ドメイン（</w:t>
      </w:r>
      <w:r w:rsidR="00140D23">
        <w:t>TrCBM1</w:t>
      </w:r>
      <w:r w:rsidR="00140D23">
        <w:rPr>
          <w:rFonts w:hint="eastAsia"/>
        </w:rPr>
        <w:t>）を</w:t>
      </w:r>
      <w:r>
        <w:rPr>
          <w:rFonts w:hint="eastAsia"/>
        </w:rPr>
        <w:t>設計C</w:t>
      </w:r>
      <w:r>
        <w:t>BD</w:t>
      </w:r>
      <w:r w:rsidR="00140D23">
        <w:rPr>
          <w:rFonts w:hint="eastAsia"/>
        </w:rPr>
        <w:t>に組換えた。設計C</w:t>
      </w:r>
      <w:r w:rsidR="00140D23">
        <w:t>BD</w:t>
      </w:r>
      <w:r w:rsidR="00140D23">
        <w:rPr>
          <w:rFonts w:hint="eastAsia"/>
        </w:rPr>
        <w:t>は、3</w:t>
      </w:r>
      <w:r w:rsidR="00140D23">
        <w:t>.3.6.2</w:t>
      </w:r>
      <w:r w:rsidR="00DE5719">
        <w:rPr>
          <w:rFonts w:hint="eastAsia"/>
        </w:rPr>
        <w:t>で使用した2</w:t>
      </w:r>
      <w:r w:rsidR="00DE5719">
        <w:t>4</w:t>
      </w:r>
      <w:r w:rsidR="00DE5719">
        <w:rPr>
          <w:rFonts w:hint="eastAsia"/>
        </w:rPr>
        <w:t>種類を用いた</w:t>
      </w:r>
      <w:r w:rsidR="00140D23">
        <w:rPr>
          <w:rFonts w:hint="eastAsia"/>
        </w:rPr>
        <w:t>。</w:t>
      </w:r>
      <w:r w:rsidR="00DE5719">
        <w:t>TeCel7A-</w:t>
      </w:r>
      <w:r w:rsidR="00DE5719">
        <w:rPr>
          <w:rFonts w:hint="eastAsia"/>
        </w:rPr>
        <w:t>設計C</w:t>
      </w:r>
      <w:r w:rsidR="00DE5719">
        <w:t>BD</w:t>
      </w:r>
      <w:r w:rsidR="00DE5719">
        <w:rPr>
          <w:rFonts w:hint="eastAsia"/>
        </w:rPr>
        <w:t>は、</w:t>
      </w:r>
      <w:r>
        <w:rPr>
          <w:rFonts w:hint="eastAsia"/>
        </w:rPr>
        <w:t>メタノール資化酵母</w:t>
      </w:r>
      <w:r w:rsidR="005E028E">
        <w:rPr>
          <w:rFonts w:hint="eastAsia"/>
        </w:rPr>
        <w:t>（</w:t>
      </w:r>
      <w:r w:rsidRPr="00524F78">
        <w:rPr>
          <w:i/>
          <w:iCs/>
        </w:rPr>
        <w:t>Pichia pastoris</w:t>
      </w:r>
      <w:r>
        <w:t xml:space="preserve"> KM71H</w:t>
      </w:r>
      <w:r w:rsidR="005E028E">
        <w:rPr>
          <w:rFonts w:hint="eastAsia"/>
        </w:rPr>
        <w:t>）</w:t>
      </w:r>
      <w:r>
        <w:t>へ形質転換した。得られた形質転換体を</w:t>
      </w:r>
      <w:r w:rsidR="00140D23">
        <w:rPr>
          <w:rFonts w:hint="eastAsia"/>
        </w:rPr>
        <w:t>9</w:t>
      </w:r>
      <w:r w:rsidR="00140D23">
        <w:t>6</w:t>
      </w:r>
      <w:r w:rsidR="00140D23">
        <w:rPr>
          <w:rFonts w:hint="eastAsia"/>
        </w:rPr>
        <w:t>ディープウェルプレート上で</w:t>
      </w:r>
      <w:r>
        <w:t>培養し、メタノール</w:t>
      </w:r>
      <w:r w:rsidR="00140D23">
        <w:rPr>
          <w:rFonts w:hint="eastAsia"/>
        </w:rPr>
        <w:t>を含む培地</w:t>
      </w:r>
      <w:r w:rsidR="00DE5719">
        <w:rPr>
          <w:rFonts w:hint="eastAsia"/>
        </w:rPr>
        <w:t>の</w:t>
      </w:r>
      <w:r>
        <w:t>添加</w:t>
      </w:r>
      <w:r w:rsidR="00DE5719">
        <w:rPr>
          <w:rFonts w:hint="eastAsia"/>
        </w:rPr>
        <w:t>によって</w:t>
      </w:r>
      <w:r>
        <w:t>目的タンパク質</w:t>
      </w:r>
      <w:r w:rsidR="00DE5719">
        <w:rPr>
          <w:rFonts w:hint="eastAsia"/>
        </w:rPr>
        <w:t>の</w:t>
      </w:r>
      <w:r>
        <w:t>発現誘導</w:t>
      </w:r>
      <w:r w:rsidR="00DE5719">
        <w:rPr>
          <w:rFonts w:hint="eastAsia"/>
        </w:rPr>
        <w:t>を実施した</w:t>
      </w:r>
      <w:r>
        <w:t>。</w:t>
      </w:r>
      <w:r w:rsidR="00FF42DC" w:rsidRPr="00E401FA">
        <w:rPr>
          <w:rFonts w:hint="eastAsia"/>
        </w:rPr>
        <w:t>その際、コントロールとして</w:t>
      </w:r>
      <w:r w:rsidR="00DE5719">
        <w:rPr>
          <w:rFonts w:hint="eastAsia"/>
        </w:rPr>
        <w:t>②</w:t>
      </w:r>
      <w:r w:rsidR="00FF42DC" w:rsidRPr="00E401FA">
        <w:t>TeCel7A-TrCBM1</w:t>
      </w:r>
      <w:r w:rsidR="00FF42DC" w:rsidRPr="00E401FA">
        <w:rPr>
          <w:rFonts w:hint="eastAsia"/>
        </w:rPr>
        <w:t>（ポジティブコントロール）、空ベクター（ネガティブコントロール、目的遺伝子を含まないプラスミドが導入された形質転換体）</w:t>
      </w:r>
      <w:r w:rsidR="00DE5719">
        <w:rPr>
          <w:rFonts w:hint="eastAsia"/>
        </w:rPr>
        <w:t>を用いた。</w:t>
      </w:r>
      <w:r>
        <w:t>培養液は</w:t>
      </w:r>
      <w:r w:rsidR="005E028E">
        <w:rPr>
          <w:rFonts w:hint="eastAsia"/>
        </w:rPr>
        <w:t>吸引</w:t>
      </w:r>
      <w:r w:rsidR="00140D23">
        <w:rPr>
          <w:rFonts w:hint="eastAsia"/>
        </w:rPr>
        <w:t>ろ過</w:t>
      </w:r>
      <w:r w:rsidR="005E028E">
        <w:rPr>
          <w:rFonts w:hint="eastAsia"/>
        </w:rPr>
        <w:t>で</w:t>
      </w:r>
      <w:r>
        <w:t>菌体とセルロース分解酵素を含む培地に分離した。</w:t>
      </w:r>
      <w:r w:rsidR="00140D23">
        <w:rPr>
          <w:rFonts w:hint="eastAsia"/>
        </w:rPr>
        <w:t>ろ液</w:t>
      </w:r>
      <w:r>
        <w:t>（以下、粗酵素液）を用いてSDS-PAGE、粗酵素反応を行った。粗酵素反応では、粗酵素液とセルロース</w:t>
      </w:r>
      <w:r w:rsidR="005E028E">
        <w:rPr>
          <w:rFonts w:hint="eastAsia"/>
        </w:rPr>
        <w:t>（</w:t>
      </w:r>
      <w:r>
        <w:t>基質</w:t>
      </w:r>
      <w:r w:rsidR="005E028E">
        <w:rPr>
          <w:rFonts w:hint="eastAsia"/>
        </w:rPr>
        <w:t>）</w:t>
      </w:r>
      <w:r>
        <w:t>を混合した。生成物</w:t>
      </w:r>
      <w:r w:rsidR="005E028E">
        <w:rPr>
          <w:rFonts w:hint="eastAsia"/>
        </w:rPr>
        <w:t>は、β-グルコシダーゼでグルコースに分解した。セルロース分解活性をグルコース量で評価した。その際、グルコースの定量は、グルコース定量キット（</w:t>
      </w:r>
      <w:r w:rsidR="005E028E" w:rsidRPr="005E028E">
        <w:t>Glucose CII Test Wako</w:t>
      </w:r>
      <w:r w:rsidR="005E028E">
        <w:rPr>
          <w:rFonts w:hint="eastAsia"/>
        </w:rPr>
        <w:t>,</w:t>
      </w:r>
      <w:r w:rsidR="005E028E">
        <w:t xml:space="preserve"> </w:t>
      </w:r>
      <w:r w:rsidR="005E028E">
        <w:rPr>
          <w:rFonts w:hint="eastAsia"/>
        </w:rPr>
        <w:t>富士フイルム和光株式会社）を用いた。</w:t>
      </w:r>
      <w:r>
        <w:t>セルロース</w:t>
      </w:r>
      <w:r w:rsidR="005E028E">
        <w:rPr>
          <w:rFonts w:hint="eastAsia"/>
        </w:rPr>
        <w:t>（</w:t>
      </w:r>
      <w:r>
        <w:t>基質</w:t>
      </w:r>
      <w:r w:rsidR="005E028E">
        <w:rPr>
          <w:rFonts w:hint="eastAsia"/>
        </w:rPr>
        <w:t>）</w:t>
      </w:r>
      <w:r>
        <w:t>は、</w:t>
      </w:r>
      <w:r>
        <w:rPr>
          <w:rFonts w:hint="eastAsia"/>
        </w:rPr>
        <w:t>非晶性セルロース</w:t>
      </w:r>
      <w:r>
        <w:t>であるPASC</w:t>
      </w:r>
      <w:r>
        <w:rPr>
          <w:rFonts w:hint="eastAsia"/>
        </w:rPr>
        <w:t>および</w:t>
      </w:r>
      <w:r w:rsidR="005E028E">
        <w:rPr>
          <w:rFonts w:hint="eastAsia"/>
        </w:rPr>
        <w:t>シオグサ</w:t>
      </w:r>
      <w:r>
        <w:t>由来結晶</w:t>
      </w:r>
      <w:r w:rsidR="0086054D">
        <w:rPr>
          <w:rFonts w:hint="eastAsia"/>
        </w:rPr>
        <w:t>性</w:t>
      </w:r>
      <w:r>
        <w:t>セルロース</w:t>
      </w:r>
      <w:r w:rsidR="005E028E">
        <w:rPr>
          <w:rFonts w:hint="eastAsia"/>
        </w:rPr>
        <w:t>（シナプテック）</w:t>
      </w:r>
      <w:r>
        <w:t>を使用した。</w:t>
      </w:r>
    </w:p>
    <w:p w14:paraId="338B2F90" w14:textId="77777777" w:rsidR="00152FC7" w:rsidRPr="005E028E" w:rsidRDefault="00152FC7" w:rsidP="00E401FA"/>
    <w:p w14:paraId="39434F43" w14:textId="0A6BC3D4" w:rsidR="00873C27" w:rsidRDefault="00E401FA" w:rsidP="00DE5719">
      <w:pPr>
        <w:ind w:firstLineChars="100" w:firstLine="211"/>
      </w:pPr>
      <w:r w:rsidRPr="00E401FA">
        <w:rPr>
          <w:rFonts w:hint="eastAsia"/>
        </w:rPr>
        <w:t>培養液は吸引ろ過によって菌体とセルロース分解酵素を含む培地（粗酵素液）に分離した。粗酵素液</w:t>
      </w:r>
      <w:r w:rsidR="00FF42DC">
        <w:rPr>
          <w:rFonts w:hint="eastAsia"/>
        </w:rPr>
        <w:t>中のタンパク質を</w:t>
      </w:r>
      <w:r w:rsidRPr="00E401FA">
        <w:t>SDS-PAGE</w:t>
      </w:r>
      <w:r w:rsidRPr="00E401FA">
        <w:rPr>
          <w:rFonts w:hint="eastAsia"/>
        </w:rPr>
        <w:t>で</w:t>
      </w:r>
      <w:r w:rsidR="00FF42DC">
        <w:rPr>
          <w:rFonts w:hint="eastAsia"/>
        </w:rPr>
        <w:t>分析した。その</w:t>
      </w:r>
      <w:r w:rsidRPr="00E401FA">
        <w:rPr>
          <w:rFonts w:hint="eastAsia"/>
        </w:rPr>
        <w:t>結果、</w:t>
      </w:r>
      <w:r w:rsidRPr="00E401FA">
        <w:t>23</w:t>
      </w:r>
      <w:r w:rsidRPr="00E401FA">
        <w:rPr>
          <w:rFonts w:hint="eastAsia"/>
        </w:rPr>
        <w:t>種類の</w:t>
      </w:r>
      <w:r w:rsidRPr="00E401FA">
        <w:t>TeCel7A-</w:t>
      </w:r>
      <w:r w:rsidRPr="00E401FA">
        <w:rPr>
          <w:rFonts w:hint="eastAsia"/>
        </w:rPr>
        <w:t>設計</w:t>
      </w:r>
      <w:r w:rsidRPr="00E401FA">
        <w:t>CBD</w:t>
      </w:r>
      <w:r w:rsidRPr="00E401FA">
        <w:rPr>
          <w:rFonts w:hint="eastAsia"/>
        </w:rPr>
        <w:t>で推定分子量付近にバンドが見られた</w:t>
      </w:r>
      <w:r w:rsidR="00114ACA">
        <w:rPr>
          <w:rFonts w:hint="eastAsia"/>
        </w:rPr>
        <w:t>（</w:t>
      </w:r>
      <w:r w:rsidR="00DE5719" w:rsidRPr="00DE5719">
        <w:rPr>
          <w:rFonts w:hint="eastAsia"/>
        </w:rPr>
        <w:t>図</w:t>
      </w:r>
      <w:r w:rsidR="00DE5719">
        <w:rPr>
          <w:rFonts w:hint="eastAsia"/>
        </w:rPr>
        <w:t>4</w:t>
      </w:r>
      <w:r w:rsidR="00DE5719">
        <w:t>6</w:t>
      </w:r>
      <w:r w:rsidR="00114ACA">
        <w:rPr>
          <w:rFonts w:hint="eastAsia"/>
        </w:rPr>
        <w:t>）</w:t>
      </w:r>
      <w:r w:rsidRPr="00E401FA">
        <w:rPr>
          <w:rFonts w:hint="eastAsia"/>
        </w:rPr>
        <w:t>。</w:t>
      </w:r>
      <w:r w:rsidRPr="00E401FA">
        <w:t>TeCel7A-</w:t>
      </w:r>
      <w:r w:rsidRPr="00E401FA">
        <w:rPr>
          <w:rFonts w:hint="eastAsia"/>
        </w:rPr>
        <w:t>設計</w:t>
      </w:r>
      <w:r w:rsidRPr="00E401FA">
        <w:t>CBD</w:t>
      </w:r>
      <w:r w:rsidRPr="00E401FA">
        <w:rPr>
          <w:rFonts w:hint="eastAsia"/>
        </w:rPr>
        <w:t>（</w:t>
      </w:r>
      <w:r w:rsidRPr="00E401FA">
        <w:t>No.274</w:t>
      </w:r>
      <w:r w:rsidRPr="00E401FA">
        <w:rPr>
          <w:rFonts w:hint="eastAsia"/>
        </w:rPr>
        <w:t>）</w:t>
      </w:r>
      <w:r w:rsidR="00631F19">
        <w:rPr>
          <w:rFonts w:hint="eastAsia"/>
        </w:rPr>
        <w:t>のみ、</w:t>
      </w:r>
      <w:r w:rsidR="00631F19" w:rsidRPr="00E401FA">
        <w:rPr>
          <w:rFonts w:hint="eastAsia"/>
        </w:rPr>
        <w:t>バンドを確認できなかった</w:t>
      </w:r>
      <w:r w:rsidR="00631F19">
        <w:rPr>
          <w:rFonts w:hint="eastAsia"/>
        </w:rPr>
        <w:t>。設計C</w:t>
      </w:r>
      <w:r w:rsidR="00631F19">
        <w:t>BD</w:t>
      </w:r>
      <w:r w:rsidR="00631F19">
        <w:rPr>
          <w:rFonts w:hint="eastAsia"/>
        </w:rPr>
        <w:t>（N</w:t>
      </w:r>
      <w:r w:rsidR="00631F19">
        <w:t>o.274</w:t>
      </w:r>
      <w:r w:rsidR="00631F19">
        <w:rPr>
          <w:rFonts w:hint="eastAsia"/>
        </w:rPr>
        <w:t>）は、</w:t>
      </w:r>
      <w:proofErr w:type="spellStart"/>
      <w:r w:rsidR="00631F19">
        <w:rPr>
          <w:rFonts w:hint="eastAsia"/>
        </w:rPr>
        <w:t>e</w:t>
      </w:r>
      <w:r w:rsidR="00631F19">
        <w:t>GFP</w:t>
      </w:r>
      <w:proofErr w:type="spellEnd"/>
      <w:r w:rsidR="00631F19">
        <w:rPr>
          <w:rFonts w:hint="eastAsia"/>
        </w:rPr>
        <w:t>との融合タンパク質の場合、</w:t>
      </w:r>
      <w:r w:rsidRPr="00E401FA">
        <w:rPr>
          <w:rFonts w:hint="eastAsia"/>
        </w:rPr>
        <w:t>コムギ胚芽無細胞合成系で発現</w:t>
      </w:r>
      <w:r w:rsidR="00631F19">
        <w:rPr>
          <w:rFonts w:hint="eastAsia"/>
        </w:rPr>
        <w:t>が確認</w:t>
      </w:r>
      <w:r w:rsidRPr="00E401FA">
        <w:rPr>
          <w:rFonts w:hint="eastAsia"/>
        </w:rPr>
        <w:t>できなかったサンプル</w:t>
      </w:r>
      <w:r w:rsidR="00631F19">
        <w:rPr>
          <w:rFonts w:hint="eastAsia"/>
        </w:rPr>
        <w:t>である</w:t>
      </w:r>
      <w:r w:rsidRPr="00E401FA">
        <w:rPr>
          <w:rFonts w:hint="eastAsia"/>
        </w:rPr>
        <w:t>。そのため、</w:t>
      </w:r>
      <w:r w:rsidR="00631F19">
        <w:rPr>
          <w:rFonts w:hint="eastAsia"/>
        </w:rPr>
        <w:t>設計C</w:t>
      </w:r>
      <w:r w:rsidR="00631F19">
        <w:t>BD</w:t>
      </w:r>
      <w:r w:rsidR="00631F19">
        <w:rPr>
          <w:rFonts w:hint="eastAsia"/>
        </w:rPr>
        <w:t>（N</w:t>
      </w:r>
      <w:r w:rsidR="00631F19">
        <w:t>o.274</w:t>
      </w:r>
      <w:r w:rsidR="00631F19">
        <w:rPr>
          <w:rFonts w:hint="eastAsia"/>
        </w:rPr>
        <w:t>）の</w:t>
      </w:r>
      <w:r w:rsidRPr="00E401FA">
        <w:rPr>
          <w:rFonts w:hint="eastAsia"/>
        </w:rPr>
        <w:t>変異に発現しにくい原因があると考えられ</w:t>
      </w:r>
      <w:r w:rsidR="00703B55">
        <w:rPr>
          <w:rFonts w:hint="eastAsia"/>
        </w:rPr>
        <w:t>た</w:t>
      </w:r>
      <w:r w:rsidRPr="00E401FA">
        <w:rPr>
          <w:rFonts w:hint="eastAsia"/>
        </w:rPr>
        <w:t>。</w:t>
      </w:r>
      <w:r w:rsidR="00114ACA">
        <w:rPr>
          <w:rFonts w:hint="eastAsia"/>
        </w:rPr>
        <w:t>グルコース量をもとにした酵素活性の</w:t>
      </w:r>
      <w:r w:rsidRPr="00E401FA">
        <w:rPr>
          <w:rFonts w:hint="eastAsia"/>
        </w:rPr>
        <w:t>評価</w:t>
      </w:r>
      <w:r w:rsidR="00114ACA">
        <w:rPr>
          <w:rFonts w:hint="eastAsia"/>
        </w:rPr>
        <w:t>では</w:t>
      </w:r>
      <w:r w:rsidRPr="00E401FA">
        <w:rPr>
          <w:rFonts w:hint="eastAsia"/>
        </w:rPr>
        <w:t>、</w:t>
      </w:r>
      <w:r w:rsidR="00114ACA">
        <w:rPr>
          <w:rFonts w:hint="eastAsia"/>
        </w:rPr>
        <w:t>特異性に</w:t>
      </w:r>
      <w:r w:rsidRPr="00E401FA">
        <w:rPr>
          <w:rFonts w:hint="eastAsia"/>
        </w:rPr>
        <w:t>特徴的な変異体が出てきた</w:t>
      </w:r>
      <w:r w:rsidR="00114ACA">
        <w:rPr>
          <w:rFonts w:hint="eastAsia"/>
        </w:rPr>
        <w:t>（</w:t>
      </w:r>
      <w:r w:rsidR="00DE5719">
        <w:rPr>
          <w:rFonts w:hint="eastAsia"/>
        </w:rPr>
        <w:t>図4</w:t>
      </w:r>
      <w:r w:rsidR="00DE5719">
        <w:t>7</w:t>
      </w:r>
      <w:r w:rsidR="00114ACA">
        <w:rPr>
          <w:rFonts w:hint="eastAsia"/>
        </w:rPr>
        <w:t>）</w:t>
      </w:r>
      <w:r w:rsidRPr="00E401FA">
        <w:rPr>
          <w:rFonts w:hint="eastAsia"/>
        </w:rPr>
        <w:t>。</w:t>
      </w:r>
      <w:r w:rsidR="00703B55">
        <w:rPr>
          <w:rFonts w:hint="eastAsia"/>
        </w:rPr>
        <w:t>例えば、</w:t>
      </w:r>
      <w:r w:rsidR="00703B55" w:rsidRPr="00E401FA">
        <w:t>TeCel7A-</w:t>
      </w:r>
      <w:r w:rsidR="00703B55" w:rsidRPr="00E401FA">
        <w:rPr>
          <w:rFonts w:hint="eastAsia"/>
        </w:rPr>
        <w:t>設計</w:t>
      </w:r>
      <w:r w:rsidR="00703B55" w:rsidRPr="00E401FA">
        <w:t>CBD</w:t>
      </w:r>
      <w:r w:rsidR="00703B55" w:rsidRPr="00E401FA">
        <w:rPr>
          <w:rFonts w:hint="eastAsia"/>
        </w:rPr>
        <w:t>（</w:t>
      </w:r>
      <w:r w:rsidR="00703B55" w:rsidRPr="00E401FA">
        <w:t>No.</w:t>
      </w:r>
      <w:r w:rsidR="00703B55">
        <w:rPr>
          <w:rFonts w:hint="eastAsia"/>
        </w:rPr>
        <w:t>5</w:t>
      </w:r>
      <w:r w:rsidR="00703B55">
        <w:t>8</w:t>
      </w:r>
      <w:r w:rsidR="00703B55" w:rsidRPr="00E401FA">
        <w:rPr>
          <w:rFonts w:hint="eastAsia"/>
        </w:rPr>
        <w:t>）</w:t>
      </w:r>
      <w:r w:rsidR="00DE5719">
        <w:rPr>
          <w:rFonts w:hint="eastAsia"/>
        </w:rPr>
        <w:t>では、</w:t>
      </w:r>
      <w:r w:rsidR="00703B55">
        <w:rPr>
          <w:rFonts w:hint="eastAsia"/>
        </w:rPr>
        <w:t>結晶</w:t>
      </w:r>
      <w:r w:rsidR="0086054D">
        <w:rPr>
          <w:rFonts w:hint="eastAsia"/>
        </w:rPr>
        <w:t>性セルロースに対する反応性</w:t>
      </w:r>
      <w:r w:rsidR="00DE5719">
        <w:rPr>
          <w:rFonts w:hint="eastAsia"/>
        </w:rPr>
        <w:t>が上昇している</w:t>
      </w:r>
      <w:r w:rsidR="0086054D">
        <w:rPr>
          <w:rFonts w:hint="eastAsia"/>
        </w:rPr>
        <w:t>。</w:t>
      </w:r>
      <w:r w:rsidR="00703B55" w:rsidRPr="00E401FA">
        <w:t>TeCel7A-</w:t>
      </w:r>
      <w:r w:rsidR="00703B55" w:rsidRPr="00E401FA">
        <w:rPr>
          <w:rFonts w:hint="eastAsia"/>
        </w:rPr>
        <w:t>設計</w:t>
      </w:r>
      <w:r w:rsidR="00703B55" w:rsidRPr="00E401FA">
        <w:t>CBD</w:t>
      </w:r>
      <w:r w:rsidR="00703B55" w:rsidRPr="00E401FA">
        <w:rPr>
          <w:rFonts w:hint="eastAsia"/>
        </w:rPr>
        <w:t>（</w:t>
      </w:r>
      <w:r w:rsidR="00703B55" w:rsidRPr="00E401FA">
        <w:t>No.</w:t>
      </w:r>
      <w:r w:rsidR="00114ACA">
        <w:t>153</w:t>
      </w:r>
      <w:r w:rsidR="00703B55" w:rsidRPr="00E401FA">
        <w:rPr>
          <w:rFonts w:hint="eastAsia"/>
        </w:rPr>
        <w:t>）</w:t>
      </w:r>
      <w:r w:rsidR="00DE5719">
        <w:rPr>
          <w:rFonts w:hint="eastAsia"/>
        </w:rPr>
        <w:t>で</w:t>
      </w:r>
      <w:r w:rsidR="00114ACA">
        <w:rPr>
          <w:rFonts w:hint="eastAsia"/>
        </w:rPr>
        <w:t>は</w:t>
      </w:r>
      <w:r w:rsidR="00DE5719">
        <w:rPr>
          <w:rFonts w:hint="eastAsia"/>
        </w:rPr>
        <w:t>、結晶性セルロースに対する</w:t>
      </w:r>
      <w:r w:rsidR="00114ACA">
        <w:rPr>
          <w:rFonts w:hint="eastAsia"/>
        </w:rPr>
        <w:t>結合能</w:t>
      </w:r>
      <w:r w:rsidR="00DE5719">
        <w:rPr>
          <w:rFonts w:hint="eastAsia"/>
        </w:rPr>
        <w:t>が</w:t>
      </w:r>
      <w:r w:rsidR="00114ACA">
        <w:rPr>
          <w:rFonts w:hint="eastAsia"/>
        </w:rPr>
        <w:t>あり</w:t>
      </w:r>
      <w:r w:rsidR="00DE5719">
        <w:rPr>
          <w:rFonts w:hint="eastAsia"/>
        </w:rPr>
        <w:t>と評価された結合ドメインを含んでいるにも関わらず、</w:t>
      </w:r>
      <w:r w:rsidR="00114ACA">
        <w:rPr>
          <w:rFonts w:hint="eastAsia"/>
        </w:rPr>
        <w:t>結晶性セルロースへの反応性が低下している。</w:t>
      </w:r>
    </w:p>
    <w:p w14:paraId="2FF830BF" w14:textId="77777777" w:rsidR="00873C27" w:rsidRPr="00DE5719" w:rsidRDefault="00873C27" w:rsidP="00114ACA">
      <w:pPr>
        <w:ind w:firstLineChars="100" w:firstLine="211"/>
      </w:pPr>
    </w:p>
    <w:p w14:paraId="07CC2CA6" w14:textId="661F3682" w:rsidR="00114ACA" w:rsidRPr="000B0E80" w:rsidRDefault="00873C27" w:rsidP="00114ACA">
      <w:pPr>
        <w:ind w:firstLineChars="100" w:firstLine="211"/>
      </w:pPr>
      <w:r w:rsidRPr="000B0E80">
        <w:rPr>
          <w:rFonts w:hint="eastAsia"/>
        </w:rPr>
        <w:t>本実験を通して、多種類のセルロース分解酵素の変異体を発現・評価はできると</w:t>
      </w:r>
      <w:r w:rsidR="000B0E80" w:rsidRPr="000B0E80">
        <w:rPr>
          <w:rFonts w:hint="eastAsia"/>
        </w:rPr>
        <w:t>確認した</w:t>
      </w:r>
      <w:r w:rsidRPr="000B0E80">
        <w:rPr>
          <w:rFonts w:hint="eastAsia"/>
        </w:rPr>
        <w:t>。</w:t>
      </w:r>
      <w:r w:rsidR="000B0E80" w:rsidRPr="000B0E80">
        <w:rPr>
          <w:rFonts w:hint="eastAsia"/>
        </w:rPr>
        <w:t>ただ</w:t>
      </w:r>
      <w:r w:rsidRPr="000B0E80">
        <w:rPr>
          <w:rFonts w:hint="eastAsia"/>
        </w:rPr>
        <w:t>、粗酵素</w:t>
      </w:r>
      <w:r w:rsidR="00DE5719">
        <w:rPr>
          <w:rFonts w:hint="eastAsia"/>
        </w:rPr>
        <w:t>液</w:t>
      </w:r>
      <w:r w:rsidRPr="000B0E80">
        <w:rPr>
          <w:rFonts w:hint="eastAsia"/>
        </w:rPr>
        <w:t>を用いた評価</w:t>
      </w:r>
      <w:r w:rsidR="000B0E80" w:rsidRPr="000B0E80">
        <w:rPr>
          <w:rFonts w:hint="eastAsia"/>
        </w:rPr>
        <w:t>であるため</w:t>
      </w:r>
      <w:r w:rsidRPr="000B0E80">
        <w:rPr>
          <w:rFonts w:hint="eastAsia"/>
        </w:rPr>
        <w:t>、</w:t>
      </w:r>
      <w:r w:rsidR="000B0E80" w:rsidRPr="000B0E80">
        <w:rPr>
          <w:rFonts w:hint="eastAsia"/>
        </w:rPr>
        <w:t>評価の正確性に改善の余地がある。精製用タグを用いて発現したタンパク質を精製することが必要であると考えている。</w:t>
      </w:r>
    </w:p>
    <w:p w14:paraId="7EBA3BD8" w14:textId="331282A1" w:rsidR="004B5695" w:rsidRDefault="00190830" w:rsidP="00160476">
      <w:pPr>
        <w:jc w:val="center"/>
      </w:pPr>
      <w:r>
        <w:rPr>
          <w:noProof/>
        </w:rPr>
        <w:lastRenderedPageBreak/>
        <w:drawing>
          <wp:inline distT="0" distB="0" distL="0" distR="0" wp14:anchorId="0C489FB4" wp14:editId="151236B4">
            <wp:extent cx="4937760" cy="5804305"/>
            <wp:effectExtent l="0" t="0" r="0" b="6350"/>
            <wp:docPr id="1048" name="図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42769" cy="5810193"/>
                    </a:xfrm>
                    <a:prstGeom prst="rect">
                      <a:avLst/>
                    </a:prstGeom>
                    <a:noFill/>
                    <a:ln>
                      <a:noFill/>
                    </a:ln>
                  </pic:spPr>
                </pic:pic>
              </a:graphicData>
            </a:graphic>
          </wp:inline>
        </w:drawing>
      </w:r>
    </w:p>
    <w:p w14:paraId="1C655558" w14:textId="5C99B1C0" w:rsidR="00190830" w:rsidRDefault="00DE5719" w:rsidP="002076E6">
      <w:pPr>
        <w:pStyle w:val="af1"/>
        <w:ind w:left="845" w:right="845"/>
      </w:pPr>
      <w:r>
        <w:t xml:space="preserve">図 </w:t>
      </w:r>
      <w:fldSimple w:instr=" SEQ 図 \* ARABIC ">
        <w:r w:rsidR="00C43572">
          <w:rPr>
            <w:noProof/>
          </w:rPr>
          <w:t>46</w:t>
        </w:r>
      </w:fldSimple>
      <w:r w:rsidR="00094A28">
        <w:rPr>
          <w:rFonts w:hint="eastAsia"/>
        </w:rPr>
        <w:t xml:space="preserve">　培養・発現誘導条件</w:t>
      </w:r>
      <w:r w:rsidR="002076E6">
        <w:rPr>
          <w:rFonts w:hint="eastAsia"/>
        </w:rPr>
        <w:t>（左）</w:t>
      </w:r>
      <w:r w:rsidR="00094A28">
        <w:rPr>
          <w:rFonts w:hint="eastAsia"/>
        </w:rPr>
        <w:t>およびS</w:t>
      </w:r>
      <w:r w:rsidR="00094A28">
        <w:t>DS-PAGE</w:t>
      </w:r>
      <w:r w:rsidR="00094A28">
        <w:rPr>
          <w:rFonts w:hint="eastAsia"/>
        </w:rPr>
        <w:t>結果</w:t>
      </w:r>
      <w:r w:rsidR="002076E6">
        <w:rPr>
          <w:rFonts w:hint="eastAsia"/>
        </w:rPr>
        <w:t>（右）</w:t>
      </w:r>
    </w:p>
    <w:p w14:paraId="382431ED" w14:textId="63E42C1D" w:rsidR="00F43FB3" w:rsidRDefault="00F43FB3" w:rsidP="00F43FB3">
      <w:pPr>
        <w:ind w:leftChars="305" w:left="645"/>
        <w:jc w:val="left"/>
        <w:rPr>
          <w:sz w:val="20"/>
          <w:szCs w:val="18"/>
        </w:rPr>
      </w:pPr>
      <w:r w:rsidRPr="00F43FB3">
        <w:rPr>
          <w:sz w:val="20"/>
          <w:szCs w:val="18"/>
        </w:rPr>
        <w:t>96ディープウェルプレート</w:t>
      </w:r>
      <w:r>
        <w:rPr>
          <w:rFonts w:hint="eastAsia"/>
          <w:sz w:val="20"/>
          <w:szCs w:val="18"/>
        </w:rPr>
        <w:t>を用いて</w:t>
      </w:r>
      <w:r w:rsidRPr="00F43FB3">
        <w:rPr>
          <w:sz w:val="20"/>
          <w:szCs w:val="18"/>
        </w:rPr>
        <w:t>培養し、メタノールを含む培地の添加によって目的タンパク質の発現誘導を</w:t>
      </w:r>
    </w:p>
    <w:p w14:paraId="048BAE98" w14:textId="498CC311" w:rsidR="00F43FB3" w:rsidRDefault="00F43FB3" w:rsidP="00F43FB3">
      <w:pPr>
        <w:ind w:leftChars="305" w:left="645"/>
        <w:jc w:val="left"/>
        <w:rPr>
          <w:sz w:val="20"/>
          <w:szCs w:val="18"/>
        </w:rPr>
      </w:pPr>
      <w:r w:rsidRPr="00F43FB3">
        <w:rPr>
          <w:sz w:val="20"/>
          <w:szCs w:val="18"/>
        </w:rPr>
        <w:t>実施した。</w:t>
      </w:r>
      <w:r>
        <w:rPr>
          <w:rFonts w:hint="eastAsia"/>
          <w:sz w:val="20"/>
          <w:szCs w:val="18"/>
        </w:rPr>
        <w:t>獲得したタンパク質をS</w:t>
      </w:r>
      <w:r>
        <w:rPr>
          <w:sz w:val="20"/>
          <w:szCs w:val="18"/>
        </w:rPr>
        <w:t>DS-PAGE</w:t>
      </w:r>
      <w:r>
        <w:rPr>
          <w:rFonts w:hint="eastAsia"/>
          <w:sz w:val="20"/>
          <w:szCs w:val="18"/>
        </w:rPr>
        <w:t>で分析した。</w:t>
      </w:r>
    </w:p>
    <w:p w14:paraId="6673EB97" w14:textId="743A884C" w:rsidR="002076E6" w:rsidRDefault="002076E6" w:rsidP="00F43FB3">
      <w:pPr>
        <w:ind w:leftChars="305" w:left="645"/>
        <w:jc w:val="left"/>
        <w:rPr>
          <w:sz w:val="20"/>
          <w:szCs w:val="18"/>
        </w:rPr>
      </w:pPr>
      <w:r w:rsidRPr="00FD4672">
        <w:rPr>
          <w:rFonts w:hint="eastAsia"/>
          <w:sz w:val="20"/>
          <w:szCs w:val="18"/>
        </w:rPr>
        <w:t>・レーン</w:t>
      </w:r>
      <w:r>
        <w:rPr>
          <w:sz w:val="20"/>
          <w:szCs w:val="18"/>
        </w:rPr>
        <w:tab/>
      </w:r>
      <w:r>
        <w:rPr>
          <w:rFonts w:hint="eastAsia"/>
          <w:sz w:val="20"/>
          <w:szCs w:val="18"/>
        </w:rPr>
        <w:t>サンプル</w:t>
      </w:r>
      <w:r w:rsidRPr="00FD4672">
        <w:rPr>
          <w:rFonts w:hint="eastAsia"/>
          <w:sz w:val="20"/>
          <w:szCs w:val="18"/>
        </w:rPr>
        <w:t>：粗酵素液2</w:t>
      </w:r>
      <w:r w:rsidRPr="00FD4672">
        <w:rPr>
          <w:sz w:val="20"/>
          <w:szCs w:val="18"/>
        </w:rPr>
        <w:t xml:space="preserve">0 </w:t>
      </w:r>
      <w:r w:rsidRPr="00FD4672">
        <w:rPr>
          <w:rFonts w:hint="eastAsia"/>
          <w:sz w:val="20"/>
          <w:szCs w:val="18"/>
        </w:rPr>
        <w:t>µ</w:t>
      </w:r>
      <w:r w:rsidRPr="00FD4672">
        <w:rPr>
          <w:sz w:val="20"/>
          <w:szCs w:val="18"/>
        </w:rPr>
        <w:t>L</w:t>
      </w:r>
    </w:p>
    <w:p w14:paraId="787384D6" w14:textId="12FFA6B5" w:rsidR="002076E6" w:rsidRPr="00FD4672" w:rsidRDefault="002076E6" w:rsidP="00F43FB3">
      <w:pPr>
        <w:ind w:leftChars="305" w:left="645"/>
        <w:jc w:val="left"/>
        <w:rPr>
          <w:sz w:val="20"/>
          <w:szCs w:val="18"/>
        </w:rPr>
      </w:pPr>
      <w:r>
        <w:rPr>
          <w:sz w:val="20"/>
          <w:szCs w:val="18"/>
        </w:rPr>
        <w:tab/>
      </w:r>
      <w:r>
        <w:rPr>
          <w:sz w:val="20"/>
          <w:szCs w:val="18"/>
        </w:rPr>
        <w:tab/>
        <w:t>BSA</w:t>
      </w:r>
      <w:r>
        <w:rPr>
          <w:rFonts w:hint="eastAsia"/>
          <w:sz w:val="20"/>
          <w:szCs w:val="18"/>
        </w:rPr>
        <w:t>：</w:t>
      </w:r>
      <w:r w:rsidRPr="002076E6">
        <w:rPr>
          <w:sz w:val="20"/>
          <w:szCs w:val="18"/>
        </w:rPr>
        <w:t>Bovine serum albumin</w:t>
      </w:r>
      <w:r>
        <w:rPr>
          <w:rFonts w:hint="eastAsia"/>
          <w:sz w:val="20"/>
          <w:szCs w:val="18"/>
        </w:rPr>
        <w:t>、牛血清アルブミン、1</w:t>
      </w:r>
      <w:r>
        <w:rPr>
          <w:sz w:val="20"/>
          <w:szCs w:val="18"/>
        </w:rPr>
        <w:t xml:space="preserve">0 </w:t>
      </w:r>
      <w:r>
        <w:rPr>
          <w:rFonts w:hint="eastAsia"/>
          <w:sz w:val="20"/>
          <w:szCs w:val="18"/>
        </w:rPr>
        <w:t>µ</w:t>
      </w:r>
      <w:r>
        <w:rPr>
          <w:sz w:val="20"/>
          <w:szCs w:val="18"/>
        </w:rPr>
        <w:t>g</w:t>
      </w:r>
    </w:p>
    <w:p w14:paraId="75E16BF9" w14:textId="618ADAB2" w:rsidR="002076E6" w:rsidRDefault="002076E6" w:rsidP="00F43FB3">
      <w:pPr>
        <w:ind w:leftChars="305" w:left="645" w:firstLine="851"/>
        <w:jc w:val="left"/>
        <w:rPr>
          <w:sz w:val="20"/>
          <w:szCs w:val="18"/>
        </w:rPr>
      </w:pPr>
      <w:r w:rsidRPr="00FD4672">
        <w:rPr>
          <w:rFonts w:hint="eastAsia"/>
          <w:sz w:val="20"/>
          <w:szCs w:val="18"/>
        </w:rPr>
        <w:t>M：</w:t>
      </w:r>
      <w:proofErr w:type="spellStart"/>
      <w:r w:rsidRPr="00FD4672">
        <w:rPr>
          <w:sz w:val="20"/>
          <w:szCs w:val="18"/>
        </w:rPr>
        <w:t>Prestained</w:t>
      </w:r>
      <w:proofErr w:type="spellEnd"/>
      <w:r w:rsidRPr="00FD4672">
        <w:rPr>
          <w:sz w:val="20"/>
          <w:szCs w:val="18"/>
        </w:rPr>
        <w:t xml:space="preserve"> Protein Standards</w:t>
      </w:r>
      <w:r w:rsidRPr="00FD4672">
        <w:rPr>
          <w:rFonts w:hint="eastAsia"/>
          <w:sz w:val="20"/>
          <w:szCs w:val="18"/>
        </w:rPr>
        <w:t xml:space="preserve">　</w:t>
      </w:r>
      <w:r w:rsidRPr="00FD4672">
        <w:rPr>
          <w:sz w:val="20"/>
          <w:szCs w:val="18"/>
        </w:rPr>
        <w:t>Dual color（BIO-RAD）</w:t>
      </w:r>
      <w:r w:rsidRPr="00FD4672">
        <w:rPr>
          <w:rFonts w:hint="eastAsia"/>
          <w:sz w:val="20"/>
          <w:szCs w:val="18"/>
        </w:rPr>
        <w:t>2</w:t>
      </w:r>
      <w:r w:rsidRPr="00FD4672">
        <w:rPr>
          <w:sz w:val="20"/>
          <w:szCs w:val="18"/>
        </w:rPr>
        <w:t xml:space="preserve"> </w:t>
      </w:r>
      <w:r w:rsidRPr="00FD4672">
        <w:rPr>
          <w:rFonts w:hint="eastAsia"/>
          <w:sz w:val="20"/>
          <w:szCs w:val="18"/>
        </w:rPr>
        <w:t>µ</w:t>
      </w:r>
      <w:r w:rsidRPr="00FD4672">
        <w:rPr>
          <w:sz w:val="20"/>
          <w:szCs w:val="18"/>
        </w:rPr>
        <w:t>L</w:t>
      </w:r>
    </w:p>
    <w:p w14:paraId="5BEBE730" w14:textId="77777777" w:rsidR="002076E6" w:rsidRDefault="002076E6" w:rsidP="00F43FB3">
      <w:pPr>
        <w:jc w:val="left"/>
        <w:rPr>
          <w:sz w:val="20"/>
          <w:szCs w:val="18"/>
        </w:rPr>
      </w:pPr>
      <w:r>
        <w:rPr>
          <w:sz w:val="20"/>
          <w:szCs w:val="18"/>
        </w:rPr>
        <w:tab/>
      </w:r>
      <w:r>
        <w:rPr>
          <w:sz w:val="20"/>
          <w:szCs w:val="18"/>
        </w:rPr>
        <w:tab/>
      </w:r>
      <w:r>
        <w:rPr>
          <w:rFonts w:hint="eastAsia"/>
          <w:sz w:val="20"/>
          <w:szCs w:val="18"/>
        </w:rPr>
        <w:t>・サンプル　培地：培地のみ</w:t>
      </w:r>
    </w:p>
    <w:p w14:paraId="26F4DC65" w14:textId="0E88A8A9" w:rsidR="002076E6" w:rsidRDefault="002076E6" w:rsidP="00F43FB3">
      <w:pPr>
        <w:ind w:leftChars="305" w:left="645" w:firstLine="851"/>
        <w:jc w:val="left"/>
        <w:rPr>
          <w:sz w:val="20"/>
          <w:szCs w:val="18"/>
        </w:rPr>
      </w:pPr>
      <w:r>
        <w:rPr>
          <w:rFonts w:hint="eastAsia"/>
          <w:sz w:val="20"/>
          <w:szCs w:val="18"/>
        </w:rPr>
        <w:t>空ベクター：</w:t>
      </w:r>
      <w:proofErr w:type="spellStart"/>
      <w:r>
        <w:rPr>
          <w:rFonts w:hint="eastAsia"/>
          <w:sz w:val="20"/>
          <w:szCs w:val="18"/>
        </w:rPr>
        <w:t>p</w:t>
      </w:r>
      <w:r>
        <w:rPr>
          <w:sz w:val="20"/>
          <w:szCs w:val="18"/>
        </w:rPr>
        <w:t>PICZ</w:t>
      </w:r>
      <w:proofErr w:type="spellEnd"/>
      <w:r>
        <w:rPr>
          <w:rFonts w:hint="eastAsia"/>
          <w:sz w:val="20"/>
          <w:szCs w:val="18"/>
        </w:rPr>
        <w:t>α（ネガティブコントロール）</w:t>
      </w:r>
    </w:p>
    <w:p w14:paraId="2BBB11B8" w14:textId="49D0FB4D" w:rsidR="002076E6" w:rsidRDefault="002076E6" w:rsidP="00F43FB3">
      <w:pPr>
        <w:ind w:leftChars="305" w:left="645" w:firstLine="851"/>
        <w:jc w:val="left"/>
        <w:rPr>
          <w:sz w:val="20"/>
          <w:szCs w:val="18"/>
        </w:rPr>
      </w:pPr>
      <w:r>
        <w:rPr>
          <w:sz w:val="20"/>
          <w:szCs w:val="18"/>
        </w:rPr>
        <w:t>TeCel7A-TrCBM1</w:t>
      </w:r>
      <w:r>
        <w:rPr>
          <w:rFonts w:hint="eastAsia"/>
          <w:sz w:val="20"/>
          <w:szCs w:val="18"/>
        </w:rPr>
        <w:t>：野生型</w:t>
      </w:r>
    </w:p>
    <w:p w14:paraId="714583D3" w14:textId="63561AB6" w:rsidR="002076E6" w:rsidRPr="002076E6" w:rsidRDefault="002076E6" w:rsidP="00F43FB3">
      <w:pPr>
        <w:ind w:leftChars="305" w:left="645" w:firstLine="851"/>
        <w:jc w:val="left"/>
        <w:rPr>
          <w:sz w:val="20"/>
          <w:szCs w:val="18"/>
        </w:rPr>
      </w:pPr>
      <w:r>
        <w:rPr>
          <w:sz w:val="20"/>
          <w:szCs w:val="18"/>
        </w:rPr>
        <w:t>TeCel7A-</w:t>
      </w:r>
      <w:r>
        <w:rPr>
          <w:rFonts w:hint="eastAsia"/>
          <w:sz w:val="20"/>
          <w:szCs w:val="18"/>
        </w:rPr>
        <w:t>設計C</w:t>
      </w:r>
      <w:r>
        <w:rPr>
          <w:sz w:val="20"/>
          <w:szCs w:val="18"/>
        </w:rPr>
        <w:t>BD</w:t>
      </w:r>
      <w:r>
        <w:rPr>
          <w:rFonts w:hint="eastAsia"/>
          <w:sz w:val="20"/>
          <w:szCs w:val="18"/>
        </w:rPr>
        <w:t>：変異型</w:t>
      </w:r>
    </w:p>
    <w:p w14:paraId="63F82FA8" w14:textId="77777777" w:rsidR="002076E6" w:rsidRPr="00FD4672" w:rsidRDefault="002076E6" w:rsidP="00F43FB3">
      <w:pPr>
        <w:ind w:leftChars="305" w:left="645"/>
        <w:jc w:val="left"/>
        <w:rPr>
          <w:sz w:val="20"/>
          <w:szCs w:val="18"/>
        </w:rPr>
      </w:pPr>
      <w:r w:rsidRPr="00FD4672">
        <w:rPr>
          <w:rFonts w:hint="eastAsia"/>
          <w:sz w:val="20"/>
          <w:szCs w:val="18"/>
        </w:rPr>
        <w:t>・泳動条件：1</w:t>
      </w:r>
      <w:r w:rsidRPr="00FD4672">
        <w:rPr>
          <w:sz w:val="20"/>
          <w:szCs w:val="18"/>
        </w:rPr>
        <w:t>2%</w:t>
      </w:r>
      <w:r w:rsidRPr="00FD4672">
        <w:rPr>
          <w:rFonts w:hint="eastAsia"/>
          <w:sz w:val="20"/>
          <w:szCs w:val="18"/>
        </w:rPr>
        <w:t>ゲル、2</w:t>
      </w:r>
      <w:r w:rsidRPr="00FD4672">
        <w:rPr>
          <w:sz w:val="20"/>
          <w:szCs w:val="18"/>
        </w:rPr>
        <w:t>50V</w:t>
      </w:r>
      <w:r w:rsidRPr="00FD4672">
        <w:rPr>
          <w:rFonts w:hint="eastAsia"/>
          <w:sz w:val="20"/>
          <w:szCs w:val="18"/>
        </w:rPr>
        <w:t>・6</w:t>
      </w:r>
      <w:r w:rsidRPr="00FD4672">
        <w:rPr>
          <w:sz w:val="20"/>
          <w:szCs w:val="18"/>
        </w:rPr>
        <w:t>0</w:t>
      </w:r>
      <w:r w:rsidRPr="00FD4672">
        <w:rPr>
          <w:rFonts w:hint="eastAsia"/>
          <w:sz w:val="20"/>
          <w:szCs w:val="18"/>
        </w:rPr>
        <w:t>分間泳動</w:t>
      </w:r>
    </w:p>
    <w:p w14:paraId="6AF535D0" w14:textId="58482CB2" w:rsidR="00190830" w:rsidRPr="002076E6" w:rsidRDefault="00190830" w:rsidP="004B5695"/>
    <w:p w14:paraId="12474B79" w14:textId="22AE40E7" w:rsidR="004B5695" w:rsidRDefault="004A698C" w:rsidP="00160476">
      <w:pPr>
        <w:jc w:val="center"/>
      </w:pPr>
      <w:r>
        <w:rPr>
          <w:noProof/>
        </w:rPr>
        <w:lastRenderedPageBreak/>
        <w:drawing>
          <wp:inline distT="0" distB="0" distL="0" distR="0" wp14:anchorId="441D25BF" wp14:editId="276F2C98">
            <wp:extent cx="6094095" cy="2388528"/>
            <wp:effectExtent l="0" t="0" r="0" b="0"/>
            <wp:docPr id="2084" name="図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0472" cy="2394947"/>
                    </a:xfrm>
                    <a:prstGeom prst="rect">
                      <a:avLst/>
                    </a:prstGeom>
                    <a:noFill/>
                    <a:ln>
                      <a:noFill/>
                    </a:ln>
                  </pic:spPr>
                </pic:pic>
              </a:graphicData>
            </a:graphic>
          </wp:inline>
        </w:drawing>
      </w:r>
    </w:p>
    <w:p w14:paraId="5F37970F" w14:textId="038600D7" w:rsidR="00DE5719" w:rsidRDefault="00DE5719" w:rsidP="002076E6">
      <w:pPr>
        <w:pStyle w:val="af1"/>
        <w:ind w:left="845" w:right="845"/>
      </w:pPr>
      <w:r>
        <w:t xml:space="preserve">図 </w:t>
      </w:r>
      <w:fldSimple w:instr=" SEQ 図 \* ARABIC ">
        <w:r w:rsidR="00C43572">
          <w:rPr>
            <w:noProof/>
          </w:rPr>
          <w:t>47</w:t>
        </w:r>
      </w:fldSimple>
      <w:r w:rsidR="00094A28">
        <w:rPr>
          <w:rFonts w:hint="eastAsia"/>
        </w:rPr>
        <w:t xml:space="preserve">　酵素活性</w:t>
      </w:r>
      <w:r w:rsidR="002076E6">
        <w:rPr>
          <w:rFonts w:hint="eastAsia"/>
        </w:rPr>
        <w:t>の評価方法</w:t>
      </w:r>
      <w:r w:rsidR="00094A28">
        <w:rPr>
          <w:rFonts w:hint="eastAsia"/>
        </w:rPr>
        <w:t>（左）</w:t>
      </w:r>
      <w:r w:rsidR="002076E6">
        <w:rPr>
          <w:rFonts w:hint="eastAsia"/>
        </w:rPr>
        <w:t>および</w:t>
      </w:r>
      <w:r w:rsidR="00094A28">
        <w:rPr>
          <w:rFonts w:hint="eastAsia"/>
        </w:rPr>
        <w:t>（右）評価結果</w:t>
      </w:r>
    </w:p>
    <w:p w14:paraId="5E5A6D61" w14:textId="77777777" w:rsidR="002076E6" w:rsidRPr="00F43FB3" w:rsidRDefault="002076E6" w:rsidP="00F43FB3">
      <w:pPr>
        <w:ind w:leftChars="805" w:left="1701"/>
        <w:rPr>
          <w:sz w:val="20"/>
          <w:szCs w:val="18"/>
        </w:rPr>
      </w:pPr>
      <w:r w:rsidRPr="00F43FB3">
        <w:rPr>
          <w:rFonts w:hint="eastAsia"/>
          <w:sz w:val="20"/>
          <w:szCs w:val="18"/>
        </w:rPr>
        <w:t>酵素活性を酵素反応液中のグルコース量で評価した。</w:t>
      </w:r>
    </w:p>
    <w:p w14:paraId="46DAD8D9" w14:textId="175FEB6C" w:rsidR="002076E6" w:rsidRPr="00F43FB3" w:rsidRDefault="002076E6" w:rsidP="00F43FB3">
      <w:pPr>
        <w:ind w:leftChars="805" w:left="1701"/>
        <w:rPr>
          <w:sz w:val="20"/>
          <w:szCs w:val="18"/>
        </w:rPr>
      </w:pPr>
      <w:r w:rsidRPr="00F43FB3">
        <w:rPr>
          <w:rFonts w:hint="eastAsia"/>
          <w:sz w:val="20"/>
          <w:szCs w:val="18"/>
        </w:rPr>
        <w:t>B</w:t>
      </w:r>
      <w:r w:rsidRPr="00F43FB3">
        <w:rPr>
          <w:sz w:val="20"/>
          <w:szCs w:val="18"/>
        </w:rPr>
        <w:t>radford</w:t>
      </w:r>
      <w:r w:rsidRPr="00F43FB3">
        <w:rPr>
          <w:rFonts w:hint="eastAsia"/>
          <w:sz w:val="20"/>
          <w:szCs w:val="18"/>
        </w:rPr>
        <w:t>法で算出した粗タンパク質1</w:t>
      </w:r>
      <w:r w:rsidRPr="00F43FB3">
        <w:rPr>
          <w:sz w:val="20"/>
          <w:szCs w:val="18"/>
        </w:rPr>
        <w:t xml:space="preserve"> </w:t>
      </w:r>
      <w:r w:rsidRPr="00F43FB3">
        <w:rPr>
          <w:rFonts w:hint="eastAsia"/>
          <w:sz w:val="20"/>
          <w:szCs w:val="18"/>
        </w:rPr>
        <w:t>µ</w:t>
      </w:r>
      <w:r w:rsidRPr="00F43FB3">
        <w:rPr>
          <w:sz w:val="20"/>
          <w:szCs w:val="18"/>
        </w:rPr>
        <w:t>g</w:t>
      </w:r>
      <w:r w:rsidRPr="00F43FB3">
        <w:rPr>
          <w:rFonts w:hint="eastAsia"/>
          <w:sz w:val="20"/>
          <w:szCs w:val="18"/>
        </w:rPr>
        <w:t>あたりのグルコース量で比較した。</w:t>
      </w:r>
    </w:p>
    <w:p w14:paraId="49F4C6F2" w14:textId="009B687F" w:rsidR="00F43FB3" w:rsidRPr="00F43FB3" w:rsidRDefault="00F43FB3" w:rsidP="00F43FB3">
      <w:pPr>
        <w:ind w:leftChars="805" w:left="1701"/>
        <w:rPr>
          <w:sz w:val="20"/>
          <w:szCs w:val="18"/>
        </w:rPr>
      </w:pPr>
      <w:r w:rsidRPr="00F43FB3">
        <w:rPr>
          <w:rFonts w:hint="eastAsia"/>
          <w:color w:val="002060"/>
          <w:sz w:val="20"/>
          <w:szCs w:val="18"/>
        </w:rPr>
        <w:t>●</w:t>
      </w:r>
      <w:r w:rsidRPr="00F43FB3">
        <w:rPr>
          <w:rFonts w:hint="eastAsia"/>
          <w:sz w:val="20"/>
          <w:szCs w:val="18"/>
        </w:rPr>
        <w:t>野生型（</w:t>
      </w:r>
      <w:r w:rsidRPr="00F43FB3">
        <w:rPr>
          <w:sz w:val="20"/>
          <w:szCs w:val="18"/>
        </w:rPr>
        <w:t>TeCel7A-TrCBM1）</w:t>
      </w:r>
    </w:p>
    <w:p w14:paraId="4E8100BD" w14:textId="77A3F479" w:rsidR="00F43FB3" w:rsidRPr="00F43FB3" w:rsidRDefault="00F43FB3" w:rsidP="00F43FB3">
      <w:pPr>
        <w:ind w:leftChars="805" w:left="1701"/>
        <w:rPr>
          <w:sz w:val="20"/>
          <w:szCs w:val="18"/>
        </w:rPr>
      </w:pPr>
      <w:r w:rsidRPr="00F43FB3">
        <w:rPr>
          <w:rFonts w:hint="eastAsia"/>
          <w:color w:val="9BBB59" w:themeColor="accent3"/>
          <w:sz w:val="20"/>
          <w:szCs w:val="18"/>
        </w:rPr>
        <w:t>●</w:t>
      </w:r>
      <w:r w:rsidRPr="00F43FB3">
        <w:rPr>
          <w:rFonts w:hint="eastAsia"/>
          <w:sz w:val="20"/>
          <w:szCs w:val="18"/>
        </w:rPr>
        <w:t>変異体（簡易評価結果：セルロース結合能あり）</w:t>
      </w:r>
    </w:p>
    <w:p w14:paraId="46062FCC" w14:textId="5BE4E7F8" w:rsidR="00F43FB3" w:rsidRPr="00F43FB3" w:rsidRDefault="00F43FB3" w:rsidP="00F43FB3">
      <w:pPr>
        <w:ind w:leftChars="805" w:left="1701"/>
        <w:rPr>
          <w:sz w:val="20"/>
          <w:szCs w:val="18"/>
        </w:rPr>
      </w:pPr>
      <w:r w:rsidRPr="00F43FB3">
        <w:rPr>
          <w:rFonts w:hint="eastAsia"/>
          <w:color w:val="FFFF00"/>
          <w:sz w:val="20"/>
          <w:szCs w:val="18"/>
        </w:rPr>
        <w:t>●</w:t>
      </w:r>
      <w:r w:rsidRPr="00F43FB3">
        <w:rPr>
          <w:rFonts w:hint="eastAsia"/>
          <w:sz w:val="20"/>
          <w:szCs w:val="18"/>
        </w:rPr>
        <w:t>変異体（簡易評価結果：セルロース結合能中間）</w:t>
      </w:r>
    </w:p>
    <w:p w14:paraId="07223091" w14:textId="0A8B26D9" w:rsidR="00F43FB3" w:rsidRPr="00F43FB3" w:rsidRDefault="00F43FB3" w:rsidP="00F43FB3">
      <w:pPr>
        <w:ind w:leftChars="805" w:left="1701"/>
        <w:rPr>
          <w:sz w:val="20"/>
          <w:szCs w:val="18"/>
        </w:rPr>
      </w:pPr>
      <w:r w:rsidRPr="00F43FB3">
        <w:rPr>
          <w:rFonts w:hint="eastAsia"/>
          <w:color w:val="FF0000"/>
          <w:sz w:val="20"/>
          <w:szCs w:val="18"/>
        </w:rPr>
        <w:t>●</w:t>
      </w:r>
      <w:r w:rsidRPr="00F43FB3">
        <w:rPr>
          <w:rFonts w:hint="eastAsia"/>
          <w:sz w:val="20"/>
          <w:szCs w:val="18"/>
        </w:rPr>
        <w:t>変異体（簡易評価結果：セルロース結合能なし</w:t>
      </w:r>
      <w:r w:rsidRPr="00F43FB3">
        <w:rPr>
          <w:sz w:val="20"/>
          <w:szCs w:val="18"/>
        </w:rPr>
        <w:t>）</w:t>
      </w:r>
    </w:p>
    <w:p w14:paraId="45ADE319" w14:textId="782A51A5" w:rsidR="00F43FB3" w:rsidRPr="00F43FB3" w:rsidRDefault="00F43FB3" w:rsidP="00F43FB3">
      <w:pPr>
        <w:ind w:left="850" w:firstLine="851"/>
        <w:rPr>
          <w:sz w:val="20"/>
          <w:szCs w:val="18"/>
        </w:rPr>
      </w:pPr>
      <w:r w:rsidRPr="00F43FB3">
        <w:rPr>
          <w:sz w:val="20"/>
          <w:szCs w:val="18"/>
        </w:rPr>
        <w:t xml:space="preserve">N=3 </w:t>
      </w:r>
    </w:p>
    <w:p w14:paraId="2429B3EB" w14:textId="77777777" w:rsidR="00DE5719" w:rsidRPr="00DE5719" w:rsidRDefault="00DE5719" w:rsidP="00DE5719"/>
    <w:p w14:paraId="589E6691" w14:textId="0647769C" w:rsidR="00FA4E2B" w:rsidRDefault="00177A38" w:rsidP="00FA4E2B">
      <w:pPr>
        <w:pStyle w:val="4"/>
      </w:pPr>
      <w:r>
        <w:rPr>
          <w:rFonts w:hint="eastAsia"/>
        </w:rPr>
        <w:t>対象③P</w:t>
      </w:r>
      <w:r>
        <w:t>cCel7D</w:t>
      </w:r>
      <w:r>
        <w:rPr>
          <w:rFonts w:hint="eastAsia"/>
        </w:rPr>
        <w:t xml:space="preserve">　ファーメンターを用いた</w:t>
      </w:r>
      <w:r w:rsidR="008D6607">
        <w:rPr>
          <w:rFonts w:hint="eastAsia"/>
        </w:rPr>
        <w:t>発現</w:t>
      </w:r>
      <w:r w:rsidR="007058E3" w:rsidRPr="007058E3">
        <w:rPr>
          <w:rFonts w:hint="eastAsia"/>
        </w:rPr>
        <w:t>・活性確認</w:t>
      </w:r>
      <w:r>
        <w:rPr>
          <w:rFonts w:hint="eastAsia"/>
        </w:rPr>
        <w:t>実験</w:t>
      </w:r>
    </w:p>
    <w:p w14:paraId="2E1C4CCB" w14:textId="37141E17" w:rsidR="008D6607" w:rsidRDefault="002415E9" w:rsidP="00E401FA">
      <w:pPr>
        <w:ind w:firstLineChars="100" w:firstLine="211"/>
      </w:pPr>
      <w:r>
        <w:rPr>
          <w:rFonts w:hint="eastAsia"/>
        </w:rPr>
        <w:t>③</w:t>
      </w:r>
      <w:r w:rsidRPr="00E401FA">
        <w:t>PcC</w:t>
      </w:r>
      <w:r>
        <w:rPr>
          <w:rFonts w:hint="eastAsia"/>
        </w:rPr>
        <w:t>e</w:t>
      </w:r>
      <w:r>
        <w:t>l7D</w:t>
      </w:r>
      <w:r>
        <w:rPr>
          <w:rFonts w:hint="eastAsia"/>
        </w:rPr>
        <w:t>を用いて、</w:t>
      </w:r>
      <w:r w:rsidR="00E401FA" w:rsidRPr="00E401FA">
        <w:rPr>
          <w:rFonts w:hint="eastAsia"/>
        </w:rPr>
        <w:t>ファーメンター</w:t>
      </w:r>
      <w:r>
        <w:rPr>
          <w:rFonts w:hint="eastAsia"/>
        </w:rPr>
        <w:t>での</w:t>
      </w:r>
      <w:r w:rsidR="008D6607">
        <w:rPr>
          <w:rFonts w:hint="eastAsia"/>
        </w:rPr>
        <w:t>発現</w:t>
      </w:r>
      <w:r>
        <w:rPr>
          <w:rFonts w:hint="eastAsia"/>
        </w:rPr>
        <w:t>および</w:t>
      </w:r>
      <w:r w:rsidR="00E401FA" w:rsidRPr="00E401FA">
        <w:rPr>
          <w:rFonts w:hint="eastAsia"/>
        </w:rPr>
        <w:t>活性確認を</w:t>
      </w:r>
      <w:r w:rsidR="00DE5719">
        <w:rPr>
          <w:rFonts w:hint="eastAsia"/>
        </w:rPr>
        <w:t>試みた</w:t>
      </w:r>
      <w:r w:rsidR="00E401FA" w:rsidRPr="00E401FA">
        <w:rPr>
          <w:rFonts w:hint="eastAsia"/>
        </w:rPr>
        <w:t>。</w:t>
      </w:r>
      <w:r w:rsidR="008D6607">
        <w:rPr>
          <w:rFonts w:hint="eastAsia"/>
        </w:rPr>
        <w:t>③</w:t>
      </w:r>
      <w:r w:rsidR="008D6607">
        <w:t>PcCel7D</w:t>
      </w:r>
      <w:r w:rsidR="008D6607">
        <w:rPr>
          <w:rFonts w:hint="eastAsia"/>
        </w:rPr>
        <w:t>の活性有無の判断を目的として実施した。</w:t>
      </w:r>
    </w:p>
    <w:p w14:paraId="7017CA7A" w14:textId="77777777" w:rsidR="009D7185" w:rsidRDefault="009D7185" w:rsidP="00E401FA">
      <w:pPr>
        <w:ind w:firstLineChars="100" w:firstLine="211"/>
      </w:pPr>
    </w:p>
    <w:p w14:paraId="17258F6D" w14:textId="2192C7A0" w:rsidR="009D7185" w:rsidRDefault="008D6607" w:rsidP="009D7185">
      <w:pPr>
        <w:ind w:firstLineChars="100" w:firstLine="211"/>
      </w:pPr>
      <w:r>
        <w:t>3.3.7.</w:t>
      </w:r>
      <w:r w:rsidR="002415E9">
        <w:rPr>
          <w:rFonts w:hint="eastAsia"/>
        </w:rPr>
        <w:t>1</w:t>
      </w:r>
      <w:r>
        <w:rPr>
          <w:rFonts w:hint="eastAsia"/>
        </w:rPr>
        <w:t>で使用した形質転換体をファーメンターで培養した。メタノールの添加は、</w:t>
      </w:r>
      <w:r w:rsidR="002415E9">
        <w:rPr>
          <w:rFonts w:hint="eastAsia"/>
        </w:rPr>
        <w:t>森林化学研究室の</w:t>
      </w:r>
      <w:r w:rsidR="009D7185">
        <w:rPr>
          <w:rFonts w:hint="eastAsia"/>
        </w:rPr>
        <w:t>標準プロトコル</w:t>
      </w:r>
      <w:r>
        <w:rPr>
          <w:rFonts w:hint="eastAsia"/>
        </w:rPr>
        <w:t>に従い、自動で実施した。</w:t>
      </w:r>
      <w:r w:rsidR="00346EFF">
        <w:rPr>
          <w:rFonts w:hint="eastAsia"/>
        </w:rPr>
        <w:t>培養液は、遠心によって菌体とセルロース分解酵素を含む培地（粗酵素液）に分離した。約2</w:t>
      </w:r>
      <w:r w:rsidR="00346EFF">
        <w:t xml:space="preserve"> L</w:t>
      </w:r>
      <w:r w:rsidR="00346EFF">
        <w:rPr>
          <w:rFonts w:hint="eastAsia"/>
        </w:rPr>
        <w:t>の</w:t>
      </w:r>
      <w:r w:rsidR="009D7185">
        <w:rPr>
          <w:rFonts w:hint="eastAsia"/>
        </w:rPr>
        <w:t>粗酵素液は、限外ろ過によって約1</w:t>
      </w:r>
      <w:r w:rsidR="009D7185">
        <w:t>00</w:t>
      </w:r>
      <w:r w:rsidR="009D7185">
        <w:rPr>
          <w:rFonts w:hint="eastAsia"/>
        </w:rPr>
        <w:t xml:space="preserve"> </w:t>
      </w:r>
      <w:r w:rsidR="009D7185">
        <w:t>mL</w:t>
      </w:r>
      <w:r w:rsidR="009D7185">
        <w:rPr>
          <w:rFonts w:hint="eastAsia"/>
        </w:rPr>
        <w:t>まで濃縮した。</w:t>
      </w:r>
      <w:r w:rsidR="002415E9">
        <w:t>3.3.7.</w:t>
      </w:r>
      <w:r w:rsidR="002415E9">
        <w:rPr>
          <w:rFonts w:hint="eastAsia"/>
        </w:rPr>
        <w:t>1と同様の手法で発現・活性確認</w:t>
      </w:r>
      <w:r w:rsidR="009D7185">
        <w:t>を行った。</w:t>
      </w:r>
    </w:p>
    <w:p w14:paraId="5AD18448" w14:textId="77777777" w:rsidR="009D7185" w:rsidRDefault="009D7185" w:rsidP="009D7185">
      <w:pPr>
        <w:ind w:firstLineChars="100" w:firstLine="211"/>
      </w:pPr>
    </w:p>
    <w:p w14:paraId="1DF1EEED" w14:textId="56EC6EEE" w:rsidR="002415E9" w:rsidRDefault="008D6607" w:rsidP="00AD057D">
      <w:pPr>
        <w:ind w:firstLineChars="100" w:firstLine="211"/>
      </w:pPr>
      <w:r>
        <w:rPr>
          <w:rFonts w:hint="eastAsia"/>
        </w:rPr>
        <w:t>③P</w:t>
      </w:r>
      <w:r>
        <w:t>cCel7D</w:t>
      </w:r>
      <w:r>
        <w:rPr>
          <w:rFonts w:hint="eastAsia"/>
        </w:rPr>
        <w:t>の</w:t>
      </w:r>
      <w:r w:rsidR="00E401FA" w:rsidRPr="00E401FA">
        <w:t>SDS-PAGE</w:t>
      </w:r>
      <w:r w:rsidR="00E401FA" w:rsidRPr="00E401FA">
        <w:rPr>
          <w:rFonts w:hint="eastAsia"/>
        </w:rPr>
        <w:t>による発現タンパク質の分析では、目的サイズ付近にバンドを確認した</w:t>
      </w:r>
      <w:r w:rsidR="002415E9" w:rsidRPr="002415E9">
        <w:rPr>
          <w:rFonts w:hint="eastAsia"/>
        </w:rPr>
        <w:t>（図4</w:t>
      </w:r>
      <w:r w:rsidR="002415E9" w:rsidRPr="002415E9">
        <w:t>8</w:t>
      </w:r>
      <w:r w:rsidR="002415E9">
        <w:rPr>
          <w:rFonts w:hint="eastAsia"/>
        </w:rPr>
        <w:t>）</w:t>
      </w:r>
      <w:r w:rsidR="00E401FA" w:rsidRPr="00E401FA">
        <w:rPr>
          <w:rFonts w:hint="eastAsia"/>
        </w:rPr>
        <w:t>。</w:t>
      </w:r>
      <w:r w:rsidR="003F4B5F" w:rsidRPr="00E401FA">
        <w:rPr>
          <w:rFonts w:hint="eastAsia"/>
        </w:rPr>
        <w:t>ただ、</w:t>
      </w:r>
      <w:r w:rsidR="003F4B5F">
        <w:rPr>
          <w:rFonts w:hint="eastAsia"/>
        </w:rPr>
        <w:t>目的タンパク質と思われるバンドが薄く、</w:t>
      </w:r>
      <w:r w:rsidR="003F4B5F" w:rsidRPr="00E401FA">
        <w:rPr>
          <w:rFonts w:hint="eastAsia"/>
        </w:rPr>
        <w:t>近い位置に目的以外のタンパク質（</w:t>
      </w:r>
      <w:r w:rsidR="003F4B5F" w:rsidRPr="00E401FA">
        <w:rPr>
          <w:i/>
          <w:iCs/>
        </w:rPr>
        <w:t>Pichia pastoris</w:t>
      </w:r>
      <w:r w:rsidR="003F4B5F" w:rsidRPr="00E401FA">
        <w:rPr>
          <w:rFonts w:hint="eastAsia"/>
        </w:rPr>
        <w:t>内在性タンパク質）のバンドも出る</w:t>
      </w:r>
      <w:r w:rsidR="003F4B5F">
        <w:rPr>
          <w:rFonts w:hint="eastAsia"/>
        </w:rPr>
        <w:t>ため</w:t>
      </w:r>
      <w:r w:rsidR="003F4B5F" w:rsidRPr="00E401FA">
        <w:rPr>
          <w:rFonts w:hint="eastAsia"/>
        </w:rPr>
        <w:t>、</w:t>
      </w:r>
      <w:r w:rsidR="002415E9" w:rsidRPr="00E401FA">
        <w:rPr>
          <w:rFonts w:hint="eastAsia"/>
        </w:rPr>
        <w:t>酵素反応の結果と合わせて発現の有無を判断した。</w:t>
      </w:r>
    </w:p>
    <w:p w14:paraId="02478C2A" w14:textId="42EEEEAA" w:rsidR="00AD057D" w:rsidRDefault="009D7185" w:rsidP="00AD057D">
      <w:pPr>
        <w:ind w:firstLineChars="100" w:firstLine="211"/>
      </w:pPr>
      <w:r>
        <w:rPr>
          <w:rFonts w:hint="eastAsia"/>
        </w:rPr>
        <w:t>非晶性セルロースを基質とした場合の</w:t>
      </w:r>
      <w:r w:rsidR="00E401FA" w:rsidRPr="00E401FA">
        <w:rPr>
          <w:rFonts w:hint="eastAsia"/>
        </w:rPr>
        <w:t>酵素反応の</w:t>
      </w:r>
      <w:r w:rsidR="00E401FA" w:rsidRPr="00E401FA">
        <w:t>HPLC</w:t>
      </w:r>
      <w:r w:rsidR="00E401FA" w:rsidRPr="00E401FA">
        <w:rPr>
          <w:rFonts w:hint="eastAsia"/>
        </w:rPr>
        <w:t>分析結果より、目的生成物（セロビオース、セロトリオース、セロテトラオース）を確認し</w:t>
      </w:r>
      <w:r w:rsidR="00E401FA" w:rsidRPr="002415E9">
        <w:rPr>
          <w:rFonts w:hint="eastAsia"/>
        </w:rPr>
        <w:t>た</w:t>
      </w:r>
      <w:r w:rsidR="002415E9" w:rsidRPr="002415E9">
        <w:rPr>
          <w:rFonts w:hint="eastAsia"/>
        </w:rPr>
        <w:t>（図4</w:t>
      </w:r>
      <w:r w:rsidR="002415E9" w:rsidRPr="002415E9">
        <w:t>9</w:t>
      </w:r>
      <w:r w:rsidR="002415E9" w:rsidRPr="002415E9">
        <w:rPr>
          <w:rFonts w:hint="eastAsia"/>
        </w:rPr>
        <w:t>）</w:t>
      </w:r>
      <w:r w:rsidR="00E401FA" w:rsidRPr="00E401FA">
        <w:rPr>
          <w:rFonts w:hint="eastAsia"/>
        </w:rPr>
        <w:t>。</w:t>
      </w:r>
      <w:r w:rsidR="00AD057D" w:rsidRPr="00AD057D">
        <w:rPr>
          <w:rFonts w:hint="eastAsia"/>
        </w:rPr>
        <w:t>結晶性セルロースを基質とした酵素反応では、</w:t>
      </w:r>
      <w:r w:rsidR="00AD057D" w:rsidRPr="00AD057D">
        <w:t>目的生成物は確認できなかった。</w:t>
      </w:r>
      <w:r w:rsidR="006E7AAD">
        <w:rPr>
          <w:rFonts w:hint="eastAsia"/>
        </w:rPr>
        <w:t>生成物を確認できなかった</w:t>
      </w:r>
      <w:r w:rsidR="00AD057D" w:rsidRPr="00AD057D">
        <w:t>原因として、結晶性セルロースは反応性が低い基質であること・酵素量が少ないことが考えられる。ただ、非晶性セルロースに対する酵素活性は</w:t>
      </w:r>
      <w:r w:rsidR="00AD057D">
        <w:rPr>
          <w:rFonts w:hint="eastAsia"/>
        </w:rPr>
        <w:t>3</w:t>
      </w:r>
      <w:r w:rsidR="00AD057D">
        <w:t>.3.7.1</w:t>
      </w:r>
      <w:r w:rsidR="00AD057D">
        <w:rPr>
          <w:rFonts w:hint="eastAsia"/>
        </w:rPr>
        <w:t>と比較して明確に</w:t>
      </w:r>
      <w:r w:rsidR="00AD057D" w:rsidRPr="00AD057D">
        <w:t>確認</w:t>
      </w:r>
      <w:r w:rsidR="00AD057D">
        <w:rPr>
          <w:rFonts w:hint="eastAsia"/>
        </w:rPr>
        <w:t>できた</w:t>
      </w:r>
      <w:r w:rsidR="00AD057D" w:rsidRPr="00AD057D">
        <w:t>ため、結晶性セルロースに対する酵素活性を確認するための追加実験は行わなかった。</w:t>
      </w:r>
      <w:r w:rsidR="006E7AAD" w:rsidRPr="00E401FA">
        <w:rPr>
          <w:rFonts w:hint="eastAsia"/>
        </w:rPr>
        <w:t>セルロース分解活性を確認したため、酵母による</w:t>
      </w:r>
      <w:r w:rsidR="006E7AAD">
        <w:t>PcCel7D</w:t>
      </w:r>
      <w:r w:rsidR="006E7AAD">
        <w:rPr>
          <w:rFonts w:hint="eastAsia"/>
        </w:rPr>
        <w:t>の発現は</w:t>
      </w:r>
      <w:r w:rsidR="006E7AAD" w:rsidRPr="00E401FA">
        <w:rPr>
          <w:rFonts w:hint="eastAsia"/>
        </w:rPr>
        <w:t>可能である</w:t>
      </w:r>
      <w:r w:rsidR="006E7AAD">
        <w:rPr>
          <w:rFonts w:hint="eastAsia"/>
        </w:rPr>
        <w:t>が、利用するためには発現方法</w:t>
      </w:r>
      <w:r w:rsidR="00C1476F">
        <w:rPr>
          <w:rFonts w:hint="eastAsia"/>
        </w:rPr>
        <w:t>などの</w:t>
      </w:r>
      <w:r w:rsidR="006E7AAD">
        <w:rPr>
          <w:rFonts w:hint="eastAsia"/>
        </w:rPr>
        <w:t>工夫が必要である。</w:t>
      </w:r>
    </w:p>
    <w:p w14:paraId="398D2D46" w14:textId="77777777" w:rsidR="009D7185" w:rsidRPr="00AD057D" w:rsidRDefault="009D7185" w:rsidP="009D7185">
      <w:pPr>
        <w:ind w:firstLineChars="100" w:firstLine="211"/>
      </w:pPr>
    </w:p>
    <w:p w14:paraId="65798358" w14:textId="4F79B5DA" w:rsidR="004B5695" w:rsidRDefault="008C127D" w:rsidP="00160476">
      <w:pPr>
        <w:ind w:firstLineChars="100" w:firstLine="211"/>
        <w:jc w:val="center"/>
      </w:pPr>
      <w:r>
        <w:rPr>
          <w:noProof/>
        </w:rPr>
        <w:lastRenderedPageBreak/>
        <w:drawing>
          <wp:inline distT="0" distB="0" distL="0" distR="0" wp14:anchorId="5C2E5591" wp14:editId="3B80B207">
            <wp:extent cx="5461359" cy="2626360"/>
            <wp:effectExtent l="0" t="0" r="0" b="2540"/>
            <wp:docPr id="1027" name="図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69681" cy="2630362"/>
                    </a:xfrm>
                    <a:prstGeom prst="rect">
                      <a:avLst/>
                    </a:prstGeom>
                    <a:noFill/>
                    <a:ln>
                      <a:noFill/>
                    </a:ln>
                  </pic:spPr>
                </pic:pic>
              </a:graphicData>
            </a:graphic>
          </wp:inline>
        </w:drawing>
      </w:r>
    </w:p>
    <w:p w14:paraId="30D56CFD" w14:textId="438C0861" w:rsidR="00C92AFF" w:rsidRPr="00C92AFF" w:rsidRDefault="002415E9" w:rsidP="00C92AFF">
      <w:pPr>
        <w:pStyle w:val="af1"/>
        <w:ind w:left="845" w:right="845"/>
      </w:pPr>
      <w:r>
        <w:t xml:space="preserve">図 </w:t>
      </w:r>
      <w:fldSimple w:instr=" SEQ 図 \* ARABIC ">
        <w:r w:rsidR="00C43572">
          <w:rPr>
            <w:noProof/>
          </w:rPr>
          <w:t>48</w:t>
        </w:r>
      </w:fldSimple>
      <w:r w:rsidR="00094A28">
        <w:rPr>
          <w:rFonts w:hint="eastAsia"/>
        </w:rPr>
        <w:t xml:space="preserve">　実験の流れ</w:t>
      </w:r>
      <w:r w:rsidR="00F43FB3">
        <w:rPr>
          <w:rFonts w:hint="eastAsia"/>
        </w:rPr>
        <w:t>（左）</w:t>
      </w:r>
      <w:r w:rsidR="00094A28">
        <w:rPr>
          <w:rFonts w:hint="eastAsia"/>
        </w:rPr>
        <w:t>およびS</w:t>
      </w:r>
      <w:r w:rsidR="00094A28">
        <w:t>DS-PAGE</w:t>
      </w:r>
      <w:r w:rsidR="00094A28">
        <w:rPr>
          <w:rFonts w:hint="eastAsia"/>
        </w:rPr>
        <w:t>結果</w:t>
      </w:r>
      <w:r w:rsidR="00F43FB3">
        <w:rPr>
          <w:rFonts w:hint="eastAsia"/>
        </w:rPr>
        <w:t>（右）</w:t>
      </w:r>
    </w:p>
    <w:p w14:paraId="4C6C5923" w14:textId="3BB8850F" w:rsidR="00196554" w:rsidRDefault="00F43FB3" w:rsidP="00196554">
      <w:pPr>
        <w:ind w:leftChars="403" w:left="852"/>
        <w:jc w:val="left"/>
        <w:rPr>
          <w:sz w:val="20"/>
          <w:szCs w:val="18"/>
        </w:rPr>
      </w:pPr>
      <w:r>
        <w:rPr>
          <w:rFonts w:hint="eastAsia"/>
          <w:sz w:val="20"/>
          <w:szCs w:val="18"/>
        </w:rPr>
        <w:t>ファーメンター培養で獲得した粗酵素液は、濃縮等の処理をした。</w:t>
      </w:r>
    </w:p>
    <w:p w14:paraId="6EF95DFA" w14:textId="7BB0E5C9" w:rsidR="00196554" w:rsidRDefault="00196554" w:rsidP="00196554">
      <w:pPr>
        <w:ind w:leftChars="403" w:left="852"/>
        <w:jc w:val="left"/>
        <w:rPr>
          <w:sz w:val="20"/>
          <w:szCs w:val="18"/>
        </w:rPr>
      </w:pPr>
      <w:r>
        <w:rPr>
          <w:rFonts w:hint="eastAsia"/>
          <w:sz w:val="20"/>
          <w:szCs w:val="18"/>
        </w:rPr>
        <w:t>獲得したタンパク質をS</w:t>
      </w:r>
      <w:r>
        <w:rPr>
          <w:sz w:val="20"/>
          <w:szCs w:val="18"/>
        </w:rPr>
        <w:t>DS-PAGE</w:t>
      </w:r>
      <w:r>
        <w:rPr>
          <w:rFonts w:hint="eastAsia"/>
          <w:sz w:val="20"/>
          <w:szCs w:val="18"/>
        </w:rPr>
        <w:t>で分析した。</w:t>
      </w:r>
    </w:p>
    <w:p w14:paraId="2901B089" w14:textId="28B8A869" w:rsidR="00F43FB3" w:rsidRDefault="00F43FB3" w:rsidP="00196554">
      <w:pPr>
        <w:ind w:leftChars="403" w:left="852"/>
        <w:jc w:val="left"/>
        <w:rPr>
          <w:sz w:val="20"/>
          <w:szCs w:val="18"/>
        </w:rPr>
      </w:pPr>
      <w:r w:rsidRPr="00FD4672">
        <w:rPr>
          <w:rFonts w:hint="eastAsia"/>
          <w:sz w:val="20"/>
          <w:szCs w:val="18"/>
        </w:rPr>
        <w:t>・レーン</w:t>
      </w:r>
      <w:r>
        <w:rPr>
          <w:sz w:val="20"/>
          <w:szCs w:val="18"/>
        </w:rPr>
        <w:tab/>
      </w:r>
      <w:r>
        <w:rPr>
          <w:rFonts w:hint="eastAsia"/>
          <w:sz w:val="20"/>
          <w:szCs w:val="18"/>
        </w:rPr>
        <w:t>1</w:t>
      </w:r>
      <w:r>
        <w:rPr>
          <w:sz w:val="20"/>
          <w:szCs w:val="18"/>
        </w:rPr>
        <w:t>-3</w:t>
      </w:r>
      <w:r w:rsidRPr="00FD4672">
        <w:rPr>
          <w:rFonts w:hint="eastAsia"/>
          <w:sz w:val="20"/>
          <w:szCs w:val="18"/>
        </w:rPr>
        <w:t>：</w:t>
      </w:r>
      <w:r>
        <w:rPr>
          <w:sz w:val="20"/>
          <w:szCs w:val="18"/>
        </w:rPr>
        <w:t>PcCel7D</w:t>
      </w:r>
      <w:r w:rsidRPr="00FD4672">
        <w:rPr>
          <w:rFonts w:hint="eastAsia"/>
          <w:sz w:val="20"/>
          <w:szCs w:val="18"/>
        </w:rPr>
        <w:t>粗酵素液2</w:t>
      </w:r>
      <w:r w:rsidRPr="00FD4672">
        <w:rPr>
          <w:sz w:val="20"/>
          <w:szCs w:val="18"/>
        </w:rPr>
        <w:t xml:space="preserve">0 </w:t>
      </w:r>
      <w:r w:rsidRPr="00FD4672">
        <w:rPr>
          <w:rFonts w:hint="eastAsia"/>
          <w:sz w:val="20"/>
          <w:szCs w:val="18"/>
        </w:rPr>
        <w:t>µ</w:t>
      </w:r>
      <w:r w:rsidRPr="00FD4672">
        <w:rPr>
          <w:sz w:val="20"/>
          <w:szCs w:val="18"/>
        </w:rPr>
        <w:t>L</w:t>
      </w:r>
    </w:p>
    <w:p w14:paraId="7459A104" w14:textId="76CEE861" w:rsidR="00F43FB3" w:rsidRPr="002076E6" w:rsidRDefault="00F43FB3" w:rsidP="00196554">
      <w:pPr>
        <w:ind w:leftChars="403" w:left="852" w:firstLine="851"/>
        <w:jc w:val="left"/>
        <w:rPr>
          <w:sz w:val="20"/>
          <w:szCs w:val="18"/>
        </w:rPr>
      </w:pPr>
      <w:r w:rsidRPr="00FD4672">
        <w:rPr>
          <w:rFonts w:hint="eastAsia"/>
          <w:sz w:val="20"/>
          <w:szCs w:val="18"/>
        </w:rPr>
        <w:t>M：</w:t>
      </w:r>
      <w:proofErr w:type="spellStart"/>
      <w:r w:rsidRPr="00FD4672">
        <w:rPr>
          <w:sz w:val="20"/>
          <w:szCs w:val="18"/>
        </w:rPr>
        <w:t>Prestained</w:t>
      </w:r>
      <w:proofErr w:type="spellEnd"/>
      <w:r w:rsidRPr="00FD4672">
        <w:rPr>
          <w:sz w:val="20"/>
          <w:szCs w:val="18"/>
        </w:rPr>
        <w:t xml:space="preserve"> Protein Standards</w:t>
      </w:r>
      <w:r w:rsidRPr="00FD4672">
        <w:rPr>
          <w:rFonts w:hint="eastAsia"/>
          <w:sz w:val="20"/>
          <w:szCs w:val="18"/>
        </w:rPr>
        <w:t xml:space="preserve">　</w:t>
      </w:r>
      <w:r w:rsidRPr="00FD4672">
        <w:rPr>
          <w:sz w:val="20"/>
          <w:szCs w:val="18"/>
        </w:rPr>
        <w:t>Dual color（BIO-RAD）</w:t>
      </w:r>
      <w:r w:rsidRPr="00FD4672">
        <w:rPr>
          <w:rFonts w:hint="eastAsia"/>
          <w:sz w:val="20"/>
          <w:szCs w:val="18"/>
        </w:rPr>
        <w:t>2</w:t>
      </w:r>
      <w:r w:rsidRPr="00FD4672">
        <w:rPr>
          <w:sz w:val="20"/>
          <w:szCs w:val="18"/>
        </w:rPr>
        <w:t xml:space="preserve"> </w:t>
      </w:r>
      <w:r w:rsidRPr="00FD4672">
        <w:rPr>
          <w:rFonts w:hint="eastAsia"/>
          <w:sz w:val="20"/>
          <w:szCs w:val="18"/>
        </w:rPr>
        <w:t>µ</w:t>
      </w:r>
      <w:r w:rsidRPr="00FD4672">
        <w:rPr>
          <w:sz w:val="20"/>
          <w:szCs w:val="18"/>
        </w:rPr>
        <w:t>L</w:t>
      </w:r>
    </w:p>
    <w:p w14:paraId="2D82FDDB" w14:textId="77777777" w:rsidR="00F43FB3" w:rsidRPr="00FD4672" w:rsidRDefault="00F43FB3" w:rsidP="00196554">
      <w:pPr>
        <w:ind w:leftChars="403" w:left="852"/>
        <w:jc w:val="left"/>
        <w:rPr>
          <w:sz w:val="20"/>
          <w:szCs w:val="18"/>
        </w:rPr>
      </w:pPr>
      <w:r w:rsidRPr="00FD4672">
        <w:rPr>
          <w:rFonts w:hint="eastAsia"/>
          <w:sz w:val="20"/>
          <w:szCs w:val="18"/>
        </w:rPr>
        <w:t>・泳動条件：1</w:t>
      </w:r>
      <w:r w:rsidRPr="00FD4672">
        <w:rPr>
          <w:sz w:val="20"/>
          <w:szCs w:val="18"/>
        </w:rPr>
        <w:t>2%</w:t>
      </w:r>
      <w:r w:rsidRPr="00FD4672">
        <w:rPr>
          <w:rFonts w:hint="eastAsia"/>
          <w:sz w:val="20"/>
          <w:szCs w:val="18"/>
        </w:rPr>
        <w:t>ゲル、2</w:t>
      </w:r>
      <w:r w:rsidRPr="00FD4672">
        <w:rPr>
          <w:sz w:val="20"/>
          <w:szCs w:val="18"/>
        </w:rPr>
        <w:t>50V</w:t>
      </w:r>
      <w:r w:rsidRPr="00FD4672">
        <w:rPr>
          <w:rFonts w:hint="eastAsia"/>
          <w:sz w:val="20"/>
          <w:szCs w:val="18"/>
        </w:rPr>
        <w:t>・6</w:t>
      </w:r>
      <w:r w:rsidRPr="00FD4672">
        <w:rPr>
          <w:sz w:val="20"/>
          <w:szCs w:val="18"/>
        </w:rPr>
        <w:t>0</w:t>
      </w:r>
      <w:r w:rsidRPr="00FD4672">
        <w:rPr>
          <w:rFonts w:hint="eastAsia"/>
          <w:sz w:val="20"/>
          <w:szCs w:val="18"/>
        </w:rPr>
        <w:t>分間泳動</w:t>
      </w:r>
    </w:p>
    <w:p w14:paraId="749C8E3B" w14:textId="1074E431" w:rsidR="008C127D" w:rsidRPr="00F43FB3" w:rsidRDefault="008C127D" w:rsidP="00094A28">
      <w:pPr>
        <w:jc w:val="center"/>
      </w:pPr>
    </w:p>
    <w:p w14:paraId="4AA85AC0" w14:textId="20FFA6A7" w:rsidR="004B5695" w:rsidRDefault="009E7CD9" w:rsidP="00160476">
      <w:r>
        <w:rPr>
          <w:noProof/>
        </w:rPr>
        <w:drawing>
          <wp:inline distT="0" distB="0" distL="0" distR="0" wp14:anchorId="090A61E0" wp14:editId="6FCAB98A">
            <wp:extent cx="5817817" cy="2907030"/>
            <wp:effectExtent l="0" t="0" r="0" b="0"/>
            <wp:docPr id="2079" name="図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26653" cy="2911445"/>
                    </a:xfrm>
                    <a:prstGeom prst="rect">
                      <a:avLst/>
                    </a:prstGeom>
                    <a:noFill/>
                    <a:ln>
                      <a:noFill/>
                    </a:ln>
                  </pic:spPr>
                </pic:pic>
              </a:graphicData>
            </a:graphic>
          </wp:inline>
        </w:drawing>
      </w:r>
    </w:p>
    <w:p w14:paraId="6B06649D" w14:textId="4D2D4D21" w:rsidR="002415E9" w:rsidRDefault="002415E9" w:rsidP="002415E9">
      <w:pPr>
        <w:pStyle w:val="af1"/>
        <w:ind w:left="845" w:right="845"/>
      </w:pPr>
      <w:r>
        <w:t xml:space="preserve">図 </w:t>
      </w:r>
      <w:fldSimple w:instr=" SEQ 図 \* ARABIC ">
        <w:r w:rsidR="00C43572">
          <w:rPr>
            <w:noProof/>
          </w:rPr>
          <w:t>49</w:t>
        </w:r>
      </w:fldSimple>
      <w:r w:rsidR="00094A28">
        <w:rPr>
          <w:rFonts w:hint="eastAsia"/>
        </w:rPr>
        <w:t xml:space="preserve">　</w:t>
      </w:r>
      <w:r w:rsidR="00C92AFF">
        <w:rPr>
          <w:rFonts w:hint="eastAsia"/>
        </w:rPr>
        <w:t xml:space="preserve">　酵素反応条件（左）およびH</w:t>
      </w:r>
      <w:r w:rsidR="00C92AFF">
        <w:t>PLC</w:t>
      </w:r>
      <w:r w:rsidR="00C92AFF">
        <w:rPr>
          <w:rFonts w:hint="eastAsia"/>
        </w:rPr>
        <w:t>結果（右）</w:t>
      </w:r>
    </w:p>
    <w:p w14:paraId="1D657228" w14:textId="77777777" w:rsidR="00C92AFF" w:rsidRPr="00C92AFF" w:rsidRDefault="00C92AFF" w:rsidP="00196554">
      <w:pPr>
        <w:ind w:leftChars="400" w:left="845" w:firstLine="845"/>
        <w:rPr>
          <w:sz w:val="20"/>
        </w:rPr>
      </w:pPr>
      <w:r w:rsidRPr="00C92AFF">
        <w:rPr>
          <w:rFonts w:hint="eastAsia"/>
          <w:sz w:val="20"/>
        </w:rPr>
        <w:t>粗酵素液と基質を混合した酵素反応液をH</w:t>
      </w:r>
      <w:r w:rsidRPr="00C92AFF">
        <w:rPr>
          <w:sz w:val="20"/>
        </w:rPr>
        <w:t>PLC</w:t>
      </w:r>
      <w:r w:rsidRPr="00C92AFF">
        <w:rPr>
          <w:rFonts w:hint="eastAsia"/>
          <w:sz w:val="20"/>
        </w:rPr>
        <w:t>で分析した。</w:t>
      </w:r>
    </w:p>
    <w:p w14:paraId="1AF0DD99" w14:textId="7FD1598D" w:rsidR="00196554" w:rsidRPr="00C92AFF" w:rsidRDefault="00196554" w:rsidP="00196554">
      <w:pPr>
        <w:ind w:leftChars="400" w:left="845" w:firstLine="845"/>
        <w:rPr>
          <w:sz w:val="20"/>
        </w:rPr>
      </w:pPr>
      <w:r w:rsidRPr="00C92AFF">
        <w:rPr>
          <w:rFonts w:hint="eastAsia"/>
          <w:sz w:val="20"/>
        </w:rPr>
        <w:t>酵素反応液（基質：水）のピークと比較によって生成物を判断した。</w:t>
      </w:r>
    </w:p>
    <w:p w14:paraId="25720988" w14:textId="77777777" w:rsidR="00196554" w:rsidRPr="00C92AFF" w:rsidRDefault="00196554" w:rsidP="00196554">
      <w:pPr>
        <w:ind w:leftChars="400" w:left="845"/>
        <w:rPr>
          <w:sz w:val="20"/>
        </w:rPr>
      </w:pPr>
      <w:r w:rsidRPr="00C92AFF">
        <w:rPr>
          <w:sz w:val="20"/>
        </w:rPr>
        <w:tab/>
      </w:r>
      <w:r w:rsidRPr="00C92AFF">
        <w:rPr>
          <w:sz w:val="20"/>
        </w:rPr>
        <w:tab/>
        <w:t>STD</w:t>
      </w:r>
      <w:r w:rsidRPr="00C92AFF">
        <w:rPr>
          <w:rFonts w:hint="eastAsia"/>
          <w:sz w:val="20"/>
        </w:rPr>
        <w:t>（標品）のピークと比較によって、目的生成物を判断した。</w:t>
      </w:r>
    </w:p>
    <w:p w14:paraId="7625B069" w14:textId="77777777" w:rsidR="00196554" w:rsidRPr="00C92AFF" w:rsidRDefault="00196554" w:rsidP="00196554">
      <w:pPr>
        <w:ind w:leftChars="805" w:left="1701"/>
        <w:rPr>
          <w:sz w:val="20"/>
        </w:rPr>
      </w:pPr>
      <w:r w:rsidRPr="00C92AFF">
        <w:rPr>
          <w:rFonts w:hint="eastAsia"/>
          <w:sz w:val="20"/>
        </w:rPr>
        <w:t>・グラフ　縦軸：</w:t>
      </w:r>
      <w:r w:rsidRPr="00C92AFF">
        <w:rPr>
          <w:sz w:val="20"/>
        </w:rPr>
        <w:t>intensity[µV]</w:t>
      </w:r>
      <w:r w:rsidRPr="00C92AFF">
        <w:rPr>
          <w:rFonts w:hint="eastAsia"/>
          <w:sz w:val="20"/>
        </w:rPr>
        <w:t>、横軸：</w:t>
      </w:r>
      <w:r w:rsidRPr="00C92AFF">
        <w:rPr>
          <w:sz w:val="20"/>
        </w:rPr>
        <w:t>time [min]</w:t>
      </w:r>
    </w:p>
    <w:p w14:paraId="1EEDB44B" w14:textId="77777777" w:rsidR="00196554" w:rsidRPr="00C92AFF" w:rsidRDefault="00196554" w:rsidP="00196554">
      <w:pPr>
        <w:ind w:leftChars="805" w:left="1701"/>
        <w:rPr>
          <w:sz w:val="20"/>
        </w:rPr>
      </w:pPr>
      <w:r w:rsidRPr="00C92AFF">
        <w:rPr>
          <w:rFonts w:hint="eastAsia"/>
          <w:sz w:val="20"/>
        </w:rPr>
        <w:t>・H</w:t>
      </w:r>
      <w:r w:rsidRPr="00C92AFF">
        <w:rPr>
          <w:sz w:val="20"/>
        </w:rPr>
        <w:t>PLC</w:t>
      </w:r>
      <w:r w:rsidRPr="00C92AFF">
        <w:rPr>
          <w:rFonts w:hint="eastAsia"/>
          <w:sz w:val="20"/>
        </w:rPr>
        <w:t>条件　使用カラム：V</w:t>
      </w:r>
      <w:r w:rsidRPr="00C92AFF">
        <w:rPr>
          <w:sz w:val="20"/>
        </w:rPr>
        <w:t>G50</w:t>
      </w:r>
      <w:r w:rsidRPr="00C92AFF">
        <w:rPr>
          <w:rFonts w:hint="eastAsia"/>
          <w:sz w:val="20"/>
        </w:rPr>
        <w:t>、溶媒：アセトニトリル・水</w:t>
      </w:r>
    </w:p>
    <w:p w14:paraId="202A565F" w14:textId="77777777" w:rsidR="00196554" w:rsidRPr="00C92AFF" w:rsidRDefault="00196554" w:rsidP="00196554">
      <w:pPr>
        <w:ind w:leftChars="805" w:left="1701"/>
        <w:rPr>
          <w:sz w:val="20"/>
        </w:rPr>
      </w:pPr>
      <w:r w:rsidRPr="00C92AFF">
        <w:rPr>
          <w:rFonts w:hint="eastAsia"/>
          <w:sz w:val="20"/>
        </w:rPr>
        <w:t>・赤矢印：生成物ピーク</w:t>
      </w:r>
    </w:p>
    <w:p w14:paraId="13404C09" w14:textId="77777777" w:rsidR="00196554" w:rsidRPr="00C92AFF" w:rsidRDefault="00196554" w:rsidP="00196554">
      <w:pPr>
        <w:ind w:leftChars="805" w:left="1701"/>
        <w:rPr>
          <w:sz w:val="20"/>
        </w:rPr>
      </w:pPr>
      <w:r w:rsidRPr="00C92AFF">
        <w:rPr>
          <w:rFonts w:hint="eastAsia"/>
          <w:sz w:val="20"/>
        </w:rPr>
        <w:t>・S</w:t>
      </w:r>
      <w:r w:rsidRPr="00C92AFF">
        <w:rPr>
          <w:sz w:val="20"/>
        </w:rPr>
        <w:t>TD</w:t>
      </w:r>
      <w:r w:rsidRPr="00C92AFF">
        <w:rPr>
          <w:rFonts w:hint="eastAsia"/>
          <w:sz w:val="20"/>
        </w:rPr>
        <w:t>（標品）組成（1</w:t>
      </w:r>
      <w:r w:rsidRPr="00C92AFF">
        <w:rPr>
          <w:sz w:val="20"/>
        </w:rPr>
        <w:t>-6</w:t>
      </w:r>
      <w:r w:rsidRPr="00C92AFF">
        <w:rPr>
          <w:rFonts w:hint="eastAsia"/>
          <w:sz w:val="20"/>
        </w:rPr>
        <w:t>を各終濃度1</w:t>
      </w:r>
      <w:r w:rsidRPr="00C92AFF">
        <w:rPr>
          <w:sz w:val="20"/>
        </w:rPr>
        <w:t xml:space="preserve">00 </w:t>
      </w:r>
      <w:r w:rsidRPr="00C92AFF">
        <w:rPr>
          <w:rFonts w:hint="eastAsia"/>
          <w:sz w:val="20"/>
        </w:rPr>
        <w:t>µ</w:t>
      </w:r>
      <w:r w:rsidRPr="00C92AFF">
        <w:rPr>
          <w:sz w:val="20"/>
        </w:rPr>
        <w:t>M</w:t>
      </w:r>
      <w:r w:rsidRPr="00C92AFF">
        <w:rPr>
          <w:rFonts w:hint="eastAsia"/>
          <w:sz w:val="20"/>
        </w:rPr>
        <w:t xml:space="preserve">となるように混合して使用した。）　　</w:t>
      </w:r>
    </w:p>
    <w:p w14:paraId="24B1C0B9" w14:textId="77777777" w:rsidR="00196554" w:rsidRPr="00C92AFF" w:rsidRDefault="00196554" w:rsidP="00196554">
      <w:pPr>
        <w:ind w:leftChars="800" w:left="1691"/>
        <w:rPr>
          <w:sz w:val="20"/>
        </w:rPr>
      </w:pPr>
      <w:r w:rsidRPr="00C92AFF">
        <w:rPr>
          <w:sz w:val="20"/>
        </w:rPr>
        <w:t>1：D-(+)-Glucose</w:t>
      </w:r>
      <w:r w:rsidRPr="00C92AFF">
        <w:rPr>
          <w:rFonts w:hint="eastAsia"/>
          <w:sz w:val="20"/>
        </w:rPr>
        <w:t>、</w:t>
      </w:r>
      <w:r w:rsidRPr="00FD4672">
        <w:rPr>
          <w:sz w:val="20"/>
        </w:rPr>
        <w:t>2：D-(+)-Cellobiose</w:t>
      </w:r>
      <w:r w:rsidRPr="00C92AFF">
        <w:rPr>
          <w:rFonts w:hint="eastAsia"/>
          <w:sz w:val="20"/>
        </w:rPr>
        <w:t>、</w:t>
      </w:r>
      <w:r w:rsidRPr="00C92AFF">
        <w:rPr>
          <w:sz w:val="20"/>
        </w:rPr>
        <w:t>3：D-(+)-</w:t>
      </w:r>
      <w:proofErr w:type="spellStart"/>
      <w:r w:rsidRPr="00C92AFF">
        <w:rPr>
          <w:sz w:val="20"/>
        </w:rPr>
        <w:t>Cellotriose</w:t>
      </w:r>
      <w:proofErr w:type="spellEnd"/>
    </w:p>
    <w:p w14:paraId="523B4FAC" w14:textId="77777777" w:rsidR="00196554" w:rsidRPr="00C92AFF" w:rsidRDefault="00196554" w:rsidP="00196554">
      <w:pPr>
        <w:ind w:leftChars="800" w:left="1691"/>
        <w:rPr>
          <w:sz w:val="20"/>
        </w:rPr>
      </w:pPr>
      <w:r w:rsidRPr="00C92AFF">
        <w:rPr>
          <w:sz w:val="20"/>
        </w:rPr>
        <w:t>4：D-(+)-</w:t>
      </w:r>
      <w:proofErr w:type="spellStart"/>
      <w:r w:rsidRPr="00C92AFF">
        <w:rPr>
          <w:sz w:val="20"/>
        </w:rPr>
        <w:t>Cellotetraose</w:t>
      </w:r>
      <w:proofErr w:type="spellEnd"/>
      <w:r w:rsidRPr="00C92AFF">
        <w:rPr>
          <w:rFonts w:hint="eastAsia"/>
          <w:sz w:val="20"/>
        </w:rPr>
        <w:t>、</w:t>
      </w:r>
      <w:r w:rsidRPr="00FD4672">
        <w:rPr>
          <w:sz w:val="20"/>
        </w:rPr>
        <w:t>5：D-(+)-</w:t>
      </w:r>
      <w:proofErr w:type="spellStart"/>
      <w:r w:rsidRPr="00FD4672">
        <w:rPr>
          <w:sz w:val="20"/>
        </w:rPr>
        <w:t>Cellopentaose</w:t>
      </w:r>
      <w:proofErr w:type="spellEnd"/>
      <w:r w:rsidRPr="00C92AFF">
        <w:rPr>
          <w:rFonts w:hint="eastAsia"/>
          <w:sz w:val="20"/>
        </w:rPr>
        <w:t>、</w:t>
      </w:r>
      <w:r w:rsidRPr="00C92AFF">
        <w:rPr>
          <w:sz w:val="20"/>
        </w:rPr>
        <w:t>6：D-(+)-</w:t>
      </w:r>
      <w:proofErr w:type="spellStart"/>
      <w:r w:rsidRPr="00C92AFF">
        <w:rPr>
          <w:sz w:val="20"/>
        </w:rPr>
        <w:t>Cellohexaose</w:t>
      </w:r>
      <w:proofErr w:type="spellEnd"/>
    </w:p>
    <w:p w14:paraId="481C1E78" w14:textId="39FE5FE7" w:rsidR="00FA4E2B" w:rsidRPr="00177A38" w:rsidRDefault="00177A38" w:rsidP="00177A38">
      <w:pPr>
        <w:pStyle w:val="4"/>
        <w:rPr>
          <w:bCs/>
        </w:rPr>
      </w:pPr>
      <w:r>
        <w:rPr>
          <w:rFonts w:hint="eastAsia"/>
          <w:bCs/>
        </w:rPr>
        <w:lastRenderedPageBreak/>
        <w:t>対象④T</w:t>
      </w:r>
      <w:r>
        <w:rPr>
          <w:bCs/>
        </w:rPr>
        <w:t>rCel7A</w:t>
      </w:r>
      <w:r>
        <w:rPr>
          <w:rFonts w:hint="eastAsia"/>
          <w:bCs/>
        </w:rPr>
        <w:t xml:space="preserve">　</w:t>
      </w:r>
      <w:r w:rsidR="007058E3" w:rsidRPr="00177A38">
        <w:rPr>
          <w:rFonts w:hint="eastAsia"/>
          <w:bCs/>
        </w:rPr>
        <w:t>発現・活性</w:t>
      </w:r>
      <w:r w:rsidR="006E7AAD" w:rsidRPr="00177A38">
        <w:rPr>
          <w:rFonts w:hint="eastAsia"/>
          <w:bCs/>
        </w:rPr>
        <w:t>確認</w:t>
      </w:r>
      <w:r>
        <w:rPr>
          <w:rFonts w:hint="eastAsia"/>
          <w:bCs/>
        </w:rPr>
        <w:t>実験</w:t>
      </w:r>
    </w:p>
    <w:p w14:paraId="1FD047F6" w14:textId="775011D3" w:rsidR="00DE5719" w:rsidRDefault="006E7AAD" w:rsidP="00DE5719">
      <w:pPr>
        <w:ind w:firstLineChars="100" w:firstLine="211"/>
      </w:pPr>
      <w:r>
        <w:rPr>
          <w:rFonts w:hint="eastAsia"/>
        </w:rPr>
        <w:t>④T</w:t>
      </w:r>
      <w:r>
        <w:t>rCel7Aで発現</w:t>
      </w:r>
      <w:r>
        <w:rPr>
          <w:rFonts w:hint="eastAsia"/>
        </w:rPr>
        <w:t>・活性確認を試みた</w:t>
      </w:r>
      <w:r>
        <w:t>。</w:t>
      </w:r>
      <w:r w:rsidR="002415E9">
        <w:rPr>
          <w:rFonts w:hint="eastAsia"/>
        </w:rPr>
        <w:t>④T</w:t>
      </w:r>
      <w:r w:rsidR="002415E9">
        <w:t>rCel7A</w:t>
      </w:r>
      <w:r w:rsidR="00DE5719">
        <w:rPr>
          <w:rFonts w:hint="eastAsia"/>
        </w:rPr>
        <w:t>の活性有無の判断を目的として実施した。</w:t>
      </w:r>
    </w:p>
    <w:p w14:paraId="75448663" w14:textId="14657B51" w:rsidR="004B5695" w:rsidRDefault="004B5695" w:rsidP="004B5695">
      <w:pPr>
        <w:ind w:firstLineChars="100" w:firstLine="211"/>
      </w:pPr>
    </w:p>
    <w:p w14:paraId="177CCB12" w14:textId="0E769D41" w:rsidR="00A14179" w:rsidRPr="00F96DE2" w:rsidRDefault="00A14179" w:rsidP="00A14179">
      <w:pPr>
        <w:rPr>
          <w:color w:val="FF0000"/>
        </w:rPr>
      </w:pPr>
      <w:r>
        <w:rPr>
          <w:rFonts w:hint="eastAsia"/>
        </w:rPr>
        <w:t xml:space="preserve">　遺伝子合成した④をメタノール資化酵母（</w:t>
      </w:r>
      <w:r w:rsidRPr="00287C2D">
        <w:rPr>
          <w:i/>
          <w:iCs/>
        </w:rPr>
        <w:t>Pichia pastoris</w:t>
      </w:r>
      <w:r>
        <w:t xml:space="preserve"> KM71H</w:t>
      </w:r>
      <w:r>
        <w:rPr>
          <w:rFonts w:hint="eastAsia"/>
        </w:rPr>
        <w:t>）</w:t>
      </w:r>
      <w:r>
        <w:t>へ形質転換した。得られた形質転換体を</w:t>
      </w:r>
      <w:r>
        <w:rPr>
          <w:rFonts w:hint="eastAsia"/>
        </w:rPr>
        <w:t>5</w:t>
      </w:r>
      <w:r>
        <w:t>00 mL</w:t>
      </w:r>
      <w:r>
        <w:rPr>
          <w:rFonts w:hint="eastAsia"/>
        </w:rPr>
        <w:t>三角フラスコ内で</w:t>
      </w:r>
      <w:r>
        <w:t>培養</w:t>
      </w:r>
      <w:r>
        <w:rPr>
          <w:rFonts w:hint="eastAsia"/>
        </w:rPr>
        <w:t>した。メタノールの添加によって目的タンパク質を発現誘導した</w:t>
      </w:r>
      <w:r>
        <w:t>。培養液は遠心し、菌体とセルロース分解酵素を含む培地に分離した。培地上清（以下、粗酵素液）を用いて</w:t>
      </w:r>
      <w:r>
        <w:rPr>
          <w:rFonts w:hint="eastAsia"/>
        </w:rPr>
        <w:t>発現および活性を確認した。</w:t>
      </w:r>
    </w:p>
    <w:p w14:paraId="1A823B72" w14:textId="77777777" w:rsidR="00094A28" w:rsidRPr="00A14179" w:rsidRDefault="00094A28" w:rsidP="00E401FA">
      <w:pPr>
        <w:ind w:firstLineChars="100" w:firstLine="211"/>
      </w:pPr>
    </w:p>
    <w:p w14:paraId="7DBBCF2B" w14:textId="33319220" w:rsidR="0028525C" w:rsidRDefault="00E401FA" w:rsidP="00E401FA">
      <w:pPr>
        <w:ind w:firstLineChars="100" w:firstLine="211"/>
      </w:pPr>
      <w:r w:rsidRPr="00E401FA">
        <w:rPr>
          <w:rFonts w:hint="eastAsia"/>
        </w:rPr>
        <w:t>粗酵素液を</w:t>
      </w:r>
      <w:r w:rsidRPr="00E401FA">
        <w:t>SDS-PAGE</w:t>
      </w:r>
      <w:r w:rsidRPr="00E401FA">
        <w:rPr>
          <w:rFonts w:hint="eastAsia"/>
        </w:rPr>
        <w:t>で分析した結果、</w:t>
      </w:r>
      <w:r w:rsidR="00273086">
        <w:t>4</w:t>
      </w:r>
      <w:r w:rsidR="00273086">
        <w:rPr>
          <w:rFonts w:hint="eastAsia"/>
        </w:rPr>
        <w:t>つの形質転換体のうち、3つで</w:t>
      </w:r>
      <w:r w:rsidRPr="00E401FA">
        <w:rPr>
          <w:rFonts w:hint="eastAsia"/>
        </w:rPr>
        <w:t>目的分子量付近にバンド</w:t>
      </w:r>
      <w:r w:rsidR="008425CE">
        <w:rPr>
          <w:rFonts w:hint="eastAsia"/>
        </w:rPr>
        <w:t>を確認した</w:t>
      </w:r>
      <w:r w:rsidR="002415E9">
        <w:rPr>
          <w:rFonts w:hint="eastAsia"/>
        </w:rPr>
        <w:t>（図5</w:t>
      </w:r>
      <w:r w:rsidR="002415E9">
        <w:t xml:space="preserve">0 </w:t>
      </w:r>
      <w:r w:rsidR="00C1476F">
        <w:rPr>
          <w:rFonts w:hint="eastAsia"/>
        </w:rPr>
        <w:t>1</w:t>
      </w:r>
      <w:r w:rsidR="00C1476F">
        <w:t>-3</w:t>
      </w:r>
      <w:r w:rsidR="002415E9">
        <w:rPr>
          <w:rFonts w:hint="eastAsia"/>
        </w:rPr>
        <w:t>）</w:t>
      </w:r>
      <w:r w:rsidR="00273086">
        <w:rPr>
          <w:rFonts w:hint="eastAsia"/>
        </w:rPr>
        <w:t>。</w:t>
      </w:r>
      <w:r w:rsidR="002415E9" w:rsidRPr="00E401FA">
        <w:rPr>
          <w:rFonts w:hint="eastAsia"/>
        </w:rPr>
        <w:t>ただ、</w:t>
      </w:r>
      <w:r w:rsidR="002415E9">
        <w:rPr>
          <w:rFonts w:hint="eastAsia"/>
        </w:rPr>
        <w:t>目的タンパク質と思われるバンドが薄く、</w:t>
      </w:r>
      <w:r w:rsidR="002415E9" w:rsidRPr="00E401FA">
        <w:rPr>
          <w:rFonts w:hint="eastAsia"/>
        </w:rPr>
        <w:t>近い位置に目的以外のタンパク質（</w:t>
      </w:r>
      <w:r w:rsidR="002415E9" w:rsidRPr="00E401FA">
        <w:rPr>
          <w:i/>
          <w:iCs/>
        </w:rPr>
        <w:t>Pichia pastoris</w:t>
      </w:r>
      <w:r w:rsidR="002415E9" w:rsidRPr="00E401FA">
        <w:rPr>
          <w:rFonts w:hint="eastAsia"/>
        </w:rPr>
        <w:t>内在性タンパク質）のバンドも出る</w:t>
      </w:r>
      <w:r w:rsidR="002415E9">
        <w:rPr>
          <w:rFonts w:hint="eastAsia"/>
        </w:rPr>
        <w:t>ため</w:t>
      </w:r>
      <w:r w:rsidR="002415E9" w:rsidRPr="00E401FA">
        <w:rPr>
          <w:rFonts w:hint="eastAsia"/>
        </w:rPr>
        <w:t>、酵素反応の結果と合わせて発現の有無を判断した。</w:t>
      </w:r>
      <w:r w:rsidR="008425CE">
        <w:rPr>
          <w:rFonts w:hint="eastAsia"/>
        </w:rPr>
        <w:t>なお、目的分子量付近にバンドを確認できなかった形質転換体は、タンパク質濃度が急激に上昇していた</w:t>
      </w:r>
      <w:r w:rsidR="002415E9">
        <w:rPr>
          <w:rFonts w:hint="eastAsia"/>
        </w:rPr>
        <w:t>（図5</w:t>
      </w:r>
      <w:r w:rsidR="002415E9">
        <w:t>0</w:t>
      </w:r>
      <w:r w:rsidR="00C1476F">
        <w:rPr>
          <w:rFonts w:hint="eastAsia"/>
        </w:rPr>
        <w:t xml:space="preserve">　</w:t>
      </w:r>
      <w:r w:rsidR="00C1476F">
        <w:t>4</w:t>
      </w:r>
      <w:r w:rsidR="008425CE">
        <w:rPr>
          <w:rFonts w:hint="eastAsia"/>
        </w:rPr>
        <w:t>、図5</w:t>
      </w:r>
      <w:r w:rsidR="008425CE">
        <w:t>1</w:t>
      </w:r>
      <w:r w:rsidR="002415E9">
        <w:rPr>
          <w:rFonts w:hint="eastAsia"/>
        </w:rPr>
        <w:t>）</w:t>
      </w:r>
      <w:r w:rsidR="008425CE">
        <w:rPr>
          <w:rFonts w:hint="eastAsia"/>
        </w:rPr>
        <w:t>。形質転換体では、溶菌が起こっていると考えられる</w:t>
      </w:r>
      <w:r w:rsidRPr="00E401FA">
        <w:rPr>
          <w:rFonts w:hint="eastAsia"/>
        </w:rPr>
        <w:t>。</w:t>
      </w:r>
    </w:p>
    <w:p w14:paraId="04FC61A9" w14:textId="2CB550F1" w:rsidR="00E401FA" w:rsidRPr="00C1476F" w:rsidRDefault="00C1476F" w:rsidP="00C1476F">
      <w:pPr>
        <w:ind w:firstLineChars="100" w:firstLine="211"/>
        <w:rPr>
          <w:color w:val="FF0000"/>
        </w:rPr>
      </w:pPr>
      <w:r>
        <w:rPr>
          <w:rFonts w:hint="eastAsia"/>
        </w:rPr>
        <w:t>④</w:t>
      </w:r>
      <w:r w:rsidR="00E401FA" w:rsidRPr="00E401FA">
        <w:rPr>
          <w:rFonts w:hint="eastAsia"/>
        </w:rPr>
        <w:t>の酵素反応液を</w:t>
      </w:r>
      <w:r w:rsidR="00E401FA" w:rsidRPr="00E401FA">
        <w:t>HPLC</w:t>
      </w:r>
      <w:r w:rsidR="00E401FA" w:rsidRPr="00E401FA">
        <w:rPr>
          <w:rFonts w:hint="eastAsia"/>
        </w:rPr>
        <w:t>分析した。その結果、非晶性セルロースを基質とした酵素反応液で目的生成物（セロビオース）を確認した</w:t>
      </w:r>
      <w:r>
        <w:rPr>
          <w:rFonts w:hint="eastAsia"/>
        </w:rPr>
        <w:t>（図5</w:t>
      </w:r>
      <w:r>
        <w:t>2</w:t>
      </w:r>
      <w:r>
        <w:rPr>
          <w:rFonts w:hint="eastAsia"/>
        </w:rPr>
        <w:t>）</w:t>
      </w:r>
      <w:r w:rsidR="00E401FA" w:rsidRPr="00E401FA">
        <w:rPr>
          <w:rFonts w:hint="eastAsia"/>
        </w:rPr>
        <w:t>。</w:t>
      </w:r>
      <w:r>
        <w:rPr>
          <w:rFonts w:hint="eastAsia"/>
        </w:rPr>
        <w:t>なお、3</w:t>
      </w:r>
      <w:r>
        <w:t>.3.7.1</w:t>
      </w:r>
      <w:r>
        <w:rPr>
          <w:rFonts w:hint="eastAsia"/>
        </w:rPr>
        <w:t>、3</w:t>
      </w:r>
      <w:r>
        <w:t>.3.7.3</w:t>
      </w:r>
      <w:r>
        <w:rPr>
          <w:rFonts w:hint="eastAsia"/>
        </w:rPr>
        <w:t>のH</w:t>
      </w:r>
      <w:r>
        <w:t>PLC</w:t>
      </w:r>
      <w:r>
        <w:rPr>
          <w:rFonts w:hint="eastAsia"/>
        </w:rPr>
        <w:t>条件では、粗酵素液の成分由来のピークと目的生成物と思われるピークが重なっていた。そのため、使用カラムおよび溶媒を変更して</w:t>
      </w:r>
      <w:r w:rsidRPr="00C1476F">
        <w:rPr>
          <w:rFonts w:hint="eastAsia"/>
        </w:rPr>
        <w:t>実施した。</w:t>
      </w:r>
      <w:r w:rsidR="00E401FA" w:rsidRPr="00C1476F">
        <w:rPr>
          <w:rFonts w:hint="eastAsia"/>
        </w:rPr>
        <w:t>結晶性セルロースを基質とした酵素反応では、</w:t>
      </w:r>
      <w:r w:rsidR="00E401FA" w:rsidRPr="00C1476F">
        <w:t>PcCel7D</w:t>
      </w:r>
      <w:r w:rsidR="00273086" w:rsidRPr="00C1476F">
        <w:rPr>
          <w:rFonts w:hint="eastAsia"/>
        </w:rPr>
        <w:t>と同様に</w:t>
      </w:r>
      <w:r w:rsidR="00E401FA" w:rsidRPr="00C1476F">
        <w:rPr>
          <w:rFonts w:hint="eastAsia"/>
        </w:rPr>
        <w:t>目的生成物は確認できなかった。原因として、</w:t>
      </w:r>
      <w:r w:rsidR="00273086" w:rsidRPr="00C1476F">
        <w:t>PcCel7D</w:t>
      </w:r>
      <w:r w:rsidR="00273086" w:rsidRPr="00C1476F">
        <w:rPr>
          <w:rFonts w:hint="eastAsia"/>
        </w:rPr>
        <w:t>と同様に、</w:t>
      </w:r>
      <w:r w:rsidRPr="00C1476F">
        <w:t>結晶性セルロースは反応性が低い基質であること・酵素量が少ないことが考えられる。</w:t>
      </w:r>
      <w:r w:rsidR="00E401FA" w:rsidRPr="00C1476F">
        <w:rPr>
          <w:rFonts w:hint="eastAsia"/>
        </w:rPr>
        <w:t>ただ、非晶性セルロースに対する酵素活性は確認したため、結晶性セルロースに対する酵素活性を確</w:t>
      </w:r>
      <w:r w:rsidR="00E401FA" w:rsidRPr="00E401FA">
        <w:rPr>
          <w:rFonts w:hint="eastAsia"/>
        </w:rPr>
        <w:t>認するための追加実験は行わなかった。</w:t>
      </w:r>
      <w:r w:rsidR="006E7AAD" w:rsidRPr="00E401FA">
        <w:rPr>
          <w:rFonts w:hint="eastAsia"/>
        </w:rPr>
        <w:t>酵母による</w:t>
      </w:r>
      <w:r w:rsidR="00273086">
        <w:t>TrCel7A</w:t>
      </w:r>
      <w:r w:rsidR="006E7AAD">
        <w:rPr>
          <w:rFonts w:hint="eastAsia"/>
        </w:rPr>
        <w:t>の発現は</w:t>
      </w:r>
      <w:r w:rsidR="006E7AAD" w:rsidRPr="00E401FA">
        <w:rPr>
          <w:rFonts w:hint="eastAsia"/>
        </w:rPr>
        <w:t>可能である</w:t>
      </w:r>
      <w:r w:rsidR="006E7AAD">
        <w:rPr>
          <w:rFonts w:hint="eastAsia"/>
        </w:rPr>
        <w:t>が、利用するためには</w:t>
      </w:r>
      <w:r>
        <w:rPr>
          <w:rFonts w:hint="eastAsia"/>
        </w:rPr>
        <w:t>ファーメンターを用いるなど発現方法に</w:t>
      </w:r>
      <w:r w:rsidR="006E7AAD">
        <w:rPr>
          <w:rFonts w:hint="eastAsia"/>
        </w:rPr>
        <w:t>工夫が必要である。</w:t>
      </w:r>
    </w:p>
    <w:p w14:paraId="7F0C7F9E" w14:textId="42BD2FEC" w:rsidR="00C43572" w:rsidRDefault="00C43572" w:rsidP="00273086">
      <w:pPr>
        <w:ind w:firstLineChars="100" w:firstLine="211"/>
      </w:pPr>
    </w:p>
    <w:p w14:paraId="6EE4507E" w14:textId="59BB5CAE" w:rsidR="009E7CD9" w:rsidRDefault="009E7CD9">
      <w:pPr>
        <w:snapToGrid/>
        <w:spacing w:line="240" w:lineRule="auto"/>
        <w:jc w:val="left"/>
      </w:pPr>
      <w:r>
        <w:br w:type="page"/>
      </w:r>
    </w:p>
    <w:p w14:paraId="03DF6FD5" w14:textId="77777777" w:rsidR="009E7CD9" w:rsidRPr="00C1476F" w:rsidRDefault="009E7CD9" w:rsidP="009E7CD9"/>
    <w:p w14:paraId="1D322F70" w14:textId="5D1E7C9E" w:rsidR="006E7AAD" w:rsidRDefault="009E7CD9" w:rsidP="003908F5">
      <w:pPr>
        <w:jc w:val="center"/>
      </w:pPr>
      <w:r>
        <w:rPr>
          <w:noProof/>
        </w:rPr>
        <w:drawing>
          <wp:inline distT="0" distB="0" distL="0" distR="0" wp14:anchorId="18B44C8F" wp14:editId="0054729A">
            <wp:extent cx="5097836" cy="2959735"/>
            <wp:effectExtent l="0" t="0" r="0" b="0"/>
            <wp:docPr id="2077" name="図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9995" cy="2966794"/>
                    </a:xfrm>
                    <a:prstGeom prst="rect">
                      <a:avLst/>
                    </a:prstGeom>
                    <a:noFill/>
                    <a:ln>
                      <a:noFill/>
                    </a:ln>
                  </pic:spPr>
                </pic:pic>
              </a:graphicData>
            </a:graphic>
          </wp:inline>
        </w:drawing>
      </w:r>
    </w:p>
    <w:p w14:paraId="1D70BB54" w14:textId="4712F4B2" w:rsidR="002415E9" w:rsidRDefault="002415E9" w:rsidP="002415E9">
      <w:pPr>
        <w:pStyle w:val="af1"/>
        <w:ind w:left="845" w:right="845"/>
      </w:pPr>
      <w:r>
        <w:t xml:space="preserve">図 </w:t>
      </w:r>
      <w:fldSimple w:instr=" SEQ 図 \* ARABIC ">
        <w:r w:rsidR="00C43572">
          <w:rPr>
            <w:noProof/>
          </w:rPr>
          <w:t>50</w:t>
        </w:r>
      </w:fldSimple>
      <w:r w:rsidR="00196554">
        <w:t xml:space="preserve"> </w:t>
      </w:r>
      <w:r w:rsidR="00196554">
        <w:rPr>
          <w:rFonts w:hint="eastAsia"/>
        </w:rPr>
        <w:t>④</w:t>
      </w:r>
      <w:r w:rsidR="00196554">
        <w:t xml:space="preserve">TrCel7A </w:t>
      </w:r>
      <w:r w:rsidR="00196554" w:rsidRPr="008C127D">
        <w:rPr>
          <w:rFonts w:hint="eastAsia"/>
        </w:rPr>
        <w:t>S</w:t>
      </w:r>
      <w:r w:rsidR="00196554" w:rsidRPr="008C127D">
        <w:t>DS-PAGE</w:t>
      </w:r>
      <w:r w:rsidR="00196554">
        <w:rPr>
          <w:rFonts w:hint="eastAsia"/>
        </w:rPr>
        <w:t>結果</w:t>
      </w:r>
    </w:p>
    <w:p w14:paraId="73A47D23" w14:textId="77777777" w:rsidR="00196554" w:rsidRDefault="00196554" w:rsidP="00196554">
      <w:pPr>
        <w:ind w:leftChars="305" w:left="645"/>
        <w:jc w:val="left"/>
        <w:rPr>
          <w:sz w:val="20"/>
          <w:szCs w:val="18"/>
        </w:rPr>
      </w:pPr>
      <w:r>
        <w:rPr>
          <w:rFonts w:hint="eastAsia"/>
          <w:sz w:val="20"/>
          <w:szCs w:val="18"/>
        </w:rPr>
        <w:t>5</w:t>
      </w:r>
      <w:r>
        <w:rPr>
          <w:sz w:val="20"/>
          <w:szCs w:val="18"/>
        </w:rPr>
        <w:t>00 mL</w:t>
      </w:r>
      <w:r>
        <w:rPr>
          <w:rFonts w:hint="eastAsia"/>
          <w:sz w:val="20"/>
          <w:szCs w:val="18"/>
        </w:rPr>
        <w:t>三角フラスコを用いて</w:t>
      </w:r>
      <w:r w:rsidRPr="00F43FB3">
        <w:rPr>
          <w:sz w:val="20"/>
          <w:szCs w:val="18"/>
        </w:rPr>
        <w:t>培養し、メタノールを含む培地の添加によって目的タンパク質の発現誘導を</w:t>
      </w:r>
    </w:p>
    <w:p w14:paraId="046D3876" w14:textId="2000FDE5" w:rsidR="002415E9" w:rsidRDefault="00196554" w:rsidP="00196554">
      <w:pPr>
        <w:ind w:leftChars="305" w:left="645"/>
        <w:jc w:val="left"/>
        <w:rPr>
          <w:sz w:val="20"/>
          <w:szCs w:val="18"/>
        </w:rPr>
      </w:pPr>
      <w:r w:rsidRPr="00F43FB3">
        <w:rPr>
          <w:sz w:val="20"/>
          <w:szCs w:val="18"/>
        </w:rPr>
        <w:t>実施した。</w:t>
      </w:r>
      <w:r>
        <w:rPr>
          <w:rFonts w:hint="eastAsia"/>
          <w:sz w:val="20"/>
          <w:szCs w:val="18"/>
        </w:rPr>
        <w:t>獲得したタンパク質をS</w:t>
      </w:r>
      <w:r>
        <w:rPr>
          <w:sz w:val="20"/>
          <w:szCs w:val="18"/>
        </w:rPr>
        <w:t>DS-PAGE</w:t>
      </w:r>
      <w:r>
        <w:rPr>
          <w:rFonts w:hint="eastAsia"/>
          <w:sz w:val="20"/>
          <w:szCs w:val="18"/>
        </w:rPr>
        <w:t>で分析した。</w:t>
      </w:r>
    </w:p>
    <w:p w14:paraId="15F4F8B1" w14:textId="75394A59" w:rsidR="00196554" w:rsidRDefault="00196554" w:rsidP="00196554">
      <w:pPr>
        <w:ind w:leftChars="305" w:left="645"/>
        <w:jc w:val="left"/>
        <w:rPr>
          <w:sz w:val="20"/>
          <w:szCs w:val="18"/>
        </w:rPr>
      </w:pPr>
      <w:r w:rsidRPr="00FD4672">
        <w:rPr>
          <w:rFonts w:hint="eastAsia"/>
          <w:sz w:val="20"/>
          <w:szCs w:val="18"/>
        </w:rPr>
        <w:t>・レーン</w:t>
      </w:r>
      <w:r>
        <w:rPr>
          <w:sz w:val="20"/>
          <w:szCs w:val="18"/>
        </w:rPr>
        <w:tab/>
      </w:r>
      <w:r>
        <w:rPr>
          <w:rFonts w:hint="eastAsia"/>
          <w:sz w:val="20"/>
          <w:szCs w:val="18"/>
        </w:rPr>
        <w:t>T</w:t>
      </w:r>
      <w:r>
        <w:rPr>
          <w:sz w:val="20"/>
          <w:szCs w:val="18"/>
        </w:rPr>
        <w:t>rCel7A</w:t>
      </w:r>
      <w:r w:rsidRPr="00FD4672">
        <w:rPr>
          <w:rFonts w:hint="eastAsia"/>
          <w:sz w:val="20"/>
          <w:szCs w:val="18"/>
        </w:rPr>
        <w:t>：粗酵素液2</w:t>
      </w:r>
      <w:r w:rsidRPr="00FD4672">
        <w:rPr>
          <w:sz w:val="20"/>
          <w:szCs w:val="18"/>
        </w:rPr>
        <w:t xml:space="preserve">0 </w:t>
      </w:r>
      <w:r w:rsidRPr="00FD4672">
        <w:rPr>
          <w:rFonts w:hint="eastAsia"/>
          <w:sz w:val="20"/>
          <w:szCs w:val="18"/>
        </w:rPr>
        <w:t>µ</w:t>
      </w:r>
      <w:r w:rsidRPr="00FD4672">
        <w:rPr>
          <w:sz w:val="20"/>
          <w:szCs w:val="18"/>
        </w:rPr>
        <w:t>L</w:t>
      </w:r>
    </w:p>
    <w:p w14:paraId="71F54FD3" w14:textId="77777777" w:rsidR="00196554" w:rsidRPr="00FD4672" w:rsidRDefault="00196554" w:rsidP="00196554">
      <w:pPr>
        <w:ind w:leftChars="305" w:left="645"/>
        <w:jc w:val="left"/>
        <w:rPr>
          <w:sz w:val="20"/>
          <w:szCs w:val="18"/>
        </w:rPr>
      </w:pPr>
      <w:r>
        <w:rPr>
          <w:sz w:val="20"/>
          <w:szCs w:val="18"/>
        </w:rPr>
        <w:tab/>
      </w:r>
      <w:r>
        <w:rPr>
          <w:sz w:val="20"/>
          <w:szCs w:val="18"/>
        </w:rPr>
        <w:tab/>
        <w:t>BSA</w:t>
      </w:r>
      <w:r>
        <w:rPr>
          <w:rFonts w:hint="eastAsia"/>
          <w:sz w:val="20"/>
          <w:szCs w:val="18"/>
        </w:rPr>
        <w:t>：</w:t>
      </w:r>
      <w:r w:rsidRPr="002076E6">
        <w:rPr>
          <w:sz w:val="20"/>
          <w:szCs w:val="18"/>
        </w:rPr>
        <w:t>Bovine serum albumin</w:t>
      </w:r>
      <w:r>
        <w:rPr>
          <w:rFonts w:hint="eastAsia"/>
          <w:sz w:val="20"/>
          <w:szCs w:val="18"/>
        </w:rPr>
        <w:t>、牛血清アルブミン、1</w:t>
      </w:r>
      <w:r>
        <w:rPr>
          <w:sz w:val="20"/>
          <w:szCs w:val="18"/>
        </w:rPr>
        <w:t xml:space="preserve">0 </w:t>
      </w:r>
      <w:r>
        <w:rPr>
          <w:rFonts w:hint="eastAsia"/>
          <w:sz w:val="20"/>
          <w:szCs w:val="18"/>
        </w:rPr>
        <w:t>µ</w:t>
      </w:r>
      <w:r>
        <w:rPr>
          <w:sz w:val="20"/>
          <w:szCs w:val="18"/>
        </w:rPr>
        <w:t>g</w:t>
      </w:r>
    </w:p>
    <w:p w14:paraId="35AC6C8F" w14:textId="5972EF9D" w:rsidR="00196554" w:rsidRPr="002076E6" w:rsidRDefault="00196554" w:rsidP="00196554">
      <w:pPr>
        <w:ind w:leftChars="402" w:left="850" w:firstLine="851"/>
        <w:jc w:val="left"/>
        <w:rPr>
          <w:sz w:val="20"/>
          <w:szCs w:val="18"/>
        </w:rPr>
      </w:pPr>
      <w:r w:rsidRPr="00FD4672">
        <w:rPr>
          <w:rFonts w:hint="eastAsia"/>
          <w:sz w:val="20"/>
          <w:szCs w:val="18"/>
        </w:rPr>
        <w:t>M：</w:t>
      </w:r>
      <w:proofErr w:type="spellStart"/>
      <w:r w:rsidRPr="00FD4672">
        <w:rPr>
          <w:sz w:val="20"/>
          <w:szCs w:val="18"/>
        </w:rPr>
        <w:t>Prestained</w:t>
      </w:r>
      <w:proofErr w:type="spellEnd"/>
      <w:r w:rsidRPr="00FD4672">
        <w:rPr>
          <w:sz w:val="20"/>
          <w:szCs w:val="18"/>
        </w:rPr>
        <w:t xml:space="preserve"> Protein Standards</w:t>
      </w:r>
      <w:r w:rsidRPr="00FD4672">
        <w:rPr>
          <w:rFonts w:hint="eastAsia"/>
          <w:sz w:val="20"/>
          <w:szCs w:val="18"/>
        </w:rPr>
        <w:t xml:space="preserve">　</w:t>
      </w:r>
      <w:r w:rsidRPr="00FD4672">
        <w:rPr>
          <w:sz w:val="20"/>
          <w:szCs w:val="18"/>
        </w:rPr>
        <w:t>Dual color（BIO-RAD）</w:t>
      </w:r>
      <w:r w:rsidRPr="00FD4672">
        <w:rPr>
          <w:rFonts w:hint="eastAsia"/>
          <w:sz w:val="20"/>
          <w:szCs w:val="18"/>
        </w:rPr>
        <w:t>2</w:t>
      </w:r>
      <w:r w:rsidRPr="00FD4672">
        <w:rPr>
          <w:sz w:val="20"/>
          <w:szCs w:val="18"/>
        </w:rPr>
        <w:t xml:space="preserve"> </w:t>
      </w:r>
      <w:r w:rsidRPr="00FD4672">
        <w:rPr>
          <w:rFonts w:hint="eastAsia"/>
          <w:sz w:val="20"/>
          <w:szCs w:val="18"/>
        </w:rPr>
        <w:t>µ</w:t>
      </w:r>
      <w:r w:rsidRPr="00FD4672">
        <w:rPr>
          <w:sz w:val="20"/>
          <w:szCs w:val="18"/>
        </w:rPr>
        <w:t>L</w:t>
      </w:r>
    </w:p>
    <w:p w14:paraId="32CD80F1" w14:textId="77777777" w:rsidR="00196554" w:rsidRPr="00FD4672" w:rsidRDefault="00196554" w:rsidP="00196554">
      <w:pPr>
        <w:ind w:leftChars="305" w:left="645"/>
        <w:jc w:val="left"/>
        <w:rPr>
          <w:sz w:val="20"/>
          <w:szCs w:val="18"/>
        </w:rPr>
      </w:pPr>
      <w:r w:rsidRPr="00FD4672">
        <w:rPr>
          <w:rFonts w:hint="eastAsia"/>
          <w:sz w:val="20"/>
          <w:szCs w:val="18"/>
        </w:rPr>
        <w:t>・泳動条件：1</w:t>
      </w:r>
      <w:r w:rsidRPr="00FD4672">
        <w:rPr>
          <w:sz w:val="20"/>
          <w:szCs w:val="18"/>
        </w:rPr>
        <w:t>2%</w:t>
      </w:r>
      <w:r w:rsidRPr="00FD4672">
        <w:rPr>
          <w:rFonts w:hint="eastAsia"/>
          <w:sz w:val="20"/>
          <w:szCs w:val="18"/>
        </w:rPr>
        <w:t>ゲル、2</w:t>
      </w:r>
      <w:r w:rsidRPr="00FD4672">
        <w:rPr>
          <w:sz w:val="20"/>
          <w:szCs w:val="18"/>
        </w:rPr>
        <w:t>50V</w:t>
      </w:r>
      <w:r w:rsidRPr="00FD4672">
        <w:rPr>
          <w:rFonts w:hint="eastAsia"/>
          <w:sz w:val="20"/>
          <w:szCs w:val="18"/>
        </w:rPr>
        <w:t>・6</w:t>
      </w:r>
      <w:r w:rsidRPr="00FD4672">
        <w:rPr>
          <w:sz w:val="20"/>
          <w:szCs w:val="18"/>
        </w:rPr>
        <w:t>0</w:t>
      </w:r>
      <w:r w:rsidRPr="00FD4672">
        <w:rPr>
          <w:rFonts w:hint="eastAsia"/>
          <w:sz w:val="20"/>
          <w:szCs w:val="18"/>
        </w:rPr>
        <w:t>分間泳動</w:t>
      </w:r>
    </w:p>
    <w:p w14:paraId="6118F828" w14:textId="2DD1F215" w:rsidR="00196554" w:rsidRDefault="00196554" w:rsidP="00196554">
      <w:pPr>
        <w:ind w:leftChars="305" w:left="645"/>
        <w:jc w:val="left"/>
        <w:rPr>
          <w:sz w:val="20"/>
          <w:szCs w:val="18"/>
        </w:rPr>
      </w:pPr>
    </w:p>
    <w:p w14:paraId="6A40CFD7" w14:textId="77777777" w:rsidR="009E7CD9" w:rsidRPr="00196554" w:rsidRDefault="009E7CD9" w:rsidP="00196554">
      <w:pPr>
        <w:ind w:leftChars="305" w:left="645"/>
        <w:jc w:val="left"/>
        <w:rPr>
          <w:sz w:val="20"/>
          <w:szCs w:val="18"/>
        </w:rPr>
      </w:pPr>
    </w:p>
    <w:p w14:paraId="670CABD4" w14:textId="7FD1DF73" w:rsidR="004B5695" w:rsidRDefault="00C92AFF" w:rsidP="003908F5">
      <w:pPr>
        <w:jc w:val="center"/>
      </w:pPr>
      <w:r>
        <w:rPr>
          <w:noProof/>
        </w:rPr>
        <w:drawing>
          <wp:inline distT="0" distB="0" distL="0" distR="0" wp14:anchorId="785274C5" wp14:editId="135A072C">
            <wp:extent cx="3249295" cy="1920240"/>
            <wp:effectExtent l="0" t="0" r="0" b="0"/>
            <wp:docPr id="2076" name="図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49295" cy="1920240"/>
                    </a:xfrm>
                    <a:prstGeom prst="rect">
                      <a:avLst/>
                    </a:prstGeom>
                    <a:noFill/>
                    <a:ln>
                      <a:noFill/>
                    </a:ln>
                  </pic:spPr>
                </pic:pic>
              </a:graphicData>
            </a:graphic>
          </wp:inline>
        </w:drawing>
      </w:r>
    </w:p>
    <w:p w14:paraId="2E47DE84" w14:textId="2A8B3EA3" w:rsidR="00C43572" w:rsidRDefault="00C43572" w:rsidP="00C43572">
      <w:pPr>
        <w:pStyle w:val="af1"/>
        <w:ind w:left="845" w:right="845"/>
      </w:pPr>
      <w:r>
        <w:t xml:space="preserve">図 </w:t>
      </w:r>
      <w:fldSimple w:instr=" SEQ 図 \* ARABIC ">
        <w:r>
          <w:rPr>
            <w:noProof/>
          </w:rPr>
          <w:t>51</w:t>
        </w:r>
      </w:fldSimple>
      <w:r w:rsidR="00C92AFF">
        <w:rPr>
          <w:rFonts w:hint="eastAsia"/>
        </w:rPr>
        <w:t xml:space="preserve">　タンパク質濃度の変化</w:t>
      </w:r>
    </w:p>
    <w:p w14:paraId="05026383" w14:textId="3530AE85" w:rsidR="00C92AFF" w:rsidRDefault="00C92AFF" w:rsidP="00C92AFF">
      <w:pPr>
        <w:ind w:leftChars="403" w:left="852"/>
        <w:rPr>
          <w:sz w:val="20"/>
          <w:szCs w:val="18"/>
        </w:rPr>
      </w:pPr>
      <w:r w:rsidRPr="00C92AFF">
        <w:rPr>
          <w:rFonts w:hint="eastAsia"/>
          <w:sz w:val="20"/>
          <w:szCs w:val="18"/>
        </w:rPr>
        <w:t>サンプリングは、発現誘導</w:t>
      </w:r>
      <w:r w:rsidRPr="00C92AFF">
        <w:rPr>
          <w:sz w:val="20"/>
          <w:szCs w:val="18"/>
        </w:rPr>
        <w:t>0、24、48、72</w:t>
      </w:r>
      <w:r w:rsidRPr="00C92AFF">
        <w:rPr>
          <w:rFonts w:hint="eastAsia"/>
          <w:sz w:val="20"/>
          <w:szCs w:val="18"/>
        </w:rPr>
        <w:t>、9</w:t>
      </w:r>
      <w:r w:rsidRPr="00C92AFF">
        <w:rPr>
          <w:sz w:val="20"/>
          <w:szCs w:val="18"/>
        </w:rPr>
        <w:t>6</w:t>
      </w:r>
      <w:r w:rsidRPr="00C92AFF">
        <w:rPr>
          <w:rFonts w:hint="eastAsia"/>
          <w:sz w:val="20"/>
          <w:szCs w:val="18"/>
        </w:rPr>
        <w:t>、1</w:t>
      </w:r>
      <w:r w:rsidRPr="00C92AFF">
        <w:rPr>
          <w:sz w:val="20"/>
          <w:szCs w:val="18"/>
        </w:rPr>
        <w:t>20時間に行った。</w:t>
      </w:r>
    </w:p>
    <w:p w14:paraId="7548A68C" w14:textId="5F2292AF" w:rsidR="00C92AFF" w:rsidRPr="00C92AFF" w:rsidRDefault="00C92AFF" w:rsidP="00C92AFF">
      <w:pPr>
        <w:ind w:leftChars="403" w:left="852"/>
        <w:rPr>
          <w:sz w:val="20"/>
          <w:szCs w:val="18"/>
        </w:rPr>
      </w:pPr>
      <w:proofErr w:type="spellStart"/>
      <w:r w:rsidRPr="00C92AFF">
        <w:rPr>
          <w:sz w:val="20"/>
          <w:szCs w:val="18"/>
        </w:rPr>
        <w:t>TaKaRa</w:t>
      </w:r>
      <w:proofErr w:type="spellEnd"/>
      <w:r w:rsidRPr="00C92AFF">
        <w:rPr>
          <w:sz w:val="20"/>
          <w:szCs w:val="18"/>
        </w:rPr>
        <w:t xml:space="preserve"> Bradford Protein Assay Kit</w:t>
      </w:r>
      <w:r>
        <w:rPr>
          <w:rFonts w:hint="eastAsia"/>
          <w:sz w:val="20"/>
          <w:szCs w:val="18"/>
        </w:rPr>
        <w:t>（</w:t>
      </w:r>
      <w:proofErr w:type="spellStart"/>
      <w:r>
        <w:rPr>
          <w:rFonts w:hint="eastAsia"/>
          <w:sz w:val="20"/>
          <w:szCs w:val="18"/>
        </w:rPr>
        <w:t>T</w:t>
      </w:r>
      <w:r>
        <w:rPr>
          <w:sz w:val="20"/>
          <w:szCs w:val="18"/>
        </w:rPr>
        <w:t>aKaRa</w:t>
      </w:r>
      <w:proofErr w:type="spellEnd"/>
      <w:r>
        <w:rPr>
          <w:rFonts w:hint="eastAsia"/>
          <w:sz w:val="20"/>
          <w:szCs w:val="18"/>
        </w:rPr>
        <w:t>）を使用して、タンパク質濃度を算出した。</w:t>
      </w:r>
    </w:p>
    <w:p w14:paraId="3AEEB59A" w14:textId="2DD292B2" w:rsidR="00C92AFF" w:rsidRPr="00C92AFF" w:rsidRDefault="00C92AFF" w:rsidP="00C92AFF">
      <w:pPr>
        <w:ind w:leftChars="403" w:left="852"/>
        <w:rPr>
          <w:sz w:val="20"/>
          <w:szCs w:val="18"/>
        </w:rPr>
      </w:pPr>
      <w:r w:rsidRPr="00C92AFF">
        <w:rPr>
          <w:rFonts w:hint="eastAsia"/>
          <w:sz w:val="20"/>
          <w:szCs w:val="18"/>
        </w:rPr>
        <w:t>培養上清は</w:t>
      </w:r>
      <w:r w:rsidRPr="00C92AFF">
        <w:rPr>
          <w:sz w:val="20"/>
          <w:szCs w:val="18"/>
        </w:rPr>
        <w:t>-20℃で保管し、すべてのサンプルを同時に測定した。</w:t>
      </w:r>
    </w:p>
    <w:p w14:paraId="02529527" w14:textId="77777777" w:rsidR="00C92AFF" w:rsidRPr="00C92AFF" w:rsidRDefault="00C92AFF" w:rsidP="00C92AFF">
      <w:pPr>
        <w:ind w:leftChars="805" w:left="1701"/>
      </w:pPr>
    </w:p>
    <w:p w14:paraId="5255D7E1" w14:textId="2601E4BF" w:rsidR="004B5695" w:rsidRDefault="009E7CD9" w:rsidP="003908F5">
      <w:pPr>
        <w:jc w:val="center"/>
      </w:pPr>
      <w:r>
        <w:rPr>
          <w:noProof/>
        </w:rPr>
        <w:lastRenderedPageBreak/>
        <w:drawing>
          <wp:inline distT="0" distB="0" distL="0" distR="0" wp14:anchorId="41EF30F5" wp14:editId="6E2F3521">
            <wp:extent cx="5892841" cy="2864485"/>
            <wp:effectExtent l="0" t="0" r="0" b="0"/>
            <wp:docPr id="2078" name="図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01153" cy="2868525"/>
                    </a:xfrm>
                    <a:prstGeom prst="rect">
                      <a:avLst/>
                    </a:prstGeom>
                    <a:noFill/>
                    <a:ln>
                      <a:noFill/>
                    </a:ln>
                  </pic:spPr>
                </pic:pic>
              </a:graphicData>
            </a:graphic>
          </wp:inline>
        </w:drawing>
      </w:r>
    </w:p>
    <w:p w14:paraId="73F1BE11" w14:textId="53FAF1E3" w:rsidR="00C43572" w:rsidRDefault="00C43572" w:rsidP="00C43572">
      <w:pPr>
        <w:pStyle w:val="af1"/>
        <w:ind w:left="845" w:right="845"/>
      </w:pPr>
      <w:r>
        <w:t xml:space="preserve">図 </w:t>
      </w:r>
      <w:fldSimple w:instr=" SEQ 図 \* ARABIC ">
        <w:r>
          <w:rPr>
            <w:noProof/>
          </w:rPr>
          <w:t>52</w:t>
        </w:r>
      </w:fldSimple>
      <w:r w:rsidR="00196554">
        <w:rPr>
          <w:rFonts w:hint="eastAsia"/>
        </w:rPr>
        <w:t xml:space="preserve">　④T</w:t>
      </w:r>
      <w:r w:rsidR="00196554">
        <w:t xml:space="preserve">rCel7A </w:t>
      </w:r>
      <w:r w:rsidR="00196554">
        <w:rPr>
          <w:rFonts w:hint="eastAsia"/>
        </w:rPr>
        <w:t>酵素反応条件（左）およびH</w:t>
      </w:r>
      <w:r w:rsidR="00196554">
        <w:t>PLC</w:t>
      </w:r>
      <w:r w:rsidR="00196554">
        <w:rPr>
          <w:rFonts w:hint="eastAsia"/>
        </w:rPr>
        <w:t>結果（右）</w:t>
      </w:r>
    </w:p>
    <w:p w14:paraId="111BD71B" w14:textId="014D211A" w:rsidR="00C92AFF" w:rsidRPr="00C92AFF" w:rsidRDefault="00C92AFF" w:rsidP="00C92AFF">
      <w:pPr>
        <w:ind w:leftChars="400" w:left="845" w:firstLine="845"/>
        <w:rPr>
          <w:sz w:val="20"/>
        </w:rPr>
      </w:pPr>
      <w:r w:rsidRPr="00C92AFF">
        <w:rPr>
          <w:rFonts w:hint="eastAsia"/>
          <w:sz w:val="20"/>
        </w:rPr>
        <w:t>粗酵素液と基質を混合した酵素反応液をH</w:t>
      </w:r>
      <w:r w:rsidRPr="00C92AFF">
        <w:rPr>
          <w:sz w:val="20"/>
        </w:rPr>
        <w:t>PLC</w:t>
      </w:r>
      <w:r w:rsidRPr="00C92AFF">
        <w:rPr>
          <w:rFonts w:hint="eastAsia"/>
          <w:sz w:val="20"/>
        </w:rPr>
        <w:t>で分析した。</w:t>
      </w:r>
    </w:p>
    <w:p w14:paraId="031495B6" w14:textId="5DF4BDA2" w:rsidR="00196554" w:rsidRDefault="00196554" w:rsidP="00196554">
      <w:pPr>
        <w:ind w:leftChars="400" w:left="845" w:firstLine="845"/>
      </w:pPr>
      <w:r>
        <w:rPr>
          <w:rFonts w:hint="eastAsia"/>
        </w:rPr>
        <w:t>酵素反応液（基質：水）のピークと比較によって生成物を判断した。</w:t>
      </w:r>
    </w:p>
    <w:p w14:paraId="0E30D97F" w14:textId="309521B6" w:rsidR="00196554" w:rsidRPr="00196554" w:rsidRDefault="00196554" w:rsidP="00196554">
      <w:pPr>
        <w:ind w:leftChars="400" w:left="845"/>
      </w:pPr>
      <w:r>
        <w:tab/>
      </w:r>
      <w:r>
        <w:tab/>
        <w:t>STD</w:t>
      </w:r>
      <w:r>
        <w:rPr>
          <w:rFonts w:hint="eastAsia"/>
        </w:rPr>
        <w:t>（標品）のピークと比較によって、目的生成物を判断した。</w:t>
      </w:r>
    </w:p>
    <w:p w14:paraId="27BAB557" w14:textId="6BED6B0E" w:rsidR="00196554" w:rsidRPr="00FD4672" w:rsidRDefault="00196554" w:rsidP="00196554">
      <w:pPr>
        <w:ind w:leftChars="805" w:left="1701"/>
        <w:rPr>
          <w:sz w:val="20"/>
          <w:szCs w:val="18"/>
        </w:rPr>
      </w:pPr>
      <w:r w:rsidRPr="00FD4672">
        <w:rPr>
          <w:rFonts w:hint="eastAsia"/>
          <w:sz w:val="20"/>
          <w:szCs w:val="18"/>
        </w:rPr>
        <w:t>・グラフ　縦軸：</w:t>
      </w:r>
      <w:r w:rsidRPr="00FD4672">
        <w:rPr>
          <w:sz w:val="20"/>
          <w:szCs w:val="18"/>
        </w:rPr>
        <w:t>intensity[µV]</w:t>
      </w:r>
      <w:r w:rsidRPr="00FD4672">
        <w:rPr>
          <w:rFonts w:hint="eastAsia"/>
          <w:sz w:val="20"/>
          <w:szCs w:val="18"/>
        </w:rPr>
        <w:t>、横軸：</w:t>
      </w:r>
      <w:r w:rsidRPr="00FD4672">
        <w:rPr>
          <w:sz w:val="20"/>
          <w:szCs w:val="18"/>
        </w:rPr>
        <w:t>time [min]</w:t>
      </w:r>
    </w:p>
    <w:p w14:paraId="40CBA2F2" w14:textId="6E5C7010" w:rsidR="00196554" w:rsidRDefault="00196554" w:rsidP="00196554">
      <w:pPr>
        <w:ind w:leftChars="805" w:left="1701"/>
        <w:rPr>
          <w:sz w:val="20"/>
          <w:szCs w:val="18"/>
        </w:rPr>
      </w:pPr>
      <w:r w:rsidRPr="00FD4672">
        <w:rPr>
          <w:rFonts w:hint="eastAsia"/>
          <w:sz w:val="20"/>
          <w:szCs w:val="18"/>
        </w:rPr>
        <w:t>・H</w:t>
      </w:r>
      <w:r w:rsidRPr="00FD4672">
        <w:rPr>
          <w:sz w:val="20"/>
          <w:szCs w:val="18"/>
        </w:rPr>
        <w:t>PLC</w:t>
      </w:r>
      <w:r w:rsidRPr="00FD4672">
        <w:rPr>
          <w:rFonts w:hint="eastAsia"/>
          <w:sz w:val="20"/>
          <w:szCs w:val="18"/>
        </w:rPr>
        <w:t>条件　使用カラム：</w:t>
      </w:r>
      <w:r w:rsidR="009E7CD9" w:rsidRPr="009E7CD9">
        <w:rPr>
          <w:sz w:val="20"/>
          <w:szCs w:val="18"/>
        </w:rPr>
        <w:t>KS801・SP0810連結</w:t>
      </w:r>
      <w:r w:rsidRPr="00FD4672">
        <w:rPr>
          <w:rFonts w:hint="eastAsia"/>
          <w:sz w:val="20"/>
          <w:szCs w:val="18"/>
        </w:rPr>
        <w:t>、溶媒：水</w:t>
      </w:r>
    </w:p>
    <w:p w14:paraId="5F36FDAC" w14:textId="77777777" w:rsidR="00196554" w:rsidRPr="00FD4672" w:rsidRDefault="00196554" w:rsidP="00196554">
      <w:pPr>
        <w:ind w:leftChars="805" w:left="1701"/>
        <w:rPr>
          <w:sz w:val="20"/>
          <w:szCs w:val="18"/>
        </w:rPr>
      </w:pPr>
      <w:r>
        <w:rPr>
          <w:rFonts w:hint="eastAsia"/>
          <w:sz w:val="20"/>
          <w:szCs w:val="18"/>
        </w:rPr>
        <w:t>・赤矢印：生成物ピーク</w:t>
      </w:r>
    </w:p>
    <w:p w14:paraId="5BAE8E91" w14:textId="77777777" w:rsidR="00196554" w:rsidRPr="00FD4672" w:rsidRDefault="00196554" w:rsidP="00196554">
      <w:pPr>
        <w:ind w:leftChars="805" w:left="1701"/>
        <w:rPr>
          <w:sz w:val="20"/>
          <w:szCs w:val="18"/>
        </w:rPr>
      </w:pPr>
      <w:r w:rsidRPr="00FD4672">
        <w:rPr>
          <w:rFonts w:hint="eastAsia"/>
          <w:sz w:val="20"/>
          <w:szCs w:val="18"/>
        </w:rPr>
        <w:t>・S</w:t>
      </w:r>
      <w:r w:rsidRPr="00FD4672">
        <w:rPr>
          <w:sz w:val="20"/>
          <w:szCs w:val="18"/>
        </w:rPr>
        <w:t>TD</w:t>
      </w:r>
      <w:r w:rsidRPr="00FD4672">
        <w:rPr>
          <w:rFonts w:hint="eastAsia"/>
          <w:sz w:val="20"/>
          <w:szCs w:val="18"/>
        </w:rPr>
        <w:t>（標品）組成（1</w:t>
      </w:r>
      <w:r w:rsidRPr="00FD4672">
        <w:rPr>
          <w:sz w:val="20"/>
          <w:szCs w:val="18"/>
        </w:rPr>
        <w:t>-6</w:t>
      </w:r>
      <w:r w:rsidRPr="00FD4672">
        <w:rPr>
          <w:rFonts w:hint="eastAsia"/>
          <w:sz w:val="20"/>
          <w:szCs w:val="18"/>
        </w:rPr>
        <w:t>を各終濃度1</w:t>
      </w:r>
      <w:r w:rsidRPr="00FD4672">
        <w:rPr>
          <w:sz w:val="20"/>
          <w:szCs w:val="18"/>
        </w:rPr>
        <w:t xml:space="preserve">00 </w:t>
      </w:r>
      <w:r w:rsidRPr="00FD4672">
        <w:rPr>
          <w:rFonts w:hint="eastAsia"/>
          <w:sz w:val="20"/>
          <w:szCs w:val="18"/>
        </w:rPr>
        <w:t>µ</w:t>
      </w:r>
      <w:r w:rsidRPr="00FD4672">
        <w:rPr>
          <w:sz w:val="20"/>
          <w:szCs w:val="18"/>
        </w:rPr>
        <w:t>M</w:t>
      </w:r>
      <w:r w:rsidRPr="00FD4672">
        <w:rPr>
          <w:rFonts w:hint="eastAsia"/>
          <w:sz w:val="20"/>
          <w:szCs w:val="18"/>
        </w:rPr>
        <w:t xml:space="preserve">となるように混合して使用した。）　　</w:t>
      </w:r>
    </w:p>
    <w:p w14:paraId="52A03DC5" w14:textId="77777777" w:rsidR="00196554" w:rsidRPr="00FD4672" w:rsidRDefault="00196554" w:rsidP="00196554">
      <w:pPr>
        <w:ind w:leftChars="800" w:left="1691"/>
        <w:rPr>
          <w:sz w:val="20"/>
          <w:szCs w:val="18"/>
        </w:rPr>
      </w:pPr>
      <w:r w:rsidRPr="00FD4672">
        <w:rPr>
          <w:sz w:val="20"/>
          <w:szCs w:val="18"/>
        </w:rPr>
        <w:t>1：D-(+)-Glucose</w:t>
      </w:r>
      <w:r w:rsidRPr="00FD4672">
        <w:rPr>
          <w:rFonts w:hint="eastAsia"/>
          <w:sz w:val="20"/>
          <w:szCs w:val="18"/>
        </w:rPr>
        <w:t>、</w:t>
      </w:r>
      <w:r w:rsidRPr="00FD4672">
        <w:rPr>
          <w:sz w:val="20"/>
          <w:szCs w:val="18"/>
        </w:rPr>
        <w:t>2：D-(+)-Cellobiose</w:t>
      </w:r>
      <w:r w:rsidRPr="00FD4672">
        <w:rPr>
          <w:rFonts w:hint="eastAsia"/>
          <w:sz w:val="20"/>
          <w:szCs w:val="18"/>
        </w:rPr>
        <w:t>、</w:t>
      </w:r>
      <w:r w:rsidRPr="00FD4672">
        <w:rPr>
          <w:sz w:val="20"/>
          <w:szCs w:val="18"/>
        </w:rPr>
        <w:t>3：D-(+)-</w:t>
      </w:r>
      <w:proofErr w:type="spellStart"/>
      <w:r w:rsidRPr="00FD4672">
        <w:rPr>
          <w:sz w:val="20"/>
          <w:szCs w:val="18"/>
        </w:rPr>
        <w:t>Cellotriose</w:t>
      </w:r>
      <w:proofErr w:type="spellEnd"/>
    </w:p>
    <w:p w14:paraId="686E9A63" w14:textId="77777777" w:rsidR="00196554" w:rsidRPr="00FD4672" w:rsidRDefault="00196554" w:rsidP="00196554">
      <w:pPr>
        <w:ind w:leftChars="800" w:left="1691"/>
        <w:rPr>
          <w:sz w:val="20"/>
          <w:szCs w:val="18"/>
        </w:rPr>
      </w:pPr>
      <w:r w:rsidRPr="00FD4672">
        <w:rPr>
          <w:sz w:val="20"/>
          <w:szCs w:val="18"/>
        </w:rPr>
        <w:t>4：D-(+)-</w:t>
      </w:r>
      <w:proofErr w:type="spellStart"/>
      <w:r w:rsidRPr="00FD4672">
        <w:rPr>
          <w:sz w:val="20"/>
          <w:szCs w:val="18"/>
        </w:rPr>
        <w:t>Cellotetraose</w:t>
      </w:r>
      <w:proofErr w:type="spellEnd"/>
      <w:r w:rsidRPr="00FD4672">
        <w:rPr>
          <w:rFonts w:hint="eastAsia"/>
          <w:sz w:val="20"/>
          <w:szCs w:val="18"/>
        </w:rPr>
        <w:t>、</w:t>
      </w:r>
      <w:r w:rsidRPr="00FD4672">
        <w:rPr>
          <w:sz w:val="20"/>
          <w:szCs w:val="18"/>
        </w:rPr>
        <w:t>5：D-(+)-</w:t>
      </w:r>
      <w:proofErr w:type="spellStart"/>
      <w:r w:rsidRPr="00FD4672">
        <w:rPr>
          <w:sz w:val="20"/>
          <w:szCs w:val="18"/>
        </w:rPr>
        <w:t>Cellopentaose</w:t>
      </w:r>
      <w:proofErr w:type="spellEnd"/>
      <w:r w:rsidRPr="00FD4672">
        <w:rPr>
          <w:rFonts w:hint="eastAsia"/>
          <w:sz w:val="20"/>
          <w:szCs w:val="18"/>
        </w:rPr>
        <w:t>、</w:t>
      </w:r>
      <w:r w:rsidRPr="00FD4672">
        <w:rPr>
          <w:sz w:val="20"/>
          <w:szCs w:val="18"/>
        </w:rPr>
        <w:t>6：D-(+)-</w:t>
      </w:r>
      <w:proofErr w:type="spellStart"/>
      <w:r w:rsidRPr="00FD4672">
        <w:rPr>
          <w:sz w:val="20"/>
          <w:szCs w:val="18"/>
        </w:rPr>
        <w:t>Cellohexaose</w:t>
      </w:r>
      <w:proofErr w:type="spellEnd"/>
    </w:p>
    <w:p w14:paraId="547AA701" w14:textId="77777777" w:rsidR="004B5695" w:rsidRPr="00196554" w:rsidRDefault="004B5695" w:rsidP="0028525C"/>
    <w:p w14:paraId="1BC60F25" w14:textId="2474CE91" w:rsidR="0028525C" w:rsidRDefault="00D536E2" w:rsidP="0028525C">
      <w:pPr>
        <w:pStyle w:val="4"/>
        <w:rPr>
          <w:bCs/>
        </w:rPr>
      </w:pPr>
      <w:r>
        <w:rPr>
          <w:rFonts w:hint="eastAsia"/>
          <w:bCs/>
        </w:rPr>
        <w:t>実験値と計算値の関係の考察</w:t>
      </w:r>
    </w:p>
    <w:p w14:paraId="58400707" w14:textId="77777777" w:rsidR="00AA649C" w:rsidRDefault="00E401FA" w:rsidP="00E401FA">
      <w:pPr>
        <w:ind w:firstLineChars="100" w:firstLine="211"/>
      </w:pPr>
      <w:r w:rsidRPr="00E401FA">
        <w:rPr>
          <w:rFonts w:hint="eastAsia"/>
        </w:rPr>
        <w:t>「結合能の評価を軸にした</w:t>
      </w:r>
      <w:r w:rsidRPr="00E401FA">
        <w:t>CBD</w:t>
      </w:r>
      <w:r w:rsidRPr="00E401FA">
        <w:rPr>
          <w:rFonts w:hint="eastAsia"/>
        </w:rPr>
        <w:t>の設計は、有用なセルラーゼの候補生成に有効である」という仮説を検証するため、結合能に関わるデータ（結合率・結合エネルギー）と有用性に関わるデータ（酵素活性）を比較した。その際、ヒット率を用いてスクリーニングの効果を判断した。結合率によるスクリーニングで酵素活性が高い酵素のヒット率は</w:t>
      </w:r>
      <w:r w:rsidRPr="00E401FA">
        <w:t>40%</w:t>
      </w:r>
      <w:r w:rsidRPr="00E401FA">
        <w:rPr>
          <w:rFonts w:hint="eastAsia"/>
        </w:rPr>
        <w:t>から</w:t>
      </w:r>
      <w:r w:rsidRPr="00E401FA">
        <w:t>58%</w:t>
      </w:r>
      <w:r w:rsidRPr="00E401FA">
        <w:rPr>
          <w:rFonts w:hint="eastAsia"/>
        </w:rPr>
        <w:t>に向上した。結合エネルギーによるスクリーニングで酵素活性が高い酵素のヒット率は</w:t>
      </w:r>
      <w:r w:rsidRPr="00E401FA">
        <w:t>48%</w:t>
      </w:r>
      <w:r w:rsidRPr="00E401FA">
        <w:rPr>
          <w:rFonts w:hint="eastAsia"/>
        </w:rPr>
        <w:t>から</w:t>
      </w:r>
      <w:r w:rsidRPr="00E401FA">
        <w:t>53%</w:t>
      </w:r>
      <w:r w:rsidRPr="00E401FA">
        <w:rPr>
          <w:rFonts w:hint="eastAsia"/>
        </w:rPr>
        <w:t>に</w:t>
      </w:r>
      <w:r w:rsidR="00F021AC">
        <w:rPr>
          <w:rFonts w:hint="eastAsia"/>
        </w:rPr>
        <w:t>若干</w:t>
      </w:r>
      <w:r w:rsidRPr="00E401FA">
        <w:rPr>
          <w:rFonts w:hint="eastAsia"/>
        </w:rPr>
        <w:t>向上した。</w:t>
      </w:r>
      <w:r w:rsidR="00F021AC">
        <w:rPr>
          <w:rFonts w:hint="eastAsia"/>
        </w:rPr>
        <w:t>一方、結合エネルギーによるスクリーニングでヒット率の変化は見られなかった。以上の結果より、結合能の評価によって、有用なセルラーゼをスクリーニングする効果は若干あるが、現状では産業用途で使用可能なレベルには達していないと考えられる。結合エネルギーと活性能間のヒット率に変化が見られなかった要因としては、</w:t>
      </w:r>
      <w:r w:rsidR="00AA649C">
        <w:rPr>
          <w:rFonts w:hint="eastAsia"/>
        </w:rPr>
        <w:t>大きく以下の2点が考えられる。</w:t>
      </w:r>
    </w:p>
    <w:p w14:paraId="2566B170" w14:textId="6204284F" w:rsidR="00AA649C" w:rsidRDefault="00F021AC" w:rsidP="00E401FA">
      <w:pPr>
        <w:ind w:firstLineChars="100" w:firstLine="211"/>
      </w:pPr>
      <w:r>
        <w:rPr>
          <w:rFonts w:hint="eastAsia"/>
        </w:rPr>
        <w:t>1</w:t>
      </w:r>
      <w:r>
        <w:t xml:space="preserve">. </w:t>
      </w:r>
      <w:r w:rsidR="00E401FA" w:rsidRPr="00E401FA">
        <w:rPr>
          <w:rFonts w:hint="eastAsia"/>
        </w:rPr>
        <w:t>データの区分が異なる（計算⇔実験、結合能⇔活性能）</w:t>
      </w:r>
      <w:r w:rsidR="00AA649C">
        <w:rPr>
          <w:rFonts w:hint="eastAsia"/>
        </w:rPr>
        <w:t>。</w:t>
      </w:r>
    </w:p>
    <w:p w14:paraId="2F826703" w14:textId="11DD7D5B" w:rsidR="00E401FA" w:rsidRPr="00E401FA" w:rsidRDefault="00F021AC" w:rsidP="00E401FA">
      <w:pPr>
        <w:ind w:firstLineChars="100" w:firstLine="211"/>
      </w:pPr>
      <w:r>
        <w:t xml:space="preserve">2. </w:t>
      </w:r>
      <w:r>
        <w:rPr>
          <w:rFonts w:hint="eastAsia"/>
        </w:rPr>
        <w:t>各評価方法に改善の余地がある</w:t>
      </w:r>
      <w:r w:rsidR="00E401FA" w:rsidRPr="00E401FA">
        <w:rPr>
          <w:rFonts w:hint="eastAsia"/>
        </w:rPr>
        <w:t>。</w:t>
      </w:r>
    </w:p>
    <w:p w14:paraId="653E7C86" w14:textId="41F7C4AE" w:rsidR="003908F5" w:rsidRDefault="003908F5" w:rsidP="004B5695"/>
    <w:p w14:paraId="6E8F267A" w14:textId="4F3CCAC2" w:rsidR="004B5695" w:rsidRDefault="003908F5" w:rsidP="005209C1">
      <w:pPr>
        <w:pStyle w:val="ad"/>
        <w:ind w:firstLine="211"/>
      </w:pPr>
      <w:r>
        <w:rPr>
          <w:noProof/>
        </w:rPr>
        <w:lastRenderedPageBreak/>
        <w:drawing>
          <wp:inline distT="0" distB="0" distL="0" distR="0" wp14:anchorId="6B7219B6" wp14:editId="058CB62E">
            <wp:extent cx="5644515" cy="1912384"/>
            <wp:effectExtent l="0" t="0" r="0" b="0"/>
            <wp:docPr id="1033" name="図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62937" cy="1918625"/>
                    </a:xfrm>
                    <a:prstGeom prst="rect">
                      <a:avLst/>
                    </a:prstGeom>
                    <a:noFill/>
                    <a:ln>
                      <a:noFill/>
                    </a:ln>
                  </pic:spPr>
                </pic:pic>
              </a:graphicData>
            </a:graphic>
          </wp:inline>
        </w:drawing>
      </w:r>
    </w:p>
    <w:p w14:paraId="6A3B5668" w14:textId="18C37B6A" w:rsidR="009E7CD9" w:rsidRDefault="005209C1" w:rsidP="005209C1">
      <w:pPr>
        <w:pStyle w:val="ad"/>
        <w:ind w:firstLine="211"/>
      </w:pPr>
      <w:r>
        <w:rPr>
          <w:noProof/>
        </w:rPr>
        <w:drawing>
          <wp:inline distT="0" distB="0" distL="0" distR="0" wp14:anchorId="1CB26827" wp14:editId="192D7C78">
            <wp:extent cx="5725071" cy="783341"/>
            <wp:effectExtent l="0" t="0" r="0" b="0"/>
            <wp:docPr id="2083" name="図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97411" cy="806922"/>
                    </a:xfrm>
                    <a:prstGeom prst="rect">
                      <a:avLst/>
                    </a:prstGeom>
                    <a:noFill/>
                    <a:ln>
                      <a:noFill/>
                    </a:ln>
                  </pic:spPr>
                </pic:pic>
              </a:graphicData>
            </a:graphic>
          </wp:inline>
        </w:drawing>
      </w:r>
    </w:p>
    <w:p w14:paraId="03AE5471" w14:textId="77777777" w:rsidR="005209C1" w:rsidRDefault="00C43572" w:rsidP="005209C1">
      <w:pPr>
        <w:pStyle w:val="af1"/>
        <w:ind w:left="845" w:right="845"/>
      </w:pPr>
      <w:r>
        <w:t xml:space="preserve">表 </w:t>
      </w:r>
      <w:fldSimple w:instr=" SEQ 表 \* ARABIC ">
        <w:r>
          <w:rPr>
            <w:noProof/>
          </w:rPr>
          <w:t>5</w:t>
        </w:r>
      </w:fldSimple>
      <w:r w:rsidR="005209C1">
        <w:rPr>
          <w:rFonts w:hint="eastAsia"/>
        </w:rPr>
        <w:t xml:space="preserve">　</w:t>
      </w:r>
      <w:r w:rsidR="005209C1" w:rsidRPr="005209C1">
        <w:rPr>
          <w:rFonts w:hint="eastAsia"/>
        </w:rPr>
        <w:t>結合能に関わるデータ（結合エネルギー・結合率）と</w:t>
      </w:r>
    </w:p>
    <w:p w14:paraId="5C1036F6" w14:textId="19022E13" w:rsidR="005209C1" w:rsidRPr="005209C1" w:rsidRDefault="005209C1" w:rsidP="005209C1">
      <w:pPr>
        <w:pStyle w:val="af1"/>
        <w:ind w:left="845" w:right="845"/>
      </w:pPr>
      <w:r w:rsidRPr="005209C1">
        <w:rPr>
          <w:rFonts w:hint="eastAsia"/>
        </w:rPr>
        <w:t>活性能に関わるデータ（酵素活性）</w:t>
      </w:r>
      <w:r>
        <w:rPr>
          <w:rFonts w:hint="eastAsia"/>
        </w:rPr>
        <w:t>の比較</w:t>
      </w:r>
    </w:p>
    <w:p w14:paraId="1CF9ECED" w14:textId="2F57E7F8" w:rsidR="00C43572" w:rsidRPr="005209C1" w:rsidRDefault="005209C1" w:rsidP="003908F5">
      <w:pPr>
        <w:pStyle w:val="ad"/>
        <w:ind w:firstLine="201"/>
        <w:jc w:val="center"/>
        <w:rPr>
          <w:sz w:val="20"/>
          <w:szCs w:val="18"/>
        </w:rPr>
      </w:pPr>
      <w:r w:rsidRPr="005209C1">
        <w:rPr>
          <w:rFonts w:hint="eastAsia"/>
          <w:sz w:val="20"/>
          <w:szCs w:val="18"/>
        </w:rPr>
        <w:t>ヒット率を用いてスクリーニングの効果を判断した。</w:t>
      </w:r>
    </w:p>
    <w:p w14:paraId="78579C0B" w14:textId="77777777" w:rsidR="00631D51" w:rsidRPr="00631D51" w:rsidRDefault="00631D51" w:rsidP="00631D51">
      <w:pPr>
        <w:pStyle w:val="2"/>
      </w:pPr>
      <w:r w:rsidRPr="00631D51">
        <w:rPr>
          <w:rFonts w:hint="eastAsia"/>
        </w:rPr>
        <w:t>まとめ</w:t>
      </w:r>
    </w:p>
    <w:p w14:paraId="540A3A25" w14:textId="77777777" w:rsidR="00631D51" w:rsidRPr="00631D51" w:rsidRDefault="00631D51" w:rsidP="008006DD">
      <w:pPr>
        <w:pStyle w:val="ad"/>
        <w:ind w:firstLine="211"/>
      </w:pPr>
      <w:r w:rsidRPr="00631D51">
        <w:rPr>
          <w:rFonts w:hint="eastAsia"/>
        </w:rPr>
        <w:t>本共同研究では、セルラーゼの重要な構成要素の一つであるセルロース結合性タンパク質の人工設計に向けて、アミノ酸配列改変・設計技術、計算機上でのタンパク質評価技術、Wetでの配列合成・結合性評価技術についての、適用可能性検証と課題抽出を行ってきた。</w:t>
      </w:r>
    </w:p>
    <w:p w14:paraId="276589DD" w14:textId="77777777" w:rsidR="00631D51" w:rsidRPr="00631D51" w:rsidRDefault="00631D51" w:rsidP="008006DD">
      <w:pPr>
        <w:pStyle w:val="ad"/>
        <w:ind w:firstLine="211"/>
      </w:pPr>
    </w:p>
    <w:p w14:paraId="02412B2B" w14:textId="77777777" w:rsidR="00E150E7" w:rsidRDefault="00631D51" w:rsidP="00750BDC">
      <w:pPr>
        <w:pStyle w:val="ad"/>
        <w:ind w:firstLine="211"/>
      </w:pPr>
      <w:r w:rsidRPr="00631D51">
        <w:rPr>
          <w:rFonts w:hint="eastAsia"/>
        </w:rPr>
        <w:t>一般に、タンパク質のアミノ酸配列の組合せの数は網羅的探索を行うにはあまりにも膨大であるため、『所望の機能を有する新規配列のタンパク質を獲得する』という目的の達成には、効率的な配列提案手法が必要となる。</w:t>
      </w:r>
    </w:p>
    <w:p w14:paraId="408957F4" w14:textId="77777777" w:rsidR="00E150E7" w:rsidRDefault="00E150E7" w:rsidP="00750BDC">
      <w:pPr>
        <w:pStyle w:val="ad"/>
        <w:ind w:firstLine="211"/>
      </w:pPr>
    </w:p>
    <w:p w14:paraId="159C7E12" w14:textId="1D8220A5" w:rsidR="00E150E7" w:rsidRDefault="00E150E7" w:rsidP="00E150E7">
      <w:pPr>
        <w:pStyle w:val="ad"/>
        <w:ind w:firstLine="211"/>
      </w:pPr>
      <w:r>
        <w:rPr>
          <w:rFonts w:hint="eastAsia"/>
        </w:rPr>
        <w:t>本研究ではこれを、まず</w:t>
      </w:r>
      <w:r w:rsidRPr="00631D51">
        <w:rPr>
          <w:rFonts w:hint="eastAsia"/>
        </w:rPr>
        <w:t>機械学習的手法を用いて実現することを</w:t>
      </w:r>
      <w:r>
        <w:rPr>
          <w:rFonts w:hint="eastAsia"/>
        </w:rPr>
        <w:t>考えた</w:t>
      </w:r>
      <w:r w:rsidRPr="00631D51">
        <w:rPr>
          <w:rFonts w:hint="eastAsia"/>
        </w:rPr>
        <w:t>。この機械学習的手法の実現には非常に多数のタンパク質評価データが必要となるが、十分な数のデータをW</w:t>
      </w:r>
      <w:r w:rsidRPr="00631D51">
        <w:t>et</w:t>
      </w:r>
      <w:r w:rsidRPr="00631D51">
        <w:rPr>
          <w:rFonts w:hint="eastAsia"/>
        </w:rPr>
        <w:t>実験によって短期間で得ることは、現状の技術では難しい。</w:t>
      </w:r>
      <w:r>
        <w:rPr>
          <w:rFonts w:hint="eastAsia"/>
        </w:rPr>
        <w:t>そのため外部データベースを用いた学習を試みたが、公になっているタンパク質の立体構造データが少なく、機械学習の適用は難しかった。</w:t>
      </w:r>
    </w:p>
    <w:p w14:paraId="3E352A07" w14:textId="77777777" w:rsidR="00E150E7" w:rsidRPr="00E150E7" w:rsidRDefault="00E150E7" w:rsidP="00E150E7">
      <w:pPr>
        <w:pStyle w:val="ad"/>
        <w:ind w:firstLine="211"/>
      </w:pPr>
    </w:p>
    <w:p w14:paraId="24474D32" w14:textId="6947E777" w:rsidR="00750BDC" w:rsidRDefault="00E150E7" w:rsidP="008006DD">
      <w:pPr>
        <w:pStyle w:val="ad"/>
        <w:ind w:firstLine="211"/>
      </w:pPr>
      <w:r>
        <w:rPr>
          <w:rFonts w:hint="eastAsia"/>
        </w:rPr>
        <w:t>そこで我々は</w:t>
      </w:r>
      <w:r w:rsidRPr="00631D51">
        <w:rPr>
          <w:rFonts w:hint="eastAsia"/>
        </w:rPr>
        <w:t>、</w:t>
      </w:r>
      <w:r w:rsidR="00750BDC">
        <w:rPr>
          <w:rFonts w:hint="eastAsia"/>
        </w:rPr>
        <w:t>既存の</w:t>
      </w:r>
      <w:r>
        <w:rPr>
          <w:rFonts w:hint="eastAsia"/>
        </w:rPr>
        <w:t>タンパク質改変</w:t>
      </w:r>
      <w:r w:rsidR="00750BDC">
        <w:rPr>
          <w:rFonts w:hint="eastAsia"/>
        </w:rPr>
        <w:t>プロトコルに</w:t>
      </w:r>
      <w:r w:rsidR="00E1692F">
        <w:rPr>
          <w:rFonts w:hint="eastAsia"/>
        </w:rPr>
        <w:t>上位の</w:t>
      </w:r>
      <w:r w:rsidR="00750BDC">
        <w:rPr>
          <w:rFonts w:hint="eastAsia"/>
        </w:rPr>
        <w:t>最適化手法を組み合わせることで</w:t>
      </w:r>
      <w:r>
        <w:rPr>
          <w:rFonts w:hint="eastAsia"/>
        </w:rPr>
        <w:t>、効率的な配列提案の</w:t>
      </w:r>
      <w:r w:rsidR="00750BDC">
        <w:rPr>
          <w:rFonts w:hint="eastAsia"/>
        </w:rPr>
        <w:t>実現を目指した。最終的に、R</w:t>
      </w:r>
      <w:r w:rsidR="00750BDC">
        <w:t>osetta</w:t>
      </w:r>
      <w:r w:rsidR="00750BDC">
        <w:rPr>
          <w:rFonts w:hint="eastAsia"/>
        </w:rPr>
        <w:t>の変異体生成とスコア計算の機能を用いた最適化によって配列探索を行うことで、天然タンパク質から最大</w:t>
      </w:r>
      <w:r w:rsidR="00750BDC">
        <w:t>13</w:t>
      </w:r>
      <w:r w:rsidR="003314CC">
        <w:t xml:space="preserve"> </w:t>
      </w:r>
      <w:r w:rsidR="00750BDC">
        <w:t>%</w:t>
      </w:r>
      <w:r w:rsidR="00750BDC">
        <w:rPr>
          <w:rFonts w:hint="eastAsia"/>
        </w:rPr>
        <w:t>異なるタンパク質変異体の候補を獲得できた。そして、その候補に対して計算機上での安定性と基質結合性評価を行い、W</w:t>
      </w:r>
      <w:r w:rsidR="00750BDC">
        <w:t>et</w:t>
      </w:r>
      <w:r w:rsidR="00750BDC">
        <w:rPr>
          <w:rFonts w:hint="eastAsia"/>
        </w:rPr>
        <w:t>での合成と結合性評価を実施することで、想定した設計プロトコルの検証を行うことができた。</w:t>
      </w:r>
      <w:r w:rsidR="002C4E98">
        <w:rPr>
          <w:rFonts w:hint="eastAsia"/>
        </w:rPr>
        <w:t>設計プロトコルによるスクリーニング性能は期待したほど</w:t>
      </w:r>
      <w:r w:rsidR="002B0338">
        <w:rPr>
          <w:rFonts w:hint="eastAsia"/>
        </w:rPr>
        <w:t>高く</w:t>
      </w:r>
      <w:r w:rsidR="002C4E98">
        <w:rPr>
          <w:rFonts w:hint="eastAsia"/>
        </w:rPr>
        <w:t>はならなかったものの、検証を通じて各要素技術についての課題を明確にすることができたことの意義は大きかったと思われる。</w:t>
      </w:r>
    </w:p>
    <w:p w14:paraId="6CDE4FCD" w14:textId="0386815F" w:rsidR="00F520B8" w:rsidRDefault="00F520B8" w:rsidP="00F520B8">
      <w:pPr>
        <w:pStyle w:val="ad"/>
        <w:ind w:firstLineChars="0" w:firstLine="0"/>
      </w:pPr>
    </w:p>
    <w:p w14:paraId="202E1540" w14:textId="1F22236C" w:rsidR="00B72DF5" w:rsidRDefault="00F520B8" w:rsidP="00F520B8">
      <w:pPr>
        <w:pStyle w:val="ad"/>
        <w:ind w:firstLineChars="0" w:firstLine="0"/>
      </w:pPr>
      <w:r>
        <w:rPr>
          <w:rFonts w:hint="eastAsia"/>
        </w:rPr>
        <w:t>加えて、</w:t>
      </w:r>
      <w:r w:rsidR="0008028C">
        <w:rPr>
          <w:rFonts w:hint="eastAsia"/>
        </w:rPr>
        <w:t>バイオリファイナリ向けのセルロース分解酵素の設計・評価を目指し、</w:t>
      </w:r>
      <w:r>
        <w:rPr>
          <w:rFonts w:hint="eastAsia"/>
        </w:rPr>
        <w:t>設計</w:t>
      </w:r>
      <w:r w:rsidR="0008028C">
        <w:rPr>
          <w:rFonts w:hint="eastAsia"/>
        </w:rPr>
        <w:t>した</w:t>
      </w:r>
      <w:r w:rsidR="0008028C" w:rsidRPr="00631D51">
        <w:rPr>
          <w:rFonts w:hint="eastAsia"/>
        </w:rPr>
        <w:t>セルロース結合性タンパク質</w:t>
      </w:r>
      <w:r>
        <w:rPr>
          <w:rFonts w:hint="eastAsia"/>
        </w:rPr>
        <w:t>を</w:t>
      </w:r>
      <w:r w:rsidR="0008028C">
        <w:rPr>
          <w:rFonts w:hint="eastAsia"/>
        </w:rPr>
        <w:t>含むセルロース分解酵素の活性評価系の確立を目的とした評価実験を実施した。その結果</w:t>
      </w:r>
      <w:r w:rsidR="009E12BA">
        <w:rPr>
          <w:rFonts w:hint="eastAsia"/>
        </w:rPr>
        <w:t>を</w:t>
      </w:r>
      <w:r w:rsidR="00B72DF5">
        <w:rPr>
          <w:rFonts w:hint="eastAsia"/>
        </w:rPr>
        <w:t>下記に示す。</w:t>
      </w:r>
    </w:p>
    <w:p w14:paraId="09543668" w14:textId="4CB2324F" w:rsidR="00B72DF5" w:rsidRDefault="0008028C" w:rsidP="00620065">
      <w:pPr>
        <w:pStyle w:val="ad"/>
        <w:numPr>
          <w:ilvl w:val="0"/>
          <w:numId w:val="15"/>
        </w:numPr>
        <w:spacing w:beforeLines="50" w:before="136"/>
        <w:ind w:left="397" w:firstLineChars="0" w:hanging="397"/>
      </w:pPr>
      <w:r>
        <w:rPr>
          <w:rFonts w:hint="eastAsia"/>
        </w:rPr>
        <w:t>設計した</w:t>
      </w:r>
      <w:r w:rsidRPr="00631D51">
        <w:rPr>
          <w:rFonts w:hint="eastAsia"/>
        </w:rPr>
        <w:t>セルロース結合性タンパク質</w:t>
      </w:r>
      <w:r>
        <w:rPr>
          <w:rFonts w:hint="eastAsia"/>
        </w:rPr>
        <w:t>を含むセルロース分解酵素の活性評価系</w:t>
      </w:r>
      <w:r w:rsidR="0077666D">
        <w:rPr>
          <w:rFonts w:hint="eastAsia"/>
        </w:rPr>
        <w:t>の構築が可能なこと</w:t>
      </w:r>
    </w:p>
    <w:p w14:paraId="3F373810" w14:textId="77777777" w:rsidR="00B72DF5" w:rsidRDefault="0077666D" w:rsidP="00620065">
      <w:pPr>
        <w:pStyle w:val="ad"/>
        <w:numPr>
          <w:ilvl w:val="0"/>
          <w:numId w:val="15"/>
        </w:numPr>
        <w:spacing w:beforeLines="50" w:before="136"/>
        <w:ind w:left="397" w:firstLineChars="0" w:hanging="397"/>
      </w:pPr>
      <w:r>
        <w:rPr>
          <w:rFonts w:hint="eastAsia"/>
        </w:rPr>
        <w:t>試したセルロース分解酵素の中でも、T</w:t>
      </w:r>
      <w:r>
        <w:t>eCel7A-TrCBM1</w:t>
      </w:r>
      <w:r>
        <w:rPr>
          <w:rFonts w:hint="eastAsia"/>
        </w:rPr>
        <w:t>の酵素活性が最も期待できること</w:t>
      </w:r>
    </w:p>
    <w:p w14:paraId="4C2DD2A1" w14:textId="6DD7FD56" w:rsidR="00B72DF5" w:rsidRDefault="0077666D" w:rsidP="00620065">
      <w:pPr>
        <w:pStyle w:val="ad"/>
        <w:numPr>
          <w:ilvl w:val="0"/>
          <w:numId w:val="15"/>
        </w:numPr>
        <w:spacing w:beforeLines="50" w:before="136" w:afterLines="50" w:after="136"/>
        <w:ind w:left="397" w:firstLineChars="0" w:hanging="397"/>
      </w:pPr>
      <w:r>
        <w:rPr>
          <w:rFonts w:hint="eastAsia"/>
        </w:rPr>
        <w:lastRenderedPageBreak/>
        <w:t>従来困難だと考えられていた</w:t>
      </w:r>
      <w:r w:rsidR="00C43572">
        <w:t>TrCel7A</w:t>
      </w:r>
      <w:r w:rsidR="00C43572">
        <w:rPr>
          <w:rFonts w:hint="eastAsia"/>
        </w:rPr>
        <w:t>、</w:t>
      </w:r>
      <w:r w:rsidR="00C43572">
        <w:t>PcCel7D</w:t>
      </w:r>
      <w:r w:rsidR="0008028C">
        <w:rPr>
          <w:rFonts w:hint="eastAsia"/>
        </w:rPr>
        <w:t>の</w:t>
      </w:r>
      <w:r w:rsidR="0008028C" w:rsidRPr="00EB30CD">
        <w:rPr>
          <w:rFonts w:hint="eastAsia"/>
        </w:rPr>
        <w:t>酵母</w:t>
      </w:r>
      <w:r w:rsidR="0008028C" w:rsidRPr="00287C2D">
        <w:rPr>
          <w:rFonts w:hint="eastAsia"/>
          <w:i/>
          <w:iCs/>
        </w:rPr>
        <w:t>P</w:t>
      </w:r>
      <w:r w:rsidR="0008028C" w:rsidRPr="00287C2D">
        <w:rPr>
          <w:i/>
          <w:iCs/>
        </w:rPr>
        <w:t>ichia pastoris</w:t>
      </w:r>
      <w:r w:rsidR="0008028C" w:rsidRPr="00EB30CD">
        <w:rPr>
          <w:rFonts w:hint="eastAsia"/>
        </w:rPr>
        <w:t>での異種宿主発現</w:t>
      </w:r>
      <w:r>
        <w:rPr>
          <w:rFonts w:hint="eastAsia"/>
        </w:rPr>
        <w:t>が可能なこと</w:t>
      </w:r>
    </w:p>
    <w:p w14:paraId="5A1DDE98" w14:textId="5D5EE9A1" w:rsidR="00F520B8" w:rsidRDefault="00B72DF5" w:rsidP="00C43572">
      <w:pPr>
        <w:pStyle w:val="ad"/>
        <w:ind w:firstLineChars="0"/>
      </w:pPr>
      <w:r>
        <w:rPr>
          <w:rFonts w:hint="eastAsia"/>
        </w:rPr>
        <w:t>一方、</w:t>
      </w:r>
      <w:r w:rsidR="004A47E8">
        <w:rPr>
          <w:rFonts w:hint="eastAsia"/>
        </w:rPr>
        <w:t>遺伝子合成からタンパク質合成・活性評価などを含むW</w:t>
      </w:r>
      <w:r w:rsidR="004A47E8">
        <w:t>et</w:t>
      </w:r>
      <w:r w:rsidR="004A47E8">
        <w:rPr>
          <w:rFonts w:hint="eastAsia"/>
        </w:rPr>
        <w:t>評価プロセスは、属人的・発見的な側面が強</w:t>
      </w:r>
      <w:r w:rsidR="00C43572">
        <w:rPr>
          <w:rFonts w:hint="eastAsia"/>
        </w:rPr>
        <w:t>い。</w:t>
      </w:r>
      <w:r w:rsidR="004A47E8">
        <w:rPr>
          <w:rFonts w:hint="eastAsia"/>
        </w:rPr>
        <w:t>本テーマのように、有用なタンパク質・酵素の人工設計を実現する上で、大量のサンプルに対する高精度な評価（ハイスループット化）が必要であり、そのためにはプロセスの自動化やスクリーニングの技術が期待できると考えられる。</w:t>
      </w:r>
    </w:p>
    <w:p w14:paraId="33AA2F09" w14:textId="77777777" w:rsidR="00F520B8" w:rsidRPr="004A47E8" w:rsidRDefault="00F520B8" w:rsidP="00F520B8">
      <w:pPr>
        <w:pStyle w:val="ad"/>
        <w:ind w:firstLineChars="0" w:firstLine="0"/>
      </w:pPr>
    </w:p>
    <w:p w14:paraId="6CB613CE" w14:textId="77777777" w:rsidR="00F520B8" w:rsidRPr="002B0338" w:rsidRDefault="00F520B8" w:rsidP="00F520B8">
      <w:pPr>
        <w:pStyle w:val="ad"/>
        <w:ind w:firstLineChars="47" w:firstLine="99"/>
      </w:pPr>
    </w:p>
    <w:p w14:paraId="4EE28A9C" w14:textId="77777777" w:rsidR="00631D51" w:rsidRPr="00631D51" w:rsidRDefault="00631D51" w:rsidP="008006DD">
      <w:pPr>
        <w:pStyle w:val="ad"/>
        <w:ind w:firstLine="211"/>
      </w:pPr>
      <w:r w:rsidRPr="00631D51">
        <w:rPr>
          <w:rFonts w:hint="eastAsia"/>
        </w:rPr>
        <w:t>今後については、これらの課題点を踏まえたうえで、設計プロトコルの全体像の変更も含め、関連する分野への技術展開を検討したいと考えている。</w:t>
      </w:r>
    </w:p>
    <w:p w14:paraId="21325ECA" w14:textId="77777777" w:rsidR="00832195" w:rsidRDefault="0084053D">
      <w:pPr>
        <w:snapToGrid/>
        <w:spacing w:line="240" w:lineRule="auto"/>
        <w:jc w:val="left"/>
      </w:pPr>
      <w:r>
        <w:br w:type="page"/>
      </w:r>
    </w:p>
    <w:sdt>
      <w:sdtPr>
        <w:rPr>
          <w:b w:val="0"/>
          <w:szCs w:val="20"/>
          <w:lang w:val="ja-JP"/>
        </w:rPr>
        <w:id w:val="2070989175"/>
        <w:docPartObj>
          <w:docPartGallery w:val="Bibliographies"/>
          <w:docPartUnique/>
        </w:docPartObj>
      </w:sdtPr>
      <w:sdtEndPr>
        <w:rPr>
          <w:lang w:val="en-US"/>
        </w:rPr>
      </w:sdtEndPr>
      <w:sdtContent>
        <w:p w14:paraId="246B3125" w14:textId="0B93BCA2" w:rsidR="00832195" w:rsidRDefault="00832195">
          <w:pPr>
            <w:pStyle w:val="1"/>
          </w:pPr>
          <w:r>
            <w:rPr>
              <w:lang w:val="ja-JP"/>
            </w:rPr>
            <w:t>参照文献</w:t>
          </w:r>
        </w:p>
        <w:sdt>
          <w:sdtPr>
            <w:id w:val="-573587230"/>
            <w:bibliography/>
          </w:sdtPr>
          <w:sdtContent>
            <w:p w14:paraId="7C5E4773" w14:textId="77777777" w:rsidR="00775FB5" w:rsidRDefault="00832195" w:rsidP="00692CDC">
              <w:pPr>
                <w:rPr>
                  <w:rFonts w:ascii="Century" w:eastAsia="ＭＳ 明朝" w:hAnsi="Century" w:cs="Times New Roman"/>
                  <w:noProof/>
                  <w:kern w:val="0"/>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4"/>
                <w:gridCol w:w="8773"/>
              </w:tblGrid>
              <w:tr w:rsidR="00775FB5" w14:paraId="69B809AE" w14:textId="77777777">
                <w:trPr>
                  <w:divId w:val="952175916"/>
                  <w:tblCellSpacing w:w="15" w:type="dxa"/>
                </w:trPr>
                <w:tc>
                  <w:tcPr>
                    <w:tcW w:w="50" w:type="pct"/>
                    <w:hideMark/>
                  </w:tcPr>
                  <w:p w14:paraId="6A702974" w14:textId="4183E7BE" w:rsidR="00775FB5" w:rsidRDefault="00775FB5">
                    <w:pPr>
                      <w:pStyle w:val="af9"/>
                      <w:rPr>
                        <w:noProof/>
                        <w:kern w:val="0"/>
                        <w:sz w:val="24"/>
                        <w:szCs w:val="24"/>
                      </w:rPr>
                    </w:pPr>
                    <w:r>
                      <w:rPr>
                        <w:rFonts w:hint="eastAsia"/>
                        <w:noProof/>
                      </w:rPr>
                      <w:t xml:space="preserve">[1] </w:t>
                    </w:r>
                  </w:p>
                </w:tc>
                <w:tc>
                  <w:tcPr>
                    <w:tcW w:w="0" w:type="auto"/>
                    <w:hideMark/>
                  </w:tcPr>
                  <w:p w14:paraId="6BF323F9" w14:textId="77777777" w:rsidR="00775FB5" w:rsidRDefault="00775FB5">
                    <w:pPr>
                      <w:pStyle w:val="af9"/>
                      <w:rPr>
                        <w:noProof/>
                      </w:rPr>
                    </w:pPr>
                    <w:r>
                      <w:rPr>
                        <w:rFonts w:hint="eastAsia"/>
                        <w:noProof/>
                      </w:rPr>
                      <w:t>中林, “2019年度 共同研究最終報告書「人工セルラーゼ設計手法の開発に向けた要素技術の調査研究」,” 2020.</w:t>
                    </w:r>
                  </w:p>
                </w:tc>
              </w:tr>
              <w:tr w:rsidR="00775FB5" w14:paraId="1EA5B329" w14:textId="77777777">
                <w:trPr>
                  <w:divId w:val="952175916"/>
                  <w:tblCellSpacing w:w="15" w:type="dxa"/>
                </w:trPr>
                <w:tc>
                  <w:tcPr>
                    <w:tcW w:w="50" w:type="pct"/>
                    <w:hideMark/>
                  </w:tcPr>
                  <w:p w14:paraId="54584CB9" w14:textId="77777777" w:rsidR="00775FB5" w:rsidRDefault="00775FB5">
                    <w:pPr>
                      <w:pStyle w:val="af9"/>
                      <w:rPr>
                        <w:noProof/>
                      </w:rPr>
                    </w:pPr>
                    <w:r>
                      <w:rPr>
                        <w:rFonts w:hint="eastAsia"/>
                        <w:noProof/>
                      </w:rPr>
                      <w:t xml:space="preserve">[2] </w:t>
                    </w:r>
                  </w:p>
                </w:tc>
                <w:tc>
                  <w:tcPr>
                    <w:tcW w:w="0" w:type="auto"/>
                    <w:hideMark/>
                  </w:tcPr>
                  <w:p w14:paraId="5A84405A" w14:textId="77777777" w:rsidR="00775FB5" w:rsidRDefault="00775FB5">
                    <w:pPr>
                      <w:pStyle w:val="af9"/>
                      <w:rPr>
                        <w:noProof/>
                      </w:rPr>
                    </w:pPr>
                    <w:r>
                      <w:rPr>
                        <w:rFonts w:hint="eastAsia"/>
                        <w:noProof/>
                      </w:rPr>
                      <w:t>M. Linder et al., “Identification of functionally important amino acids in the cellulose-binding domain of Trichoderma reesei cellobiohydrolase I,” Protein Sci, 1995.</w:t>
                    </w:r>
                  </w:p>
                </w:tc>
              </w:tr>
              <w:tr w:rsidR="00775FB5" w14:paraId="37CEE1BC" w14:textId="77777777">
                <w:trPr>
                  <w:divId w:val="952175916"/>
                  <w:tblCellSpacing w:w="15" w:type="dxa"/>
                </w:trPr>
                <w:tc>
                  <w:tcPr>
                    <w:tcW w:w="50" w:type="pct"/>
                    <w:hideMark/>
                  </w:tcPr>
                  <w:p w14:paraId="55D6E60A" w14:textId="77777777" w:rsidR="00775FB5" w:rsidRDefault="00775FB5">
                    <w:pPr>
                      <w:pStyle w:val="af9"/>
                      <w:rPr>
                        <w:noProof/>
                      </w:rPr>
                    </w:pPr>
                    <w:r>
                      <w:rPr>
                        <w:rFonts w:hint="eastAsia"/>
                        <w:noProof/>
                      </w:rPr>
                      <w:t xml:space="preserve">[3] </w:t>
                    </w:r>
                  </w:p>
                </w:tc>
                <w:tc>
                  <w:tcPr>
                    <w:tcW w:w="0" w:type="auto"/>
                    <w:hideMark/>
                  </w:tcPr>
                  <w:p w14:paraId="3043E5AD" w14:textId="77777777" w:rsidR="00775FB5" w:rsidRDefault="00775FB5">
                    <w:pPr>
                      <w:pStyle w:val="af9"/>
                      <w:rPr>
                        <w:noProof/>
                      </w:rPr>
                    </w:pPr>
                    <w:r>
                      <w:rPr>
                        <w:rFonts w:hint="eastAsia"/>
                        <w:noProof/>
                      </w:rPr>
                      <w:t>M. Linder, G. Lindeberg, T. Reinikainen, T. T. Teeri, and G. Pettersson, “The difference in affinity between two fungal cellulose-binding domains is dominated by a single amino acid substitution,” FEBS Lett., 1995.</w:t>
                    </w:r>
                  </w:p>
                </w:tc>
              </w:tr>
              <w:tr w:rsidR="00775FB5" w14:paraId="3E71C6A1" w14:textId="77777777">
                <w:trPr>
                  <w:divId w:val="952175916"/>
                  <w:tblCellSpacing w:w="15" w:type="dxa"/>
                </w:trPr>
                <w:tc>
                  <w:tcPr>
                    <w:tcW w:w="50" w:type="pct"/>
                    <w:hideMark/>
                  </w:tcPr>
                  <w:p w14:paraId="16B6B281" w14:textId="77777777" w:rsidR="00775FB5" w:rsidRDefault="00775FB5">
                    <w:pPr>
                      <w:pStyle w:val="af9"/>
                      <w:rPr>
                        <w:noProof/>
                      </w:rPr>
                    </w:pPr>
                    <w:r>
                      <w:rPr>
                        <w:rFonts w:hint="eastAsia"/>
                        <w:noProof/>
                      </w:rPr>
                      <w:t xml:space="preserve">[4] </w:t>
                    </w:r>
                  </w:p>
                </w:tc>
                <w:tc>
                  <w:tcPr>
                    <w:tcW w:w="0" w:type="auto"/>
                    <w:hideMark/>
                  </w:tcPr>
                  <w:p w14:paraId="79EAC418" w14:textId="77777777" w:rsidR="00775FB5" w:rsidRDefault="00775FB5">
                    <w:pPr>
                      <w:pStyle w:val="af9"/>
                      <w:rPr>
                        <w:noProof/>
                      </w:rPr>
                    </w:pPr>
                    <w:r>
                      <w:rPr>
                        <w:rFonts w:hint="eastAsia"/>
                        <w:noProof/>
                      </w:rPr>
                      <w:t>T. Reinikainen, O. Teleman, and T. T. Teeri, “Effects of pH and high ionic strength on the adsorption and activity of native and mutated cellobiohydrolase I from Trichoderma reesei,” Proteins Struct Funct Bioinform, 1995.</w:t>
                    </w:r>
                  </w:p>
                </w:tc>
              </w:tr>
              <w:tr w:rsidR="00775FB5" w14:paraId="463EB511" w14:textId="77777777">
                <w:trPr>
                  <w:divId w:val="952175916"/>
                  <w:tblCellSpacing w:w="15" w:type="dxa"/>
                </w:trPr>
                <w:tc>
                  <w:tcPr>
                    <w:tcW w:w="50" w:type="pct"/>
                    <w:hideMark/>
                  </w:tcPr>
                  <w:p w14:paraId="2DDDD659" w14:textId="77777777" w:rsidR="00775FB5" w:rsidRDefault="00775FB5">
                    <w:pPr>
                      <w:pStyle w:val="af9"/>
                      <w:rPr>
                        <w:noProof/>
                      </w:rPr>
                    </w:pPr>
                    <w:r>
                      <w:rPr>
                        <w:rFonts w:hint="eastAsia"/>
                        <w:noProof/>
                      </w:rPr>
                      <w:t xml:space="preserve">[5] </w:t>
                    </w:r>
                  </w:p>
                </w:tc>
                <w:tc>
                  <w:tcPr>
                    <w:tcW w:w="0" w:type="auto"/>
                    <w:hideMark/>
                  </w:tcPr>
                  <w:p w14:paraId="3274CF3A" w14:textId="77777777" w:rsidR="00775FB5" w:rsidRDefault="00775FB5">
                    <w:pPr>
                      <w:pStyle w:val="af9"/>
                      <w:rPr>
                        <w:noProof/>
                      </w:rPr>
                    </w:pPr>
                    <w:r>
                      <w:rPr>
                        <w:rFonts w:hint="eastAsia"/>
                        <w:noProof/>
                      </w:rPr>
                      <w:t>“cbh1 - Exoglucanase 1 - Hypocrea jecorina (Trichoderma reesei) | UniProtKB | UniProt,” [オンライン]. Available: https://www.uniprot.org/uniprotkb/P62694/entry.</w:t>
                    </w:r>
                  </w:p>
                </w:tc>
              </w:tr>
              <w:tr w:rsidR="00775FB5" w14:paraId="27A3014D" w14:textId="77777777">
                <w:trPr>
                  <w:divId w:val="952175916"/>
                  <w:tblCellSpacing w:w="15" w:type="dxa"/>
                </w:trPr>
                <w:tc>
                  <w:tcPr>
                    <w:tcW w:w="50" w:type="pct"/>
                    <w:hideMark/>
                  </w:tcPr>
                  <w:p w14:paraId="6EB53493" w14:textId="77777777" w:rsidR="00775FB5" w:rsidRDefault="00775FB5">
                    <w:pPr>
                      <w:pStyle w:val="af9"/>
                      <w:rPr>
                        <w:noProof/>
                      </w:rPr>
                    </w:pPr>
                    <w:r>
                      <w:rPr>
                        <w:rFonts w:hint="eastAsia"/>
                        <w:noProof/>
                      </w:rPr>
                      <w:t xml:space="preserve">[6] </w:t>
                    </w:r>
                  </w:p>
                </w:tc>
                <w:tc>
                  <w:tcPr>
                    <w:tcW w:w="0" w:type="auto"/>
                    <w:hideMark/>
                  </w:tcPr>
                  <w:p w14:paraId="38AEDEB8" w14:textId="77777777" w:rsidR="00775FB5" w:rsidRDefault="00775FB5">
                    <w:pPr>
                      <w:pStyle w:val="af9"/>
                      <w:rPr>
                        <w:noProof/>
                      </w:rPr>
                    </w:pPr>
                    <w:r>
                      <w:rPr>
                        <w:rFonts w:hint="eastAsia"/>
                        <w:noProof/>
                      </w:rPr>
                      <w:t>“cartesian_ddg application (rosettacommons.org),” [オンライン]. Available: https://www.rosettacommons.org/docs/latest/cartesian-ddG.</w:t>
                    </w:r>
                  </w:p>
                </w:tc>
              </w:tr>
              <w:tr w:rsidR="00775FB5" w14:paraId="2009A1FB" w14:textId="77777777">
                <w:trPr>
                  <w:divId w:val="952175916"/>
                  <w:tblCellSpacing w:w="15" w:type="dxa"/>
                </w:trPr>
                <w:tc>
                  <w:tcPr>
                    <w:tcW w:w="50" w:type="pct"/>
                    <w:hideMark/>
                  </w:tcPr>
                  <w:p w14:paraId="3375B340" w14:textId="77777777" w:rsidR="00775FB5" w:rsidRDefault="00775FB5">
                    <w:pPr>
                      <w:pStyle w:val="af9"/>
                      <w:rPr>
                        <w:noProof/>
                      </w:rPr>
                    </w:pPr>
                    <w:r>
                      <w:rPr>
                        <w:rFonts w:hint="eastAsia"/>
                        <w:noProof/>
                      </w:rPr>
                      <w:t xml:space="preserve">[7] </w:t>
                    </w:r>
                  </w:p>
                </w:tc>
                <w:tc>
                  <w:tcPr>
                    <w:tcW w:w="0" w:type="auto"/>
                    <w:hideMark/>
                  </w:tcPr>
                  <w:p w14:paraId="456A74A4" w14:textId="77777777" w:rsidR="00775FB5" w:rsidRDefault="00775FB5">
                    <w:pPr>
                      <w:pStyle w:val="af9"/>
                      <w:rPr>
                        <w:noProof/>
                      </w:rPr>
                    </w:pPr>
                    <w:r>
                      <w:rPr>
                        <w:rFonts w:hint="eastAsia"/>
                        <w:noProof/>
                      </w:rPr>
                      <w:t>“RCSB PDB - 1CBH: DETERMINATION OF THE THREE-DIMENSIONAL STRUCTURE OF THE C-TERMINAL DOMAIN OF CELLOBIOHYDROLASE I FROM TRICHODERMA REESEI. A STUDY USING NUCLEAR MAGNETIC RESONANCE AND HYBRID DISTANCE GEOMETRY-DYNAMICAL SIMULATED ANNEALING,” [オンライン]. Available: https://www.rcsb.org/structure/1CBH.</w:t>
                    </w:r>
                  </w:p>
                </w:tc>
              </w:tr>
              <w:tr w:rsidR="00775FB5" w14:paraId="280AE781" w14:textId="77777777">
                <w:trPr>
                  <w:divId w:val="952175916"/>
                  <w:tblCellSpacing w:w="15" w:type="dxa"/>
                </w:trPr>
                <w:tc>
                  <w:tcPr>
                    <w:tcW w:w="50" w:type="pct"/>
                    <w:hideMark/>
                  </w:tcPr>
                  <w:p w14:paraId="2C97CAF7" w14:textId="77777777" w:rsidR="00775FB5" w:rsidRDefault="00775FB5">
                    <w:pPr>
                      <w:pStyle w:val="af9"/>
                      <w:rPr>
                        <w:noProof/>
                      </w:rPr>
                    </w:pPr>
                    <w:r>
                      <w:rPr>
                        <w:noProof/>
                      </w:rPr>
                      <w:t xml:space="preserve">[8] </w:t>
                    </w:r>
                  </w:p>
                </w:tc>
                <w:tc>
                  <w:tcPr>
                    <w:tcW w:w="0" w:type="auto"/>
                    <w:hideMark/>
                  </w:tcPr>
                  <w:p w14:paraId="565222B9" w14:textId="77777777" w:rsidR="00775FB5" w:rsidRDefault="00775FB5">
                    <w:pPr>
                      <w:pStyle w:val="af9"/>
                      <w:rPr>
                        <w:noProof/>
                      </w:rPr>
                    </w:pPr>
                    <w:r>
                      <w:rPr>
                        <w:noProof/>
                      </w:rPr>
                      <w:t>J. K. Leman et al., "Macromolecular modeling and design in Rosetta: recent methods and frameworks," Nat Methods, 2020.</w:t>
                    </w:r>
                  </w:p>
                </w:tc>
              </w:tr>
              <w:tr w:rsidR="00775FB5" w14:paraId="246A0DD5" w14:textId="77777777">
                <w:trPr>
                  <w:divId w:val="952175916"/>
                  <w:tblCellSpacing w:w="15" w:type="dxa"/>
                </w:trPr>
                <w:tc>
                  <w:tcPr>
                    <w:tcW w:w="50" w:type="pct"/>
                    <w:hideMark/>
                  </w:tcPr>
                  <w:p w14:paraId="4560009A" w14:textId="77777777" w:rsidR="00775FB5" w:rsidRDefault="00775FB5">
                    <w:pPr>
                      <w:pStyle w:val="af9"/>
                      <w:rPr>
                        <w:noProof/>
                      </w:rPr>
                    </w:pPr>
                    <w:r>
                      <w:rPr>
                        <w:rFonts w:hint="eastAsia"/>
                        <w:noProof/>
                      </w:rPr>
                      <w:t xml:space="preserve">[9] </w:t>
                    </w:r>
                  </w:p>
                </w:tc>
                <w:tc>
                  <w:tcPr>
                    <w:tcW w:w="0" w:type="auto"/>
                    <w:hideMark/>
                  </w:tcPr>
                  <w:p w14:paraId="0F03EB64" w14:textId="77777777" w:rsidR="00775FB5" w:rsidRDefault="00775FB5">
                    <w:pPr>
                      <w:pStyle w:val="af9"/>
                      <w:rPr>
                        <w:noProof/>
                      </w:rPr>
                    </w:pPr>
                    <w:r>
                      <w:rPr>
                        <w:rFonts w:hint="eastAsia"/>
                        <w:noProof/>
                      </w:rPr>
                      <w:t>T. D. Schneider and R. M. Stephens, “Sequence logos: a new way to display consensus sequences,” Nucleic Acids, 1990.</w:t>
                    </w:r>
                  </w:p>
                </w:tc>
              </w:tr>
              <w:tr w:rsidR="00775FB5" w14:paraId="18BA62FE" w14:textId="77777777">
                <w:trPr>
                  <w:divId w:val="952175916"/>
                  <w:tblCellSpacing w:w="15" w:type="dxa"/>
                </w:trPr>
                <w:tc>
                  <w:tcPr>
                    <w:tcW w:w="50" w:type="pct"/>
                    <w:hideMark/>
                  </w:tcPr>
                  <w:p w14:paraId="13A16831" w14:textId="77777777" w:rsidR="00775FB5" w:rsidRDefault="00775FB5">
                    <w:pPr>
                      <w:pStyle w:val="af9"/>
                      <w:rPr>
                        <w:noProof/>
                      </w:rPr>
                    </w:pPr>
                    <w:r>
                      <w:rPr>
                        <w:rFonts w:hint="eastAsia"/>
                        <w:noProof/>
                      </w:rPr>
                      <w:t xml:space="preserve">[10] </w:t>
                    </w:r>
                  </w:p>
                </w:tc>
                <w:tc>
                  <w:tcPr>
                    <w:tcW w:w="0" w:type="auto"/>
                    <w:hideMark/>
                  </w:tcPr>
                  <w:p w14:paraId="3226E20A" w14:textId="77777777" w:rsidR="00775FB5" w:rsidRDefault="00775FB5">
                    <w:pPr>
                      <w:pStyle w:val="af9"/>
                      <w:rPr>
                        <w:noProof/>
                      </w:rPr>
                    </w:pPr>
                    <w:r>
                      <w:rPr>
                        <w:rFonts w:hint="eastAsia"/>
                        <w:noProof/>
                      </w:rPr>
                      <w:t>J. Jumper et al., “Highly accurate protein structure prediction with AlphaFold,” Nature, 2021.</w:t>
                    </w:r>
                  </w:p>
                </w:tc>
              </w:tr>
              <w:tr w:rsidR="00775FB5" w14:paraId="7F2E185A" w14:textId="77777777">
                <w:trPr>
                  <w:divId w:val="952175916"/>
                  <w:tblCellSpacing w:w="15" w:type="dxa"/>
                </w:trPr>
                <w:tc>
                  <w:tcPr>
                    <w:tcW w:w="50" w:type="pct"/>
                    <w:hideMark/>
                  </w:tcPr>
                  <w:p w14:paraId="41745715" w14:textId="77777777" w:rsidR="00775FB5" w:rsidRDefault="00775FB5">
                    <w:pPr>
                      <w:pStyle w:val="af9"/>
                      <w:rPr>
                        <w:noProof/>
                      </w:rPr>
                    </w:pPr>
                    <w:r>
                      <w:rPr>
                        <w:rFonts w:hint="eastAsia"/>
                        <w:noProof/>
                      </w:rPr>
                      <w:t xml:space="preserve">[11] </w:t>
                    </w:r>
                  </w:p>
                </w:tc>
                <w:tc>
                  <w:tcPr>
                    <w:tcW w:w="0" w:type="auto"/>
                    <w:hideMark/>
                  </w:tcPr>
                  <w:p w14:paraId="273D8BEF" w14:textId="77777777" w:rsidR="00775FB5" w:rsidRDefault="00775FB5">
                    <w:pPr>
                      <w:pStyle w:val="af9"/>
                      <w:rPr>
                        <w:noProof/>
                      </w:rPr>
                    </w:pPr>
                    <w:r>
                      <w:rPr>
                        <w:rFonts w:hint="eastAsia"/>
                        <w:noProof/>
                      </w:rPr>
                      <w:t>T. Kosugi and M. Ohue, “Solubility-Aware Protein Binding Peptide Design Using AlphaFold,” Biomed, 2022.</w:t>
                    </w:r>
                  </w:p>
                </w:tc>
              </w:tr>
              <w:tr w:rsidR="00775FB5" w14:paraId="37E55CF4" w14:textId="77777777">
                <w:trPr>
                  <w:divId w:val="952175916"/>
                  <w:tblCellSpacing w:w="15" w:type="dxa"/>
                </w:trPr>
                <w:tc>
                  <w:tcPr>
                    <w:tcW w:w="50" w:type="pct"/>
                    <w:hideMark/>
                  </w:tcPr>
                  <w:p w14:paraId="26692E4E" w14:textId="77777777" w:rsidR="00775FB5" w:rsidRDefault="00775FB5">
                    <w:pPr>
                      <w:pStyle w:val="af9"/>
                      <w:rPr>
                        <w:noProof/>
                      </w:rPr>
                    </w:pPr>
                    <w:r>
                      <w:rPr>
                        <w:rFonts w:hint="eastAsia"/>
                        <w:noProof/>
                      </w:rPr>
                      <w:t xml:space="preserve">[12] </w:t>
                    </w:r>
                  </w:p>
                </w:tc>
                <w:tc>
                  <w:tcPr>
                    <w:tcW w:w="0" w:type="auto"/>
                    <w:hideMark/>
                  </w:tcPr>
                  <w:p w14:paraId="2C2238AF" w14:textId="77777777" w:rsidR="00775FB5" w:rsidRDefault="00775FB5">
                    <w:pPr>
                      <w:pStyle w:val="af9"/>
                      <w:rPr>
                        <w:noProof/>
                      </w:rPr>
                    </w:pPr>
                    <w:r>
                      <w:rPr>
                        <w:rFonts w:hint="eastAsia"/>
                        <w:noProof/>
                      </w:rPr>
                      <w:t>M. Mirdita, K. Schütze, Y. Moriwaki, L. Heo, S. Ovchinnikov, and M. Steinegger, “ColabFold: making protein folding accessible to all,” Nat Methods, 2022.</w:t>
                    </w:r>
                  </w:p>
                </w:tc>
              </w:tr>
              <w:tr w:rsidR="00775FB5" w14:paraId="2D68AD8A" w14:textId="77777777">
                <w:trPr>
                  <w:divId w:val="952175916"/>
                  <w:tblCellSpacing w:w="15" w:type="dxa"/>
                </w:trPr>
                <w:tc>
                  <w:tcPr>
                    <w:tcW w:w="50" w:type="pct"/>
                    <w:hideMark/>
                  </w:tcPr>
                  <w:p w14:paraId="752BCC23" w14:textId="77777777" w:rsidR="00775FB5" w:rsidRDefault="00775FB5">
                    <w:pPr>
                      <w:pStyle w:val="af9"/>
                      <w:rPr>
                        <w:noProof/>
                      </w:rPr>
                    </w:pPr>
                    <w:r>
                      <w:rPr>
                        <w:rFonts w:hint="eastAsia"/>
                        <w:noProof/>
                      </w:rPr>
                      <w:t xml:space="preserve">[13] </w:t>
                    </w:r>
                  </w:p>
                </w:tc>
                <w:tc>
                  <w:tcPr>
                    <w:tcW w:w="0" w:type="auto"/>
                    <w:hideMark/>
                  </w:tcPr>
                  <w:p w14:paraId="2C435034" w14:textId="77777777" w:rsidR="00775FB5" w:rsidRDefault="00775FB5">
                    <w:pPr>
                      <w:pStyle w:val="af9"/>
                      <w:rPr>
                        <w:noProof/>
                      </w:rPr>
                    </w:pPr>
                    <w:r>
                      <w:rPr>
                        <w:rFonts w:hint="eastAsia"/>
                        <w:noProof/>
                      </w:rPr>
                      <w:t>O. Trott and A. J. Olson, “AutoDock Vina: Improving the speed and accuracy of docking with a new scoring function, efficient optimization, and multithreading,” J Comput Chem, 2010.</w:t>
                    </w:r>
                  </w:p>
                </w:tc>
              </w:tr>
              <w:tr w:rsidR="00775FB5" w14:paraId="03EDC7CA" w14:textId="77777777">
                <w:trPr>
                  <w:divId w:val="952175916"/>
                  <w:tblCellSpacing w:w="15" w:type="dxa"/>
                </w:trPr>
                <w:tc>
                  <w:tcPr>
                    <w:tcW w:w="50" w:type="pct"/>
                    <w:hideMark/>
                  </w:tcPr>
                  <w:p w14:paraId="23D64806" w14:textId="77777777" w:rsidR="00775FB5" w:rsidRDefault="00775FB5">
                    <w:pPr>
                      <w:pStyle w:val="af9"/>
                      <w:rPr>
                        <w:noProof/>
                      </w:rPr>
                    </w:pPr>
                    <w:r>
                      <w:rPr>
                        <w:rFonts w:hint="eastAsia"/>
                        <w:noProof/>
                      </w:rPr>
                      <w:t xml:space="preserve">[14] </w:t>
                    </w:r>
                  </w:p>
                </w:tc>
                <w:tc>
                  <w:tcPr>
                    <w:tcW w:w="0" w:type="auto"/>
                    <w:hideMark/>
                  </w:tcPr>
                  <w:p w14:paraId="6E95CD31" w14:textId="77777777" w:rsidR="00775FB5" w:rsidRDefault="00775FB5">
                    <w:pPr>
                      <w:pStyle w:val="af9"/>
                      <w:rPr>
                        <w:noProof/>
                      </w:rPr>
                    </w:pPr>
                    <w:r>
                      <w:rPr>
                        <w:rFonts w:hint="eastAsia"/>
                        <w:noProof/>
                      </w:rPr>
                      <w:t>T. C. F. Gomes and M. S. Skaf, “Cellulose-Builder: A toolkit for building crystalline structures of cellulose,” J. Comput. Chem.,” J. Comput. Chem., 2012.</w:t>
                    </w:r>
                  </w:p>
                </w:tc>
              </w:tr>
              <w:tr w:rsidR="00775FB5" w14:paraId="6F438FAD" w14:textId="77777777">
                <w:trPr>
                  <w:divId w:val="952175916"/>
                  <w:tblCellSpacing w:w="15" w:type="dxa"/>
                </w:trPr>
                <w:tc>
                  <w:tcPr>
                    <w:tcW w:w="50" w:type="pct"/>
                    <w:hideMark/>
                  </w:tcPr>
                  <w:p w14:paraId="541654F1" w14:textId="77777777" w:rsidR="00775FB5" w:rsidRDefault="00775FB5">
                    <w:pPr>
                      <w:pStyle w:val="af9"/>
                      <w:rPr>
                        <w:noProof/>
                      </w:rPr>
                    </w:pPr>
                    <w:r>
                      <w:rPr>
                        <w:rFonts w:hint="eastAsia"/>
                        <w:noProof/>
                      </w:rPr>
                      <w:t xml:space="preserve">[15] </w:t>
                    </w:r>
                  </w:p>
                </w:tc>
                <w:tc>
                  <w:tcPr>
                    <w:tcW w:w="0" w:type="auto"/>
                    <w:hideMark/>
                  </w:tcPr>
                  <w:p w14:paraId="77C5831B" w14:textId="77777777" w:rsidR="00775FB5" w:rsidRDefault="00775FB5">
                    <w:pPr>
                      <w:pStyle w:val="af9"/>
                      <w:rPr>
                        <w:noProof/>
                      </w:rPr>
                    </w:pPr>
                    <w:r>
                      <w:rPr>
                        <w:rFonts w:hint="eastAsia"/>
                        <w:noProof/>
                      </w:rPr>
                      <w:t>“AutoDock Vina,” [オンライン]. Available: https://vina.scripps.edu/.</w:t>
                    </w:r>
                  </w:p>
                </w:tc>
              </w:tr>
              <w:tr w:rsidR="00775FB5" w14:paraId="74B3381A" w14:textId="77777777">
                <w:trPr>
                  <w:divId w:val="952175916"/>
                  <w:tblCellSpacing w:w="15" w:type="dxa"/>
                </w:trPr>
                <w:tc>
                  <w:tcPr>
                    <w:tcW w:w="50" w:type="pct"/>
                    <w:hideMark/>
                  </w:tcPr>
                  <w:p w14:paraId="0DEBDD35" w14:textId="77777777" w:rsidR="00775FB5" w:rsidRDefault="00775FB5">
                    <w:pPr>
                      <w:pStyle w:val="af9"/>
                      <w:rPr>
                        <w:noProof/>
                      </w:rPr>
                    </w:pPr>
                    <w:r>
                      <w:rPr>
                        <w:rFonts w:hint="eastAsia"/>
                        <w:noProof/>
                      </w:rPr>
                      <w:lastRenderedPageBreak/>
                      <w:t xml:space="preserve">[16] </w:t>
                    </w:r>
                  </w:p>
                </w:tc>
                <w:tc>
                  <w:tcPr>
                    <w:tcW w:w="0" w:type="auto"/>
                    <w:hideMark/>
                  </w:tcPr>
                  <w:p w14:paraId="2C91E963" w14:textId="77777777" w:rsidR="00775FB5" w:rsidRDefault="00775FB5">
                    <w:pPr>
                      <w:pStyle w:val="af9"/>
                      <w:rPr>
                        <w:noProof/>
                      </w:rPr>
                    </w:pPr>
                    <w:r>
                      <w:rPr>
                        <w:rFonts w:hint="eastAsia"/>
                        <w:noProof/>
                      </w:rPr>
                      <w:t>J. Eberhardt, D. Santos-Martins, A. F. Tillack, and S. Forli, “AutoDock Vina 1.2.0: New Docking Methods, Expanded Force Field, and Python Bindings,” J Chem Inf Model, 2021.</w:t>
                    </w:r>
                  </w:p>
                </w:tc>
              </w:tr>
              <w:tr w:rsidR="00775FB5" w14:paraId="568FB5D5" w14:textId="77777777">
                <w:trPr>
                  <w:divId w:val="952175916"/>
                  <w:tblCellSpacing w:w="15" w:type="dxa"/>
                </w:trPr>
                <w:tc>
                  <w:tcPr>
                    <w:tcW w:w="50" w:type="pct"/>
                    <w:hideMark/>
                  </w:tcPr>
                  <w:p w14:paraId="1A7C460B" w14:textId="77777777" w:rsidR="00775FB5" w:rsidRDefault="00775FB5">
                    <w:pPr>
                      <w:pStyle w:val="af9"/>
                      <w:rPr>
                        <w:noProof/>
                      </w:rPr>
                    </w:pPr>
                    <w:r>
                      <w:rPr>
                        <w:rFonts w:hint="eastAsia"/>
                        <w:noProof/>
                      </w:rPr>
                      <w:t xml:space="preserve">[17] </w:t>
                    </w:r>
                  </w:p>
                </w:tc>
                <w:tc>
                  <w:tcPr>
                    <w:tcW w:w="0" w:type="auto"/>
                    <w:hideMark/>
                  </w:tcPr>
                  <w:p w14:paraId="2C97CC92" w14:textId="77777777" w:rsidR="00775FB5" w:rsidRDefault="00775FB5">
                    <w:pPr>
                      <w:pStyle w:val="af9"/>
                      <w:rPr>
                        <w:noProof/>
                      </w:rPr>
                    </w:pPr>
                    <w:r>
                      <w:rPr>
                        <w:rFonts w:hint="eastAsia"/>
                        <w:noProof/>
                      </w:rPr>
                      <w:t>D. A. Case et al., “The Amber biomolecular simulation programs,” J. Comput. Chem., 2005.</w:t>
                    </w:r>
                  </w:p>
                </w:tc>
              </w:tr>
              <w:tr w:rsidR="00775FB5" w14:paraId="5FD90C93" w14:textId="77777777">
                <w:trPr>
                  <w:divId w:val="952175916"/>
                  <w:tblCellSpacing w:w="15" w:type="dxa"/>
                </w:trPr>
                <w:tc>
                  <w:tcPr>
                    <w:tcW w:w="50" w:type="pct"/>
                    <w:hideMark/>
                  </w:tcPr>
                  <w:p w14:paraId="623FA071" w14:textId="77777777" w:rsidR="00775FB5" w:rsidRDefault="00775FB5">
                    <w:pPr>
                      <w:pStyle w:val="af9"/>
                      <w:rPr>
                        <w:noProof/>
                      </w:rPr>
                    </w:pPr>
                    <w:r>
                      <w:rPr>
                        <w:rFonts w:hint="eastAsia"/>
                        <w:noProof/>
                      </w:rPr>
                      <w:t xml:space="preserve">[18] </w:t>
                    </w:r>
                  </w:p>
                </w:tc>
                <w:tc>
                  <w:tcPr>
                    <w:tcW w:w="0" w:type="auto"/>
                    <w:hideMark/>
                  </w:tcPr>
                  <w:p w14:paraId="3DFAF6C1" w14:textId="77777777" w:rsidR="00775FB5" w:rsidRDefault="00775FB5">
                    <w:pPr>
                      <w:pStyle w:val="af9"/>
                      <w:rPr>
                        <w:noProof/>
                      </w:rPr>
                    </w:pPr>
                    <w:r>
                      <w:rPr>
                        <w:rFonts w:hint="eastAsia"/>
                        <w:noProof/>
                      </w:rPr>
                      <w:t>R. Salomon-Ferrer, D. A. Case, and R. C. Walker, “An overview of the Amber biomolecular simulation package: Amber biomolecular simulation package,” Wiley Interdiscip Rev Comput Mol Sci, 2012.</w:t>
                    </w:r>
                  </w:p>
                </w:tc>
              </w:tr>
              <w:tr w:rsidR="00775FB5" w14:paraId="669BD01A" w14:textId="77777777">
                <w:trPr>
                  <w:divId w:val="952175916"/>
                  <w:tblCellSpacing w:w="15" w:type="dxa"/>
                </w:trPr>
                <w:tc>
                  <w:tcPr>
                    <w:tcW w:w="50" w:type="pct"/>
                    <w:hideMark/>
                  </w:tcPr>
                  <w:p w14:paraId="24C441AA" w14:textId="77777777" w:rsidR="00775FB5" w:rsidRDefault="00775FB5">
                    <w:pPr>
                      <w:pStyle w:val="af9"/>
                      <w:rPr>
                        <w:noProof/>
                      </w:rPr>
                    </w:pPr>
                    <w:r>
                      <w:rPr>
                        <w:rFonts w:hint="eastAsia"/>
                        <w:noProof/>
                      </w:rPr>
                      <w:t xml:space="preserve">[19] </w:t>
                    </w:r>
                  </w:p>
                </w:tc>
                <w:tc>
                  <w:tcPr>
                    <w:tcW w:w="0" w:type="auto"/>
                    <w:hideMark/>
                  </w:tcPr>
                  <w:p w14:paraId="1817DD91" w14:textId="77777777" w:rsidR="00775FB5" w:rsidRDefault="00775FB5">
                    <w:pPr>
                      <w:pStyle w:val="af9"/>
                      <w:rPr>
                        <w:noProof/>
                      </w:rPr>
                    </w:pPr>
                    <w:r>
                      <w:rPr>
                        <w:rFonts w:hint="eastAsia"/>
                        <w:noProof/>
                      </w:rPr>
                      <w:t>“The Amber Molecular Dynamics Package,” [オンライン]. Available: https://ambermd.org/.</w:t>
                    </w:r>
                  </w:p>
                </w:tc>
              </w:tr>
              <w:tr w:rsidR="00775FB5" w14:paraId="11B79AE3" w14:textId="77777777">
                <w:trPr>
                  <w:divId w:val="952175916"/>
                  <w:tblCellSpacing w:w="15" w:type="dxa"/>
                </w:trPr>
                <w:tc>
                  <w:tcPr>
                    <w:tcW w:w="50" w:type="pct"/>
                    <w:hideMark/>
                  </w:tcPr>
                  <w:p w14:paraId="028B59C7" w14:textId="77777777" w:rsidR="00775FB5" w:rsidRDefault="00775FB5">
                    <w:pPr>
                      <w:pStyle w:val="af9"/>
                      <w:rPr>
                        <w:noProof/>
                      </w:rPr>
                    </w:pPr>
                    <w:r>
                      <w:rPr>
                        <w:rFonts w:hint="eastAsia"/>
                        <w:noProof/>
                      </w:rPr>
                      <w:t xml:space="preserve">[20] </w:t>
                    </w:r>
                  </w:p>
                </w:tc>
                <w:tc>
                  <w:tcPr>
                    <w:tcW w:w="0" w:type="auto"/>
                    <w:hideMark/>
                  </w:tcPr>
                  <w:p w14:paraId="36FFE316" w14:textId="77777777" w:rsidR="00775FB5" w:rsidRDefault="00775FB5">
                    <w:pPr>
                      <w:pStyle w:val="af9"/>
                      <w:rPr>
                        <w:noProof/>
                      </w:rPr>
                    </w:pPr>
                    <w:r>
                      <w:rPr>
                        <w:rFonts w:hint="eastAsia"/>
                        <w:noProof/>
                      </w:rPr>
                      <w:t>N. Sugimoto, “Functional analysis and application of fungal cellulose-binding domains,” 東京大学農学生命科学研究科生物材料科学専攻 博士論文, 2012.</w:t>
                    </w:r>
                  </w:p>
                </w:tc>
              </w:tr>
              <w:tr w:rsidR="00775FB5" w14:paraId="49898AEC" w14:textId="77777777">
                <w:trPr>
                  <w:divId w:val="952175916"/>
                  <w:tblCellSpacing w:w="15" w:type="dxa"/>
                </w:trPr>
                <w:tc>
                  <w:tcPr>
                    <w:tcW w:w="50" w:type="pct"/>
                    <w:hideMark/>
                  </w:tcPr>
                  <w:p w14:paraId="4BBDC36A" w14:textId="77777777" w:rsidR="00775FB5" w:rsidRDefault="00775FB5">
                    <w:pPr>
                      <w:pStyle w:val="af9"/>
                      <w:rPr>
                        <w:noProof/>
                      </w:rPr>
                    </w:pPr>
                    <w:r>
                      <w:rPr>
                        <w:rFonts w:hint="eastAsia"/>
                        <w:noProof/>
                      </w:rPr>
                      <w:t xml:space="preserve">[21] </w:t>
                    </w:r>
                  </w:p>
                </w:tc>
                <w:tc>
                  <w:tcPr>
                    <w:tcW w:w="0" w:type="auto"/>
                    <w:hideMark/>
                  </w:tcPr>
                  <w:p w14:paraId="49FEA840" w14:textId="77777777" w:rsidR="00775FB5" w:rsidRDefault="00775FB5">
                    <w:pPr>
                      <w:pStyle w:val="af9"/>
                      <w:rPr>
                        <w:noProof/>
                      </w:rPr>
                    </w:pPr>
                    <w:r>
                      <w:rPr>
                        <w:rFonts w:hint="eastAsia"/>
                        <w:noProof/>
                      </w:rPr>
                      <w:t>吉田, “セルロース分解性真菌類が生産するセルラーゼの多様性,” Wood preservation, 2009.</w:t>
                    </w:r>
                  </w:p>
                </w:tc>
              </w:tr>
              <w:tr w:rsidR="00775FB5" w14:paraId="1F5E214F" w14:textId="77777777">
                <w:trPr>
                  <w:divId w:val="952175916"/>
                  <w:tblCellSpacing w:w="15" w:type="dxa"/>
                </w:trPr>
                <w:tc>
                  <w:tcPr>
                    <w:tcW w:w="50" w:type="pct"/>
                    <w:hideMark/>
                  </w:tcPr>
                  <w:p w14:paraId="3CA35A40" w14:textId="77777777" w:rsidR="00775FB5" w:rsidRDefault="00775FB5">
                    <w:pPr>
                      <w:pStyle w:val="af9"/>
                      <w:rPr>
                        <w:noProof/>
                      </w:rPr>
                    </w:pPr>
                    <w:r>
                      <w:rPr>
                        <w:rFonts w:hint="eastAsia"/>
                        <w:noProof/>
                      </w:rPr>
                      <w:t xml:space="preserve">[22] </w:t>
                    </w:r>
                  </w:p>
                </w:tc>
                <w:tc>
                  <w:tcPr>
                    <w:tcW w:w="0" w:type="auto"/>
                    <w:hideMark/>
                  </w:tcPr>
                  <w:p w14:paraId="61CA0CE9" w14:textId="77777777" w:rsidR="00775FB5" w:rsidRDefault="00775FB5">
                    <w:pPr>
                      <w:pStyle w:val="af9"/>
                      <w:rPr>
                        <w:noProof/>
                      </w:rPr>
                    </w:pPr>
                    <w:r>
                      <w:rPr>
                        <w:rFonts w:hint="eastAsia"/>
                        <w:noProof/>
                      </w:rPr>
                      <w:t xml:space="preserve">Igarashi, K., Maruyama, M., Nakamura, A., Ishida, T., Wada, M., &amp; Samejima, M., “Degradation of crystalline celluloses by </w:t>
                    </w:r>
                    <w:r w:rsidRPr="00775FB5">
                      <w:rPr>
                        <w:rFonts w:hint="eastAsia"/>
                        <w:i/>
                        <w:iCs/>
                        <w:noProof/>
                      </w:rPr>
                      <w:t>Phanerochaete chrysosporium</w:t>
                    </w:r>
                    <w:r>
                      <w:rPr>
                        <w:rFonts w:hint="eastAsia"/>
                        <w:noProof/>
                      </w:rPr>
                      <w:t xml:space="preserve"> cellobiohydrolase II (Cel6A) heterologously expressed in methylotrophic yeast Pichia pastoris,” Journal of applied glycoscience, 2012.</w:t>
                    </w:r>
                  </w:p>
                </w:tc>
              </w:tr>
              <w:tr w:rsidR="00775FB5" w14:paraId="36E03041" w14:textId="77777777">
                <w:trPr>
                  <w:divId w:val="952175916"/>
                  <w:tblCellSpacing w:w="15" w:type="dxa"/>
                </w:trPr>
                <w:tc>
                  <w:tcPr>
                    <w:tcW w:w="50" w:type="pct"/>
                    <w:hideMark/>
                  </w:tcPr>
                  <w:p w14:paraId="7930A54B" w14:textId="77777777" w:rsidR="00775FB5" w:rsidRDefault="00775FB5">
                    <w:pPr>
                      <w:pStyle w:val="af9"/>
                      <w:rPr>
                        <w:noProof/>
                      </w:rPr>
                    </w:pPr>
                    <w:r>
                      <w:rPr>
                        <w:rFonts w:hint="eastAsia"/>
                        <w:noProof/>
                      </w:rPr>
                      <w:t xml:space="preserve">[23] </w:t>
                    </w:r>
                  </w:p>
                </w:tc>
                <w:tc>
                  <w:tcPr>
                    <w:tcW w:w="0" w:type="auto"/>
                    <w:hideMark/>
                  </w:tcPr>
                  <w:p w14:paraId="5A422707" w14:textId="77777777" w:rsidR="00775FB5" w:rsidRDefault="00775FB5">
                    <w:pPr>
                      <w:pStyle w:val="af9"/>
                      <w:rPr>
                        <w:noProof/>
                      </w:rPr>
                    </w:pPr>
                    <w:r>
                      <w:rPr>
                        <w:rFonts w:hint="eastAsia"/>
                        <w:noProof/>
                      </w:rPr>
                      <w:t xml:space="preserve">Voutilainen, S. P., Murray, P. G., Tuohy, M. G., &amp; Koivula, A., “Expression of </w:t>
                    </w:r>
                    <w:r w:rsidRPr="00775FB5">
                      <w:rPr>
                        <w:rFonts w:hint="eastAsia"/>
                        <w:i/>
                        <w:iCs/>
                        <w:noProof/>
                      </w:rPr>
                      <w:t>Talaromyces emersonii</w:t>
                    </w:r>
                    <w:r>
                      <w:rPr>
                        <w:rFonts w:hint="eastAsia"/>
                        <w:noProof/>
                      </w:rPr>
                      <w:t xml:space="preserve"> cellobiohydrolase Cel7A in </w:t>
                    </w:r>
                    <w:r w:rsidRPr="00775FB5">
                      <w:rPr>
                        <w:rFonts w:hint="eastAsia"/>
                        <w:i/>
                        <w:iCs/>
                        <w:noProof/>
                      </w:rPr>
                      <w:t>Saccharomyces cerevisiae</w:t>
                    </w:r>
                    <w:r>
                      <w:rPr>
                        <w:rFonts w:hint="eastAsia"/>
                        <w:noProof/>
                      </w:rPr>
                      <w:t xml:space="preserve"> and rational mutagenesis to improve its thermostability and activity,” Protein Engineering, Design &amp; Selection, 2010.</w:t>
                    </w:r>
                  </w:p>
                </w:tc>
              </w:tr>
              <w:tr w:rsidR="00775FB5" w14:paraId="30B9360E" w14:textId="77777777">
                <w:trPr>
                  <w:divId w:val="952175916"/>
                  <w:tblCellSpacing w:w="15" w:type="dxa"/>
                </w:trPr>
                <w:tc>
                  <w:tcPr>
                    <w:tcW w:w="50" w:type="pct"/>
                    <w:hideMark/>
                  </w:tcPr>
                  <w:p w14:paraId="51A7F8FE" w14:textId="77777777" w:rsidR="00775FB5" w:rsidRDefault="00775FB5">
                    <w:pPr>
                      <w:pStyle w:val="af9"/>
                      <w:rPr>
                        <w:noProof/>
                      </w:rPr>
                    </w:pPr>
                    <w:r>
                      <w:rPr>
                        <w:rFonts w:hint="eastAsia"/>
                        <w:noProof/>
                      </w:rPr>
                      <w:t xml:space="preserve">[24] </w:t>
                    </w:r>
                  </w:p>
                </w:tc>
                <w:tc>
                  <w:tcPr>
                    <w:tcW w:w="0" w:type="auto"/>
                    <w:hideMark/>
                  </w:tcPr>
                  <w:p w14:paraId="3407F7C6" w14:textId="77777777" w:rsidR="00775FB5" w:rsidRDefault="00775FB5">
                    <w:pPr>
                      <w:pStyle w:val="af9"/>
                      <w:rPr>
                        <w:noProof/>
                      </w:rPr>
                    </w:pPr>
                    <w:r>
                      <w:rPr>
                        <w:rFonts w:hint="eastAsia"/>
                        <w:noProof/>
                      </w:rPr>
                      <w:t xml:space="preserve">Boer H, Teeri TT, Koivula A., “Characterization of </w:t>
                    </w:r>
                    <w:r w:rsidRPr="00775FB5">
                      <w:rPr>
                        <w:rFonts w:hint="eastAsia"/>
                        <w:i/>
                        <w:iCs/>
                        <w:noProof/>
                      </w:rPr>
                      <w:t>Trichoderma reesei</w:t>
                    </w:r>
                    <w:r>
                      <w:rPr>
                        <w:rFonts w:hint="eastAsia"/>
                        <w:noProof/>
                      </w:rPr>
                      <w:t xml:space="preserve"> cellobiohydrolase Cel7A secreted from </w:t>
                    </w:r>
                    <w:r w:rsidRPr="00775FB5">
                      <w:rPr>
                        <w:rFonts w:hint="eastAsia"/>
                        <w:i/>
                        <w:iCs/>
                        <w:noProof/>
                      </w:rPr>
                      <w:t>Pichia pastoris</w:t>
                    </w:r>
                    <w:r>
                      <w:rPr>
                        <w:rFonts w:hint="eastAsia"/>
                        <w:noProof/>
                      </w:rPr>
                      <w:t xml:space="preserve"> using two different promoters,” Biotechnol Bioengineering, 2000.</w:t>
                    </w:r>
                  </w:p>
                </w:tc>
              </w:tr>
              <w:tr w:rsidR="00775FB5" w14:paraId="4B239A74" w14:textId="77777777">
                <w:trPr>
                  <w:divId w:val="952175916"/>
                  <w:tblCellSpacing w:w="15" w:type="dxa"/>
                </w:trPr>
                <w:tc>
                  <w:tcPr>
                    <w:tcW w:w="50" w:type="pct"/>
                    <w:hideMark/>
                  </w:tcPr>
                  <w:p w14:paraId="4C5B89BB" w14:textId="77777777" w:rsidR="00775FB5" w:rsidRDefault="00775FB5">
                    <w:pPr>
                      <w:pStyle w:val="af9"/>
                      <w:rPr>
                        <w:noProof/>
                      </w:rPr>
                    </w:pPr>
                    <w:r>
                      <w:rPr>
                        <w:rFonts w:hint="eastAsia"/>
                        <w:noProof/>
                      </w:rPr>
                      <w:t xml:space="preserve">[25] </w:t>
                    </w:r>
                  </w:p>
                </w:tc>
                <w:tc>
                  <w:tcPr>
                    <w:tcW w:w="0" w:type="auto"/>
                    <w:hideMark/>
                  </w:tcPr>
                  <w:p w14:paraId="6EBFB22F" w14:textId="77777777" w:rsidR="00775FB5" w:rsidRDefault="00775FB5">
                    <w:pPr>
                      <w:pStyle w:val="af9"/>
                      <w:rPr>
                        <w:noProof/>
                      </w:rPr>
                    </w:pPr>
                    <w:r>
                      <w:rPr>
                        <w:rFonts w:hint="eastAsia"/>
                        <w:noProof/>
                      </w:rPr>
                      <w:t>Bauer, S., Vasu, P., Persson, S., Mort, A. J., &amp; Somerville, C. R., “Development and application of a suite of polysaccharide-degrading enzymes for analyzing plant cell walls. Proceedings of the National Academy of Sciences,” Proceedings of the National Academy of Sciences, 2006.</w:t>
                    </w:r>
                  </w:p>
                </w:tc>
              </w:tr>
              <w:tr w:rsidR="00775FB5" w14:paraId="42927F4A" w14:textId="77777777">
                <w:trPr>
                  <w:divId w:val="952175916"/>
                  <w:tblCellSpacing w:w="15" w:type="dxa"/>
                </w:trPr>
                <w:tc>
                  <w:tcPr>
                    <w:tcW w:w="50" w:type="pct"/>
                    <w:hideMark/>
                  </w:tcPr>
                  <w:p w14:paraId="2FE924D7" w14:textId="77777777" w:rsidR="00775FB5" w:rsidRDefault="00775FB5">
                    <w:pPr>
                      <w:pStyle w:val="af9"/>
                      <w:rPr>
                        <w:noProof/>
                      </w:rPr>
                    </w:pPr>
                    <w:r>
                      <w:rPr>
                        <w:rFonts w:hint="eastAsia"/>
                        <w:noProof/>
                      </w:rPr>
                      <w:t xml:space="preserve">[26] </w:t>
                    </w:r>
                  </w:p>
                </w:tc>
                <w:tc>
                  <w:tcPr>
                    <w:tcW w:w="0" w:type="auto"/>
                    <w:hideMark/>
                  </w:tcPr>
                  <w:p w14:paraId="1E3717A3" w14:textId="77777777" w:rsidR="00775FB5" w:rsidRDefault="00775FB5">
                    <w:pPr>
                      <w:pStyle w:val="af9"/>
                      <w:rPr>
                        <w:noProof/>
                      </w:rPr>
                    </w:pPr>
                    <w:r>
                      <w:rPr>
                        <w:rFonts w:hint="eastAsia"/>
                        <w:noProof/>
                      </w:rPr>
                      <w:t xml:space="preserve">Voutilainen SP, Murray PG, Tuohy MG, Koivula A., “Expression of </w:t>
                    </w:r>
                    <w:r w:rsidRPr="00775FB5">
                      <w:rPr>
                        <w:rFonts w:hint="eastAsia"/>
                        <w:i/>
                        <w:iCs/>
                        <w:noProof/>
                      </w:rPr>
                      <w:t>Talaromyces emersonii</w:t>
                    </w:r>
                    <w:r>
                      <w:rPr>
                        <w:rFonts w:hint="eastAsia"/>
                        <w:noProof/>
                      </w:rPr>
                      <w:t xml:space="preserve"> cellobiohydrolase Cel7A in Saccharomyces cerevisiae and rational mutagenesis to improve its thermostability and activity,” Protein Engineering, Design &amp; Selection, 2010.</w:t>
                    </w:r>
                  </w:p>
                </w:tc>
              </w:tr>
              <w:tr w:rsidR="00775FB5" w14:paraId="70DDF7CA" w14:textId="77777777">
                <w:trPr>
                  <w:divId w:val="952175916"/>
                  <w:tblCellSpacing w:w="15" w:type="dxa"/>
                </w:trPr>
                <w:tc>
                  <w:tcPr>
                    <w:tcW w:w="50" w:type="pct"/>
                    <w:hideMark/>
                  </w:tcPr>
                  <w:p w14:paraId="092A00C5" w14:textId="77777777" w:rsidR="00775FB5" w:rsidRDefault="00775FB5">
                    <w:pPr>
                      <w:pStyle w:val="af9"/>
                      <w:rPr>
                        <w:noProof/>
                      </w:rPr>
                    </w:pPr>
                    <w:r>
                      <w:rPr>
                        <w:rFonts w:hint="eastAsia"/>
                        <w:noProof/>
                      </w:rPr>
                      <w:t xml:space="preserve">[27] </w:t>
                    </w:r>
                  </w:p>
                </w:tc>
                <w:tc>
                  <w:tcPr>
                    <w:tcW w:w="0" w:type="auto"/>
                    <w:hideMark/>
                  </w:tcPr>
                  <w:p w14:paraId="2B6C329A" w14:textId="77777777" w:rsidR="00775FB5" w:rsidRDefault="00775FB5">
                    <w:pPr>
                      <w:pStyle w:val="af9"/>
                      <w:rPr>
                        <w:noProof/>
                      </w:rPr>
                    </w:pPr>
                    <w:r>
                      <w:rPr>
                        <w:rFonts w:hint="eastAsia"/>
                        <w:noProof/>
                      </w:rPr>
                      <w:t>Strobel KL, Pfeiffer KA, Blanch HW, Clark DS, “Structural insights into the affinity of Cel7A carbohydrate-binding module for lignin,” Journal of Biological Chemistry, 2015.</w:t>
                    </w:r>
                  </w:p>
                </w:tc>
              </w:tr>
              <w:tr w:rsidR="00775FB5" w14:paraId="137CD3D2" w14:textId="77777777">
                <w:trPr>
                  <w:divId w:val="952175916"/>
                  <w:tblCellSpacing w:w="15" w:type="dxa"/>
                </w:trPr>
                <w:tc>
                  <w:tcPr>
                    <w:tcW w:w="50" w:type="pct"/>
                    <w:hideMark/>
                  </w:tcPr>
                  <w:p w14:paraId="0E77E2EB" w14:textId="77777777" w:rsidR="00775FB5" w:rsidRDefault="00775FB5">
                    <w:pPr>
                      <w:pStyle w:val="af9"/>
                      <w:rPr>
                        <w:noProof/>
                      </w:rPr>
                    </w:pPr>
                    <w:r>
                      <w:rPr>
                        <w:rFonts w:hint="eastAsia"/>
                        <w:noProof/>
                      </w:rPr>
                      <w:t xml:space="preserve">[28] </w:t>
                    </w:r>
                  </w:p>
                </w:tc>
                <w:tc>
                  <w:tcPr>
                    <w:tcW w:w="0" w:type="auto"/>
                    <w:hideMark/>
                  </w:tcPr>
                  <w:p w14:paraId="2848FF74" w14:textId="77777777" w:rsidR="00775FB5" w:rsidRDefault="00775FB5">
                    <w:pPr>
                      <w:pStyle w:val="af9"/>
                      <w:rPr>
                        <w:noProof/>
                      </w:rPr>
                    </w:pPr>
                    <w:r>
                      <w:rPr>
                        <w:rFonts w:hint="eastAsia"/>
                        <w:noProof/>
                      </w:rPr>
                      <w:t xml:space="preserve">Tachioka, M., Sugimoto, N., Nakamura, A., Sunagawa, N., Ishida, T., Uchiyama, T., Igarashi, K. &amp; Samejima, M., “Development of simple random mutagenesis protocol for the protein expression system in </w:t>
                    </w:r>
                    <w:r w:rsidRPr="00775FB5">
                      <w:rPr>
                        <w:rFonts w:hint="eastAsia"/>
                        <w:i/>
                        <w:iCs/>
                        <w:noProof/>
                      </w:rPr>
                      <w:t>Pichia pastoris</w:t>
                    </w:r>
                    <w:r>
                      <w:rPr>
                        <w:rFonts w:hint="eastAsia"/>
                        <w:noProof/>
                      </w:rPr>
                      <w:t>,” Biotechnology for Biofuels, 2016.</w:t>
                    </w:r>
                  </w:p>
                </w:tc>
              </w:tr>
              <w:tr w:rsidR="00775FB5" w14:paraId="6748004A" w14:textId="77777777">
                <w:trPr>
                  <w:divId w:val="952175916"/>
                  <w:tblCellSpacing w:w="15" w:type="dxa"/>
                </w:trPr>
                <w:tc>
                  <w:tcPr>
                    <w:tcW w:w="50" w:type="pct"/>
                    <w:hideMark/>
                  </w:tcPr>
                  <w:p w14:paraId="36D6C820" w14:textId="77777777" w:rsidR="00775FB5" w:rsidRDefault="00775FB5">
                    <w:pPr>
                      <w:pStyle w:val="af9"/>
                      <w:rPr>
                        <w:noProof/>
                      </w:rPr>
                    </w:pPr>
                    <w:r>
                      <w:rPr>
                        <w:rFonts w:hint="eastAsia"/>
                        <w:noProof/>
                      </w:rPr>
                      <w:lastRenderedPageBreak/>
                      <w:t xml:space="preserve">[29] </w:t>
                    </w:r>
                  </w:p>
                </w:tc>
                <w:tc>
                  <w:tcPr>
                    <w:tcW w:w="0" w:type="auto"/>
                    <w:hideMark/>
                  </w:tcPr>
                  <w:p w14:paraId="68C84D3D" w14:textId="77777777" w:rsidR="00775FB5" w:rsidRDefault="00775FB5">
                    <w:pPr>
                      <w:pStyle w:val="af9"/>
                      <w:rPr>
                        <w:noProof/>
                      </w:rPr>
                    </w:pPr>
                    <w:r>
                      <w:rPr>
                        <w:rFonts w:hint="eastAsia"/>
                        <w:noProof/>
                      </w:rPr>
                      <w:t xml:space="preserve">Yamaguchi, S., Sunagawa, N., Tachioka, M., Igarashi, K., &amp; Samejima, M., “Thermostable mutants of glycoside hydrolase family 6 cellobiohydrolase from the basidiomycete </w:t>
                    </w:r>
                    <w:r w:rsidRPr="00775FB5">
                      <w:rPr>
                        <w:rFonts w:hint="eastAsia"/>
                        <w:i/>
                        <w:iCs/>
                        <w:noProof/>
                      </w:rPr>
                      <w:t>Phanerochaete chrysosporium</w:t>
                    </w:r>
                    <w:r>
                      <w:rPr>
                        <w:rFonts w:hint="eastAsia"/>
                        <w:noProof/>
                      </w:rPr>
                      <w:t>,” Biotechnology for Biofuels, 2020.</w:t>
                    </w:r>
                  </w:p>
                </w:tc>
              </w:tr>
            </w:tbl>
            <w:p w14:paraId="503FFCA3" w14:textId="77777777" w:rsidR="00775FB5" w:rsidRDefault="00775FB5">
              <w:pPr>
                <w:divId w:val="952175916"/>
                <w:rPr>
                  <w:noProof/>
                </w:rPr>
              </w:pPr>
            </w:p>
            <w:p w14:paraId="53ED3190" w14:textId="0C889ADC" w:rsidR="0056728A" w:rsidRPr="00942480" w:rsidRDefault="00832195" w:rsidP="00692CDC">
              <w:r>
                <w:rPr>
                  <w:b/>
                  <w:bCs/>
                </w:rPr>
                <w:fldChar w:fldCharType="end"/>
              </w:r>
            </w:p>
          </w:sdtContent>
        </w:sdt>
      </w:sdtContent>
    </w:sdt>
    <w:sectPr w:rsidR="0056728A" w:rsidRPr="00942480" w:rsidSect="00E50145">
      <w:headerReference w:type="even" r:id="rId76"/>
      <w:footerReference w:type="even" r:id="rId77"/>
      <w:footerReference w:type="default" r:id="rId78"/>
      <w:headerReference w:type="first" r:id="rId79"/>
      <w:footerReference w:type="first" r:id="rId80"/>
      <w:pgSz w:w="11906" w:h="16838" w:code="9"/>
      <w:pgMar w:top="907" w:right="1021" w:bottom="1418" w:left="1588" w:header="907" w:footer="567" w:gutter="0"/>
      <w:pgNumType w:start="1"/>
      <w:cols w:space="425"/>
      <w:titlePg/>
      <w:docGrid w:type="linesAndChars" w:linePitch="272" w:charSpace="27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70210" w14:textId="77777777" w:rsidR="00303F75" w:rsidRDefault="00303F75" w:rsidP="000F2ECA">
      <w:r>
        <w:separator/>
      </w:r>
    </w:p>
    <w:p w14:paraId="3256E187" w14:textId="77777777" w:rsidR="00303F75" w:rsidRDefault="00303F75" w:rsidP="000F2ECA"/>
    <w:p w14:paraId="4A16B6FC" w14:textId="77777777" w:rsidR="00303F75" w:rsidRDefault="00303F75" w:rsidP="000F2ECA"/>
    <w:p w14:paraId="6476AB33" w14:textId="77777777" w:rsidR="00303F75" w:rsidRDefault="00303F75" w:rsidP="000F2ECA"/>
    <w:p w14:paraId="3792B292" w14:textId="77777777" w:rsidR="00303F75" w:rsidRDefault="00303F75"/>
  </w:endnote>
  <w:endnote w:type="continuationSeparator" w:id="0">
    <w:p w14:paraId="5D1990BC" w14:textId="77777777" w:rsidR="00303F75" w:rsidRDefault="00303F75" w:rsidP="000F2ECA">
      <w:r>
        <w:continuationSeparator/>
      </w:r>
    </w:p>
    <w:p w14:paraId="38D267D2" w14:textId="77777777" w:rsidR="00303F75" w:rsidRDefault="00303F75" w:rsidP="000F2ECA"/>
    <w:p w14:paraId="7AE5AFDD" w14:textId="77777777" w:rsidR="00303F75" w:rsidRDefault="00303F75" w:rsidP="000F2ECA"/>
    <w:p w14:paraId="5898A38D" w14:textId="77777777" w:rsidR="00303F75" w:rsidRDefault="00303F75" w:rsidP="000F2ECA"/>
    <w:p w14:paraId="72C73235" w14:textId="77777777" w:rsidR="00303F75" w:rsidRDefault="00303F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86971" w14:textId="2DB6D6EB" w:rsidR="00226D3F" w:rsidRDefault="00226D3F">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C768C5">
      <w:rPr>
        <w:rStyle w:val="a7"/>
        <w:noProof/>
      </w:rPr>
      <w:t>2</w:t>
    </w:r>
    <w:r>
      <w:rPr>
        <w:rStyle w:val="a7"/>
      </w:rPr>
      <w:fldChar w:fldCharType="end"/>
    </w:r>
  </w:p>
  <w:p w14:paraId="0CD1F4C9" w14:textId="77777777" w:rsidR="00226D3F" w:rsidRDefault="00226D3F">
    <w:pPr>
      <w:pStyle w:val="a5"/>
    </w:pPr>
  </w:p>
  <w:p w14:paraId="0CB5A1AC" w14:textId="77777777" w:rsidR="008C5B41" w:rsidRDefault="008C5B41" w:rsidP="000F2ECA"/>
  <w:p w14:paraId="391C88CE" w14:textId="77777777" w:rsidR="008C5B41" w:rsidRDefault="008C5B41" w:rsidP="000F2ECA"/>
  <w:p w14:paraId="201DC712" w14:textId="77777777" w:rsidR="008C5B41" w:rsidRDefault="008C5B41" w:rsidP="000F2ECA"/>
  <w:p w14:paraId="78BD003E" w14:textId="77777777" w:rsidR="00EF5949" w:rsidRDefault="00EF594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3B6D4" w14:textId="0EBA03FB" w:rsidR="00226D3F" w:rsidRDefault="00E76F07">
    <w:pPr>
      <w:pStyle w:val="a5"/>
      <w:spacing w:line="240" w:lineRule="exact"/>
    </w:pPr>
    <w:r>
      <w:rPr>
        <w:noProof/>
      </w:rPr>
      <mc:AlternateContent>
        <mc:Choice Requires="wps">
          <w:drawing>
            <wp:anchor distT="0" distB="0" distL="114300" distR="114300" simplePos="0" relativeHeight="251655168" behindDoc="0" locked="0" layoutInCell="0" allowOverlap="1" wp14:anchorId="5D239486" wp14:editId="0DD98ECD">
              <wp:simplePos x="0" y="0"/>
              <wp:positionH relativeFrom="page">
                <wp:posOffset>843915</wp:posOffset>
              </wp:positionH>
              <wp:positionV relativeFrom="page">
                <wp:posOffset>9792970</wp:posOffset>
              </wp:positionV>
              <wp:extent cx="6325235" cy="448310"/>
              <wp:effectExtent l="0" t="0" r="0" b="0"/>
              <wp:wrapNone/>
              <wp:docPr id="1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226D3F"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226D3F" w:rsidRPr="001052B4" w:rsidRDefault="00226D3F" w:rsidP="001052B4">
                                <w:pPr>
                                  <w:pStyle w:val="a5"/>
                                  <w:spacing w:before="20" w:line="180" w:lineRule="exact"/>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77777777" w:rsidR="00226D3F" w:rsidRPr="00B95962" w:rsidRDefault="006B605E" w:rsidP="00B95962">
                                <w:pPr>
                                  <w:pStyle w:val="a5"/>
                                  <w:spacing w:before="20" w:line="240" w:lineRule="exact"/>
                                  <w:jc w:val="center"/>
                                  <w:rPr>
                                    <w:spacing w:val="0"/>
                                  </w:rPr>
                                </w:pPr>
                                <w:r w:rsidRPr="00B95962">
                                  <w:rPr>
                                    <w:rFonts w:hint="eastAsia"/>
                                    <w:spacing w:val="0"/>
                                  </w:rPr>
                                  <w:t>共同研究最終報告書「人工的なセルロース結合性タンパク質の設計に関する研究」</w:t>
                                </w:r>
                              </w:p>
                            </w:tc>
                            <w:tc>
                              <w:tcPr>
                                <w:tcW w:w="385" w:type="dxa"/>
                                <w:vMerge w:val="restart"/>
                                <w:tcBorders>
                                  <w:top w:val="single" w:sz="6" w:space="0" w:color="auto"/>
                                  <w:left w:val="nil"/>
                                  <w:bottom w:val="single" w:sz="6" w:space="0" w:color="auto"/>
                                  <w:right w:val="nil"/>
                                </w:tcBorders>
                              </w:tcPr>
                              <w:p w14:paraId="79FA75F0" w14:textId="77777777" w:rsidR="00226D3F" w:rsidRPr="001052B4" w:rsidRDefault="00226D3F" w:rsidP="001052B4">
                                <w:pPr>
                                  <w:pStyle w:val="a5"/>
                                  <w:spacing w:before="20" w:line="180" w:lineRule="exact"/>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A861C7" w:rsidR="00226D3F" w:rsidRPr="00B95962" w:rsidRDefault="00EB0A50">
                                <w:pPr>
                                  <w:pStyle w:val="a5"/>
                                  <w:spacing w:before="20"/>
                                  <w:jc w:val="center"/>
                                  <w:rPr>
                                    <w:spacing w:val="0"/>
                                    <w:szCs w:val="12"/>
                                  </w:rPr>
                                </w:pPr>
                                <w:r w:rsidRPr="005C306C">
                                  <w:rPr>
                                    <w:spacing w:val="0"/>
                                    <w:szCs w:val="12"/>
                                  </w:rPr>
                                  <w:t>SMM-BD18-INV-10H-027</w:t>
                                </w:r>
                              </w:p>
                            </w:tc>
                            <w:tc>
                              <w:tcPr>
                                <w:tcW w:w="794" w:type="dxa"/>
                                <w:gridSpan w:val="2"/>
                                <w:tcBorders>
                                  <w:top w:val="single" w:sz="6" w:space="0" w:color="auto"/>
                                  <w:left w:val="nil"/>
                                  <w:bottom w:val="single" w:sz="6" w:space="0" w:color="auto"/>
                                  <w:right w:val="nil"/>
                                </w:tcBorders>
                              </w:tcPr>
                              <w:p w14:paraId="3AAA59A9" w14:textId="77777777" w:rsidR="00226D3F" w:rsidRPr="001052B4" w:rsidRDefault="00226D3F" w:rsidP="001052B4">
                                <w:pPr>
                                  <w:pStyle w:val="a5"/>
                                  <w:spacing w:before="20" w:line="180" w:lineRule="exact"/>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226D3F" w:rsidRPr="001052B4" w:rsidRDefault="00226D3F" w:rsidP="001052B4">
                                <w:pPr>
                                  <w:pStyle w:val="a5"/>
                                  <w:spacing w:before="20" w:line="240" w:lineRule="exact"/>
                                  <w:jc w:val="center"/>
                                  <w:rPr>
                                    <w:spacing w:val="0"/>
                                  </w:rPr>
                                </w:pPr>
                                <w:r w:rsidRPr="001052B4">
                                  <w:rPr>
                                    <w:rFonts w:hint="eastAsia"/>
                                    <w:spacing w:val="0"/>
                                  </w:rPr>
                                  <w:t>0</w:t>
                                </w:r>
                              </w:p>
                            </w:tc>
                          </w:tr>
                          <w:tr w:rsidR="00226D3F"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226D3F" w:rsidRDefault="00226D3F">
                                <w:pPr>
                                  <w:pStyle w:val="a5"/>
                                  <w:spacing w:before="20"/>
                                </w:pPr>
                              </w:p>
                            </w:tc>
                            <w:tc>
                              <w:tcPr>
                                <w:tcW w:w="4621" w:type="dxa"/>
                                <w:vMerge/>
                                <w:tcBorders>
                                  <w:top w:val="single" w:sz="6" w:space="0" w:color="auto"/>
                                  <w:left w:val="nil"/>
                                  <w:bottom w:val="single" w:sz="6" w:space="0" w:color="auto"/>
                                  <w:right w:val="single" w:sz="6" w:space="0" w:color="auto"/>
                                </w:tcBorders>
                              </w:tcPr>
                              <w:p w14:paraId="67D5C7F8" w14:textId="77777777" w:rsidR="00226D3F" w:rsidRDefault="00226D3F">
                                <w:pPr>
                                  <w:pStyle w:val="a5"/>
                                  <w:spacing w:before="20"/>
                                </w:pPr>
                              </w:p>
                            </w:tc>
                            <w:tc>
                              <w:tcPr>
                                <w:tcW w:w="385" w:type="dxa"/>
                                <w:vMerge/>
                                <w:tcBorders>
                                  <w:top w:val="single" w:sz="6" w:space="0" w:color="auto"/>
                                  <w:left w:val="nil"/>
                                  <w:bottom w:val="single" w:sz="6" w:space="0" w:color="auto"/>
                                  <w:right w:val="nil"/>
                                </w:tcBorders>
                              </w:tcPr>
                              <w:p w14:paraId="0F655BC0" w14:textId="77777777" w:rsidR="00226D3F" w:rsidRDefault="00226D3F">
                                <w:pPr>
                                  <w:pStyle w:val="a5"/>
                                  <w:spacing w:before="20"/>
                                </w:pPr>
                              </w:p>
                            </w:tc>
                            <w:tc>
                              <w:tcPr>
                                <w:tcW w:w="2450" w:type="dxa"/>
                                <w:vMerge/>
                                <w:tcBorders>
                                  <w:top w:val="single" w:sz="6" w:space="0" w:color="auto"/>
                                  <w:left w:val="nil"/>
                                  <w:bottom w:val="single" w:sz="6" w:space="0" w:color="auto"/>
                                  <w:right w:val="single" w:sz="6" w:space="0" w:color="auto"/>
                                </w:tcBorders>
                              </w:tcPr>
                              <w:p w14:paraId="3E7D8262" w14:textId="77777777" w:rsidR="00226D3F" w:rsidRDefault="00226D3F">
                                <w:pPr>
                                  <w:pStyle w:val="a5"/>
                                  <w:spacing w:before="20"/>
                                </w:pPr>
                              </w:p>
                            </w:tc>
                            <w:tc>
                              <w:tcPr>
                                <w:tcW w:w="567" w:type="dxa"/>
                                <w:tcBorders>
                                  <w:top w:val="single" w:sz="6" w:space="0" w:color="auto"/>
                                  <w:left w:val="nil"/>
                                  <w:bottom w:val="single" w:sz="6" w:space="0" w:color="auto"/>
                                  <w:right w:val="nil"/>
                                </w:tcBorders>
                              </w:tcPr>
                              <w:p w14:paraId="6FFFB4D4" w14:textId="77777777" w:rsidR="00226D3F" w:rsidRPr="001052B4" w:rsidRDefault="00226D3F" w:rsidP="001052B4">
                                <w:pPr>
                                  <w:pStyle w:val="a5"/>
                                  <w:spacing w:before="20" w:line="180" w:lineRule="exact"/>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226D3F" w:rsidRPr="001052B4" w:rsidRDefault="00226D3F" w:rsidP="001052B4">
                                <w:pPr>
                                  <w:pStyle w:val="a5"/>
                                  <w:spacing w:before="20" w:line="240" w:lineRule="exact"/>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sidR="00CF79ED">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sidR="00CF79ED">
                                  <w:rPr>
                                    <w:rStyle w:val="a7"/>
                                    <w:noProof/>
                                    <w:spacing w:val="0"/>
                                  </w:rPr>
                                  <w:t>2</w:t>
                                </w:r>
                                <w:r w:rsidRPr="001052B4">
                                  <w:rPr>
                                    <w:rStyle w:val="a7"/>
                                    <w:spacing w:val="0"/>
                                  </w:rPr>
                                  <w:fldChar w:fldCharType="end"/>
                                </w:r>
                              </w:p>
                            </w:tc>
                          </w:tr>
                        </w:tbl>
                        <w:p w14:paraId="35E11D24" w14:textId="77777777" w:rsidR="00226D3F" w:rsidRDefault="00226D3F" w:rsidP="000F2ECA"/>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239486" id="_x0000_t202" coordsize="21600,21600" o:spt="202" path="m,l,21600r21600,l21600,xe">
              <v:stroke joinstyle="miter"/>
              <v:path gradientshapeok="t" o:connecttype="rect"/>
            </v:shapetype>
            <v:shape id="Text Box 26" o:spid="_x0000_s1027" type="#_x0000_t202" style="position:absolute;margin-left:66.45pt;margin-top:771.1pt;width:498.05pt;height:35.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226D3F" w14:paraId="5C4532E8"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551C87F6" w14:textId="77777777" w:rsidR="00226D3F" w:rsidRPr="001052B4" w:rsidRDefault="00226D3F" w:rsidP="001052B4">
                          <w:pPr>
                            <w:pStyle w:val="a5"/>
                            <w:spacing w:before="20" w:line="180" w:lineRule="exact"/>
                          </w:pPr>
                          <w:r w:rsidRPr="001052B4">
                            <w:rPr>
                              <w:sz w:val="14"/>
                            </w:rPr>
                            <w:t>Title</w:t>
                          </w:r>
                        </w:p>
                      </w:tc>
                      <w:tc>
                        <w:tcPr>
                          <w:tcW w:w="4621" w:type="dxa"/>
                          <w:vMerge w:val="restart"/>
                          <w:tcBorders>
                            <w:top w:val="single" w:sz="6" w:space="0" w:color="auto"/>
                            <w:left w:val="nil"/>
                            <w:bottom w:val="single" w:sz="6" w:space="0" w:color="auto"/>
                            <w:right w:val="single" w:sz="6" w:space="0" w:color="auto"/>
                          </w:tcBorders>
                          <w:vAlign w:val="center"/>
                        </w:tcPr>
                        <w:p w14:paraId="4298C641" w14:textId="77777777" w:rsidR="00226D3F" w:rsidRPr="00B95962" w:rsidRDefault="006B605E" w:rsidP="00B95962">
                          <w:pPr>
                            <w:pStyle w:val="a5"/>
                            <w:spacing w:before="20" w:line="240" w:lineRule="exact"/>
                            <w:jc w:val="center"/>
                            <w:rPr>
                              <w:spacing w:val="0"/>
                            </w:rPr>
                          </w:pPr>
                          <w:r w:rsidRPr="00B95962">
                            <w:rPr>
                              <w:rFonts w:hint="eastAsia"/>
                              <w:spacing w:val="0"/>
                            </w:rPr>
                            <w:t>共同研究最終報告書「人工的なセルロース結合性タンパク質の設計に関する研究」</w:t>
                          </w:r>
                        </w:p>
                      </w:tc>
                      <w:tc>
                        <w:tcPr>
                          <w:tcW w:w="385" w:type="dxa"/>
                          <w:vMerge w:val="restart"/>
                          <w:tcBorders>
                            <w:top w:val="single" w:sz="6" w:space="0" w:color="auto"/>
                            <w:left w:val="nil"/>
                            <w:bottom w:val="single" w:sz="6" w:space="0" w:color="auto"/>
                            <w:right w:val="nil"/>
                          </w:tcBorders>
                        </w:tcPr>
                        <w:p w14:paraId="79FA75F0" w14:textId="77777777" w:rsidR="00226D3F" w:rsidRPr="001052B4" w:rsidRDefault="00226D3F" w:rsidP="001052B4">
                          <w:pPr>
                            <w:pStyle w:val="a5"/>
                            <w:spacing w:before="20" w:line="180" w:lineRule="exact"/>
                          </w:pPr>
                          <w:r w:rsidRPr="001052B4">
                            <w:rPr>
                              <w:sz w:val="14"/>
                            </w:rPr>
                            <w:t>No</w:t>
                          </w:r>
                          <w:r w:rsidRPr="001052B4">
                            <w:rPr>
                              <w:rFonts w:hint="eastAsia"/>
                              <w:sz w:val="14"/>
                            </w:rPr>
                            <w:t>.</w:t>
                          </w:r>
                        </w:p>
                      </w:tc>
                      <w:tc>
                        <w:tcPr>
                          <w:tcW w:w="2450" w:type="dxa"/>
                          <w:vMerge w:val="restart"/>
                          <w:tcBorders>
                            <w:top w:val="single" w:sz="6" w:space="0" w:color="auto"/>
                            <w:left w:val="nil"/>
                            <w:bottom w:val="single" w:sz="6" w:space="0" w:color="auto"/>
                            <w:right w:val="single" w:sz="6" w:space="0" w:color="auto"/>
                          </w:tcBorders>
                          <w:vAlign w:val="center"/>
                        </w:tcPr>
                        <w:p w14:paraId="188B7F96" w14:textId="0DA861C7" w:rsidR="00226D3F" w:rsidRPr="00B95962" w:rsidRDefault="00EB0A50">
                          <w:pPr>
                            <w:pStyle w:val="a5"/>
                            <w:spacing w:before="20"/>
                            <w:jc w:val="center"/>
                            <w:rPr>
                              <w:spacing w:val="0"/>
                              <w:szCs w:val="12"/>
                            </w:rPr>
                          </w:pPr>
                          <w:r w:rsidRPr="005C306C">
                            <w:rPr>
                              <w:spacing w:val="0"/>
                              <w:szCs w:val="12"/>
                            </w:rPr>
                            <w:t>SMM-BD18-INV-10H-027</w:t>
                          </w:r>
                        </w:p>
                      </w:tc>
                      <w:tc>
                        <w:tcPr>
                          <w:tcW w:w="794" w:type="dxa"/>
                          <w:gridSpan w:val="2"/>
                          <w:tcBorders>
                            <w:top w:val="single" w:sz="6" w:space="0" w:color="auto"/>
                            <w:left w:val="nil"/>
                            <w:bottom w:val="single" w:sz="6" w:space="0" w:color="auto"/>
                            <w:right w:val="nil"/>
                          </w:tcBorders>
                        </w:tcPr>
                        <w:p w14:paraId="3AAA59A9" w14:textId="77777777" w:rsidR="00226D3F" w:rsidRPr="001052B4" w:rsidRDefault="00226D3F" w:rsidP="001052B4">
                          <w:pPr>
                            <w:pStyle w:val="a5"/>
                            <w:spacing w:before="20" w:line="180" w:lineRule="exact"/>
                          </w:pPr>
                          <w:r w:rsidRPr="001052B4">
                            <w:rPr>
                              <w:sz w:val="14"/>
                            </w:rPr>
                            <w:t>Revision</w:t>
                          </w:r>
                        </w:p>
                      </w:tc>
                      <w:tc>
                        <w:tcPr>
                          <w:tcW w:w="913" w:type="dxa"/>
                          <w:tcBorders>
                            <w:top w:val="single" w:sz="6" w:space="0" w:color="auto"/>
                            <w:left w:val="nil"/>
                            <w:bottom w:val="single" w:sz="6" w:space="0" w:color="auto"/>
                            <w:right w:val="single" w:sz="6" w:space="0" w:color="auto"/>
                          </w:tcBorders>
                          <w:vAlign w:val="center"/>
                        </w:tcPr>
                        <w:p w14:paraId="343E7CC4" w14:textId="77777777" w:rsidR="00226D3F" w:rsidRPr="001052B4" w:rsidRDefault="00226D3F" w:rsidP="001052B4">
                          <w:pPr>
                            <w:pStyle w:val="a5"/>
                            <w:spacing w:before="20" w:line="240" w:lineRule="exact"/>
                            <w:jc w:val="center"/>
                            <w:rPr>
                              <w:spacing w:val="0"/>
                            </w:rPr>
                          </w:pPr>
                          <w:r w:rsidRPr="001052B4">
                            <w:rPr>
                              <w:rFonts w:hint="eastAsia"/>
                              <w:spacing w:val="0"/>
                            </w:rPr>
                            <w:t>0</w:t>
                          </w:r>
                        </w:p>
                      </w:tc>
                    </w:tr>
                    <w:tr w:rsidR="00226D3F" w14:paraId="1F9BC4FF"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65BEE7F6" w14:textId="77777777" w:rsidR="00226D3F" w:rsidRDefault="00226D3F">
                          <w:pPr>
                            <w:pStyle w:val="a5"/>
                            <w:spacing w:before="20"/>
                          </w:pPr>
                        </w:p>
                      </w:tc>
                      <w:tc>
                        <w:tcPr>
                          <w:tcW w:w="4621" w:type="dxa"/>
                          <w:vMerge/>
                          <w:tcBorders>
                            <w:top w:val="single" w:sz="6" w:space="0" w:color="auto"/>
                            <w:left w:val="nil"/>
                            <w:bottom w:val="single" w:sz="6" w:space="0" w:color="auto"/>
                            <w:right w:val="single" w:sz="6" w:space="0" w:color="auto"/>
                          </w:tcBorders>
                        </w:tcPr>
                        <w:p w14:paraId="67D5C7F8" w14:textId="77777777" w:rsidR="00226D3F" w:rsidRDefault="00226D3F">
                          <w:pPr>
                            <w:pStyle w:val="a5"/>
                            <w:spacing w:before="20"/>
                          </w:pPr>
                        </w:p>
                      </w:tc>
                      <w:tc>
                        <w:tcPr>
                          <w:tcW w:w="385" w:type="dxa"/>
                          <w:vMerge/>
                          <w:tcBorders>
                            <w:top w:val="single" w:sz="6" w:space="0" w:color="auto"/>
                            <w:left w:val="nil"/>
                            <w:bottom w:val="single" w:sz="6" w:space="0" w:color="auto"/>
                            <w:right w:val="nil"/>
                          </w:tcBorders>
                        </w:tcPr>
                        <w:p w14:paraId="0F655BC0" w14:textId="77777777" w:rsidR="00226D3F" w:rsidRDefault="00226D3F">
                          <w:pPr>
                            <w:pStyle w:val="a5"/>
                            <w:spacing w:before="20"/>
                          </w:pPr>
                        </w:p>
                      </w:tc>
                      <w:tc>
                        <w:tcPr>
                          <w:tcW w:w="2450" w:type="dxa"/>
                          <w:vMerge/>
                          <w:tcBorders>
                            <w:top w:val="single" w:sz="6" w:space="0" w:color="auto"/>
                            <w:left w:val="nil"/>
                            <w:bottom w:val="single" w:sz="6" w:space="0" w:color="auto"/>
                            <w:right w:val="single" w:sz="6" w:space="0" w:color="auto"/>
                          </w:tcBorders>
                        </w:tcPr>
                        <w:p w14:paraId="3E7D8262" w14:textId="77777777" w:rsidR="00226D3F" w:rsidRDefault="00226D3F">
                          <w:pPr>
                            <w:pStyle w:val="a5"/>
                            <w:spacing w:before="20"/>
                          </w:pPr>
                        </w:p>
                      </w:tc>
                      <w:tc>
                        <w:tcPr>
                          <w:tcW w:w="567" w:type="dxa"/>
                          <w:tcBorders>
                            <w:top w:val="single" w:sz="6" w:space="0" w:color="auto"/>
                            <w:left w:val="nil"/>
                            <w:bottom w:val="single" w:sz="6" w:space="0" w:color="auto"/>
                            <w:right w:val="nil"/>
                          </w:tcBorders>
                        </w:tcPr>
                        <w:p w14:paraId="6FFFB4D4" w14:textId="77777777" w:rsidR="00226D3F" w:rsidRPr="001052B4" w:rsidRDefault="00226D3F" w:rsidP="001052B4">
                          <w:pPr>
                            <w:pStyle w:val="a5"/>
                            <w:spacing w:before="20" w:line="180" w:lineRule="exact"/>
                          </w:pPr>
                          <w:r w:rsidRPr="001052B4">
                            <w:rPr>
                              <w:sz w:val="14"/>
                            </w:rPr>
                            <w:t>Page</w:t>
                          </w:r>
                        </w:p>
                      </w:tc>
                      <w:tc>
                        <w:tcPr>
                          <w:tcW w:w="1140" w:type="dxa"/>
                          <w:gridSpan w:val="2"/>
                          <w:tcBorders>
                            <w:top w:val="single" w:sz="6" w:space="0" w:color="auto"/>
                            <w:left w:val="nil"/>
                            <w:bottom w:val="single" w:sz="6" w:space="0" w:color="auto"/>
                            <w:right w:val="single" w:sz="6" w:space="0" w:color="auto"/>
                          </w:tcBorders>
                        </w:tcPr>
                        <w:p w14:paraId="3FC910F1" w14:textId="77777777" w:rsidR="00226D3F" w:rsidRPr="001052B4" w:rsidRDefault="00226D3F" w:rsidP="001052B4">
                          <w:pPr>
                            <w:pStyle w:val="a5"/>
                            <w:spacing w:before="20" w:line="240" w:lineRule="exact"/>
                            <w:jc w:val="center"/>
                            <w:rPr>
                              <w:spacing w:val="0"/>
                            </w:rPr>
                          </w:pPr>
                          <w:r w:rsidRPr="001052B4">
                            <w:rPr>
                              <w:rStyle w:val="a7"/>
                              <w:spacing w:val="0"/>
                            </w:rPr>
                            <w:fldChar w:fldCharType="begin"/>
                          </w:r>
                          <w:r w:rsidRPr="001052B4">
                            <w:rPr>
                              <w:rStyle w:val="a7"/>
                              <w:spacing w:val="0"/>
                            </w:rPr>
                            <w:instrText xml:space="preserve"> PAGE </w:instrText>
                          </w:r>
                          <w:r w:rsidRPr="001052B4">
                            <w:rPr>
                              <w:rStyle w:val="a7"/>
                              <w:spacing w:val="0"/>
                            </w:rPr>
                            <w:fldChar w:fldCharType="separate"/>
                          </w:r>
                          <w:r w:rsidR="00CF79ED">
                            <w:rPr>
                              <w:rStyle w:val="a7"/>
                              <w:noProof/>
                              <w:spacing w:val="0"/>
                            </w:rPr>
                            <w:t>2</w:t>
                          </w:r>
                          <w:r w:rsidRPr="001052B4">
                            <w:rPr>
                              <w:rStyle w:val="a7"/>
                              <w:spacing w:val="0"/>
                            </w:rPr>
                            <w:fldChar w:fldCharType="end"/>
                          </w:r>
                          <w:r w:rsidRPr="001052B4">
                            <w:rPr>
                              <w:rStyle w:val="a7"/>
                              <w:rFonts w:hint="eastAsia"/>
                              <w:spacing w:val="0"/>
                            </w:rPr>
                            <w:t>/</w:t>
                          </w:r>
                          <w:r w:rsidRPr="001052B4">
                            <w:rPr>
                              <w:rStyle w:val="a7"/>
                              <w:spacing w:val="0"/>
                            </w:rPr>
                            <w:fldChar w:fldCharType="begin"/>
                          </w:r>
                          <w:r w:rsidRPr="001052B4">
                            <w:rPr>
                              <w:rStyle w:val="a7"/>
                              <w:spacing w:val="0"/>
                            </w:rPr>
                            <w:instrText xml:space="preserve"> NUMPAGES </w:instrText>
                          </w:r>
                          <w:r w:rsidRPr="001052B4">
                            <w:rPr>
                              <w:rStyle w:val="a7"/>
                              <w:spacing w:val="0"/>
                            </w:rPr>
                            <w:fldChar w:fldCharType="separate"/>
                          </w:r>
                          <w:r w:rsidR="00CF79ED">
                            <w:rPr>
                              <w:rStyle w:val="a7"/>
                              <w:noProof/>
                              <w:spacing w:val="0"/>
                            </w:rPr>
                            <w:t>2</w:t>
                          </w:r>
                          <w:r w:rsidRPr="001052B4">
                            <w:rPr>
                              <w:rStyle w:val="a7"/>
                              <w:spacing w:val="0"/>
                            </w:rPr>
                            <w:fldChar w:fldCharType="end"/>
                          </w:r>
                        </w:p>
                      </w:tc>
                    </w:tr>
                  </w:tbl>
                  <w:p w14:paraId="35E11D24" w14:textId="77777777" w:rsidR="00226D3F" w:rsidRDefault="00226D3F" w:rsidP="000F2ECA"/>
                </w:txbxContent>
              </v:textbox>
              <w10:wrap anchorx="page" anchory="page"/>
            </v:shape>
          </w:pict>
        </mc:Fallback>
      </mc:AlternateContent>
    </w:r>
  </w:p>
  <w:p w14:paraId="0A79D3C9" w14:textId="77777777" w:rsidR="00226D3F" w:rsidRDefault="00226D3F">
    <w:pPr>
      <w:pStyle w:val="a5"/>
      <w:spacing w:line="240" w:lineRule="exact"/>
    </w:pPr>
  </w:p>
  <w:p w14:paraId="7EBE87BA" w14:textId="45C26856" w:rsidR="00226D3F" w:rsidRDefault="00E76F07">
    <w:pPr>
      <w:pStyle w:val="a5"/>
      <w:spacing w:line="240" w:lineRule="exact"/>
      <w:rPr>
        <w:spacing w:val="0"/>
      </w:rPr>
    </w:pPr>
    <w:r>
      <w:rPr>
        <w:noProof/>
      </w:rPr>
      <mc:AlternateContent>
        <mc:Choice Requires="wps">
          <w:drawing>
            <wp:anchor distT="0" distB="0" distL="114300" distR="114300" simplePos="0" relativeHeight="251656192" behindDoc="0" locked="0" layoutInCell="0" allowOverlap="1" wp14:anchorId="3905D117" wp14:editId="07D65D35">
              <wp:simplePos x="0" y="0"/>
              <wp:positionH relativeFrom="page">
                <wp:posOffset>1028065</wp:posOffset>
              </wp:positionH>
              <wp:positionV relativeFrom="page">
                <wp:posOffset>10231755</wp:posOffset>
              </wp:positionV>
              <wp:extent cx="1168400" cy="179705"/>
              <wp:effectExtent l="0" t="0" r="0" b="0"/>
              <wp:wrapNone/>
              <wp:docPr id="1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03A11" w14:textId="77777777" w:rsidR="00226D3F" w:rsidRPr="001052B4" w:rsidRDefault="00226D3F" w:rsidP="002370C9">
                          <w:pPr>
                            <w:pStyle w:val="Form"/>
                          </w:pPr>
                          <w:r w:rsidRPr="001052B4">
                            <w:rPr>
                              <w:rFonts w:hint="eastAsia"/>
                            </w:rPr>
                            <w:t>Form Y-E32</w:t>
                          </w:r>
                          <w:r w:rsidR="00BD5AAA" w:rsidRPr="001052B4">
                            <w:rPr>
                              <w:rFonts w:hint="eastAsia"/>
                            </w:rPr>
                            <w:t>-1</w:t>
                          </w:r>
                          <w:r w:rsidRPr="001052B4">
                            <w:rPr>
                              <w:rFonts w:hint="eastAsia"/>
                            </w:rPr>
                            <w:t xml:space="preserve">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5D117" id="Text Box 32" o:spid="_x0000_s1028" type="#_x0000_t202" style="position:absolute;margin-left:80.95pt;margin-top:805.65pt;width:92pt;height:14.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" o:allowincell="f" filled="f" stroked="f">
              <v:textbox inset="0,0,0,0">
                <w:txbxContent>
                  <w:p w14:paraId="45E03A11" w14:textId="77777777" w:rsidR="00226D3F" w:rsidRPr="001052B4" w:rsidRDefault="00226D3F" w:rsidP="002370C9">
                    <w:pPr>
                      <w:pStyle w:val="Form"/>
                    </w:pPr>
                    <w:r w:rsidRPr="001052B4">
                      <w:rPr>
                        <w:rFonts w:hint="eastAsia"/>
                      </w:rPr>
                      <w:t>Form Y-E32</w:t>
                    </w:r>
                    <w:r w:rsidR="00BD5AAA" w:rsidRPr="001052B4">
                      <w:rPr>
                        <w:rFonts w:hint="eastAsia"/>
                      </w:rPr>
                      <w:t>-1</w:t>
                    </w:r>
                    <w:r w:rsidRPr="001052B4">
                      <w:rPr>
                        <w:rFonts w:hint="eastAsia"/>
                      </w:rPr>
                      <w:t xml:space="preserve">　Size A4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A506F" w14:textId="4ED5E1B1" w:rsidR="00E50145" w:rsidRDefault="00E76F07">
    <w:pPr>
      <w:pStyle w:val="a5"/>
    </w:pPr>
    <w:r>
      <w:rPr>
        <w:noProof/>
      </w:rPr>
      <mc:AlternateContent>
        <mc:Choice Requires="wps">
          <w:drawing>
            <wp:anchor distT="0" distB="0" distL="114300" distR="114300" simplePos="0" relativeHeight="251660288" behindDoc="0" locked="1" layoutInCell="0" allowOverlap="1" wp14:anchorId="5A8DABB0" wp14:editId="054CE625">
              <wp:simplePos x="0" y="0"/>
              <wp:positionH relativeFrom="page">
                <wp:posOffset>1028065</wp:posOffset>
              </wp:positionH>
              <wp:positionV relativeFrom="page">
                <wp:posOffset>10231755</wp:posOffset>
              </wp:positionV>
              <wp:extent cx="1168400" cy="179705"/>
              <wp:effectExtent l="0" t="0" r="0" b="0"/>
              <wp:wrapNone/>
              <wp:docPr id="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9C712" w14:textId="77777777" w:rsidR="00E50145" w:rsidRPr="001052B4" w:rsidRDefault="00E50145" w:rsidP="00035AF1">
                          <w:pPr>
                            <w:pStyle w:val="Form"/>
                          </w:pPr>
                          <w:r w:rsidRPr="001052B4">
                            <w:rPr>
                              <w:rFonts w:hint="eastAsia"/>
                            </w:rPr>
                            <w:t>Form Y-E31-4　Size A4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8DABB0" id="_x0000_t202" coordsize="21600,21600" o:spt="202" path="m,l,21600r21600,l21600,xe">
              <v:stroke joinstyle="miter"/>
              <v:path gradientshapeok="t" o:connecttype="rect"/>
            </v:shapetype>
            <v:shape id="Text Box 48" o:spid="_x0000_s1035" type="#_x0000_t202" style="position:absolute;margin-left:80.95pt;margin-top:805.65pt;width:92pt;height:14.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" o:allowincell="f" filled="f" stroked="f">
              <v:textbox inset="0,0,0,0">
                <w:txbxContent>
                  <w:p w14:paraId="5849C712" w14:textId="77777777" w:rsidR="00E50145" w:rsidRPr="001052B4" w:rsidRDefault="00E50145" w:rsidP="00035AF1">
                    <w:pPr>
                      <w:pStyle w:val="Form"/>
                    </w:pPr>
                    <w:r w:rsidRPr="001052B4">
                      <w:rPr>
                        <w:rFonts w:hint="eastAsia"/>
                      </w:rPr>
                      <w:t>Form Y-E31-4　Size A4</w:t>
                    </w:r>
                  </w:p>
                </w:txbxContent>
              </v:textbox>
              <w10:wrap anchorx="page" anchory="page"/>
              <w10:anchorlock/>
            </v:shape>
          </w:pict>
        </mc:Fallback>
      </mc:AlternateContent>
    </w:r>
    <w:r>
      <w:rPr>
        <w:noProof/>
      </w:rPr>
      <mc:AlternateContent>
        <mc:Choice Requires="wps">
          <w:drawing>
            <wp:anchor distT="36195" distB="0" distL="114300" distR="114300" simplePos="0" relativeHeight="251658240" behindDoc="0" locked="1" layoutInCell="1" allowOverlap="1" wp14:anchorId="080072EE" wp14:editId="52579CBD">
              <wp:simplePos x="0" y="0"/>
              <wp:positionH relativeFrom="column">
                <wp:posOffset>-48895</wp:posOffset>
              </wp:positionH>
              <wp:positionV relativeFrom="page">
                <wp:posOffset>9476105</wp:posOffset>
              </wp:positionV>
              <wp:extent cx="6224905" cy="473075"/>
              <wp:effectExtent l="0" t="0" r="4445" b="3175"/>
              <wp:wrapTopAndBottom/>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4905" cy="47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7E9C882E" w:rsidR="00E50145" w:rsidRPr="008221A4" w:rsidRDefault="006B605E" w:rsidP="009C5166">
                                <w:pPr>
                                  <w:pStyle w:val="a5"/>
                                </w:pPr>
                                <w:r>
                                  <w:rPr>
                                    <w:rFonts w:hint="eastAsia"/>
                                  </w:rPr>
                                  <w:t>2</w:t>
                                </w:r>
                                <w:r>
                                  <w:t>02</w:t>
                                </w:r>
                                <w:r w:rsidR="00BE451B">
                                  <w:t>3</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pPr>
                                <w:r>
                                  <w:rPr>
                                    <w:rFonts w:hint="eastAsia"/>
                                  </w:rPr>
                                  <w:t>鎌田</w:t>
                                </w:r>
                              </w:p>
                            </w:tc>
                          </w:tr>
                        </w:tbl>
                        <w:p w14:paraId="3AB134CE" w14:textId="77777777" w:rsidR="00E50145" w:rsidRDefault="00E50145" w:rsidP="009C5166">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72EE" id="Text Box 41" o:spid="_x0000_s1036" type="#_x0000_t202" style="position:absolute;margin-left:-3.85pt;margin-top:746.15pt;width:490.15pt;height:37.25pt;z-index:251658240;visibility:visible;mso-wrap-style:square;mso-width-percent:0;mso-height-percent:0;mso-wrap-distance-left:9pt;mso-wrap-distance-top:2.85pt;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" filled="f" stroked="f">
              <v:textbox inset="0,0,0,0">
                <w:txbxContent>
                  <w:tbl>
                    <w:tblPr>
                      <w:tblW w:w="0" w:type="dxa"/>
                      <w:tblBorders>
                        <w:top w:val="single" w:sz="4" w:space="0" w:color="auto"/>
                        <w:left w:val="single" w:sz="4" w:space="0" w:color="auto"/>
                        <w:bottom w:val="single" w:sz="4" w:space="0" w:color="auto"/>
                        <w:right w:val="single" w:sz="4" w:space="0" w:color="auto"/>
                        <w:insideH w:val="single" w:sz="4" w:space="0" w:color="auto"/>
                      </w:tblBorders>
                      <w:tblLayout w:type="fixed"/>
                      <w:tblLook w:val="01E0" w:firstRow="1" w:lastRow="1" w:firstColumn="1" w:lastColumn="1" w:noHBand="0" w:noVBand="0"/>
                    </w:tblPr>
                    <w:tblGrid>
                      <w:gridCol w:w="607"/>
                      <w:gridCol w:w="1616"/>
                      <w:gridCol w:w="1021"/>
                      <w:gridCol w:w="538"/>
                      <w:gridCol w:w="705"/>
                      <w:gridCol w:w="1247"/>
                      <w:gridCol w:w="643"/>
                      <w:gridCol w:w="1247"/>
                      <w:gridCol w:w="777"/>
                      <w:gridCol w:w="1250"/>
                    </w:tblGrid>
                    <w:tr w:rsidR="00D04F35" w14:paraId="73AB7D35" w14:textId="77777777" w:rsidTr="009C5166">
                      <w:trPr>
                        <w:trHeight w:hRule="exact" w:val="284"/>
                      </w:trPr>
                      <w:tc>
                        <w:tcPr>
                          <w:tcW w:w="607" w:type="dxa"/>
                          <w:tcBorders>
                            <w:top w:val="single" w:sz="6" w:space="0" w:color="auto"/>
                            <w:left w:val="single" w:sz="6" w:space="0" w:color="auto"/>
                            <w:bottom w:val="single" w:sz="6" w:space="0" w:color="auto"/>
                          </w:tcBorders>
                          <w:shd w:val="clear" w:color="auto" w:fill="auto"/>
                          <w:vAlign w:val="center"/>
                        </w:tcPr>
                        <w:p w14:paraId="0064814C" w14:textId="77777777" w:rsidR="00E50145" w:rsidRPr="009C5166" w:rsidRDefault="00E50145" w:rsidP="009C5166">
                          <w:pPr>
                            <w:pStyle w:val="a5"/>
                            <w:rPr>
                              <w:sz w:val="12"/>
                              <w:szCs w:val="12"/>
                            </w:rPr>
                          </w:pPr>
                          <w:r w:rsidRPr="009C5166">
                            <w:rPr>
                              <w:rFonts w:hint="eastAsia"/>
                              <w:sz w:val="12"/>
                              <w:szCs w:val="12"/>
                            </w:rPr>
                            <w:t>Date</w:t>
                          </w:r>
                        </w:p>
                      </w:tc>
                      <w:tc>
                        <w:tcPr>
                          <w:tcW w:w="1616" w:type="dxa"/>
                          <w:tcBorders>
                            <w:top w:val="single" w:sz="6" w:space="0" w:color="auto"/>
                            <w:bottom w:val="single" w:sz="6" w:space="0" w:color="auto"/>
                            <w:right w:val="single" w:sz="6" w:space="0" w:color="auto"/>
                          </w:tcBorders>
                          <w:shd w:val="clear" w:color="auto" w:fill="auto"/>
                          <w:vAlign w:val="center"/>
                        </w:tcPr>
                        <w:p w14:paraId="2AC0DEA8" w14:textId="7E9C882E" w:rsidR="00E50145" w:rsidRPr="008221A4" w:rsidRDefault="006B605E" w:rsidP="009C5166">
                          <w:pPr>
                            <w:pStyle w:val="a5"/>
                          </w:pPr>
                          <w:r>
                            <w:rPr>
                              <w:rFonts w:hint="eastAsia"/>
                            </w:rPr>
                            <w:t>2</w:t>
                          </w:r>
                          <w:r>
                            <w:t>02</w:t>
                          </w:r>
                          <w:r w:rsidR="00BE451B">
                            <w:t>3</w:t>
                          </w:r>
                          <w:r>
                            <w:t>/</w:t>
                          </w:r>
                          <w:r w:rsidR="00BE451B">
                            <w:t>3</w:t>
                          </w:r>
                          <w:r>
                            <w:t>/</w:t>
                          </w:r>
                          <w:r w:rsidR="00BE451B">
                            <w:t>31</w:t>
                          </w:r>
                        </w:p>
                      </w:tc>
                      <w:tc>
                        <w:tcPr>
                          <w:tcW w:w="1021" w:type="dxa"/>
                          <w:tcBorders>
                            <w:top w:val="single" w:sz="6" w:space="0" w:color="auto"/>
                            <w:left w:val="single" w:sz="6" w:space="0" w:color="auto"/>
                            <w:bottom w:val="single" w:sz="6" w:space="0" w:color="auto"/>
                          </w:tcBorders>
                          <w:shd w:val="clear" w:color="auto" w:fill="auto"/>
                          <w:vAlign w:val="center"/>
                        </w:tcPr>
                        <w:p w14:paraId="442AA6A7" w14:textId="77777777" w:rsidR="00E50145" w:rsidRPr="009C5166" w:rsidRDefault="00E50145" w:rsidP="009C5166">
                          <w:pPr>
                            <w:pStyle w:val="a5"/>
                            <w:rPr>
                              <w:sz w:val="12"/>
                              <w:szCs w:val="12"/>
                            </w:rPr>
                          </w:pPr>
                          <w:r w:rsidRPr="009C5166">
                            <w:rPr>
                              <w:rFonts w:hint="eastAsia"/>
                              <w:sz w:val="12"/>
                              <w:szCs w:val="12"/>
                            </w:rPr>
                            <w:t>Description</w:t>
                          </w:r>
                        </w:p>
                      </w:tc>
                      <w:tc>
                        <w:tcPr>
                          <w:tcW w:w="6407" w:type="dxa"/>
                          <w:gridSpan w:val="7"/>
                          <w:tcBorders>
                            <w:top w:val="single" w:sz="6" w:space="0" w:color="auto"/>
                            <w:bottom w:val="single" w:sz="6" w:space="0" w:color="auto"/>
                            <w:right w:val="single" w:sz="6" w:space="0" w:color="auto"/>
                          </w:tcBorders>
                          <w:shd w:val="clear" w:color="auto" w:fill="auto"/>
                          <w:vAlign w:val="center"/>
                        </w:tcPr>
                        <w:p w14:paraId="334831CE" w14:textId="77777777" w:rsidR="00E50145" w:rsidRPr="008221A4" w:rsidRDefault="006B605E" w:rsidP="009C5166">
                          <w:pPr>
                            <w:pStyle w:val="a5"/>
                          </w:pPr>
                          <w:r>
                            <w:rPr>
                              <w:rFonts w:hint="eastAsia"/>
                            </w:rPr>
                            <w:t>新規作成</w:t>
                          </w:r>
                        </w:p>
                      </w:tc>
                    </w:tr>
                    <w:tr w:rsidR="00D04F35" w14:paraId="031794B9" w14:textId="77777777" w:rsidTr="009C5166">
                      <w:tblPrEx>
                        <w:tblBorders>
                          <w:bottom w:val="none" w:sz="0" w:space="0" w:color="auto"/>
                        </w:tblBorders>
                      </w:tblPrEx>
                      <w:trPr>
                        <w:trHeight w:hRule="exact" w:val="284"/>
                      </w:trPr>
                      <w:tc>
                        <w:tcPr>
                          <w:tcW w:w="607" w:type="dxa"/>
                          <w:tcBorders>
                            <w:top w:val="single" w:sz="6" w:space="0" w:color="auto"/>
                            <w:left w:val="single" w:sz="6" w:space="0" w:color="auto"/>
                          </w:tcBorders>
                          <w:shd w:val="clear" w:color="auto" w:fill="auto"/>
                          <w:vAlign w:val="center"/>
                        </w:tcPr>
                        <w:p w14:paraId="14EF3E23" w14:textId="77777777" w:rsidR="00E50145" w:rsidRPr="009C5166" w:rsidRDefault="00E50145" w:rsidP="009C5166">
                          <w:pPr>
                            <w:pStyle w:val="a5"/>
                            <w:rPr>
                              <w:sz w:val="12"/>
                              <w:szCs w:val="12"/>
                            </w:rPr>
                          </w:pPr>
                          <w:r w:rsidRPr="009C5166">
                            <w:rPr>
                              <w:rFonts w:hint="eastAsia"/>
                              <w:sz w:val="12"/>
                              <w:szCs w:val="12"/>
                            </w:rPr>
                            <w:t>Issue</w:t>
                          </w:r>
                        </w:p>
                      </w:tc>
                      <w:tc>
                        <w:tcPr>
                          <w:tcW w:w="3175" w:type="dxa"/>
                          <w:gridSpan w:val="3"/>
                          <w:tcBorders>
                            <w:top w:val="single" w:sz="6" w:space="0" w:color="auto"/>
                            <w:right w:val="single" w:sz="6" w:space="0" w:color="auto"/>
                          </w:tcBorders>
                          <w:shd w:val="clear" w:color="auto" w:fill="auto"/>
                          <w:vAlign w:val="center"/>
                        </w:tcPr>
                        <w:p w14:paraId="392F7D23" w14:textId="77777777" w:rsidR="00E50145" w:rsidRPr="008221A4" w:rsidRDefault="006B605E" w:rsidP="009C5166">
                          <w:pPr>
                            <w:pStyle w:val="a5"/>
                          </w:pPr>
                          <w:r>
                            <w:rPr>
                              <w:rFonts w:hint="eastAsia"/>
                            </w:rPr>
                            <w:t>横河電機 MKHQ INVC</w:t>
                          </w:r>
                        </w:p>
                      </w:tc>
                      <w:tc>
                        <w:tcPr>
                          <w:tcW w:w="705" w:type="dxa"/>
                          <w:tcBorders>
                            <w:top w:val="single" w:sz="6" w:space="0" w:color="auto"/>
                            <w:left w:val="single" w:sz="6" w:space="0" w:color="auto"/>
                          </w:tcBorders>
                          <w:shd w:val="clear" w:color="auto" w:fill="auto"/>
                          <w:vAlign w:val="center"/>
                        </w:tcPr>
                        <w:p w14:paraId="6DE078EF" w14:textId="77777777" w:rsidR="00E50145" w:rsidRPr="009C5166" w:rsidRDefault="00E50145" w:rsidP="009C5166">
                          <w:pPr>
                            <w:pStyle w:val="a5"/>
                            <w:rPr>
                              <w:sz w:val="12"/>
                              <w:szCs w:val="12"/>
                            </w:rPr>
                          </w:pPr>
                          <w:r w:rsidRPr="009C5166">
                            <w:rPr>
                              <w:rFonts w:hint="eastAsia"/>
                              <w:sz w:val="12"/>
                              <w:szCs w:val="12"/>
                            </w:rPr>
                            <w:t>Author</w:t>
                          </w:r>
                        </w:p>
                      </w:tc>
                      <w:tc>
                        <w:tcPr>
                          <w:tcW w:w="1247" w:type="dxa"/>
                          <w:tcBorders>
                            <w:top w:val="single" w:sz="6" w:space="0" w:color="auto"/>
                            <w:right w:val="single" w:sz="6" w:space="0" w:color="auto"/>
                          </w:tcBorders>
                          <w:shd w:val="clear" w:color="auto" w:fill="auto"/>
                          <w:vAlign w:val="center"/>
                        </w:tcPr>
                        <w:p w14:paraId="578C6521" w14:textId="0EAE3E81" w:rsidR="00E50145" w:rsidRPr="008221A4" w:rsidRDefault="002B5A3E" w:rsidP="009C5166">
                          <w:pPr>
                            <w:pStyle w:val="a5"/>
                          </w:pPr>
                          <w:r>
                            <w:rPr>
                              <w:rFonts w:hint="eastAsia"/>
                            </w:rPr>
                            <w:t>熊谷</w:t>
                          </w:r>
                        </w:p>
                      </w:tc>
                      <w:tc>
                        <w:tcPr>
                          <w:tcW w:w="643" w:type="dxa"/>
                          <w:tcBorders>
                            <w:top w:val="single" w:sz="6" w:space="0" w:color="auto"/>
                            <w:left w:val="single" w:sz="6" w:space="0" w:color="auto"/>
                          </w:tcBorders>
                          <w:shd w:val="clear" w:color="auto" w:fill="auto"/>
                          <w:vAlign w:val="center"/>
                        </w:tcPr>
                        <w:p w14:paraId="40108A04" w14:textId="77777777" w:rsidR="00E50145" w:rsidRPr="009C5166" w:rsidRDefault="00E50145" w:rsidP="009C5166">
                          <w:pPr>
                            <w:pStyle w:val="a5"/>
                            <w:rPr>
                              <w:sz w:val="12"/>
                              <w:szCs w:val="12"/>
                            </w:rPr>
                          </w:pPr>
                          <w:r w:rsidRPr="009C5166">
                            <w:rPr>
                              <w:rFonts w:hint="eastAsia"/>
                              <w:sz w:val="12"/>
                              <w:szCs w:val="12"/>
                            </w:rPr>
                            <w:t>Check</w:t>
                          </w:r>
                        </w:p>
                      </w:tc>
                      <w:tc>
                        <w:tcPr>
                          <w:tcW w:w="1247" w:type="dxa"/>
                          <w:tcBorders>
                            <w:top w:val="single" w:sz="6" w:space="0" w:color="auto"/>
                            <w:right w:val="single" w:sz="6" w:space="0" w:color="auto"/>
                          </w:tcBorders>
                          <w:shd w:val="clear" w:color="auto" w:fill="auto"/>
                          <w:vAlign w:val="center"/>
                        </w:tcPr>
                        <w:p w14:paraId="558B8BED" w14:textId="36BDB0B9" w:rsidR="00E50145" w:rsidRPr="008221A4" w:rsidRDefault="002B5A3E" w:rsidP="009C5166">
                          <w:pPr>
                            <w:pStyle w:val="a5"/>
                          </w:pPr>
                          <w:r>
                            <w:rPr>
                              <w:rFonts w:hint="eastAsia"/>
                            </w:rPr>
                            <w:t>鎌田</w:t>
                          </w:r>
                        </w:p>
                      </w:tc>
                      <w:tc>
                        <w:tcPr>
                          <w:tcW w:w="777" w:type="dxa"/>
                          <w:tcBorders>
                            <w:top w:val="single" w:sz="6" w:space="0" w:color="auto"/>
                            <w:left w:val="single" w:sz="6" w:space="0" w:color="auto"/>
                          </w:tcBorders>
                          <w:shd w:val="clear" w:color="auto" w:fill="auto"/>
                          <w:vAlign w:val="center"/>
                        </w:tcPr>
                        <w:p w14:paraId="6583E015" w14:textId="77777777" w:rsidR="00E50145" w:rsidRPr="009C5166" w:rsidRDefault="00E50145" w:rsidP="009C5166">
                          <w:pPr>
                            <w:pStyle w:val="a5"/>
                            <w:rPr>
                              <w:spacing w:val="-6"/>
                              <w:sz w:val="12"/>
                              <w:szCs w:val="6"/>
                            </w:rPr>
                          </w:pPr>
                          <w:r w:rsidRPr="009C5166">
                            <w:rPr>
                              <w:rFonts w:hint="eastAsia"/>
                              <w:spacing w:val="-6"/>
                              <w:sz w:val="12"/>
                              <w:szCs w:val="6"/>
                            </w:rPr>
                            <w:t>Approval</w:t>
                          </w:r>
                        </w:p>
                      </w:tc>
                      <w:tc>
                        <w:tcPr>
                          <w:tcW w:w="1250" w:type="dxa"/>
                          <w:tcBorders>
                            <w:top w:val="single" w:sz="6" w:space="0" w:color="auto"/>
                            <w:right w:val="single" w:sz="6" w:space="0" w:color="auto"/>
                          </w:tcBorders>
                          <w:shd w:val="clear" w:color="auto" w:fill="auto"/>
                          <w:vAlign w:val="center"/>
                        </w:tcPr>
                        <w:p w14:paraId="0F386F6E" w14:textId="7C0AEE38" w:rsidR="00E50145" w:rsidRPr="008221A4" w:rsidRDefault="002B5A3E" w:rsidP="009C5166">
                          <w:pPr>
                            <w:pStyle w:val="a5"/>
                          </w:pPr>
                          <w:r>
                            <w:rPr>
                              <w:rFonts w:hint="eastAsia"/>
                            </w:rPr>
                            <w:t>鎌田</w:t>
                          </w:r>
                        </w:p>
                      </w:tc>
                    </w:tr>
                  </w:tbl>
                  <w:p w14:paraId="3AB134CE" w14:textId="77777777" w:rsidR="00E50145" w:rsidRDefault="00E50145" w:rsidP="009C5166">
                    <w:pPr>
                      <w:pStyle w:val="a5"/>
                    </w:pPr>
                  </w:p>
                </w:txbxContent>
              </v:textbox>
              <w10:wrap type="topAndBottom" anchory="page"/>
              <w10:anchorlock/>
            </v:shape>
          </w:pict>
        </mc:Fallback>
      </mc:AlternateContent>
    </w:r>
    <w:r>
      <w:rPr>
        <w:noProof/>
      </w:rPr>
      <mc:AlternateContent>
        <mc:Choice Requires="wps">
          <w:drawing>
            <wp:anchor distT="0" distB="0" distL="114300" distR="114300" simplePos="0" relativeHeight="251657216" behindDoc="0" locked="0" layoutInCell="0" allowOverlap="1" wp14:anchorId="1445CED5" wp14:editId="54F53BC2">
              <wp:simplePos x="0" y="0"/>
              <wp:positionH relativeFrom="page">
                <wp:posOffset>843915</wp:posOffset>
              </wp:positionH>
              <wp:positionV relativeFrom="page">
                <wp:posOffset>9792970</wp:posOffset>
              </wp:positionV>
              <wp:extent cx="6325235" cy="448310"/>
              <wp:effectExtent l="0" t="0" r="0" b="0"/>
              <wp:wrapNone/>
              <wp:docPr id="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5235" cy="44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 w14:paraId="3F32232C" w14:textId="77777777" w:rsidR="008221A4" w:rsidRDefault="008221A4" w:rsidP="000F2ECA"/>
                      </w:txbxContent>
                    </wps:txbx>
                    <wps:bodyPr rot="0" vert="horz" wrap="square" lIns="72000" tIns="36000" rIns="72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5CED5" id="Text Box 40" o:spid="_x0000_s1037" type="#_x0000_t202" style="position:absolute;margin-left:66.45pt;margin-top:771.1pt;width:498.05pt;height:3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" o:allowincell="f" filled="f" stroked="f">
              <v:textbox inset="2mm,1mm,2mm,1mm">
                <w:txbxContent>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6" w:type="dxa"/>
                        <w:right w:w="56" w:type="dxa"/>
                      </w:tblCellMar>
                      <w:tblLook w:val="0000" w:firstRow="0" w:lastRow="0" w:firstColumn="0" w:lastColumn="0" w:noHBand="0" w:noVBand="0"/>
                    </w:tblPr>
                    <w:tblGrid>
                      <w:gridCol w:w="482"/>
                      <w:gridCol w:w="4621"/>
                      <w:gridCol w:w="385"/>
                      <w:gridCol w:w="2450"/>
                      <w:gridCol w:w="567"/>
                      <w:gridCol w:w="227"/>
                      <w:gridCol w:w="913"/>
                    </w:tblGrid>
                    <w:tr w:rsidR="00E50145" w14:paraId="4F8928FC" w14:textId="77777777">
                      <w:trPr>
                        <w:cantSplit/>
                        <w:trHeight w:hRule="exact" w:val="284"/>
                      </w:trPr>
                      <w:tc>
                        <w:tcPr>
                          <w:tcW w:w="482" w:type="dxa"/>
                          <w:vMerge w:val="restart"/>
                          <w:tcBorders>
                            <w:top w:val="single" w:sz="6" w:space="0" w:color="auto"/>
                            <w:left w:val="single" w:sz="6" w:space="0" w:color="auto"/>
                            <w:bottom w:val="single" w:sz="6" w:space="0" w:color="auto"/>
                            <w:right w:val="nil"/>
                          </w:tcBorders>
                        </w:tcPr>
                        <w:p w14:paraId="2A96D044" w14:textId="77777777" w:rsidR="00E50145" w:rsidRPr="005E7DA2" w:rsidRDefault="00E50145" w:rsidP="008221A4">
                          <w:pPr>
                            <w:pStyle w:val="a5"/>
                            <w:spacing w:before="20" w:line="180" w:lineRule="exact"/>
                            <w:rPr>
                              <w:sz w:val="12"/>
                              <w:szCs w:val="18"/>
                            </w:rPr>
                          </w:pPr>
                          <w:r w:rsidRPr="005E7DA2">
                            <w:rPr>
                              <w:sz w:val="12"/>
                              <w:szCs w:val="18"/>
                            </w:rPr>
                            <w:t>Title</w:t>
                          </w:r>
                        </w:p>
                      </w:tc>
                      <w:tc>
                        <w:tcPr>
                          <w:tcW w:w="4621" w:type="dxa"/>
                          <w:vMerge w:val="restart"/>
                          <w:tcBorders>
                            <w:top w:val="single" w:sz="6" w:space="0" w:color="auto"/>
                            <w:left w:val="nil"/>
                            <w:bottom w:val="single" w:sz="6" w:space="0" w:color="auto"/>
                            <w:right w:val="single" w:sz="6" w:space="0" w:color="auto"/>
                          </w:tcBorders>
                          <w:vAlign w:val="center"/>
                        </w:tcPr>
                        <w:p w14:paraId="76C09A77" w14:textId="36823DD7" w:rsidR="00E50145" w:rsidRPr="00B95962" w:rsidRDefault="006B605E" w:rsidP="00B95962">
                          <w:pPr>
                            <w:pStyle w:val="a5"/>
                            <w:spacing w:before="20" w:line="240" w:lineRule="exact"/>
                            <w:jc w:val="center"/>
                            <w:rPr>
                              <w:spacing w:val="0"/>
                            </w:rPr>
                          </w:pPr>
                          <w:r w:rsidRPr="00B95962">
                            <w:rPr>
                              <w:rFonts w:hint="eastAsia"/>
                              <w:spacing w:val="0"/>
                            </w:rPr>
                            <w:t>共同研究最終報告書「</w:t>
                          </w:r>
                          <w:r w:rsidR="002B5A3E" w:rsidRPr="002B5A3E">
                            <w:rPr>
                              <w:rFonts w:hint="eastAsia"/>
                              <w:spacing w:val="0"/>
                            </w:rPr>
                            <w:t>メタヒューリスティクス最適化手法の</w:t>
                          </w:r>
                          <w:r w:rsidR="002B5A3E" w:rsidRPr="002B5A3E">
                            <w:rPr>
                              <w:spacing w:val="0"/>
                            </w:rPr>
                            <w:br/>
                            <w:t>基礎アルゴリズム開発</w:t>
                          </w:r>
                          <w:r w:rsidRPr="00B95962">
                            <w:rPr>
                              <w:rFonts w:hint="eastAsia"/>
                              <w:spacing w:val="0"/>
                            </w:rPr>
                            <w:t>」</w:t>
                          </w:r>
                        </w:p>
                      </w:tc>
                      <w:tc>
                        <w:tcPr>
                          <w:tcW w:w="385" w:type="dxa"/>
                          <w:vMerge w:val="restart"/>
                          <w:tcBorders>
                            <w:top w:val="single" w:sz="6" w:space="0" w:color="auto"/>
                            <w:left w:val="nil"/>
                            <w:bottom w:val="single" w:sz="6" w:space="0" w:color="auto"/>
                            <w:right w:val="nil"/>
                          </w:tcBorders>
                        </w:tcPr>
                        <w:p w14:paraId="55F2B84C" w14:textId="77777777" w:rsidR="00E50145" w:rsidRPr="005E7DA2" w:rsidRDefault="00E50145" w:rsidP="008221A4">
                          <w:pPr>
                            <w:pStyle w:val="a5"/>
                            <w:spacing w:before="20" w:line="180" w:lineRule="exact"/>
                            <w:rPr>
                              <w:sz w:val="12"/>
                              <w:szCs w:val="18"/>
                            </w:rPr>
                          </w:pPr>
                          <w:r w:rsidRPr="005E7DA2">
                            <w:rPr>
                              <w:sz w:val="12"/>
                              <w:szCs w:val="18"/>
                            </w:rPr>
                            <w:t>No</w:t>
                          </w:r>
                          <w:r w:rsidRPr="005E7DA2">
                            <w:rPr>
                              <w:rFonts w:hint="eastAsia"/>
                              <w:sz w:val="12"/>
                              <w:szCs w:val="18"/>
                            </w:rPr>
                            <w:t>.</w:t>
                          </w:r>
                        </w:p>
                      </w:tc>
                      <w:tc>
                        <w:tcPr>
                          <w:tcW w:w="2450" w:type="dxa"/>
                          <w:vMerge w:val="restart"/>
                          <w:tcBorders>
                            <w:top w:val="single" w:sz="6" w:space="0" w:color="auto"/>
                            <w:left w:val="nil"/>
                            <w:bottom w:val="single" w:sz="6" w:space="0" w:color="auto"/>
                            <w:right w:val="single" w:sz="6" w:space="0" w:color="auto"/>
                          </w:tcBorders>
                          <w:vAlign w:val="center"/>
                        </w:tcPr>
                        <w:p w14:paraId="5B951932" w14:textId="63AA23A8" w:rsidR="00E50145" w:rsidRPr="00BE451B" w:rsidRDefault="00F503C9">
                          <w:pPr>
                            <w:pStyle w:val="a5"/>
                            <w:spacing w:before="20"/>
                            <w:jc w:val="center"/>
                            <w:rPr>
                              <w:rFonts w:asciiTheme="majorHAnsi" w:hAnsiTheme="majorHAnsi" w:cstheme="majorHAnsi"/>
                              <w:spacing w:val="0"/>
                              <w:szCs w:val="12"/>
                            </w:rPr>
                          </w:pPr>
                          <w:r w:rsidRPr="00F503C9">
                            <w:rPr>
                              <w:rFonts w:asciiTheme="majorHAnsi" w:hAnsiTheme="majorHAnsi" w:cstheme="majorHAnsi"/>
                              <w:color w:val="424242"/>
                              <w:sz w:val="14"/>
                              <w:szCs w:val="14"/>
                              <w:shd w:val="clear" w:color="auto" w:fill="FFFFFF"/>
                            </w:rPr>
                            <w:t>YHQ_INV_BD19-INV-08_009_20240322_14549</w:t>
                          </w:r>
                          <w:r>
                            <w:rPr>
                              <w:rFonts w:asciiTheme="majorHAnsi" w:hAnsiTheme="majorHAnsi" w:cstheme="majorHAnsi"/>
                              <w:color w:val="424242"/>
                              <w:sz w:val="14"/>
                              <w:szCs w:val="14"/>
                              <w:shd w:val="clear" w:color="auto" w:fill="FFFFFF"/>
                            </w:rPr>
                            <w:t>5</w:t>
                          </w:r>
                          <w:r w:rsidRPr="00F503C9">
                            <w:rPr>
                              <w:rFonts w:asciiTheme="majorHAnsi" w:hAnsiTheme="majorHAnsi" w:cstheme="majorHAnsi"/>
                              <w:color w:val="424242"/>
                              <w:sz w:val="14"/>
                              <w:szCs w:val="14"/>
                              <w:shd w:val="clear" w:color="auto" w:fill="FFFFFF"/>
                            </w:rPr>
                            <w:t>_JP</w:t>
                          </w:r>
                        </w:p>
                      </w:tc>
                      <w:tc>
                        <w:tcPr>
                          <w:tcW w:w="794" w:type="dxa"/>
                          <w:gridSpan w:val="2"/>
                          <w:tcBorders>
                            <w:top w:val="single" w:sz="6" w:space="0" w:color="auto"/>
                            <w:left w:val="nil"/>
                            <w:bottom w:val="single" w:sz="6" w:space="0" w:color="auto"/>
                            <w:right w:val="nil"/>
                          </w:tcBorders>
                        </w:tcPr>
                        <w:p w14:paraId="01F467FD" w14:textId="77777777" w:rsidR="00E50145" w:rsidRPr="005E7DA2" w:rsidRDefault="00E50145" w:rsidP="008221A4">
                          <w:pPr>
                            <w:pStyle w:val="a5"/>
                            <w:spacing w:before="20" w:line="180" w:lineRule="exact"/>
                            <w:rPr>
                              <w:sz w:val="12"/>
                              <w:szCs w:val="18"/>
                            </w:rPr>
                          </w:pPr>
                          <w:r w:rsidRPr="005E7DA2">
                            <w:rPr>
                              <w:sz w:val="12"/>
                              <w:szCs w:val="18"/>
                            </w:rPr>
                            <w:t>Revision</w:t>
                          </w:r>
                        </w:p>
                      </w:tc>
                      <w:tc>
                        <w:tcPr>
                          <w:tcW w:w="913" w:type="dxa"/>
                          <w:tcBorders>
                            <w:top w:val="single" w:sz="6" w:space="0" w:color="auto"/>
                            <w:left w:val="nil"/>
                            <w:bottom w:val="single" w:sz="6" w:space="0" w:color="auto"/>
                            <w:right w:val="single" w:sz="6" w:space="0" w:color="auto"/>
                          </w:tcBorders>
                          <w:vAlign w:val="center"/>
                        </w:tcPr>
                        <w:p w14:paraId="1845F9B4" w14:textId="77777777" w:rsidR="00E50145" w:rsidRPr="008221A4" w:rsidRDefault="00E50145" w:rsidP="001052B4">
                          <w:pPr>
                            <w:pStyle w:val="a5"/>
                            <w:spacing w:before="20" w:line="240" w:lineRule="exact"/>
                            <w:jc w:val="center"/>
                          </w:pPr>
                          <w:r w:rsidRPr="008221A4">
                            <w:rPr>
                              <w:rFonts w:hint="eastAsia"/>
                            </w:rPr>
                            <w:t>0</w:t>
                          </w:r>
                        </w:p>
                      </w:tc>
                    </w:tr>
                    <w:tr w:rsidR="00E50145" w14:paraId="235711BB" w14:textId="77777777">
                      <w:trPr>
                        <w:cantSplit/>
                        <w:trHeight w:hRule="exact" w:val="284"/>
                      </w:trPr>
                      <w:tc>
                        <w:tcPr>
                          <w:tcW w:w="482" w:type="dxa"/>
                          <w:vMerge/>
                          <w:tcBorders>
                            <w:top w:val="single" w:sz="6" w:space="0" w:color="auto"/>
                            <w:left w:val="single" w:sz="6" w:space="0" w:color="auto"/>
                            <w:bottom w:val="single" w:sz="6" w:space="0" w:color="auto"/>
                            <w:right w:val="nil"/>
                          </w:tcBorders>
                        </w:tcPr>
                        <w:p w14:paraId="5BF63E09" w14:textId="77777777" w:rsidR="00E50145" w:rsidRDefault="00E50145">
                          <w:pPr>
                            <w:pStyle w:val="a5"/>
                            <w:spacing w:before="20"/>
                          </w:pPr>
                        </w:p>
                      </w:tc>
                      <w:tc>
                        <w:tcPr>
                          <w:tcW w:w="4621" w:type="dxa"/>
                          <w:vMerge/>
                          <w:tcBorders>
                            <w:top w:val="single" w:sz="6" w:space="0" w:color="auto"/>
                            <w:left w:val="nil"/>
                            <w:bottom w:val="single" w:sz="6" w:space="0" w:color="auto"/>
                            <w:right w:val="single" w:sz="6" w:space="0" w:color="auto"/>
                          </w:tcBorders>
                        </w:tcPr>
                        <w:p w14:paraId="10B6CE17" w14:textId="77777777" w:rsidR="00E50145" w:rsidRPr="006B605E" w:rsidRDefault="00E50145">
                          <w:pPr>
                            <w:pStyle w:val="a5"/>
                            <w:spacing w:before="20"/>
                            <w:rPr>
                              <w:szCs w:val="18"/>
                            </w:rPr>
                          </w:pPr>
                        </w:p>
                      </w:tc>
                      <w:tc>
                        <w:tcPr>
                          <w:tcW w:w="385" w:type="dxa"/>
                          <w:vMerge/>
                          <w:tcBorders>
                            <w:top w:val="single" w:sz="6" w:space="0" w:color="auto"/>
                            <w:left w:val="nil"/>
                            <w:bottom w:val="single" w:sz="6" w:space="0" w:color="auto"/>
                            <w:right w:val="nil"/>
                          </w:tcBorders>
                        </w:tcPr>
                        <w:p w14:paraId="500D14A2" w14:textId="77777777" w:rsidR="00E50145" w:rsidRDefault="00E50145">
                          <w:pPr>
                            <w:pStyle w:val="a5"/>
                            <w:spacing w:before="20"/>
                          </w:pPr>
                        </w:p>
                      </w:tc>
                      <w:tc>
                        <w:tcPr>
                          <w:tcW w:w="2450" w:type="dxa"/>
                          <w:vMerge/>
                          <w:tcBorders>
                            <w:top w:val="single" w:sz="6" w:space="0" w:color="auto"/>
                            <w:left w:val="nil"/>
                            <w:bottom w:val="single" w:sz="6" w:space="0" w:color="auto"/>
                            <w:right w:val="single" w:sz="6" w:space="0" w:color="auto"/>
                          </w:tcBorders>
                        </w:tcPr>
                        <w:p w14:paraId="20DD613F" w14:textId="77777777" w:rsidR="00E50145" w:rsidRDefault="00E50145">
                          <w:pPr>
                            <w:pStyle w:val="a5"/>
                            <w:spacing w:before="20"/>
                          </w:pPr>
                        </w:p>
                      </w:tc>
                      <w:tc>
                        <w:tcPr>
                          <w:tcW w:w="567" w:type="dxa"/>
                          <w:tcBorders>
                            <w:top w:val="single" w:sz="6" w:space="0" w:color="auto"/>
                            <w:left w:val="nil"/>
                            <w:bottom w:val="single" w:sz="6" w:space="0" w:color="auto"/>
                            <w:right w:val="nil"/>
                          </w:tcBorders>
                        </w:tcPr>
                        <w:p w14:paraId="67E871EB" w14:textId="77777777" w:rsidR="00E50145" w:rsidRPr="005E7DA2" w:rsidRDefault="00E50145" w:rsidP="008221A4">
                          <w:pPr>
                            <w:pStyle w:val="a5"/>
                            <w:spacing w:before="20" w:line="180" w:lineRule="exact"/>
                            <w:rPr>
                              <w:sz w:val="12"/>
                              <w:szCs w:val="18"/>
                            </w:rPr>
                          </w:pPr>
                          <w:r w:rsidRPr="005E7DA2">
                            <w:rPr>
                              <w:sz w:val="12"/>
                              <w:szCs w:val="18"/>
                            </w:rPr>
                            <w:t>Page</w:t>
                          </w:r>
                        </w:p>
                      </w:tc>
                      <w:tc>
                        <w:tcPr>
                          <w:tcW w:w="1140" w:type="dxa"/>
                          <w:gridSpan w:val="2"/>
                          <w:tcBorders>
                            <w:top w:val="single" w:sz="6" w:space="0" w:color="auto"/>
                            <w:left w:val="nil"/>
                            <w:bottom w:val="single" w:sz="6" w:space="0" w:color="auto"/>
                            <w:right w:val="single" w:sz="6" w:space="0" w:color="auto"/>
                          </w:tcBorders>
                        </w:tcPr>
                        <w:p w14:paraId="5B6741E0" w14:textId="77777777" w:rsidR="00E50145" w:rsidRPr="008221A4" w:rsidRDefault="00E50145" w:rsidP="001052B4">
                          <w:pPr>
                            <w:pStyle w:val="a5"/>
                            <w:spacing w:before="20" w:line="240" w:lineRule="exact"/>
                            <w:jc w:val="center"/>
                            <w:rPr>
                              <w:spacing w:val="0"/>
                            </w:rPr>
                          </w:pPr>
                          <w:r w:rsidRPr="008221A4">
                            <w:rPr>
                              <w:rStyle w:val="a7"/>
                              <w:spacing w:val="0"/>
                            </w:rPr>
                            <w:fldChar w:fldCharType="begin"/>
                          </w:r>
                          <w:r w:rsidRPr="008221A4">
                            <w:rPr>
                              <w:rStyle w:val="a7"/>
                              <w:spacing w:val="0"/>
                            </w:rPr>
                            <w:instrText xml:space="preserve"> PAGE </w:instrText>
                          </w:r>
                          <w:r w:rsidRPr="008221A4">
                            <w:rPr>
                              <w:rStyle w:val="a7"/>
                              <w:spacing w:val="0"/>
                            </w:rPr>
                            <w:fldChar w:fldCharType="separate"/>
                          </w:r>
                          <w:r w:rsidR="00CF79ED">
                            <w:rPr>
                              <w:rStyle w:val="a7"/>
                              <w:noProof/>
                              <w:spacing w:val="0"/>
                            </w:rPr>
                            <w:t>1</w:t>
                          </w:r>
                          <w:r w:rsidRPr="008221A4">
                            <w:rPr>
                              <w:rStyle w:val="a7"/>
                              <w:spacing w:val="0"/>
                            </w:rPr>
                            <w:fldChar w:fldCharType="end"/>
                          </w:r>
                          <w:r w:rsidRPr="008221A4">
                            <w:rPr>
                              <w:rStyle w:val="a7"/>
                              <w:rFonts w:hint="eastAsia"/>
                              <w:spacing w:val="0"/>
                            </w:rPr>
                            <w:t>/</w:t>
                          </w:r>
                          <w:r w:rsidRPr="008221A4">
                            <w:rPr>
                              <w:rStyle w:val="a7"/>
                              <w:spacing w:val="0"/>
                            </w:rPr>
                            <w:fldChar w:fldCharType="begin"/>
                          </w:r>
                          <w:r w:rsidRPr="008221A4">
                            <w:rPr>
                              <w:rStyle w:val="a7"/>
                              <w:spacing w:val="0"/>
                            </w:rPr>
                            <w:instrText xml:space="preserve"> NUMPAGES </w:instrText>
                          </w:r>
                          <w:r w:rsidRPr="008221A4">
                            <w:rPr>
                              <w:rStyle w:val="a7"/>
                              <w:spacing w:val="0"/>
                            </w:rPr>
                            <w:fldChar w:fldCharType="separate"/>
                          </w:r>
                          <w:r w:rsidR="00CF79ED">
                            <w:rPr>
                              <w:rStyle w:val="a7"/>
                              <w:noProof/>
                              <w:spacing w:val="0"/>
                            </w:rPr>
                            <w:t>2</w:t>
                          </w:r>
                          <w:r w:rsidRPr="008221A4">
                            <w:rPr>
                              <w:rStyle w:val="a7"/>
                              <w:spacing w:val="0"/>
                            </w:rPr>
                            <w:fldChar w:fldCharType="end"/>
                          </w:r>
                        </w:p>
                      </w:tc>
                    </w:tr>
                  </w:tbl>
                  <w:p w14:paraId="5E50073A" w14:textId="77777777" w:rsidR="00E50145" w:rsidRDefault="00E50145" w:rsidP="000F2ECA"/>
                  <w:p w14:paraId="3F32232C" w14:textId="77777777" w:rsidR="008221A4" w:rsidRDefault="008221A4" w:rsidP="000F2ECA"/>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78AC1" w14:textId="77777777" w:rsidR="00303F75" w:rsidRDefault="00303F75" w:rsidP="000F2ECA">
      <w:r>
        <w:separator/>
      </w:r>
    </w:p>
    <w:p w14:paraId="1622E6D5" w14:textId="77777777" w:rsidR="00303F75" w:rsidRDefault="00303F75" w:rsidP="000F2ECA"/>
    <w:p w14:paraId="53FE2F40" w14:textId="77777777" w:rsidR="00303F75" w:rsidRDefault="00303F75" w:rsidP="000F2ECA"/>
    <w:p w14:paraId="59679B17" w14:textId="77777777" w:rsidR="00303F75" w:rsidRDefault="00303F75" w:rsidP="000F2ECA"/>
    <w:p w14:paraId="76B5B052" w14:textId="77777777" w:rsidR="00303F75" w:rsidRDefault="00303F75"/>
  </w:footnote>
  <w:footnote w:type="continuationSeparator" w:id="0">
    <w:p w14:paraId="5BDDF64C" w14:textId="77777777" w:rsidR="00303F75" w:rsidRDefault="00303F75" w:rsidP="000F2ECA">
      <w:r>
        <w:continuationSeparator/>
      </w:r>
    </w:p>
    <w:p w14:paraId="6D3EACC1" w14:textId="77777777" w:rsidR="00303F75" w:rsidRDefault="00303F75" w:rsidP="000F2ECA"/>
    <w:p w14:paraId="18765E94" w14:textId="77777777" w:rsidR="00303F75" w:rsidRDefault="00303F75" w:rsidP="000F2ECA"/>
    <w:p w14:paraId="10170DFD" w14:textId="77777777" w:rsidR="00303F75" w:rsidRDefault="00303F75" w:rsidP="000F2ECA"/>
    <w:p w14:paraId="5F805B8E" w14:textId="77777777" w:rsidR="00303F75" w:rsidRDefault="00303F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8C45D" w14:textId="1459CE37" w:rsidR="00226D3F" w:rsidRDefault="00226D3F">
    <w:pPr>
      <w:pStyle w:val="a4"/>
    </w:pPr>
    <w:r>
      <w:rPr>
        <w:rFonts w:hint="eastAsia"/>
      </w:rPr>
      <w:t>ｘ</w:t>
    </w:r>
  </w:p>
  <w:p w14:paraId="6C4A5C0A" w14:textId="77777777" w:rsidR="008C5B41" w:rsidRDefault="008C5B41" w:rsidP="000F2ECA"/>
  <w:p w14:paraId="515FFF48" w14:textId="77777777" w:rsidR="008C5B41" w:rsidRDefault="008C5B41" w:rsidP="000F2ECA"/>
  <w:p w14:paraId="4470DFFA" w14:textId="77777777" w:rsidR="008C5B41" w:rsidRDefault="008C5B41" w:rsidP="000F2ECA"/>
  <w:p w14:paraId="124D5CAA" w14:textId="77777777" w:rsidR="00EF5949" w:rsidRDefault="00EF594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84BD0" w14:textId="0B170F7E" w:rsidR="00E50145" w:rsidRDefault="00E76F07">
    <w:pPr>
      <w:pStyle w:val="a4"/>
    </w:pPr>
    <w:r>
      <w:rPr>
        <w:noProof/>
      </w:rPr>
      <mc:AlternateContent>
        <mc:Choice Requires="wpg">
          <w:drawing>
            <wp:anchor distT="0" distB="0" distL="114300" distR="114300" simplePos="0" relativeHeight="251659264" behindDoc="0" locked="0" layoutInCell="1" allowOverlap="1" wp14:anchorId="2F33353A" wp14:editId="2AD6A655">
              <wp:simplePos x="0" y="0"/>
              <wp:positionH relativeFrom="column">
                <wp:posOffset>0</wp:posOffset>
              </wp:positionH>
              <wp:positionV relativeFrom="paragraph">
                <wp:posOffset>-127000</wp:posOffset>
              </wp:positionV>
              <wp:extent cx="5915025" cy="263525"/>
              <wp:effectExtent l="0" t="0" r="0" b="0"/>
              <wp:wrapNone/>
              <wp:docPr id="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263525"/>
                        <a:chOff x="1588" y="737"/>
                        <a:chExt cx="9315" cy="415"/>
                      </a:xfrm>
                    </wpg:grpSpPr>
                    <wpg:grpSp>
                      <wpg:cNvPr id="5" name="Group 43"/>
                      <wpg:cNvGrpSpPr>
                        <a:grpSpLocks/>
                      </wpg:cNvGrpSpPr>
                      <wpg:grpSpPr bwMode="auto">
                        <a:xfrm>
                          <a:off x="1588" y="737"/>
                          <a:ext cx="9315" cy="415"/>
                          <a:chOff x="1588" y="737"/>
                          <a:chExt cx="9315" cy="415"/>
                        </a:xfrm>
                      </wpg:grpSpPr>
                      <wps:wsp>
                        <wps:cNvPr id="6" name="Line 44"/>
                        <wps:cNvCnPr>
                          <a:cxnSpLocks noChangeShapeType="1"/>
                        </wps:cNvCnPr>
                        <wps:spPr bwMode="auto">
                          <a:xfrm>
                            <a:off x="1588" y="737"/>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Line 45"/>
                        <wps:cNvCnPr>
                          <a:cxnSpLocks noChangeShapeType="1"/>
                        </wps:cNvCnPr>
                        <wps:spPr bwMode="auto">
                          <a:xfrm>
                            <a:off x="1593" y="1151"/>
                            <a:ext cx="9289"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Text Box 46"/>
                        <wps:cNvSpPr txBox="1">
                          <a:spLocks noChangeArrowheads="1"/>
                        </wps:cNvSpPr>
                        <wps:spPr bwMode="auto">
                          <a:xfrm>
                            <a:off x="3533" y="749"/>
                            <a:ext cx="7370" cy="388"/>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309F93" w14:textId="77777777" w:rsidR="00E50145" w:rsidRPr="006447B2" w:rsidRDefault="00251D06" w:rsidP="006447B2">
                              <w:pPr>
                                <w:pStyle w:val="a4"/>
                                <w:jc w:val="right"/>
                                <w:rPr>
                                  <w:color w:val="FF0000"/>
                                </w:rPr>
                              </w:pPr>
                              <w:r w:rsidRPr="006447B2">
                                <w:rPr>
                                  <w:color w:val="FF0000"/>
                                </w:rPr>
                                <w:t>CONFIDENTIAL</w:t>
                              </w:r>
                            </w:p>
                          </w:txbxContent>
                        </wps:txbx>
                        <wps:bodyPr rot="0" vert="horz" wrap="square" lIns="74295" tIns="8890" rIns="74295" bIns="8890" anchor="t" anchorCtr="0" upright="1">
                          <a:noAutofit/>
                        </wps:bodyPr>
                      </wps:wsp>
                    </wpg:grpSp>
                    <pic:pic xmlns:pic="http://schemas.openxmlformats.org/drawingml/2006/picture">
                      <pic:nvPicPr>
                        <pic:cNvPr id="9" name="Picture 4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588" y="834"/>
                          <a:ext cx="1587" cy="2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F33353A" id="Group 42" o:spid="_x0000_s1029" style="position:absolute;margin-left:0;margin-top:-10pt;width:465.75pt;height:20.75pt;z-index:251659264;mso-position-horizontal-relative:text;mso-position-vertical-relative:text" coordorigin="1588,737" coordsize="931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">
              <v:group id="Group 43" o:spid="_x0000_s1030" style="position:absolute;left:1588;top:737;width:9315;height:415" coordorigin="1588,737" coordsize="931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Line 44" o:spid="_x0000_s1031" style="position:absolute;visibility:visible;mso-wrap-style:square" from="1588,737" to="10877,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v:line id="Line 45" o:spid="_x0000_s1032" style="position:absolute;visibility:visible;mso-wrap-style:square" from="1593,1151" to="10882,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shapetype id="_x0000_t202" coordsize="21600,21600" o:spt="202" path="m,l,21600r21600,l21600,xe">
                  <v:stroke joinstyle="miter"/>
                  <v:path gradientshapeok="t" o:connecttype="rect"/>
                </v:shapetype>
                <v:shape id="Text Box 46" o:spid="_x0000_s1033" type="#_x0000_t202" style="position:absolute;left:3533;top:749;width:737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" stroked="f">
                  <v:fill opacity="0"/>
                  <v:textbox inset="5.85pt,.7pt,5.85pt,.7pt">
                    <w:txbxContent>
                      <w:p w14:paraId="64309F93" w14:textId="77777777" w:rsidR="00E50145" w:rsidRPr="006447B2" w:rsidRDefault="00251D06" w:rsidP="006447B2">
                        <w:pPr>
                          <w:pStyle w:val="a4"/>
                          <w:jc w:val="right"/>
                          <w:rPr>
                            <w:color w:val="FF0000"/>
                          </w:rPr>
                        </w:pPr>
                        <w:r w:rsidRPr="006447B2">
                          <w:rPr>
                            <w:color w:val="FF0000"/>
                          </w:rPr>
                          <w:t>CONFIDENTIAL</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34" type="#_x0000_t75" style="position:absolute;left:1588;top:834;width:1587;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">
                <v:imagedata r:id="rId2" o:title=""/>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574A6"/>
    <w:multiLevelType w:val="multilevel"/>
    <w:tmpl w:val="074EA834"/>
    <w:lvl w:ilvl="0">
      <w:start w:val="1"/>
      <w:numFmt w:val="decimal"/>
      <w:lvlText w:val="%1."/>
      <w:lvlJc w:val="left"/>
      <w:pPr>
        <w:ind w:left="2062" w:hanging="360"/>
      </w:pPr>
      <w:rPr>
        <w:rFonts w:hint="default"/>
      </w:rPr>
    </w:lvl>
    <w:lvl w:ilvl="1">
      <w:start w:val="1"/>
      <w:numFmt w:val="decimal"/>
      <w:isLgl/>
      <w:lvlText w:val="%1.%2"/>
      <w:lvlJc w:val="left"/>
      <w:pPr>
        <w:ind w:left="2167" w:hanging="465"/>
      </w:pPr>
      <w:rPr>
        <w:rFonts w:hint="default"/>
      </w:rPr>
    </w:lvl>
    <w:lvl w:ilvl="2">
      <w:start w:val="1"/>
      <w:numFmt w:val="decimal"/>
      <w:isLgl/>
      <w:lvlText w:val="%1.%2.%3"/>
      <w:lvlJc w:val="left"/>
      <w:pPr>
        <w:ind w:left="2422"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142" w:hanging="1440"/>
      </w:pPr>
      <w:rPr>
        <w:rFonts w:hint="default"/>
      </w:rPr>
    </w:lvl>
  </w:abstractNum>
  <w:abstractNum w:abstractNumId="1" w15:restartNumberingAfterBreak="0">
    <w:nsid w:val="017E722B"/>
    <w:multiLevelType w:val="multilevel"/>
    <w:tmpl w:val="35BAA48A"/>
    <w:lvl w:ilvl="0">
      <w:start w:val="1"/>
      <w:numFmt w:val="decimal"/>
      <w:pStyle w:val="1"/>
      <w:lvlText w:val="%1."/>
      <w:lvlJc w:val="left"/>
      <w:pPr>
        <w:ind w:left="360" w:hanging="360"/>
      </w:pPr>
      <w:rPr>
        <w:rFonts w:hint="default"/>
      </w:rPr>
    </w:lvl>
    <w:lvl w:ilvl="1">
      <w:start w:val="1"/>
      <w:numFmt w:val="decimal"/>
      <w:pStyle w:val="2"/>
      <w:isLgl/>
      <w:lvlText w:val="%1.%2"/>
      <w:lvlJc w:val="left"/>
      <w:pPr>
        <w:ind w:left="465" w:hanging="465"/>
      </w:pPr>
      <w:rPr>
        <w:rFonts w:hint="default"/>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040676C3"/>
    <w:multiLevelType w:val="hybridMultilevel"/>
    <w:tmpl w:val="DC3CA16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41A4BEE"/>
    <w:multiLevelType w:val="hybridMultilevel"/>
    <w:tmpl w:val="3BAA477C"/>
    <w:lvl w:ilvl="0" w:tplc="285CB932">
      <w:start w:val="1"/>
      <w:numFmt w:val="bullet"/>
      <w:pStyle w:val="a"/>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2B910620"/>
    <w:multiLevelType w:val="hybridMultilevel"/>
    <w:tmpl w:val="8DE2A114"/>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5" w15:restartNumberingAfterBreak="0">
    <w:nsid w:val="2F94006A"/>
    <w:multiLevelType w:val="hybridMultilevel"/>
    <w:tmpl w:val="9A44D03E"/>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6" w15:restartNumberingAfterBreak="0">
    <w:nsid w:val="301C70AE"/>
    <w:multiLevelType w:val="hybridMultilevel"/>
    <w:tmpl w:val="40243A5C"/>
    <w:lvl w:ilvl="0" w:tplc="04090001">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7" w15:restartNumberingAfterBreak="0">
    <w:nsid w:val="31750A57"/>
    <w:multiLevelType w:val="hybridMultilevel"/>
    <w:tmpl w:val="F77E23E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4EA39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446A4B34"/>
    <w:multiLevelType w:val="hybridMultilevel"/>
    <w:tmpl w:val="F51495CE"/>
    <w:lvl w:ilvl="0" w:tplc="0BF2B9B6">
      <w:start w:val="3"/>
      <w:numFmt w:val="bullet"/>
      <w:lvlText w:val="-"/>
      <w:lvlJc w:val="left"/>
      <w:pPr>
        <w:ind w:left="571" w:hanging="360"/>
      </w:pPr>
      <w:rPr>
        <w:rFonts w:ascii="ＭＳ ゴシック" w:eastAsia="ＭＳ ゴシック" w:hAnsi="ＭＳ ゴシック" w:cs="ＭＳ Ｐゴシック" w:hint="eastAsia"/>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0" w15:restartNumberingAfterBreak="0">
    <w:nsid w:val="4CEC2D43"/>
    <w:multiLevelType w:val="hybridMultilevel"/>
    <w:tmpl w:val="D9EA9B10"/>
    <w:lvl w:ilvl="0" w:tplc="4C3C2D18">
      <w:start w:val="1"/>
      <w:numFmt w:val="bullet"/>
      <w:lvlText w:val=""/>
      <w:lvlJc w:val="left"/>
      <w:pPr>
        <w:ind w:left="1265" w:hanging="420"/>
      </w:pPr>
      <w:rPr>
        <w:rFonts w:ascii="Wingdings" w:hAnsi="Wingdings" w:hint="default"/>
      </w:rPr>
    </w:lvl>
    <w:lvl w:ilvl="1" w:tplc="0409000B" w:tentative="1">
      <w:start w:val="1"/>
      <w:numFmt w:val="bullet"/>
      <w:lvlText w:val=""/>
      <w:lvlJc w:val="left"/>
      <w:pPr>
        <w:ind w:left="1685" w:hanging="420"/>
      </w:pPr>
      <w:rPr>
        <w:rFonts w:ascii="Wingdings" w:hAnsi="Wingdings" w:hint="default"/>
      </w:rPr>
    </w:lvl>
    <w:lvl w:ilvl="2" w:tplc="0409000D" w:tentative="1">
      <w:start w:val="1"/>
      <w:numFmt w:val="bullet"/>
      <w:lvlText w:val=""/>
      <w:lvlJc w:val="left"/>
      <w:pPr>
        <w:ind w:left="2105" w:hanging="420"/>
      </w:pPr>
      <w:rPr>
        <w:rFonts w:ascii="Wingdings" w:hAnsi="Wingdings" w:hint="default"/>
      </w:rPr>
    </w:lvl>
    <w:lvl w:ilvl="3" w:tplc="04090001" w:tentative="1">
      <w:start w:val="1"/>
      <w:numFmt w:val="bullet"/>
      <w:lvlText w:val=""/>
      <w:lvlJc w:val="left"/>
      <w:pPr>
        <w:ind w:left="2525" w:hanging="420"/>
      </w:pPr>
      <w:rPr>
        <w:rFonts w:ascii="Wingdings" w:hAnsi="Wingdings" w:hint="default"/>
      </w:rPr>
    </w:lvl>
    <w:lvl w:ilvl="4" w:tplc="0409000B" w:tentative="1">
      <w:start w:val="1"/>
      <w:numFmt w:val="bullet"/>
      <w:lvlText w:val=""/>
      <w:lvlJc w:val="left"/>
      <w:pPr>
        <w:ind w:left="2945" w:hanging="420"/>
      </w:pPr>
      <w:rPr>
        <w:rFonts w:ascii="Wingdings" w:hAnsi="Wingdings" w:hint="default"/>
      </w:rPr>
    </w:lvl>
    <w:lvl w:ilvl="5" w:tplc="0409000D" w:tentative="1">
      <w:start w:val="1"/>
      <w:numFmt w:val="bullet"/>
      <w:lvlText w:val=""/>
      <w:lvlJc w:val="left"/>
      <w:pPr>
        <w:ind w:left="3365" w:hanging="420"/>
      </w:pPr>
      <w:rPr>
        <w:rFonts w:ascii="Wingdings" w:hAnsi="Wingdings" w:hint="default"/>
      </w:rPr>
    </w:lvl>
    <w:lvl w:ilvl="6" w:tplc="04090001" w:tentative="1">
      <w:start w:val="1"/>
      <w:numFmt w:val="bullet"/>
      <w:lvlText w:val=""/>
      <w:lvlJc w:val="left"/>
      <w:pPr>
        <w:ind w:left="3785" w:hanging="420"/>
      </w:pPr>
      <w:rPr>
        <w:rFonts w:ascii="Wingdings" w:hAnsi="Wingdings" w:hint="default"/>
      </w:rPr>
    </w:lvl>
    <w:lvl w:ilvl="7" w:tplc="0409000B" w:tentative="1">
      <w:start w:val="1"/>
      <w:numFmt w:val="bullet"/>
      <w:lvlText w:val=""/>
      <w:lvlJc w:val="left"/>
      <w:pPr>
        <w:ind w:left="4205" w:hanging="420"/>
      </w:pPr>
      <w:rPr>
        <w:rFonts w:ascii="Wingdings" w:hAnsi="Wingdings" w:hint="default"/>
      </w:rPr>
    </w:lvl>
    <w:lvl w:ilvl="8" w:tplc="0409000D" w:tentative="1">
      <w:start w:val="1"/>
      <w:numFmt w:val="bullet"/>
      <w:lvlText w:val=""/>
      <w:lvlJc w:val="left"/>
      <w:pPr>
        <w:ind w:left="4625" w:hanging="420"/>
      </w:pPr>
      <w:rPr>
        <w:rFonts w:ascii="Wingdings" w:hAnsi="Wingdings" w:hint="default"/>
      </w:rPr>
    </w:lvl>
  </w:abstractNum>
  <w:abstractNum w:abstractNumId="11" w15:restartNumberingAfterBreak="0">
    <w:nsid w:val="653C775F"/>
    <w:multiLevelType w:val="hybridMultilevel"/>
    <w:tmpl w:val="7944C308"/>
    <w:lvl w:ilvl="0" w:tplc="04090011">
      <w:start w:val="1"/>
      <w:numFmt w:val="decimalEnclosedCircle"/>
      <w:lvlText w:val="%1"/>
      <w:lvlJc w:val="left"/>
      <w:pPr>
        <w:ind w:left="631" w:hanging="420"/>
      </w:pPr>
    </w:lvl>
    <w:lvl w:ilvl="1" w:tplc="04090017" w:tentative="1">
      <w:start w:val="1"/>
      <w:numFmt w:val="aiueoFullWidth"/>
      <w:lvlText w:val="(%2)"/>
      <w:lvlJc w:val="left"/>
      <w:pPr>
        <w:ind w:left="1051" w:hanging="420"/>
      </w:pPr>
    </w:lvl>
    <w:lvl w:ilvl="2" w:tplc="04090011" w:tentative="1">
      <w:start w:val="1"/>
      <w:numFmt w:val="decimalEnclosedCircle"/>
      <w:lvlText w:val="%3"/>
      <w:lvlJc w:val="left"/>
      <w:pPr>
        <w:ind w:left="1471" w:hanging="420"/>
      </w:pPr>
    </w:lvl>
    <w:lvl w:ilvl="3" w:tplc="0409000F" w:tentative="1">
      <w:start w:val="1"/>
      <w:numFmt w:val="decimal"/>
      <w:lvlText w:val="%4."/>
      <w:lvlJc w:val="left"/>
      <w:pPr>
        <w:ind w:left="1891" w:hanging="420"/>
      </w:pPr>
    </w:lvl>
    <w:lvl w:ilvl="4" w:tplc="04090017" w:tentative="1">
      <w:start w:val="1"/>
      <w:numFmt w:val="aiueoFullWidth"/>
      <w:lvlText w:val="(%5)"/>
      <w:lvlJc w:val="left"/>
      <w:pPr>
        <w:ind w:left="2311" w:hanging="420"/>
      </w:pPr>
    </w:lvl>
    <w:lvl w:ilvl="5" w:tplc="04090011" w:tentative="1">
      <w:start w:val="1"/>
      <w:numFmt w:val="decimalEnclosedCircle"/>
      <w:lvlText w:val="%6"/>
      <w:lvlJc w:val="left"/>
      <w:pPr>
        <w:ind w:left="2731" w:hanging="420"/>
      </w:pPr>
    </w:lvl>
    <w:lvl w:ilvl="6" w:tplc="0409000F" w:tentative="1">
      <w:start w:val="1"/>
      <w:numFmt w:val="decimal"/>
      <w:lvlText w:val="%7."/>
      <w:lvlJc w:val="left"/>
      <w:pPr>
        <w:ind w:left="3151" w:hanging="420"/>
      </w:pPr>
    </w:lvl>
    <w:lvl w:ilvl="7" w:tplc="04090017" w:tentative="1">
      <w:start w:val="1"/>
      <w:numFmt w:val="aiueoFullWidth"/>
      <w:lvlText w:val="(%8)"/>
      <w:lvlJc w:val="left"/>
      <w:pPr>
        <w:ind w:left="3571" w:hanging="420"/>
      </w:pPr>
    </w:lvl>
    <w:lvl w:ilvl="8" w:tplc="04090011" w:tentative="1">
      <w:start w:val="1"/>
      <w:numFmt w:val="decimalEnclosedCircle"/>
      <w:lvlText w:val="%9"/>
      <w:lvlJc w:val="left"/>
      <w:pPr>
        <w:ind w:left="3991" w:hanging="420"/>
      </w:pPr>
    </w:lvl>
  </w:abstractNum>
  <w:abstractNum w:abstractNumId="12" w15:restartNumberingAfterBreak="0">
    <w:nsid w:val="68153671"/>
    <w:multiLevelType w:val="hybridMultilevel"/>
    <w:tmpl w:val="91807062"/>
    <w:lvl w:ilvl="0" w:tplc="04090009">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3" w15:restartNumberingAfterBreak="0">
    <w:nsid w:val="72E8752B"/>
    <w:multiLevelType w:val="hybridMultilevel"/>
    <w:tmpl w:val="69EE2A12"/>
    <w:lvl w:ilvl="0" w:tplc="04090003">
      <w:start w:val="1"/>
      <w:numFmt w:val="bullet"/>
      <w:lvlText w:val=""/>
      <w:lvlJc w:val="left"/>
      <w:pPr>
        <w:ind w:left="631" w:hanging="420"/>
      </w:pPr>
      <w:rPr>
        <w:rFonts w:ascii="Wingdings" w:hAnsi="Wingdings" w:hint="default"/>
      </w:rPr>
    </w:lvl>
    <w:lvl w:ilvl="1" w:tplc="0409000B" w:tentative="1">
      <w:start w:val="1"/>
      <w:numFmt w:val="bullet"/>
      <w:lvlText w:val=""/>
      <w:lvlJc w:val="left"/>
      <w:pPr>
        <w:ind w:left="1051" w:hanging="420"/>
      </w:pPr>
      <w:rPr>
        <w:rFonts w:ascii="Wingdings" w:hAnsi="Wingdings" w:hint="default"/>
      </w:rPr>
    </w:lvl>
    <w:lvl w:ilvl="2" w:tplc="0409000D" w:tentative="1">
      <w:start w:val="1"/>
      <w:numFmt w:val="bullet"/>
      <w:lvlText w:val=""/>
      <w:lvlJc w:val="left"/>
      <w:pPr>
        <w:ind w:left="1471" w:hanging="420"/>
      </w:pPr>
      <w:rPr>
        <w:rFonts w:ascii="Wingdings" w:hAnsi="Wingdings" w:hint="default"/>
      </w:rPr>
    </w:lvl>
    <w:lvl w:ilvl="3" w:tplc="04090001" w:tentative="1">
      <w:start w:val="1"/>
      <w:numFmt w:val="bullet"/>
      <w:lvlText w:val=""/>
      <w:lvlJc w:val="left"/>
      <w:pPr>
        <w:ind w:left="1891" w:hanging="420"/>
      </w:pPr>
      <w:rPr>
        <w:rFonts w:ascii="Wingdings" w:hAnsi="Wingdings" w:hint="default"/>
      </w:rPr>
    </w:lvl>
    <w:lvl w:ilvl="4" w:tplc="0409000B" w:tentative="1">
      <w:start w:val="1"/>
      <w:numFmt w:val="bullet"/>
      <w:lvlText w:val=""/>
      <w:lvlJc w:val="left"/>
      <w:pPr>
        <w:ind w:left="2311" w:hanging="420"/>
      </w:pPr>
      <w:rPr>
        <w:rFonts w:ascii="Wingdings" w:hAnsi="Wingdings" w:hint="default"/>
      </w:rPr>
    </w:lvl>
    <w:lvl w:ilvl="5" w:tplc="0409000D" w:tentative="1">
      <w:start w:val="1"/>
      <w:numFmt w:val="bullet"/>
      <w:lvlText w:val=""/>
      <w:lvlJc w:val="left"/>
      <w:pPr>
        <w:ind w:left="2731" w:hanging="420"/>
      </w:pPr>
      <w:rPr>
        <w:rFonts w:ascii="Wingdings" w:hAnsi="Wingdings" w:hint="default"/>
      </w:rPr>
    </w:lvl>
    <w:lvl w:ilvl="6" w:tplc="04090001" w:tentative="1">
      <w:start w:val="1"/>
      <w:numFmt w:val="bullet"/>
      <w:lvlText w:val=""/>
      <w:lvlJc w:val="left"/>
      <w:pPr>
        <w:ind w:left="3151" w:hanging="420"/>
      </w:pPr>
      <w:rPr>
        <w:rFonts w:ascii="Wingdings" w:hAnsi="Wingdings" w:hint="default"/>
      </w:rPr>
    </w:lvl>
    <w:lvl w:ilvl="7" w:tplc="0409000B" w:tentative="1">
      <w:start w:val="1"/>
      <w:numFmt w:val="bullet"/>
      <w:lvlText w:val=""/>
      <w:lvlJc w:val="left"/>
      <w:pPr>
        <w:ind w:left="3571" w:hanging="420"/>
      </w:pPr>
      <w:rPr>
        <w:rFonts w:ascii="Wingdings" w:hAnsi="Wingdings" w:hint="default"/>
      </w:rPr>
    </w:lvl>
    <w:lvl w:ilvl="8" w:tplc="0409000D" w:tentative="1">
      <w:start w:val="1"/>
      <w:numFmt w:val="bullet"/>
      <w:lvlText w:val=""/>
      <w:lvlJc w:val="left"/>
      <w:pPr>
        <w:ind w:left="3991" w:hanging="420"/>
      </w:pPr>
      <w:rPr>
        <w:rFonts w:ascii="Wingdings" w:hAnsi="Wingdings" w:hint="default"/>
      </w:rPr>
    </w:lvl>
  </w:abstractNum>
  <w:abstractNum w:abstractNumId="14" w15:restartNumberingAfterBreak="0">
    <w:nsid w:val="74CE42D9"/>
    <w:multiLevelType w:val="hybridMultilevel"/>
    <w:tmpl w:val="7FE4D32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187252796">
    <w:abstractNumId w:val="11"/>
  </w:num>
  <w:num w:numId="2" w16cid:durableId="1440833229">
    <w:abstractNumId w:val="0"/>
  </w:num>
  <w:num w:numId="3" w16cid:durableId="1481995846">
    <w:abstractNumId w:val="1"/>
  </w:num>
  <w:num w:numId="4" w16cid:durableId="825511221">
    <w:abstractNumId w:val="8"/>
  </w:num>
  <w:num w:numId="5" w16cid:durableId="751590543">
    <w:abstractNumId w:val="4"/>
  </w:num>
  <w:num w:numId="6" w16cid:durableId="1632707463">
    <w:abstractNumId w:val="9"/>
  </w:num>
  <w:num w:numId="7" w16cid:durableId="98373828">
    <w:abstractNumId w:val="12"/>
  </w:num>
  <w:num w:numId="8" w16cid:durableId="643582476">
    <w:abstractNumId w:val="5"/>
  </w:num>
  <w:num w:numId="9" w16cid:durableId="258560536">
    <w:abstractNumId w:val="6"/>
  </w:num>
  <w:num w:numId="10" w16cid:durableId="1210806080">
    <w:abstractNumId w:val="2"/>
  </w:num>
  <w:num w:numId="11" w16cid:durableId="683676700">
    <w:abstractNumId w:val="7"/>
  </w:num>
  <w:num w:numId="12" w16cid:durableId="1965501345">
    <w:abstractNumId w:val="10"/>
  </w:num>
  <w:num w:numId="13" w16cid:durableId="1513177314">
    <w:abstractNumId w:val="3"/>
  </w:num>
  <w:num w:numId="14" w16cid:durableId="566113590">
    <w:abstractNumId w:val="13"/>
  </w:num>
  <w:num w:numId="15" w16cid:durableId="85223102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zaki, Fumiaki (Fumiaki.Izaki@yokogawa.com)">
    <w15:presenceInfo w15:providerId="None" w15:userId="Izaki, Fumiaki (Fumiaki.Izaki@yokogawa.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dirty"/>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221"/>
  <w:drawingGridVerticalSpacing w:val="136"/>
  <w:displayHorizontalDrawingGridEvery w:val="0"/>
  <w:displayVerticalDrawingGridEvery w:val="2"/>
  <w:characterSpacingControl w:val="compressPunctuation"/>
  <w:strictFirstAndLastChars/>
  <w:hdrShapeDefaults>
    <o:shapedefaults v:ext="edit" spidmax="2050" fillcolor="white">
      <v:fill color="white"/>
      <v:textbox inset="0,0,0,0"/>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965"/>
    <w:rsid w:val="00000828"/>
    <w:rsid w:val="00006BF9"/>
    <w:rsid w:val="000121EF"/>
    <w:rsid w:val="00035AF1"/>
    <w:rsid w:val="00042264"/>
    <w:rsid w:val="00043599"/>
    <w:rsid w:val="0005557E"/>
    <w:rsid w:val="00055C22"/>
    <w:rsid w:val="00065EDF"/>
    <w:rsid w:val="00073559"/>
    <w:rsid w:val="0007476D"/>
    <w:rsid w:val="0008028C"/>
    <w:rsid w:val="00081C21"/>
    <w:rsid w:val="00082638"/>
    <w:rsid w:val="00082F44"/>
    <w:rsid w:val="000865F4"/>
    <w:rsid w:val="000918C8"/>
    <w:rsid w:val="00094A28"/>
    <w:rsid w:val="000A7438"/>
    <w:rsid w:val="000B03BB"/>
    <w:rsid w:val="000B0E80"/>
    <w:rsid w:val="000B6685"/>
    <w:rsid w:val="000E0B80"/>
    <w:rsid w:val="000E0C76"/>
    <w:rsid w:val="000E18EF"/>
    <w:rsid w:val="000F2ECA"/>
    <w:rsid w:val="001020E0"/>
    <w:rsid w:val="001052B4"/>
    <w:rsid w:val="00112954"/>
    <w:rsid w:val="00114ACA"/>
    <w:rsid w:val="00123736"/>
    <w:rsid w:val="00127209"/>
    <w:rsid w:val="00130D5E"/>
    <w:rsid w:val="00140D23"/>
    <w:rsid w:val="0015138F"/>
    <w:rsid w:val="00152FC7"/>
    <w:rsid w:val="00160476"/>
    <w:rsid w:val="00163DB2"/>
    <w:rsid w:val="001656F6"/>
    <w:rsid w:val="00171EA6"/>
    <w:rsid w:val="001746B7"/>
    <w:rsid w:val="001746FC"/>
    <w:rsid w:val="00175815"/>
    <w:rsid w:val="00177A38"/>
    <w:rsid w:val="00190830"/>
    <w:rsid w:val="00194D6A"/>
    <w:rsid w:val="00196554"/>
    <w:rsid w:val="001A156D"/>
    <w:rsid w:val="001A6EA6"/>
    <w:rsid w:val="001A792D"/>
    <w:rsid w:val="001B44F5"/>
    <w:rsid w:val="001C65D2"/>
    <w:rsid w:val="001D7F1A"/>
    <w:rsid w:val="001F7A93"/>
    <w:rsid w:val="002011A2"/>
    <w:rsid w:val="00204B47"/>
    <w:rsid w:val="002076E6"/>
    <w:rsid w:val="0022594E"/>
    <w:rsid w:val="00226D3F"/>
    <w:rsid w:val="00233E87"/>
    <w:rsid w:val="00235AA5"/>
    <w:rsid w:val="002370C9"/>
    <w:rsid w:val="00241158"/>
    <w:rsid w:val="002415E9"/>
    <w:rsid w:val="002467A2"/>
    <w:rsid w:val="00251D06"/>
    <w:rsid w:val="002611C1"/>
    <w:rsid w:val="002729DE"/>
    <w:rsid w:val="00273086"/>
    <w:rsid w:val="00281EEC"/>
    <w:rsid w:val="0028525C"/>
    <w:rsid w:val="00287C2D"/>
    <w:rsid w:val="002B0338"/>
    <w:rsid w:val="002B5A3E"/>
    <w:rsid w:val="002C26B8"/>
    <w:rsid w:val="002C4DBC"/>
    <w:rsid w:val="002C4E98"/>
    <w:rsid w:val="002C5E0B"/>
    <w:rsid w:val="002D3A51"/>
    <w:rsid w:val="002E2D20"/>
    <w:rsid w:val="002F24B4"/>
    <w:rsid w:val="002F251A"/>
    <w:rsid w:val="002F7D0A"/>
    <w:rsid w:val="0030235F"/>
    <w:rsid w:val="00303F75"/>
    <w:rsid w:val="00307E89"/>
    <w:rsid w:val="00314005"/>
    <w:rsid w:val="00314D0F"/>
    <w:rsid w:val="00322DD3"/>
    <w:rsid w:val="003314CC"/>
    <w:rsid w:val="0034103E"/>
    <w:rsid w:val="00346C7D"/>
    <w:rsid w:val="00346EFF"/>
    <w:rsid w:val="00350692"/>
    <w:rsid w:val="00354AD0"/>
    <w:rsid w:val="003550DA"/>
    <w:rsid w:val="00387874"/>
    <w:rsid w:val="003908F5"/>
    <w:rsid w:val="00392232"/>
    <w:rsid w:val="003C4FAD"/>
    <w:rsid w:val="003D3DA6"/>
    <w:rsid w:val="003D76D9"/>
    <w:rsid w:val="003E189E"/>
    <w:rsid w:val="003F1475"/>
    <w:rsid w:val="003F4B5F"/>
    <w:rsid w:val="003F76AA"/>
    <w:rsid w:val="00403D69"/>
    <w:rsid w:val="00413B38"/>
    <w:rsid w:val="0044414E"/>
    <w:rsid w:val="0046306F"/>
    <w:rsid w:val="00464F69"/>
    <w:rsid w:val="00470BA1"/>
    <w:rsid w:val="004711B3"/>
    <w:rsid w:val="004A344F"/>
    <w:rsid w:val="004A3B41"/>
    <w:rsid w:val="004A47E8"/>
    <w:rsid w:val="004A698C"/>
    <w:rsid w:val="004B505D"/>
    <w:rsid w:val="004B5695"/>
    <w:rsid w:val="004B5F97"/>
    <w:rsid w:val="004B6029"/>
    <w:rsid w:val="004C27BA"/>
    <w:rsid w:val="004C39CD"/>
    <w:rsid w:val="004D1914"/>
    <w:rsid w:val="004D2594"/>
    <w:rsid w:val="004D7846"/>
    <w:rsid w:val="004E57DE"/>
    <w:rsid w:val="004E72F1"/>
    <w:rsid w:val="004E7A64"/>
    <w:rsid w:val="004F2EB9"/>
    <w:rsid w:val="004F5D4E"/>
    <w:rsid w:val="004F6BFD"/>
    <w:rsid w:val="004F7D7B"/>
    <w:rsid w:val="00504A8D"/>
    <w:rsid w:val="005209C1"/>
    <w:rsid w:val="005211C1"/>
    <w:rsid w:val="00524F78"/>
    <w:rsid w:val="005312DC"/>
    <w:rsid w:val="00534961"/>
    <w:rsid w:val="005470F6"/>
    <w:rsid w:val="00560A41"/>
    <w:rsid w:val="005615DB"/>
    <w:rsid w:val="0056728A"/>
    <w:rsid w:val="00570C0B"/>
    <w:rsid w:val="005826A0"/>
    <w:rsid w:val="00583264"/>
    <w:rsid w:val="00585633"/>
    <w:rsid w:val="005924BF"/>
    <w:rsid w:val="00592E66"/>
    <w:rsid w:val="00595C73"/>
    <w:rsid w:val="005A0EA9"/>
    <w:rsid w:val="005A290B"/>
    <w:rsid w:val="005B27A8"/>
    <w:rsid w:val="005C198C"/>
    <w:rsid w:val="005C306C"/>
    <w:rsid w:val="005C4585"/>
    <w:rsid w:val="005C7213"/>
    <w:rsid w:val="005D357F"/>
    <w:rsid w:val="005E028E"/>
    <w:rsid w:val="005E7DA2"/>
    <w:rsid w:val="005F34AF"/>
    <w:rsid w:val="005F568D"/>
    <w:rsid w:val="005F6999"/>
    <w:rsid w:val="005F69A7"/>
    <w:rsid w:val="005F7466"/>
    <w:rsid w:val="00607BAF"/>
    <w:rsid w:val="006143C4"/>
    <w:rsid w:val="00620065"/>
    <w:rsid w:val="006215CE"/>
    <w:rsid w:val="00623D3B"/>
    <w:rsid w:val="0062450B"/>
    <w:rsid w:val="00631D51"/>
    <w:rsid w:val="00631F19"/>
    <w:rsid w:val="00632DAB"/>
    <w:rsid w:val="00633987"/>
    <w:rsid w:val="0064074A"/>
    <w:rsid w:val="006447B2"/>
    <w:rsid w:val="006452C1"/>
    <w:rsid w:val="00654199"/>
    <w:rsid w:val="0065450C"/>
    <w:rsid w:val="00657053"/>
    <w:rsid w:val="00662E1E"/>
    <w:rsid w:val="00670CD1"/>
    <w:rsid w:val="006730FA"/>
    <w:rsid w:val="00676B46"/>
    <w:rsid w:val="00677D1B"/>
    <w:rsid w:val="00683995"/>
    <w:rsid w:val="00684F7A"/>
    <w:rsid w:val="00686672"/>
    <w:rsid w:val="006907CF"/>
    <w:rsid w:val="00690DF1"/>
    <w:rsid w:val="00692CDC"/>
    <w:rsid w:val="006956F3"/>
    <w:rsid w:val="006A5E4B"/>
    <w:rsid w:val="006B0EA5"/>
    <w:rsid w:val="006B0F87"/>
    <w:rsid w:val="006B40EC"/>
    <w:rsid w:val="006B4FAD"/>
    <w:rsid w:val="006B605E"/>
    <w:rsid w:val="006B6115"/>
    <w:rsid w:val="006C3132"/>
    <w:rsid w:val="006D0523"/>
    <w:rsid w:val="006D181E"/>
    <w:rsid w:val="006E7AAD"/>
    <w:rsid w:val="006F5438"/>
    <w:rsid w:val="00703B55"/>
    <w:rsid w:val="007058E3"/>
    <w:rsid w:val="00712FE5"/>
    <w:rsid w:val="00713731"/>
    <w:rsid w:val="007138DA"/>
    <w:rsid w:val="0071517F"/>
    <w:rsid w:val="00721057"/>
    <w:rsid w:val="00725753"/>
    <w:rsid w:val="007366D9"/>
    <w:rsid w:val="00750BDC"/>
    <w:rsid w:val="007564D6"/>
    <w:rsid w:val="00770E67"/>
    <w:rsid w:val="00775FB5"/>
    <w:rsid w:val="0077666D"/>
    <w:rsid w:val="00787965"/>
    <w:rsid w:val="0079066E"/>
    <w:rsid w:val="007918B3"/>
    <w:rsid w:val="00796E18"/>
    <w:rsid w:val="007A45A3"/>
    <w:rsid w:val="007B0998"/>
    <w:rsid w:val="007B1646"/>
    <w:rsid w:val="007B547A"/>
    <w:rsid w:val="007C0109"/>
    <w:rsid w:val="007C2095"/>
    <w:rsid w:val="007C2305"/>
    <w:rsid w:val="007C4328"/>
    <w:rsid w:val="007C4A00"/>
    <w:rsid w:val="007C55C8"/>
    <w:rsid w:val="007D4C31"/>
    <w:rsid w:val="007D589B"/>
    <w:rsid w:val="007E5BAE"/>
    <w:rsid w:val="008006DD"/>
    <w:rsid w:val="008067F7"/>
    <w:rsid w:val="00821728"/>
    <w:rsid w:val="008221A4"/>
    <w:rsid w:val="00831C98"/>
    <w:rsid w:val="00832195"/>
    <w:rsid w:val="008363F5"/>
    <w:rsid w:val="0084053D"/>
    <w:rsid w:val="00841452"/>
    <w:rsid w:val="008425CE"/>
    <w:rsid w:val="008454BC"/>
    <w:rsid w:val="0086054D"/>
    <w:rsid w:val="00861226"/>
    <w:rsid w:val="0086612A"/>
    <w:rsid w:val="00873C27"/>
    <w:rsid w:val="00887A49"/>
    <w:rsid w:val="00891A94"/>
    <w:rsid w:val="00896C27"/>
    <w:rsid w:val="00897C11"/>
    <w:rsid w:val="008A2406"/>
    <w:rsid w:val="008B5608"/>
    <w:rsid w:val="008B6C03"/>
    <w:rsid w:val="008C127D"/>
    <w:rsid w:val="008C3A0C"/>
    <w:rsid w:val="008C42CF"/>
    <w:rsid w:val="008C5B41"/>
    <w:rsid w:val="008C6B87"/>
    <w:rsid w:val="008D6607"/>
    <w:rsid w:val="008F3249"/>
    <w:rsid w:val="00901756"/>
    <w:rsid w:val="00902150"/>
    <w:rsid w:val="009029E2"/>
    <w:rsid w:val="00917321"/>
    <w:rsid w:val="0092035B"/>
    <w:rsid w:val="009204F4"/>
    <w:rsid w:val="00927BCF"/>
    <w:rsid w:val="00930387"/>
    <w:rsid w:val="009327A0"/>
    <w:rsid w:val="00942480"/>
    <w:rsid w:val="00956A3F"/>
    <w:rsid w:val="00960AD0"/>
    <w:rsid w:val="00964142"/>
    <w:rsid w:val="009714EA"/>
    <w:rsid w:val="00985771"/>
    <w:rsid w:val="00993336"/>
    <w:rsid w:val="009974B0"/>
    <w:rsid w:val="009A16C6"/>
    <w:rsid w:val="009C037A"/>
    <w:rsid w:val="009C5166"/>
    <w:rsid w:val="009C52D6"/>
    <w:rsid w:val="009D145C"/>
    <w:rsid w:val="009D4A1E"/>
    <w:rsid w:val="009D65ED"/>
    <w:rsid w:val="009D66F7"/>
    <w:rsid w:val="009D7185"/>
    <w:rsid w:val="009E0176"/>
    <w:rsid w:val="009E12BA"/>
    <w:rsid w:val="009E35E3"/>
    <w:rsid w:val="009E4EF5"/>
    <w:rsid w:val="009E7CD9"/>
    <w:rsid w:val="009F33FA"/>
    <w:rsid w:val="009F535B"/>
    <w:rsid w:val="00A0538B"/>
    <w:rsid w:val="00A05C7F"/>
    <w:rsid w:val="00A12AFE"/>
    <w:rsid w:val="00A14179"/>
    <w:rsid w:val="00A47648"/>
    <w:rsid w:val="00A5145B"/>
    <w:rsid w:val="00A553CD"/>
    <w:rsid w:val="00A62F49"/>
    <w:rsid w:val="00A7187B"/>
    <w:rsid w:val="00A746D5"/>
    <w:rsid w:val="00A86615"/>
    <w:rsid w:val="00AA649C"/>
    <w:rsid w:val="00AA7B03"/>
    <w:rsid w:val="00AB7D05"/>
    <w:rsid w:val="00AC2F76"/>
    <w:rsid w:val="00AC4FC3"/>
    <w:rsid w:val="00AD057D"/>
    <w:rsid w:val="00AD14F2"/>
    <w:rsid w:val="00AE3D23"/>
    <w:rsid w:val="00B10514"/>
    <w:rsid w:val="00B23FA0"/>
    <w:rsid w:val="00B26E06"/>
    <w:rsid w:val="00B40AEB"/>
    <w:rsid w:val="00B42F13"/>
    <w:rsid w:val="00B47047"/>
    <w:rsid w:val="00B47849"/>
    <w:rsid w:val="00B527F7"/>
    <w:rsid w:val="00B5282D"/>
    <w:rsid w:val="00B627EC"/>
    <w:rsid w:val="00B65778"/>
    <w:rsid w:val="00B70054"/>
    <w:rsid w:val="00B70F9B"/>
    <w:rsid w:val="00B7233A"/>
    <w:rsid w:val="00B72DF5"/>
    <w:rsid w:val="00B7444C"/>
    <w:rsid w:val="00B7648B"/>
    <w:rsid w:val="00B76F05"/>
    <w:rsid w:val="00B909E0"/>
    <w:rsid w:val="00B95962"/>
    <w:rsid w:val="00BA1A4D"/>
    <w:rsid w:val="00BA448B"/>
    <w:rsid w:val="00BA49FD"/>
    <w:rsid w:val="00BB1B9B"/>
    <w:rsid w:val="00BC087C"/>
    <w:rsid w:val="00BC79DA"/>
    <w:rsid w:val="00BD5AAA"/>
    <w:rsid w:val="00BE451B"/>
    <w:rsid w:val="00C1476F"/>
    <w:rsid w:val="00C223A4"/>
    <w:rsid w:val="00C3369A"/>
    <w:rsid w:val="00C43572"/>
    <w:rsid w:val="00C46253"/>
    <w:rsid w:val="00C507E2"/>
    <w:rsid w:val="00C54FE2"/>
    <w:rsid w:val="00C6059C"/>
    <w:rsid w:val="00C6423F"/>
    <w:rsid w:val="00C72D3F"/>
    <w:rsid w:val="00C74540"/>
    <w:rsid w:val="00C768C5"/>
    <w:rsid w:val="00C83A13"/>
    <w:rsid w:val="00C8660D"/>
    <w:rsid w:val="00C92AFF"/>
    <w:rsid w:val="00C93B12"/>
    <w:rsid w:val="00C96C0A"/>
    <w:rsid w:val="00CB03B7"/>
    <w:rsid w:val="00CB1954"/>
    <w:rsid w:val="00CB4ED7"/>
    <w:rsid w:val="00CC0802"/>
    <w:rsid w:val="00CC31F9"/>
    <w:rsid w:val="00CC3785"/>
    <w:rsid w:val="00CC519E"/>
    <w:rsid w:val="00CC69BC"/>
    <w:rsid w:val="00CD1FB1"/>
    <w:rsid w:val="00CD4AB7"/>
    <w:rsid w:val="00CD6927"/>
    <w:rsid w:val="00CD6AE2"/>
    <w:rsid w:val="00CE0BA5"/>
    <w:rsid w:val="00CE40A6"/>
    <w:rsid w:val="00CE52F5"/>
    <w:rsid w:val="00CF1842"/>
    <w:rsid w:val="00CF41F8"/>
    <w:rsid w:val="00CF79ED"/>
    <w:rsid w:val="00D01636"/>
    <w:rsid w:val="00D04F35"/>
    <w:rsid w:val="00D07092"/>
    <w:rsid w:val="00D12E85"/>
    <w:rsid w:val="00D13375"/>
    <w:rsid w:val="00D3017E"/>
    <w:rsid w:val="00D42B3D"/>
    <w:rsid w:val="00D4331D"/>
    <w:rsid w:val="00D52F1A"/>
    <w:rsid w:val="00D536E2"/>
    <w:rsid w:val="00D5624A"/>
    <w:rsid w:val="00D56D9C"/>
    <w:rsid w:val="00D96094"/>
    <w:rsid w:val="00DA2F1B"/>
    <w:rsid w:val="00DA7B15"/>
    <w:rsid w:val="00DB306D"/>
    <w:rsid w:val="00DC1BDD"/>
    <w:rsid w:val="00DC4068"/>
    <w:rsid w:val="00DD26A4"/>
    <w:rsid w:val="00DD339C"/>
    <w:rsid w:val="00DD6DE6"/>
    <w:rsid w:val="00DE5719"/>
    <w:rsid w:val="00E039D9"/>
    <w:rsid w:val="00E13E44"/>
    <w:rsid w:val="00E150E7"/>
    <w:rsid w:val="00E1692F"/>
    <w:rsid w:val="00E349A7"/>
    <w:rsid w:val="00E401FA"/>
    <w:rsid w:val="00E42B00"/>
    <w:rsid w:val="00E44563"/>
    <w:rsid w:val="00E50145"/>
    <w:rsid w:val="00E534AA"/>
    <w:rsid w:val="00E55D53"/>
    <w:rsid w:val="00E66C96"/>
    <w:rsid w:val="00E7177B"/>
    <w:rsid w:val="00E72B7F"/>
    <w:rsid w:val="00E72C51"/>
    <w:rsid w:val="00E74C73"/>
    <w:rsid w:val="00E76F07"/>
    <w:rsid w:val="00E817D0"/>
    <w:rsid w:val="00E903B1"/>
    <w:rsid w:val="00E970FF"/>
    <w:rsid w:val="00EA31F6"/>
    <w:rsid w:val="00EA485F"/>
    <w:rsid w:val="00EA7D6D"/>
    <w:rsid w:val="00EB0A50"/>
    <w:rsid w:val="00EB30CD"/>
    <w:rsid w:val="00EB48A5"/>
    <w:rsid w:val="00EB4918"/>
    <w:rsid w:val="00EC3026"/>
    <w:rsid w:val="00EC3FF8"/>
    <w:rsid w:val="00EC59A5"/>
    <w:rsid w:val="00EC730C"/>
    <w:rsid w:val="00EE10EB"/>
    <w:rsid w:val="00EE7241"/>
    <w:rsid w:val="00EF3118"/>
    <w:rsid w:val="00EF53DA"/>
    <w:rsid w:val="00EF5949"/>
    <w:rsid w:val="00EF7BEF"/>
    <w:rsid w:val="00F021AC"/>
    <w:rsid w:val="00F052B5"/>
    <w:rsid w:val="00F07401"/>
    <w:rsid w:val="00F27ED7"/>
    <w:rsid w:val="00F3768E"/>
    <w:rsid w:val="00F4030F"/>
    <w:rsid w:val="00F40FCD"/>
    <w:rsid w:val="00F43FB3"/>
    <w:rsid w:val="00F47865"/>
    <w:rsid w:val="00F503C9"/>
    <w:rsid w:val="00F51A2D"/>
    <w:rsid w:val="00F520B8"/>
    <w:rsid w:val="00F578D6"/>
    <w:rsid w:val="00F7204D"/>
    <w:rsid w:val="00F923C7"/>
    <w:rsid w:val="00F9315B"/>
    <w:rsid w:val="00F93D27"/>
    <w:rsid w:val="00F96DE2"/>
    <w:rsid w:val="00FA4E2B"/>
    <w:rsid w:val="00FA5513"/>
    <w:rsid w:val="00FA5DD8"/>
    <w:rsid w:val="00FC05A0"/>
    <w:rsid w:val="00FD275D"/>
    <w:rsid w:val="00FD39A9"/>
    <w:rsid w:val="00FD4672"/>
    <w:rsid w:val="00FE0C7E"/>
    <w:rsid w:val="00FE2971"/>
    <w:rsid w:val="00FE4B08"/>
    <w:rsid w:val="00FF1B12"/>
    <w:rsid w:val="00FF42DC"/>
    <w:rsid w:val="00FF43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inset="0,0,0,0"/>
    </o:shapedefaults>
    <o:shapelayout v:ext="edit">
      <o:idmap v:ext="edit" data="2"/>
    </o:shapelayout>
  </w:shapeDefaults>
  <w:decimalSymbol w:val="."/>
  <w:listSeparator w:val=","/>
  <w14:docId w14:val="7DDDE4BB"/>
  <w15:docId w15:val="{922956E0-2931-451E-91C0-3C9827CCE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FD4672"/>
    <w:pPr>
      <w:snapToGrid w:val="0"/>
      <w:spacing w:line="240" w:lineRule="atLeast"/>
      <w:jc w:val="both"/>
    </w:pPr>
    <w:rPr>
      <w:rFonts w:ascii="Meiryo UI" w:eastAsia="Meiryo UI" w:hAnsi="Meiryo UI" w:cs="Meiryo UI"/>
      <w:kern w:val="2"/>
      <w:sz w:val="21"/>
    </w:rPr>
  </w:style>
  <w:style w:type="paragraph" w:styleId="1">
    <w:name w:val="heading 1"/>
    <w:basedOn w:val="a0"/>
    <w:next w:val="a0"/>
    <w:link w:val="10"/>
    <w:uiPriority w:val="9"/>
    <w:qFormat/>
    <w:rsid w:val="00B47849"/>
    <w:pPr>
      <w:keepNext/>
      <w:numPr>
        <w:numId w:val="3"/>
      </w:numPr>
      <w:spacing w:line="240" w:lineRule="auto"/>
      <w:ind w:left="357" w:hanging="357"/>
      <w:outlineLvl w:val="0"/>
    </w:pPr>
    <w:rPr>
      <w:b/>
      <w:szCs w:val="21"/>
    </w:rPr>
  </w:style>
  <w:style w:type="paragraph" w:styleId="2">
    <w:name w:val="heading 2"/>
    <w:basedOn w:val="1"/>
    <w:next w:val="a0"/>
    <w:link w:val="20"/>
    <w:unhideWhenUsed/>
    <w:qFormat/>
    <w:rsid w:val="002F251A"/>
    <w:pPr>
      <w:numPr>
        <w:ilvl w:val="1"/>
      </w:numPr>
      <w:outlineLvl w:val="1"/>
    </w:pPr>
  </w:style>
  <w:style w:type="paragraph" w:styleId="3">
    <w:name w:val="heading 3"/>
    <w:basedOn w:val="1"/>
    <w:next w:val="a0"/>
    <w:link w:val="30"/>
    <w:unhideWhenUsed/>
    <w:qFormat/>
    <w:rsid w:val="00D56D9C"/>
    <w:pPr>
      <w:numPr>
        <w:ilvl w:val="2"/>
      </w:numPr>
      <w:outlineLvl w:val="2"/>
    </w:pPr>
  </w:style>
  <w:style w:type="paragraph" w:styleId="4">
    <w:name w:val="heading 4"/>
    <w:basedOn w:val="1"/>
    <w:next w:val="a0"/>
    <w:link w:val="40"/>
    <w:unhideWhenUsed/>
    <w:qFormat/>
    <w:rsid w:val="002370C9"/>
    <w:pPr>
      <w:numPr>
        <w:ilvl w:val="3"/>
      </w:numPr>
      <w:outlineLvl w:val="3"/>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rsid w:val="00035AF1"/>
    <w:pPr>
      <w:snapToGrid w:val="0"/>
    </w:pPr>
    <w:rPr>
      <w:rFonts w:ascii="Meiryo UI" w:eastAsia="Meiryo UI" w:hAnsi="Meiryo UI" w:cs="Meiryo UI"/>
      <w:spacing w:val="10"/>
      <w:kern w:val="2"/>
    </w:rPr>
  </w:style>
  <w:style w:type="paragraph" w:styleId="a5">
    <w:name w:val="footer"/>
    <w:link w:val="a6"/>
    <w:rsid w:val="00035AF1"/>
    <w:pPr>
      <w:snapToGrid w:val="0"/>
    </w:pPr>
    <w:rPr>
      <w:rFonts w:ascii="Meiryo UI" w:eastAsia="Meiryo UI" w:hAnsi="Meiryo UI" w:cs="Meiryo UI"/>
      <w:spacing w:val="10"/>
      <w:kern w:val="2"/>
      <w:sz w:val="18"/>
    </w:rPr>
  </w:style>
  <w:style w:type="character" w:styleId="a7">
    <w:name w:val="page number"/>
    <w:basedOn w:val="a1"/>
  </w:style>
  <w:style w:type="table" w:styleId="a8">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rsid w:val="00035AF1"/>
    <w:rPr>
      <w:rFonts w:ascii="Meiryo UI" w:eastAsia="Meiryo UI" w:hAnsi="Meiryo UI" w:cs="Meiryo UI"/>
      <w:spacing w:val="10"/>
      <w:kern w:val="2"/>
      <w:sz w:val="18"/>
    </w:rPr>
  </w:style>
  <w:style w:type="paragraph" w:styleId="a9">
    <w:name w:val="Balloon Text"/>
    <w:basedOn w:val="a0"/>
    <w:link w:val="aa"/>
    <w:rsid w:val="00B70054"/>
    <w:rPr>
      <w:rFonts w:ascii="Arial" w:eastAsia="ＭＳ ゴシック" w:hAnsi="Arial"/>
      <w:sz w:val="18"/>
      <w:szCs w:val="18"/>
    </w:rPr>
  </w:style>
  <w:style w:type="character" w:customStyle="1" w:styleId="aa">
    <w:name w:val="吹き出し (文字)"/>
    <w:link w:val="a9"/>
    <w:rsid w:val="00B70054"/>
    <w:rPr>
      <w:rFonts w:ascii="Arial" w:eastAsia="ＭＳ ゴシック" w:hAnsi="Arial" w:cs="Times New Roman"/>
      <w:spacing w:val="10"/>
      <w:kern w:val="2"/>
      <w:sz w:val="18"/>
      <w:szCs w:val="18"/>
    </w:rPr>
  </w:style>
  <w:style w:type="character" w:customStyle="1" w:styleId="10">
    <w:name w:val="見出し 1 (文字)"/>
    <w:link w:val="1"/>
    <w:uiPriority w:val="9"/>
    <w:rsid w:val="00B47849"/>
    <w:rPr>
      <w:rFonts w:ascii="Meiryo UI" w:eastAsia="Meiryo UI" w:hAnsi="Meiryo UI" w:cs="Meiryo UI"/>
      <w:b/>
      <w:kern w:val="2"/>
      <w:sz w:val="21"/>
      <w:szCs w:val="21"/>
    </w:rPr>
  </w:style>
  <w:style w:type="paragraph" w:customStyle="1" w:styleId="Form">
    <w:name w:val="Form"/>
    <w:qFormat/>
    <w:rsid w:val="00035AF1"/>
    <w:pPr>
      <w:spacing w:line="240" w:lineRule="exact"/>
      <w:ind w:left="57"/>
    </w:pPr>
    <w:rPr>
      <w:rFonts w:ascii="Meiryo UI" w:eastAsia="Meiryo UI" w:hAnsi="Meiryo UI" w:cs="Meiryo UI"/>
      <w:kern w:val="2"/>
      <w:sz w:val="16"/>
    </w:rPr>
  </w:style>
  <w:style w:type="character" w:customStyle="1" w:styleId="20">
    <w:name w:val="見出し 2 (文字)"/>
    <w:link w:val="2"/>
    <w:rsid w:val="002F251A"/>
    <w:rPr>
      <w:rFonts w:ascii="Meiryo UI" w:eastAsia="Meiryo UI" w:hAnsi="Meiryo UI" w:cs="Meiryo UI"/>
      <w:b/>
      <w:kern w:val="2"/>
      <w:sz w:val="21"/>
      <w:szCs w:val="21"/>
    </w:rPr>
  </w:style>
  <w:style w:type="character" w:customStyle="1" w:styleId="30">
    <w:name w:val="見出し 3 (文字)"/>
    <w:link w:val="3"/>
    <w:rsid w:val="00D56D9C"/>
    <w:rPr>
      <w:rFonts w:ascii="Meiryo UI" w:eastAsia="Meiryo UI" w:hAnsi="Meiryo UI" w:cs="Meiryo UI"/>
      <w:b/>
      <w:kern w:val="2"/>
      <w:sz w:val="21"/>
      <w:szCs w:val="21"/>
    </w:rPr>
  </w:style>
  <w:style w:type="paragraph" w:styleId="ab">
    <w:name w:val="Title"/>
    <w:basedOn w:val="a0"/>
    <w:next w:val="a0"/>
    <w:link w:val="ac"/>
    <w:qFormat/>
    <w:rsid w:val="00B47849"/>
    <w:pPr>
      <w:spacing w:before="100" w:beforeAutospacing="1" w:after="100" w:afterAutospacing="1"/>
      <w:jc w:val="center"/>
      <w:outlineLvl w:val="0"/>
    </w:pPr>
    <w:rPr>
      <w:sz w:val="36"/>
      <w:szCs w:val="32"/>
    </w:rPr>
  </w:style>
  <w:style w:type="paragraph" w:styleId="ad">
    <w:name w:val="Body Text"/>
    <w:basedOn w:val="a0"/>
    <w:link w:val="ae"/>
    <w:unhideWhenUsed/>
    <w:qFormat/>
    <w:rsid w:val="008006DD"/>
    <w:pPr>
      <w:spacing w:line="240" w:lineRule="auto"/>
      <w:ind w:firstLineChars="100" w:firstLine="100"/>
    </w:pPr>
  </w:style>
  <w:style w:type="character" w:customStyle="1" w:styleId="ae">
    <w:name w:val="本文 (文字)"/>
    <w:link w:val="ad"/>
    <w:rsid w:val="008006DD"/>
    <w:rPr>
      <w:rFonts w:ascii="Meiryo UI" w:eastAsia="Meiryo UI" w:hAnsi="Meiryo UI" w:cs="Meiryo UI"/>
      <w:kern w:val="2"/>
      <w:sz w:val="21"/>
    </w:rPr>
  </w:style>
  <w:style w:type="character" w:customStyle="1" w:styleId="ac">
    <w:name w:val="表題 (文字)"/>
    <w:link w:val="ab"/>
    <w:rsid w:val="00B47849"/>
    <w:rPr>
      <w:rFonts w:ascii="Meiryo UI" w:eastAsia="Meiryo UI" w:hAnsi="Meiryo UI" w:cs="Meiryo UI"/>
      <w:kern w:val="2"/>
      <w:sz w:val="36"/>
      <w:szCs w:val="32"/>
    </w:rPr>
  </w:style>
  <w:style w:type="paragraph" w:styleId="af">
    <w:name w:val="Subtitle"/>
    <w:basedOn w:val="a0"/>
    <w:next w:val="a0"/>
    <w:link w:val="af0"/>
    <w:qFormat/>
    <w:rsid w:val="00F93D27"/>
    <w:pPr>
      <w:jc w:val="center"/>
      <w:outlineLvl w:val="1"/>
    </w:pPr>
    <w:rPr>
      <w:sz w:val="28"/>
      <w:szCs w:val="24"/>
    </w:rPr>
  </w:style>
  <w:style w:type="character" w:customStyle="1" w:styleId="af0">
    <w:name w:val="副題 (文字)"/>
    <w:link w:val="af"/>
    <w:rsid w:val="00F93D27"/>
    <w:rPr>
      <w:rFonts w:ascii="Meiryo UI" w:eastAsia="Meiryo UI" w:hAnsi="Meiryo UI" w:cs="Meiryo UI"/>
      <w:kern w:val="2"/>
      <w:sz w:val="28"/>
      <w:szCs w:val="24"/>
    </w:rPr>
  </w:style>
  <w:style w:type="character" w:customStyle="1" w:styleId="40">
    <w:name w:val="見出し 4 (文字)"/>
    <w:link w:val="4"/>
    <w:rsid w:val="002370C9"/>
    <w:rPr>
      <w:rFonts w:ascii="Meiryo UI" w:eastAsia="Meiryo UI" w:hAnsi="Meiryo UI" w:cs="Meiryo UI"/>
      <w:b/>
      <w:kern w:val="2"/>
      <w:sz w:val="21"/>
      <w:szCs w:val="21"/>
    </w:rPr>
  </w:style>
  <w:style w:type="paragraph" w:styleId="af1">
    <w:name w:val="caption"/>
    <w:basedOn w:val="a0"/>
    <w:next w:val="a0"/>
    <w:unhideWhenUsed/>
    <w:qFormat/>
    <w:rsid w:val="00D56D9C"/>
    <w:pPr>
      <w:ind w:leftChars="400" w:left="400" w:rightChars="400" w:right="400"/>
      <w:jc w:val="center"/>
    </w:pPr>
    <w:rPr>
      <w:bCs/>
      <w:szCs w:val="21"/>
    </w:rPr>
  </w:style>
  <w:style w:type="character" w:styleId="af2">
    <w:name w:val="annotation reference"/>
    <w:uiPriority w:val="1"/>
    <w:rsid w:val="00081C21"/>
    <w:rPr>
      <w:sz w:val="18"/>
      <w:szCs w:val="18"/>
    </w:rPr>
  </w:style>
  <w:style w:type="paragraph" w:styleId="af3">
    <w:name w:val="annotation text"/>
    <w:link w:val="af4"/>
    <w:uiPriority w:val="1"/>
    <w:rsid w:val="00EC3FF8"/>
    <w:pPr>
      <w:widowControl w:val="0"/>
      <w:snapToGrid w:val="0"/>
    </w:pPr>
    <w:rPr>
      <w:rFonts w:ascii="Meiryo UI" w:eastAsia="Meiryo UI" w:hAnsi="Meiryo UI" w:cs="Meiryo UI"/>
      <w:sz w:val="18"/>
      <w:szCs w:val="18"/>
    </w:rPr>
  </w:style>
  <w:style w:type="character" w:customStyle="1" w:styleId="af4">
    <w:name w:val="コメント文字列 (文字)"/>
    <w:link w:val="af3"/>
    <w:uiPriority w:val="1"/>
    <w:rsid w:val="00EC3FF8"/>
    <w:rPr>
      <w:rFonts w:ascii="Meiryo UI" w:eastAsia="Meiryo UI" w:hAnsi="Meiryo UI" w:cs="Meiryo UI"/>
      <w:sz w:val="18"/>
      <w:szCs w:val="18"/>
    </w:rPr>
  </w:style>
  <w:style w:type="paragraph" w:styleId="af5">
    <w:name w:val="annotation subject"/>
    <w:basedOn w:val="af3"/>
    <w:next w:val="af3"/>
    <w:link w:val="af6"/>
    <w:semiHidden/>
    <w:unhideWhenUsed/>
    <w:rsid w:val="00171EA6"/>
    <w:pPr>
      <w:widowControl/>
      <w:spacing w:line="240" w:lineRule="atLeast"/>
    </w:pPr>
    <w:rPr>
      <w:b/>
      <w:bCs/>
      <w:kern w:val="2"/>
      <w:sz w:val="21"/>
      <w:szCs w:val="20"/>
    </w:rPr>
  </w:style>
  <w:style w:type="character" w:customStyle="1" w:styleId="af6">
    <w:name w:val="コメント内容 (文字)"/>
    <w:link w:val="af5"/>
    <w:semiHidden/>
    <w:rsid w:val="00171EA6"/>
    <w:rPr>
      <w:rFonts w:ascii="Meiryo UI" w:eastAsia="Meiryo UI" w:hAnsi="Meiryo UI" w:cs="Meiryo UI"/>
      <w:b/>
      <w:bCs/>
      <w:kern w:val="2"/>
      <w:sz w:val="21"/>
      <w:szCs w:val="18"/>
    </w:rPr>
  </w:style>
  <w:style w:type="paragraph" w:styleId="a">
    <w:name w:val="List Paragraph"/>
    <w:basedOn w:val="a0"/>
    <w:uiPriority w:val="34"/>
    <w:qFormat/>
    <w:rsid w:val="0015138F"/>
    <w:pPr>
      <w:numPr>
        <w:numId w:val="13"/>
      </w:numPr>
      <w:ind w:leftChars="200" w:left="620"/>
    </w:pPr>
  </w:style>
  <w:style w:type="paragraph" w:customStyle="1" w:styleId="af7">
    <w:name w:val="図"/>
    <w:basedOn w:val="a0"/>
    <w:link w:val="af8"/>
    <w:qFormat/>
    <w:rsid w:val="00D56D9C"/>
    <w:pPr>
      <w:jc w:val="center"/>
    </w:pPr>
  </w:style>
  <w:style w:type="character" w:customStyle="1" w:styleId="af8">
    <w:name w:val="図 (文字)"/>
    <w:link w:val="af7"/>
    <w:rsid w:val="00D56D9C"/>
    <w:rPr>
      <w:rFonts w:ascii="Meiryo UI" w:eastAsia="Meiryo UI" w:hAnsi="Meiryo UI" w:cs="Meiryo UI"/>
      <w:kern w:val="2"/>
      <w:sz w:val="21"/>
    </w:rPr>
  </w:style>
  <w:style w:type="paragraph" w:styleId="af9">
    <w:name w:val="Bibliography"/>
    <w:basedOn w:val="a0"/>
    <w:next w:val="a0"/>
    <w:uiPriority w:val="37"/>
    <w:unhideWhenUsed/>
    <w:rsid w:val="0005557E"/>
  </w:style>
  <w:style w:type="character" w:customStyle="1" w:styleId="Century">
    <w:name w:val="スタイル コメント参照 + (英数字) Century (日) ＭＳ ゴシック"/>
    <w:basedOn w:val="af2"/>
    <w:rsid w:val="00EC3FF8"/>
    <w:rPr>
      <w:rFonts w:ascii="Meiryo UI" w:eastAsia="Meiryo UI" w:hAnsi="Meiryo UI" w:cs="Meiryo UI"/>
      <w:kern w:val="0"/>
      <w:sz w:val="18"/>
      <w:szCs w:val="18"/>
    </w:rPr>
  </w:style>
  <w:style w:type="paragraph" w:styleId="afa">
    <w:name w:val="Revision"/>
    <w:hidden/>
    <w:uiPriority w:val="99"/>
    <w:semiHidden/>
    <w:rsid w:val="009C037A"/>
    <w:rPr>
      <w:rFonts w:ascii="Meiryo UI" w:eastAsia="Meiryo UI" w:hAnsi="Meiryo UI" w:cs="Meiryo UI"/>
      <w:kern w:val="2"/>
      <w:sz w:val="21"/>
    </w:rPr>
  </w:style>
  <w:style w:type="character" w:styleId="afb">
    <w:name w:val="Hyperlink"/>
    <w:basedOn w:val="a1"/>
    <w:uiPriority w:val="99"/>
    <w:semiHidden/>
    <w:unhideWhenUsed/>
    <w:rsid w:val="009C037A"/>
    <w:rPr>
      <w:color w:val="0000FF"/>
      <w:u w:val="single"/>
    </w:rPr>
  </w:style>
  <w:style w:type="paragraph" w:styleId="Web">
    <w:name w:val="Normal (Web)"/>
    <w:basedOn w:val="a0"/>
    <w:uiPriority w:val="99"/>
    <w:semiHidden/>
    <w:unhideWhenUsed/>
    <w:rsid w:val="00E401FA"/>
    <w:pPr>
      <w:snapToGrid/>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536">
      <w:bodyDiv w:val="1"/>
      <w:marLeft w:val="0"/>
      <w:marRight w:val="0"/>
      <w:marTop w:val="0"/>
      <w:marBottom w:val="0"/>
      <w:divBdr>
        <w:top w:val="none" w:sz="0" w:space="0" w:color="auto"/>
        <w:left w:val="none" w:sz="0" w:space="0" w:color="auto"/>
        <w:bottom w:val="none" w:sz="0" w:space="0" w:color="auto"/>
        <w:right w:val="none" w:sz="0" w:space="0" w:color="auto"/>
      </w:divBdr>
    </w:div>
    <w:div w:id="1666757">
      <w:bodyDiv w:val="1"/>
      <w:marLeft w:val="0"/>
      <w:marRight w:val="0"/>
      <w:marTop w:val="0"/>
      <w:marBottom w:val="0"/>
      <w:divBdr>
        <w:top w:val="none" w:sz="0" w:space="0" w:color="auto"/>
        <w:left w:val="none" w:sz="0" w:space="0" w:color="auto"/>
        <w:bottom w:val="none" w:sz="0" w:space="0" w:color="auto"/>
        <w:right w:val="none" w:sz="0" w:space="0" w:color="auto"/>
      </w:divBdr>
    </w:div>
    <w:div w:id="1859534">
      <w:bodyDiv w:val="1"/>
      <w:marLeft w:val="0"/>
      <w:marRight w:val="0"/>
      <w:marTop w:val="0"/>
      <w:marBottom w:val="0"/>
      <w:divBdr>
        <w:top w:val="none" w:sz="0" w:space="0" w:color="auto"/>
        <w:left w:val="none" w:sz="0" w:space="0" w:color="auto"/>
        <w:bottom w:val="none" w:sz="0" w:space="0" w:color="auto"/>
        <w:right w:val="none" w:sz="0" w:space="0" w:color="auto"/>
      </w:divBdr>
    </w:div>
    <w:div w:id="2822771">
      <w:bodyDiv w:val="1"/>
      <w:marLeft w:val="0"/>
      <w:marRight w:val="0"/>
      <w:marTop w:val="0"/>
      <w:marBottom w:val="0"/>
      <w:divBdr>
        <w:top w:val="none" w:sz="0" w:space="0" w:color="auto"/>
        <w:left w:val="none" w:sz="0" w:space="0" w:color="auto"/>
        <w:bottom w:val="none" w:sz="0" w:space="0" w:color="auto"/>
        <w:right w:val="none" w:sz="0" w:space="0" w:color="auto"/>
      </w:divBdr>
    </w:div>
    <w:div w:id="2901636">
      <w:bodyDiv w:val="1"/>
      <w:marLeft w:val="0"/>
      <w:marRight w:val="0"/>
      <w:marTop w:val="0"/>
      <w:marBottom w:val="0"/>
      <w:divBdr>
        <w:top w:val="none" w:sz="0" w:space="0" w:color="auto"/>
        <w:left w:val="none" w:sz="0" w:space="0" w:color="auto"/>
        <w:bottom w:val="none" w:sz="0" w:space="0" w:color="auto"/>
        <w:right w:val="none" w:sz="0" w:space="0" w:color="auto"/>
      </w:divBdr>
    </w:div>
    <w:div w:id="4090184">
      <w:bodyDiv w:val="1"/>
      <w:marLeft w:val="0"/>
      <w:marRight w:val="0"/>
      <w:marTop w:val="0"/>
      <w:marBottom w:val="0"/>
      <w:divBdr>
        <w:top w:val="none" w:sz="0" w:space="0" w:color="auto"/>
        <w:left w:val="none" w:sz="0" w:space="0" w:color="auto"/>
        <w:bottom w:val="none" w:sz="0" w:space="0" w:color="auto"/>
        <w:right w:val="none" w:sz="0" w:space="0" w:color="auto"/>
      </w:divBdr>
    </w:div>
    <w:div w:id="6952735">
      <w:bodyDiv w:val="1"/>
      <w:marLeft w:val="0"/>
      <w:marRight w:val="0"/>
      <w:marTop w:val="0"/>
      <w:marBottom w:val="0"/>
      <w:divBdr>
        <w:top w:val="none" w:sz="0" w:space="0" w:color="auto"/>
        <w:left w:val="none" w:sz="0" w:space="0" w:color="auto"/>
        <w:bottom w:val="none" w:sz="0" w:space="0" w:color="auto"/>
        <w:right w:val="none" w:sz="0" w:space="0" w:color="auto"/>
      </w:divBdr>
    </w:div>
    <w:div w:id="7605688">
      <w:bodyDiv w:val="1"/>
      <w:marLeft w:val="0"/>
      <w:marRight w:val="0"/>
      <w:marTop w:val="0"/>
      <w:marBottom w:val="0"/>
      <w:divBdr>
        <w:top w:val="none" w:sz="0" w:space="0" w:color="auto"/>
        <w:left w:val="none" w:sz="0" w:space="0" w:color="auto"/>
        <w:bottom w:val="none" w:sz="0" w:space="0" w:color="auto"/>
        <w:right w:val="none" w:sz="0" w:space="0" w:color="auto"/>
      </w:divBdr>
    </w:div>
    <w:div w:id="9837015">
      <w:bodyDiv w:val="1"/>
      <w:marLeft w:val="0"/>
      <w:marRight w:val="0"/>
      <w:marTop w:val="0"/>
      <w:marBottom w:val="0"/>
      <w:divBdr>
        <w:top w:val="none" w:sz="0" w:space="0" w:color="auto"/>
        <w:left w:val="none" w:sz="0" w:space="0" w:color="auto"/>
        <w:bottom w:val="none" w:sz="0" w:space="0" w:color="auto"/>
        <w:right w:val="none" w:sz="0" w:space="0" w:color="auto"/>
      </w:divBdr>
    </w:div>
    <w:div w:id="11805406">
      <w:bodyDiv w:val="1"/>
      <w:marLeft w:val="0"/>
      <w:marRight w:val="0"/>
      <w:marTop w:val="0"/>
      <w:marBottom w:val="0"/>
      <w:divBdr>
        <w:top w:val="none" w:sz="0" w:space="0" w:color="auto"/>
        <w:left w:val="none" w:sz="0" w:space="0" w:color="auto"/>
        <w:bottom w:val="none" w:sz="0" w:space="0" w:color="auto"/>
        <w:right w:val="none" w:sz="0" w:space="0" w:color="auto"/>
      </w:divBdr>
    </w:div>
    <w:div w:id="12145906">
      <w:bodyDiv w:val="1"/>
      <w:marLeft w:val="0"/>
      <w:marRight w:val="0"/>
      <w:marTop w:val="0"/>
      <w:marBottom w:val="0"/>
      <w:divBdr>
        <w:top w:val="none" w:sz="0" w:space="0" w:color="auto"/>
        <w:left w:val="none" w:sz="0" w:space="0" w:color="auto"/>
        <w:bottom w:val="none" w:sz="0" w:space="0" w:color="auto"/>
        <w:right w:val="none" w:sz="0" w:space="0" w:color="auto"/>
      </w:divBdr>
    </w:div>
    <w:div w:id="14886899">
      <w:bodyDiv w:val="1"/>
      <w:marLeft w:val="0"/>
      <w:marRight w:val="0"/>
      <w:marTop w:val="0"/>
      <w:marBottom w:val="0"/>
      <w:divBdr>
        <w:top w:val="none" w:sz="0" w:space="0" w:color="auto"/>
        <w:left w:val="none" w:sz="0" w:space="0" w:color="auto"/>
        <w:bottom w:val="none" w:sz="0" w:space="0" w:color="auto"/>
        <w:right w:val="none" w:sz="0" w:space="0" w:color="auto"/>
      </w:divBdr>
    </w:div>
    <w:div w:id="15038723">
      <w:bodyDiv w:val="1"/>
      <w:marLeft w:val="0"/>
      <w:marRight w:val="0"/>
      <w:marTop w:val="0"/>
      <w:marBottom w:val="0"/>
      <w:divBdr>
        <w:top w:val="none" w:sz="0" w:space="0" w:color="auto"/>
        <w:left w:val="none" w:sz="0" w:space="0" w:color="auto"/>
        <w:bottom w:val="none" w:sz="0" w:space="0" w:color="auto"/>
        <w:right w:val="none" w:sz="0" w:space="0" w:color="auto"/>
      </w:divBdr>
    </w:div>
    <w:div w:id="15354888">
      <w:bodyDiv w:val="1"/>
      <w:marLeft w:val="0"/>
      <w:marRight w:val="0"/>
      <w:marTop w:val="0"/>
      <w:marBottom w:val="0"/>
      <w:divBdr>
        <w:top w:val="none" w:sz="0" w:space="0" w:color="auto"/>
        <w:left w:val="none" w:sz="0" w:space="0" w:color="auto"/>
        <w:bottom w:val="none" w:sz="0" w:space="0" w:color="auto"/>
        <w:right w:val="none" w:sz="0" w:space="0" w:color="auto"/>
      </w:divBdr>
    </w:div>
    <w:div w:id="17197251">
      <w:bodyDiv w:val="1"/>
      <w:marLeft w:val="0"/>
      <w:marRight w:val="0"/>
      <w:marTop w:val="0"/>
      <w:marBottom w:val="0"/>
      <w:divBdr>
        <w:top w:val="none" w:sz="0" w:space="0" w:color="auto"/>
        <w:left w:val="none" w:sz="0" w:space="0" w:color="auto"/>
        <w:bottom w:val="none" w:sz="0" w:space="0" w:color="auto"/>
        <w:right w:val="none" w:sz="0" w:space="0" w:color="auto"/>
      </w:divBdr>
    </w:div>
    <w:div w:id="22102574">
      <w:bodyDiv w:val="1"/>
      <w:marLeft w:val="0"/>
      <w:marRight w:val="0"/>
      <w:marTop w:val="0"/>
      <w:marBottom w:val="0"/>
      <w:divBdr>
        <w:top w:val="none" w:sz="0" w:space="0" w:color="auto"/>
        <w:left w:val="none" w:sz="0" w:space="0" w:color="auto"/>
        <w:bottom w:val="none" w:sz="0" w:space="0" w:color="auto"/>
        <w:right w:val="none" w:sz="0" w:space="0" w:color="auto"/>
      </w:divBdr>
    </w:div>
    <w:div w:id="22439478">
      <w:bodyDiv w:val="1"/>
      <w:marLeft w:val="0"/>
      <w:marRight w:val="0"/>
      <w:marTop w:val="0"/>
      <w:marBottom w:val="0"/>
      <w:divBdr>
        <w:top w:val="none" w:sz="0" w:space="0" w:color="auto"/>
        <w:left w:val="none" w:sz="0" w:space="0" w:color="auto"/>
        <w:bottom w:val="none" w:sz="0" w:space="0" w:color="auto"/>
        <w:right w:val="none" w:sz="0" w:space="0" w:color="auto"/>
      </w:divBdr>
    </w:div>
    <w:div w:id="25299827">
      <w:bodyDiv w:val="1"/>
      <w:marLeft w:val="0"/>
      <w:marRight w:val="0"/>
      <w:marTop w:val="0"/>
      <w:marBottom w:val="0"/>
      <w:divBdr>
        <w:top w:val="none" w:sz="0" w:space="0" w:color="auto"/>
        <w:left w:val="none" w:sz="0" w:space="0" w:color="auto"/>
        <w:bottom w:val="none" w:sz="0" w:space="0" w:color="auto"/>
        <w:right w:val="none" w:sz="0" w:space="0" w:color="auto"/>
      </w:divBdr>
    </w:div>
    <w:div w:id="26218595">
      <w:bodyDiv w:val="1"/>
      <w:marLeft w:val="0"/>
      <w:marRight w:val="0"/>
      <w:marTop w:val="0"/>
      <w:marBottom w:val="0"/>
      <w:divBdr>
        <w:top w:val="none" w:sz="0" w:space="0" w:color="auto"/>
        <w:left w:val="none" w:sz="0" w:space="0" w:color="auto"/>
        <w:bottom w:val="none" w:sz="0" w:space="0" w:color="auto"/>
        <w:right w:val="none" w:sz="0" w:space="0" w:color="auto"/>
      </w:divBdr>
    </w:div>
    <w:div w:id="28336467">
      <w:bodyDiv w:val="1"/>
      <w:marLeft w:val="0"/>
      <w:marRight w:val="0"/>
      <w:marTop w:val="0"/>
      <w:marBottom w:val="0"/>
      <w:divBdr>
        <w:top w:val="none" w:sz="0" w:space="0" w:color="auto"/>
        <w:left w:val="none" w:sz="0" w:space="0" w:color="auto"/>
        <w:bottom w:val="none" w:sz="0" w:space="0" w:color="auto"/>
        <w:right w:val="none" w:sz="0" w:space="0" w:color="auto"/>
      </w:divBdr>
    </w:div>
    <w:div w:id="31619683">
      <w:bodyDiv w:val="1"/>
      <w:marLeft w:val="0"/>
      <w:marRight w:val="0"/>
      <w:marTop w:val="0"/>
      <w:marBottom w:val="0"/>
      <w:divBdr>
        <w:top w:val="none" w:sz="0" w:space="0" w:color="auto"/>
        <w:left w:val="none" w:sz="0" w:space="0" w:color="auto"/>
        <w:bottom w:val="none" w:sz="0" w:space="0" w:color="auto"/>
        <w:right w:val="none" w:sz="0" w:space="0" w:color="auto"/>
      </w:divBdr>
    </w:div>
    <w:div w:id="36441991">
      <w:bodyDiv w:val="1"/>
      <w:marLeft w:val="0"/>
      <w:marRight w:val="0"/>
      <w:marTop w:val="0"/>
      <w:marBottom w:val="0"/>
      <w:divBdr>
        <w:top w:val="none" w:sz="0" w:space="0" w:color="auto"/>
        <w:left w:val="none" w:sz="0" w:space="0" w:color="auto"/>
        <w:bottom w:val="none" w:sz="0" w:space="0" w:color="auto"/>
        <w:right w:val="none" w:sz="0" w:space="0" w:color="auto"/>
      </w:divBdr>
    </w:div>
    <w:div w:id="38945412">
      <w:bodyDiv w:val="1"/>
      <w:marLeft w:val="0"/>
      <w:marRight w:val="0"/>
      <w:marTop w:val="0"/>
      <w:marBottom w:val="0"/>
      <w:divBdr>
        <w:top w:val="none" w:sz="0" w:space="0" w:color="auto"/>
        <w:left w:val="none" w:sz="0" w:space="0" w:color="auto"/>
        <w:bottom w:val="none" w:sz="0" w:space="0" w:color="auto"/>
        <w:right w:val="none" w:sz="0" w:space="0" w:color="auto"/>
      </w:divBdr>
    </w:div>
    <w:div w:id="39284909">
      <w:bodyDiv w:val="1"/>
      <w:marLeft w:val="0"/>
      <w:marRight w:val="0"/>
      <w:marTop w:val="0"/>
      <w:marBottom w:val="0"/>
      <w:divBdr>
        <w:top w:val="none" w:sz="0" w:space="0" w:color="auto"/>
        <w:left w:val="none" w:sz="0" w:space="0" w:color="auto"/>
        <w:bottom w:val="none" w:sz="0" w:space="0" w:color="auto"/>
        <w:right w:val="none" w:sz="0" w:space="0" w:color="auto"/>
      </w:divBdr>
    </w:div>
    <w:div w:id="39592841">
      <w:bodyDiv w:val="1"/>
      <w:marLeft w:val="0"/>
      <w:marRight w:val="0"/>
      <w:marTop w:val="0"/>
      <w:marBottom w:val="0"/>
      <w:divBdr>
        <w:top w:val="none" w:sz="0" w:space="0" w:color="auto"/>
        <w:left w:val="none" w:sz="0" w:space="0" w:color="auto"/>
        <w:bottom w:val="none" w:sz="0" w:space="0" w:color="auto"/>
        <w:right w:val="none" w:sz="0" w:space="0" w:color="auto"/>
      </w:divBdr>
    </w:div>
    <w:div w:id="41447902">
      <w:bodyDiv w:val="1"/>
      <w:marLeft w:val="0"/>
      <w:marRight w:val="0"/>
      <w:marTop w:val="0"/>
      <w:marBottom w:val="0"/>
      <w:divBdr>
        <w:top w:val="none" w:sz="0" w:space="0" w:color="auto"/>
        <w:left w:val="none" w:sz="0" w:space="0" w:color="auto"/>
        <w:bottom w:val="none" w:sz="0" w:space="0" w:color="auto"/>
        <w:right w:val="none" w:sz="0" w:space="0" w:color="auto"/>
      </w:divBdr>
    </w:div>
    <w:div w:id="43990882">
      <w:bodyDiv w:val="1"/>
      <w:marLeft w:val="0"/>
      <w:marRight w:val="0"/>
      <w:marTop w:val="0"/>
      <w:marBottom w:val="0"/>
      <w:divBdr>
        <w:top w:val="none" w:sz="0" w:space="0" w:color="auto"/>
        <w:left w:val="none" w:sz="0" w:space="0" w:color="auto"/>
        <w:bottom w:val="none" w:sz="0" w:space="0" w:color="auto"/>
        <w:right w:val="none" w:sz="0" w:space="0" w:color="auto"/>
      </w:divBdr>
    </w:div>
    <w:div w:id="44334006">
      <w:bodyDiv w:val="1"/>
      <w:marLeft w:val="0"/>
      <w:marRight w:val="0"/>
      <w:marTop w:val="0"/>
      <w:marBottom w:val="0"/>
      <w:divBdr>
        <w:top w:val="none" w:sz="0" w:space="0" w:color="auto"/>
        <w:left w:val="none" w:sz="0" w:space="0" w:color="auto"/>
        <w:bottom w:val="none" w:sz="0" w:space="0" w:color="auto"/>
        <w:right w:val="none" w:sz="0" w:space="0" w:color="auto"/>
      </w:divBdr>
    </w:div>
    <w:div w:id="44644273">
      <w:bodyDiv w:val="1"/>
      <w:marLeft w:val="0"/>
      <w:marRight w:val="0"/>
      <w:marTop w:val="0"/>
      <w:marBottom w:val="0"/>
      <w:divBdr>
        <w:top w:val="none" w:sz="0" w:space="0" w:color="auto"/>
        <w:left w:val="none" w:sz="0" w:space="0" w:color="auto"/>
        <w:bottom w:val="none" w:sz="0" w:space="0" w:color="auto"/>
        <w:right w:val="none" w:sz="0" w:space="0" w:color="auto"/>
      </w:divBdr>
    </w:div>
    <w:div w:id="50083475">
      <w:bodyDiv w:val="1"/>
      <w:marLeft w:val="0"/>
      <w:marRight w:val="0"/>
      <w:marTop w:val="0"/>
      <w:marBottom w:val="0"/>
      <w:divBdr>
        <w:top w:val="none" w:sz="0" w:space="0" w:color="auto"/>
        <w:left w:val="none" w:sz="0" w:space="0" w:color="auto"/>
        <w:bottom w:val="none" w:sz="0" w:space="0" w:color="auto"/>
        <w:right w:val="none" w:sz="0" w:space="0" w:color="auto"/>
      </w:divBdr>
    </w:div>
    <w:div w:id="51127130">
      <w:bodyDiv w:val="1"/>
      <w:marLeft w:val="0"/>
      <w:marRight w:val="0"/>
      <w:marTop w:val="0"/>
      <w:marBottom w:val="0"/>
      <w:divBdr>
        <w:top w:val="none" w:sz="0" w:space="0" w:color="auto"/>
        <w:left w:val="none" w:sz="0" w:space="0" w:color="auto"/>
        <w:bottom w:val="none" w:sz="0" w:space="0" w:color="auto"/>
        <w:right w:val="none" w:sz="0" w:space="0" w:color="auto"/>
      </w:divBdr>
    </w:div>
    <w:div w:id="53092781">
      <w:bodyDiv w:val="1"/>
      <w:marLeft w:val="0"/>
      <w:marRight w:val="0"/>
      <w:marTop w:val="0"/>
      <w:marBottom w:val="0"/>
      <w:divBdr>
        <w:top w:val="none" w:sz="0" w:space="0" w:color="auto"/>
        <w:left w:val="none" w:sz="0" w:space="0" w:color="auto"/>
        <w:bottom w:val="none" w:sz="0" w:space="0" w:color="auto"/>
        <w:right w:val="none" w:sz="0" w:space="0" w:color="auto"/>
      </w:divBdr>
    </w:div>
    <w:div w:id="54738573">
      <w:bodyDiv w:val="1"/>
      <w:marLeft w:val="0"/>
      <w:marRight w:val="0"/>
      <w:marTop w:val="0"/>
      <w:marBottom w:val="0"/>
      <w:divBdr>
        <w:top w:val="none" w:sz="0" w:space="0" w:color="auto"/>
        <w:left w:val="none" w:sz="0" w:space="0" w:color="auto"/>
        <w:bottom w:val="none" w:sz="0" w:space="0" w:color="auto"/>
        <w:right w:val="none" w:sz="0" w:space="0" w:color="auto"/>
      </w:divBdr>
    </w:div>
    <w:div w:id="56249200">
      <w:bodyDiv w:val="1"/>
      <w:marLeft w:val="0"/>
      <w:marRight w:val="0"/>
      <w:marTop w:val="0"/>
      <w:marBottom w:val="0"/>
      <w:divBdr>
        <w:top w:val="none" w:sz="0" w:space="0" w:color="auto"/>
        <w:left w:val="none" w:sz="0" w:space="0" w:color="auto"/>
        <w:bottom w:val="none" w:sz="0" w:space="0" w:color="auto"/>
        <w:right w:val="none" w:sz="0" w:space="0" w:color="auto"/>
      </w:divBdr>
    </w:div>
    <w:div w:id="58749132">
      <w:bodyDiv w:val="1"/>
      <w:marLeft w:val="0"/>
      <w:marRight w:val="0"/>
      <w:marTop w:val="0"/>
      <w:marBottom w:val="0"/>
      <w:divBdr>
        <w:top w:val="none" w:sz="0" w:space="0" w:color="auto"/>
        <w:left w:val="none" w:sz="0" w:space="0" w:color="auto"/>
        <w:bottom w:val="none" w:sz="0" w:space="0" w:color="auto"/>
        <w:right w:val="none" w:sz="0" w:space="0" w:color="auto"/>
      </w:divBdr>
    </w:div>
    <w:div w:id="58986660">
      <w:bodyDiv w:val="1"/>
      <w:marLeft w:val="0"/>
      <w:marRight w:val="0"/>
      <w:marTop w:val="0"/>
      <w:marBottom w:val="0"/>
      <w:divBdr>
        <w:top w:val="none" w:sz="0" w:space="0" w:color="auto"/>
        <w:left w:val="none" w:sz="0" w:space="0" w:color="auto"/>
        <w:bottom w:val="none" w:sz="0" w:space="0" w:color="auto"/>
        <w:right w:val="none" w:sz="0" w:space="0" w:color="auto"/>
      </w:divBdr>
    </w:div>
    <w:div w:id="61173075">
      <w:bodyDiv w:val="1"/>
      <w:marLeft w:val="0"/>
      <w:marRight w:val="0"/>
      <w:marTop w:val="0"/>
      <w:marBottom w:val="0"/>
      <w:divBdr>
        <w:top w:val="none" w:sz="0" w:space="0" w:color="auto"/>
        <w:left w:val="none" w:sz="0" w:space="0" w:color="auto"/>
        <w:bottom w:val="none" w:sz="0" w:space="0" w:color="auto"/>
        <w:right w:val="none" w:sz="0" w:space="0" w:color="auto"/>
      </w:divBdr>
    </w:div>
    <w:div w:id="61224449">
      <w:bodyDiv w:val="1"/>
      <w:marLeft w:val="0"/>
      <w:marRight w:val="0"/>
      <w:marTop w:val="0"/>
      <w:marBottom w:val="0"/>
      <w:divBdr>
        <w:top w:val="none" w:sz="0" w:space="0" w:color="auto"/>
        <w:left w:val="none" w:sz="0" w:space="0" w:color="auto"/>
        <w:bottom w:val="none" w:sz="0" w:space="0" w:color="auto"/>
        <w:right w:val="none" w:sz="0" w:space="0" w:color="auto"/>
      </w:divBdr>
    </w:div>
    <w:div w:id="63336010">
      <w:bodyDiv w:val="1"/>
      <w:marLeft w:val="0"/>
      <w:marRight w:val="0"/>
      <w:marTop w:val="0"/>
      <w:marBottom w:val="0"/>
      <w:divBdr>
        <w:top w:val="none" w:sz="0" w:space="0" w:color="auto"/>
        <w:left w:val="none" w:sz="0" w:space="0" w:color="auto"/>
        <w:bottom w:val="none" w:sz="0" w:space="0" w:color="auto"/>
        <w:right w:val="none" w:sz="0" w:space="0" w:color="auto"/>
      </w:divBdr>
    </w:div>
    <w:div w:id="64767861">
      <w:bodyDiv w:val="1"/>
      <w:marLeft w:val="0"/>
      <w:marRight w:val="0"/>
      <w:marTop w:val="0"/>
      <w:marBottom w:val="0"/>
      <w:divBdr>
        <w:top w:val="none" w:sz="0" w:space="0" w:color="auto"/>
        <w:left w:val="none" w:sz="0" w:space="0" w:color="auto"/>
        <w:bottom w:val="none" w:sz="0" w:space="0" w:color="auto"/>
        <w:right w:val="none" w:sz="0" w:space="0" w:color="auto"/>
      </w:divBdr>
    </w:div>
    <w:div w:id="65418278">
      <w:bodyDiv w:val="1"/>
      <w:marLeft w:val="0"/>
      <w:marRight w:val="0"/>
      <w:marTop w:val="0"/>
      <w:marBottom w:val="0"/>
      <w:divBdr>
        <w:top w:val="none" w:sz="0" w:space="0" w:color="auto"/>
        <w:left w:val="none" w:sz="0" w:space="0" w:color="auto"/>
        <w:bottom w:val="none" w:sz="0" w:space="0" w:color="auto"/>
        <w:right w:val="none" w:sz="0" w:space="0" w:color="auto"/>
      </w:divBdr>
    </w:div>
    <w:div w:id="68384094">
      <w:bodyDiv w:val="1"/>
      <w:marLeft w:val="0"/>
      <w:marRight w:val="0"/>
      <w:marTop w:val="0"/>
      <w:marBottom w:val="0"/>
      <w:divBdr>
        <w:top w:val="none" w:sz="0" w:space="0" w:color="auto"/>
        <w:left w:val="none" w:sz="0" w:space="0" w:color="auto"/>
        <w:bottom w:val="none" w:sz="0" w:space="0" w:color="auto"/>
        <w:right w:val="none" w:sz="0" w:space="0" w:color="auto"/>
      </w:divBdr>
    </w:div>
    <w:div w:id="68701336">
      <w:bodyDiv w:val="1"/>
      <w:marLeft w:val="0"/>
      <w:marRight w:val="0"/>
      <w:marTop w:val="0"/>
      <w:marBottom w:val="0"/>
      <w:divBdr>
        <w:top w:val="none" w:sz="0" w:space="0" w:color="auto"/>
        <w:left w:val="none" w:sz="0" w:space="0" w:color="auto"/>
        <w:bottom w:val="none" w:sz="0" w:space="0" w:color="auto"/>
        <w:right w:val="none" w:sz="0" w:space="0" w:color="auto"/>
      </w:divBdr>
    </w:div>
    <w:div w:id="72893674">
      <w:bodyDiv w:val="1"/>
      <w:marLeft w:val="0"/>
      <w:marRight w:val="0"/>
      <w:marTop w:val="0"/>
      <w:marBottom w:val="0"/>
      <w:divBdr>
        <w:top w:val="none" w:sz="0" w:space="0" w:color="auto"/>
        <w:left w:val="none" w:sz="0" w:space="0" w:color="auto"/>
        <w:bottom w:val="none" w:sz="0" w:space="0" w:color="auto"/>
        <w:right w:val="none" w:sz="0" w:space="0" w:color="auto"/>
      </w:divBdr>
    </w:div>
    <w:div w:id="73287943">
      <w:bodyDiv w:val="1"/>
      <w:marLeft w:val="0"/>
      <w:marRight w:val="0"/>
      <w:marTop w:val="0"/>
      <w:marBottom w:val="0"/>
      <w:divBdr>
        <w:top w:val="none" w:sz="0" w:space="0" w:color="auto"/>
        <w:left w:val="none" w:sz="0" w:space="0" w:color="auto"/>
        <w:bottom w:val="none" w:sz="0" w:space="0" w:color="auto"/>
        <w:right w:val="none" w:sz="0" w:space="0" w:color="auto"/>
      </w:divBdr>
    </w:div>
    <w:div w:id="73481503">
      <w:bodyDiv w:val="1"/>
      <w:marLeft w:val="0"/>
      <w:marRight w:val="0"/>
      <w:marTop w:val="0"/>
      <w:marBottom w:val="0"/>
      <w:divBdr>
        <w:top w:val="none" w:sz="0" w:space="0" w:color="auto"/>
        <w:left w:val="none" w:sz="0" w:space="0" w:color="auto"/>
        <w:bottom w:val="none" w:sz="0" w:space="0" w:color="auto"/>
        <w:right w:val="none" w:sz="0" w:space="0" w:color="auto"/>
      </w:divBdr>
    </w:div>
    <w:div w:id="73626386">
      <w:bodyDiv w:val="1"/>
      <w:marLeft w:val="0"/>
      <w:marRight w:val="0"/>
      <w:marTop w:val="0"/>
      <w:marBottom w:val="0"/>
      <w:divBdr>
        <w:top w:val="none" w:sz="0" w:space="0" w:color="auto"/>
        <w:left w:val="none" w:sz="0" w:space="0" w:color="auto"/>
        <w:bottom w:val="none" w:sz="0" w:space="0" w:color="auto"/>
        <w:right w:val="none" w:sz="0" w:space="0" w:color="auto"/>
      </w:divBdr>
    </w:div>
    <w:div w:id="74086736">
      <w:bodyDiv w:val="1"/>
      <w:marLeft w:val="0"/>
      <w:marRight w:val="0"/>
      <w:marTop w:val="0"/>
      <w:marBottom w:val="0"/>
      <w:divBdr>
        <w:top w:val="none" w:sz="0" w:space="0" w:color="auto"/>
        <w:left w:val="none" w:sz="0" w:space="0" w:color="auto"/>
        <w:bottom w:val="none" w:sz="0" w:space="0" w:color="auto"/>
        <w:right w:val="none" w:sz="0" w:space="0" w:color="auto"/>
      </w:divBdr>
    </w:div>
    <w:div w:id="74938202">
      <w:bodyDiv w:val="1"/>
      <w:marLeft w:val="0"/>
      <w:marRight w:val="0"/>
      <w:marTop w:val="0"/>
      <w:marBottom w:val="0"/>
      <w:divBdr>
        <w:top w:val="none" w:sz="0" w:space="0" w:color="auto"/>
        <w:left w:val="none" w:sz="0" w:space="0" w:color="auto"/>
        <w:bottom w:val="none" w:sz="0" w:space="0" w:color="auto"/>
        <w:right w:val="none" w:sz="0" w:space="0" w:color="auto"/>
      </w:divBdr>
    </w:div>
    <w:div w:id="76874157">
      <w:bodyDiv w:val="1"/>
      <w:marLeft w:val="0"/>
      <w:marRight w:val="0"/>
      <w:marTop w:val="0"/>
      <w:marBottom w:val="0"/>
      <w:divBdr>
        <w:top w:val="none" w:sz="0" w:space="0" w:color="auto"/>
        <w:left w:val="none" w:sz="0" w:space="0" w:color="auto"/>
        <w:bottom w:val="none" w:sz="0" w:space="0" w:color="auto"/>
        <w:right w:val="none" w:sz="0" w:space="0" w:color="auto"/>
      </w:divBdr>
    </w:div>
    <w:div w:id="77404358">
      <w:bodyDiv w:val="1"/>
      <w:marLeft w:val="0"/>
      <w:marRight w:val="0"/>
      <w:marTop w:val="0"/>
      <w:marBottom w:val="0"/>
      <w:divBdr>
        <w:top w:val="none" w:sz="0" w:space="0" w:color="auto"/>
        <w:left w:val="none" w:sz="0" w:space="0" w:color="auto"/>
        <w:bottom w:val="none" w:sz="0" w:space="0" w:color="auto"/>
        <w:right w:val="none" w:sz="0" w:space="0" w:color="auto"/>
      </w:divBdr>
    </w:div>
    <w:div w:id="80496393">
      <w:bodyDiv w:val="1"/>
      <w:marLeft w:val="0"/>
      <w:marRight w:val="0"/>
      <w:marTop w:val="0"/>
      <w:marBottom w:val="0"/>
      <w:divBdr>
        <w:top w:val="none" w:sz="0" w:space="0" w:color="auto"/>
        <w:left w:val="none" w:sz="0" w:space="0" w:color="auto"/>
        <w:bottom w:val="none" w:sz="0" w:space="0" w:color="auto"/>
        <w:right w:val="none" w:sz="0" w:space="0" w:color="auto"/>
      </w:divBdr>
    </w:div>
    <w:div w:id="81723692">
      <w:bodyDiv w:val="1"/>
      <w:marLeft w:val="0"/>
      <w:marRight w:val="0"/>
      <w:marTop w:val="0"/>
      <w:marBottom w:val="0"/>
      <w:divBdr>
        <w:top w:val="none" w:sz="0" w:space="0" w:color="auto"/>
        <w:left w:val="none" w:sz="0" w:space="0" w:color="auto"/>
        <w:bottom w:val="none" w:sz="0" w:space="0" w:color="auto"/>
        <w:right w:val="none" w:sz="0" w:space="0" w:color="auto"/>
      </w:divBdr>
    </w:div>
    <w:div w:id="82461920">
      <w:bodyDiv w:val="1"/>
      <w:marLeft w:val="0"/>
      <w:marRight w:val="0"/>
      <w:marTop w:val="0"/>
      <w:marBottom w:val="0"/>
      <w:divBdr>
        <w:top w:val="none" w:sz="0" w:space="0" w:color="auto"/>
        <w:left w:val="none" w:sz="0" w:space="0" w:color="auto"/>
        <w:bottom w:val="none" w:sz="0" w:space="0" w:color="auto"/>
        <w:right w:val="none" w:sz="0" w:space="0" w:color="auto"/>
      </w:divBdr>
    </w:div>
    <w:div w:id="82727499">
      <w:bodyDiv w:val="1"/>
      <w:marLeft w:val="0"/>
      <w:marRight w:val="0"/>
      <w:marTop w:val="0"/>
      <w:marBottom w:val="0"/>
      <w:divBdr>
        <w:top w:val="none" w:sz="0" w:space="0" w:color="auto"/>
        <w:left w:val="none" w:sz="0" w:space="0" w:color="auto"/>
        <w:bottom w:val="none" w:sz="0" w:space="0" w:color="auto"/>
        <w:right w:val="none" w:sz="0" w:space="0" w:color="auto"/>
      </w:divBdr>
    </w:div>
    <w:div w:id="83111143">
      <w:bodyDiv w:val="1"/>
      <w:marLeft w:val="0"/>
      <w:marRight w:val="0"/>
      <w:marTop w:val="0"/>
      <w:marBottom w:val="0"/>
      <w:divBdr>
        <w:top w:val="none" w:sz="0" w:space="0" w:color="auto"/>
        <w:left w:val="none" w:sz="0" w:space="0" w:color="auto"/>
        <w:bottom w:val="none" w:sz="0" w:space="0" w:color="auto"/>
        <w:right w:val="none" w:sz="0" w:space="0" w:color="auto"/>
      </w:divBdr>
    </w:div>
    <w:div w:id="90128920">
      <w:bodyDiv w:val="1"/>
      <w:marLeft w:val="0"/>
      <w:marRight w:val="0"/>
      <w:marTop w:val="0"/>
      <w:marBottom w:val="0"/>
      <w:divBdr>
        <w:top w:val="none" w:sz="0" w:space="0" w:color="auto"/>
        <w:left w:val="none" w:sz="0" w:space="0" w:color="auto"/>
        <w:bottom w:val="none" w:sz="0" w:space="0" w:color="auto"/>
        <w:right w:val="none" w:sz="0" w:space="0" w:color="auto"/>
      </w:divBdr>
    </w:div>
    <w:div w:id="95562884">
      <w:bodyDiv w:val="1"/>
      <w:marLeft w:val="0"/>
      <w:marRight w:val="0"/>
      <w:marTop w:val="0"/>
      <w:marBottom w:val="0"/>
      <w:divBdr>
        <w:top w:val="none" w:sz="0" w:space="0" w:color="auto"/>
        <w:left w:val="none" w:sz="0" w:space="0" w:color="auto"/>
        <w:bottom w:val="none" w:sz="0" w:space="0" w:color="auto"/>
        <w:right w:val="none" w:sz="0" w:space="0" w:color="auto"/>
      </w:divBdr>
    </w:div>
    <w:div w:id="97454112">
      <w:bodyDiv w:val="1"/>
      <w:marLeft w:val="0"/>
      <w:marRight w:val="0"/>
      <w:marTop w:val="0"/>
      <w:marBottom w:val="0"/>
      <w:divBdr>
        <w:top w:val="none" w:sz="0" w:space="0" w:color="auto"/>
        <w:left w:val="none" w:sz="0" w:space="0" w:color="auto"/>
        <w:bottom w:val="none" w:sz="0" w:space="0" w:color="auto"/>
        <w:right w:val="none" w:sz="0" w:space="0" w:color="auto"/>
      </w:divBdr>
    </w:div>
    <w:div w:id="98721333">
      <w:bodyDiv w:val="1"/>
      <w:marLeft w:val="0"/>
      <w:marRight w:val="0"/>
      <w:marTop w:val="0"/>
      <w:marBottom w:val="0"/>
      <w:divBdr>
        <w:top w:val="none" w:sz="0" w:space="0" w:color="auto"/>
        <w:left w:val="none" w:sz="0" w:space="0" w:color="auto"/>
        <w:bottom w:val="none" w:sz="0" w:space="0" w:color="auto"/>
        <w:right w:val="none" w:sz="0" w:space="0" w:color="auto"/>
      </w:divBdr>
    </w:div>
    <w:div w:id="100338618">
      <w:bodyDiv w:val="1"/>
      <w:marLeft w:val="0"/>
      <w:marRight w:val="0"/>
      <w:marTop w:val="0"/>
      <w:marBottom w:val="0"/>
      <w:divBdr>
        <w:top w:val="none" w:sz="0" w:space="0" w:color="auto"/>
        <w:left w:val="none" w:sz="0" w:space="0" w:color="auto"/>
        <w:bottom w:val="none" w:sz="0" w:space="0" w:color="auto"/>
        <w:right w:val="none" w:sz="0" w:space="0" w:color="auto"/>
      </w:divBdr>
    </w:div>
    <w:div w:id="103691085">
      <w:bodyDiv w:val="1"/>
      <w:marLeft w:val="0"/>
      <w:marRight w:val="0"/>
      <w:marTop w:val="0"/>
      <w:marBottom w:val="0"/>
      <w:divBdr>
        <w:top w:val="none" w:sz="0" w:space="0" w:color="auto"/>
        <w:left w:val="none" w:sz="0" w:space="0" w:color="auto"/>
        <w:bottom w:val="none" w:sz="0" w:space="0" w:color="auto"/>
        <w:right w:val="none" w:sz="0" w:space="0" w:color="auto"/>
      </w:divBdr>
    </w:div>
    <w:div w:id="107169368">
      <w:bodyDiv w:val="1"/>
      <w:marLeft w:val="0"/>
      <w:marRight w:val="0"/>
      <w:marTop w:val="0"/>
      <w:marBottom w:val="0"/>
      <w:divBdr>
        <w:top w:val="none" w:sz="0" w:space="0" w:color="auto"/>
        <w:left w:val="none" w:sz="0" w:space="0" w:color="auto"/>
        <w:bottom w:val="none" w:sz="0" w:space="0" w:color="auto"/>
        <w:right w:val="none" w:sz="0" w:space="0" w:color="auto"/>
      </w:divBdr>
    </w:div>
    <w:div w:id="110440353">
      <w:bodyDiv w:val="1"/>
      <w:marLeft w:val="0"/>
      <w:marRight w:val="0"/>
      <w:marTop w:val="0"/>
      <w:marBottom w:val="0"/>
      <w:divBdr>
        <w:top w:val="none" w:sz="0" w:space="0" w:color="auto"/>
        <w:left w:val="none" w:sz="0" w:space="0" w:color="auto"/>
        <w:bottom w:val="none" w:sz="0" w:space="0" w:color="auto"/>
        <w:right w:val="none" w:sz="0" w:space="0" w:color="auto"/>
      </w:divBdr>
    </w:div>
    <w:div w:id="110638712">
      <w:bodyDiv w:val="1"/>
      <w:marLeft w:val="0"/>
      <w:marRight w:val="0"/>
      <w:marTop w:val="0"/>
      <w:marBottom w:val="0"/>
      <w:divBdr>
        <w:top w:val="none" w:sz="0" w:space="0" w:color="auto"/>
        <w:left w:val="none" w:sz="0" w:space="0" w:color="auto"/>
        <w:bottom w:val="none" w:sz="0" w:space="0" w:color="auto"/>
        <w:right w:val="none" w:sz="0" w:space="0" w:color="auto"/>
      </w:divBdr>
    </w:div>
    <w:div w:id="112943726">
      <w:bodyDiv w:val="1"/>
      <w:marLeft w:val="0"/>
      <w:marRight w:val="0"/>
      <w:marTop w:val="0"/>
      <w:marBottom w:val="0"/>
      <w:divBdr>
        <w:top w:val="none" w:sz="0" w:space="0" w:color="auto"/>
        <w:left w:val="none" w:sz="0" w:space="0" w:color="auto"/>
        <w:bottom w:val="none" w:sz="0" w:space="0" w:color="auto"/>
        <w:right w:val="none" w:sz="0" w:space="0" w:color="auto"/>
      </w:divBdr>
    </w:div>
    <w:div w:id="114570139">
      <w:bodyDiv w:val="1"/>
      <w:marLeft w:val="0"/>
      <w:marRight w:val="0"/>
      <w:marTop w:val="0"/>
      <w:marBottom w:val="0"/>
      <w:divBdr>
        <w:top w:val="none" w:sz="0" w:space="0" w:color="auto"/>
        <w:left w:val="none" w:sz="0" w:space="0" w:color="auto"/>
        <w:bottom w:val="none" w:sz="0" w:space="0" w:color="auto"/>
        <w:right w:val="none" w:sz="0" w:space="0" w:color="auto"/>
      </w:divBdr>
    </w:div>
    <w:div w:id="114833074">
      <w:bodyDiv w:val="1"/>
      <w:marLeft w:val="0"/>
      <w:marRight w:val="0"/>
      <w:marTop w:val="0"/>
      <w:marBottom w:val="0"/>
      <w:divBdr>
        <w:top w:val="none" w:sz="0" w:space="0" w:color="auto"/>
        <w:left w:val="none" w:sz="0" w:space="0" w:color="auto"/>
        <w:bottom w:val="none" w:sz="0" w:space="0" w:color="auto"/>
        <w:right w:val="none" w:sz="0" w:space="0" w:color="auto"/>
      </w:divBdr>
    </w:div>
    <w:div w:id="119351059">
      <w:bodyDiv w:val="1"/>
      <w:marLeft w:val="0"/>
      <w:marRight w:val="0"/>
      <w:marTop w:val="0"/>
      <w:marBottom w:val="0"/>
      <w:divBdr>
        <w:top w:val="none" w:sz="0" w:space="0" w:color="auto"/>
        <w:left w:val="none" w:sz="0" w:space="0" w:color="auto"/>
        <w:bottom w:val="none" w:sz="0" w:space="0" w:color="auto"/>
        <w:right w:val="none" w:sz="0" w:space="0" w:color="auto"/>
      </w:divBdr>
    </w:div>
    <w:div w:id="121922201">
      <w:bodyDiv w:val="1"/>
      <w:marLeft w:val="0"/>
      <w:marRight w:val="0"/>
      <w:marTop w:val="0"/>
      <w:marBottom w:val="0"/>
      <w:divBdr>
        <w:top w:val="none" w:sz="0" w:space="0" w:color="auto"/>
        <w:left w:val="none" w:sz="0" w:space="0" w:color="auto"/>
        <w:bottom w:val="none" w:sz="0" w:space="0" w:color="auto"/>
        <w:right w:val="none" w:sz="0" w:space="0" w:color="auto"/>
      </w:divBdr>
    </w:div>
    <w:div w:id="122508079">
      <w:bodyDiv w:val="1"/>
      <w:marLeft w:val="0"/>
      <w:marRight w:val="0"/>
      <w:marTop w:val="0"/>
      <w:marBottom w:val="0"/>
      <w:divBdr>
        <w:top w:val="none" w:sz="0" w:space="0" w:color="auto"/>
        <w:left w:val="none" w:sz="0" w:space="0" w:color="auto"/>
        <w:bottom w:val="none" w:sz="0" w:space="0" w:color="auto"/>
        <w:right w:val="none" w:sz="0" w:space="0" w:color="auto"/>
      </w:divBdr>
    </w:div>
    <w:div w:id="124466282">
      <w:bodyDiv w:val="1"/>
      <w:marLeft w:val="0"/>
      <w:marRight w:val="0"/>
      <w:marTop w:val="0"/>
      <w:marBottom w:val="0"/>
      <w:divBdr>
        <w:top w:val="none" w:sz="0" w:space="0" w:color="auto"/>
        <w:left w:val="none" w:sz="0" w:space="0" w:color="auto"/>
        <w:bottom w:val="none" w:sz="0" w:space="0" w:color="auto"/>
        <w:right w:val="none" w:sz="0" w:space="0" w:color="auto"/>
      </w:divBdr>
    </w:div>
    <w:div w:id="129639485">
      <w:bodyDiv w:val="1"/>
      <w:marLeft w:val="0"/>
      <w:marRight w:val="0"/>
      <w:marTop w:val="0"/>
      <w:marBottom w:val="0"/>
      <w:divBdr>
        <w:top w:val="none" w:sz="0" w:space="0" w:color="auto"/>
        <w:left w:val="none" w:sz="0" w:space="0" w:color="auto"/>
        <w:bottom w:val="none" w:sz="0" w:space="0" w:color="auto"/>
        <w:right w:val="none" w:sz="0" w:space="0" w:color="auto"/>
      </w:divBdr>
    </w:div>
    <w:div w:id="131989540">
      <w:bodyDiv w:val="1"/>
      <w:marLeft w:val="0"/>
      <w:marRight w:val="0"/>
      <w:marTop w:val="0"/>
      <w:marBottom w:val="0"/>
      <w:divBdr>
        <w:top w:val="none" w:sz="0" w:space="0" w:color="auto"/>
        <w:left w:val="none" w:sz="0" w:space="0" w:color="auto"/>
        <w:bottom w:val="none" w:sz="0" w:space="0" w:color="auto"/>
        <w:right w:val="none" w:sz="0" w:space="0" w:color="auto"/>
      </w:divBdr>
    </w:div>
    <w:div w:id="132019150">
      <w:bodyDiv w:val="1"/>
      <w:marLeft w:val="0"/>
      <w:marRight w:val="0"/>
      <w:marTop w:val="0"/>
      <w:marBottom w:val="0"/>
      <w:divBdr>
        <w:top w:val="none" w:sz="0" w:space="0" w:color="auto"/>
        <w:left w:val="none" w:sz="0" w:space="0" w:color="auto"/>
        <w:bottom w:val="none" w:sz="0" w:space="0" w:color="auto"/>
        <w:right w:val="none" w:sz="0" w:space="0" w:color="auto"/>
      </w:divBdr>
    </w:div>
    <w:div w:id="132991763">
      <w:bodyDiv w:val="1"/>
      <w:marLeft w:val="0"/>
      <w:marRight w:val="0"/>
      <w:marTop w:val="0"/>
      <w:marBottom w:val="0"/>
      <w:divBdr>
        <w:top w:val="none" w:sz="0" w:space="0" w:color="auto"/>
        <w:left w:val="none" w:sz="0" w:space="0" w:color="auto"/>
        <w:bottom w:val="none" w:sz="0" w:space="0" w:color="auto"/>
        <w:right w:val="none" w:sz="0" w:space="0" w:color="auto"/>
      </w:divBdr>
    </w:div>
    <w:div w:id="133765801">
      <w:bodyDiv w:val="1"/>
      <w:marLeft w:val="0"/>
      <w:marRight w:val="0"/>
      <w:marTop w:val="0"/>
      <w:marBottom w:val="0"/>
      <w:divBdr>
        <w:top w:val="none" w:sz="0" w:space="0" w:color="auto"/>
        <w:left w:val="none" w:sz="0" w:space="0" w:color="auto"/>
        <w:bottom w:val="none" w:sz="0" w:space="0" w:color="auto"/>
        <w:right w:val="none" w:sz="0" w:space="0" w:color="auto"/>
      </w:divBdr>
    </w:div>
    <w:div w:id="135875228">
      <w:bodyDiv w:val="1"/>
      <w:marLeft w:val="0"/>
      <w:marRight w:val="0"/>
      <w:marTop w:val="0"/>
      <w:marBottom w:val="0"/>
      <w:divBdr>
        <w:top w:val="none" w:sz="0" w:space="0" w:color="auto"/>
        <w:left w:val="none" w:sz="0" w:space="0" w:color="auto"/>
        <w:bottom w:val="none" w:sz="0" w:space="0" w:color="auto"/>
        <w:right w:val="none" w:sz="0" w:space="0" w:color="auto"/>
      </w:divBdr>
    </w:div>
    <w:div w:id="137235720">
      <w:bodyDiv w:val="1"/>
      <w:marLeft w:val="0"/>
      <w:marRight w:val="0"/>
      <w:marTop w:val="0"/>
      <w:marBottom w:val="0"/>
      <w:divBdr>
        <w:top w:val="none" w:sz="0" w:space="0" w:color="auto"/>
        <w:left w:val="none" w:sz="0" w:space="0" w:color="auto"/>
        <w:bottom w:val="none" w:sz="0" w:space="0" w:color="auto"/>
        <w:right w:val="none" w:sz="0" w:space="0" w:color="auto"/>
      </w:divBdr>
    </w:div>
    <w:div w:id="137306767">
      <w:bodyDiv w:val="1"/>
      <w:marLeft w:val="0"/>
      <w:marRight w:val="0"/>
      <w:marTop w:val="0"/>
      <w:marBottom w:val="0"/>
      <w:divBdr>
        <w:top w:val="none" w:sz="0" w:space="0" w:color="auto"/>
        <w:left w:val="none" w:sz="0" w:space="0" w:color="auto"/>
        <w:bottom w:val="none" w:sz="0" w:space="0" w:color="auto"/>
        <w:right w:val="none" w:sz="0" w:space="0" w:color="auto"/>
      </w:divBdr>
    </w:div>
    <w:div w:id="138378803">
      <w:bodyDiv w:val="1"/>
      <w:marLeft w:val="0"/>
      <w:marRight w:val="0"/>
      <w:marTop w:val="0"/>
      <w:marBottom w:val="0"/>
      <w:divBdr>
        <w:top w:val="none" w:sz="0" w:space="0" w:color="auto"/>
        <w:left w:val="none" w:sz="0" w:space="0" w:color="auto"/>
        <w:bottom w:val="none" w:sz="0" w:space="0" w:color="auto"/>
        <w:right w:val="none" w:sz="0" w:space="0" w:color="auto"/>
      </w:divBdr>
    </w:div>
    <w:div w:id="139542492">
      <w:bodyDiv w:val="1"/>
      <w:marLeft w:val="0"/>
      <w:marRight w:val="0"/>
      <w:marTop w:val="0"/>
      <w:marBottom w:val="0"/>
      <w:divBdr>
        <w:top w:val="none" w:sz="0" w:space="0" w:color="auto"/>
        <w:left w:val="none" w:sz="0" w:space="0" w:color="auto"/>
        <w:bottom w:val="none" w:sz="0" w:space="0" w:color="auto"/>
        <w:right w:val="none" w:sz="0" w:space="0" w:color="auto"/>
      </w:divBdr>
    </w:div>
    <w:div w:id="139543081">
      <w:bodyDiv w:val="1"/>
      <w:marLeft w:val="0"/>
      <w:marRight w:val="0"/>
      <w:marTop w:val="0"/>
      <w:marBottom w:val="0"/>
      <w:divBdr>
        <w:top w:val="none" w:sz="0" w:space="0" w:color="auto"/>
        <w:left w:val="none" w:sz="0" w:space="0" w:color="auto"/>
        <w:bottom w:val="none" w:sz="0" w:space="0" w:color="auto"/>
        <w:right w:val="none" w:sz="0" w:space="0" w:color="auto"/>
      </w:divBdr>
    </w:div>
    <w:div w:id="139926075">
      <w:bodyDiv w:val="1"/>
      <w:marLeft w:val="0"/>
      <w:marRight w:val="0"/>
      <w:marTop w:val="0"/>
      <w:marBottom w:val="0"/>
      <w:divBdr>
        <w:top w:val="none" w:sz="0" w:space="0" w:color="auto"/>
        <w:left w:val="none" w:sz="0" w:space="0" w:color="auto"/>
        <w:bottom w:val="none" w:sz="0" w:space="0" w:color="auto"/>
        <w:right w:val="none" w:sz="0" w:space="0" w:color="auto"/>
      </w:divBdr>
    </w:div>
    <w:div w:id="143161663">
      <w:bodyDiv w:val="1"/>
      <w:marLeft w:val="0"/>
      <w:marRight w:val="0"/>
      <w:marTop w:val="0"/>
      <w:marBottom w:val="0"/>
      <w:divBdr>
        <w:top w:val="none" w:sz="0" w:space="0" w:color="auto"/>
        <w:left w:val="none" w:sz="0" w:space="0" w:color="auto"/>
        <w:bottom w:val="none" w:sz="0" w:space="0" w:color="auto"/>
        <w:right w:val="none" w:sz="0" w:space="0" w:color="auto"/>
      </w:divBdr>
    </w:div>
    <w:div w:id="145325843">
      <w:bodyDiv w:val="1"/>
      <w:marLeft w:val="0"/>
      <w:marRight w:val="0"/>
      <w:marTop w:val="0"/>
      <w:marBottom w:val="0"/>
      <w:divBdr>
        <w:top w:val="none" w:sz="0" w:space="0" w:color="auto"/>
        <w:left w:val="none" w:sz="0" w:space="0" w:color="auto"/>
        <w:bottom w:val="none" w:sz="0" w:space="0" w:color="auto"/>
        <w:right w:val="none" w:sz="0" w:space="0" w:color="auto"/>
      </w:divBdr>
    </w:div>
    <w:div w:id="148636768">
      <w:bodyDiv w:val="1"/>
      <w:marLeft w:val="0"/>
      <w:marRight w:val="0"/>
      <w:marTop w:val="0"/>
      <w:marBottom w:val="0"/>
      <w:divBdr>
        <w:top w:val="none" w:sz="0" w:space="0" w:color="auto"/>
        <w:left w:val="none" w:sz="0" w:space="0" w:color="auto"/>
        <w:bottom w:val="none" w:sz="0" w:space="0" w:color="auto"/>
        <w:right w:val="none" w:sz="0" w:space="0" w:color="auto"/>
      </w:divBdr>
    </w:div>
    <w:div w:id="148909285">
      <w:bodyDiv w:val="1"/>
      <w:marLeft w:val="0"/>
      <w:marRight w:val="0"/>
      <w:marTop w:val="0"/>
      <w:marBottom w:val="0"/>
      <w:divBdr>
        <w:top w:val="none" w:sz="0" w:space="0" w:color="auto"/>
        <w:left w:val="none" w:sz="0" w:space="0" w:color="auto"/>
        <w:bottom w:val="none" w:sz="0" w:space="0" w:color="auto"/>
        <w:right w:val="none" w:sz="0" w:space="0" w:color="auto"/>
      </w:divBdr>
    </w:div>
    <w:div w:id="151027343">
      <w:bodyDiv w:val="1"/>
      <w:marLeft w:val="0"/>
      <w:marRight w:val="0"/>
      <w:marTop w:val="0"/>
      <w:marBottom w:val="0"/>
      <w:divBdr>
        <w:top w:val="none" w:sz="0" w:space="0" w:color="auto"/>
        <w:left w:val="none" w:sz="0" w:space="0" w:color="auto"/>
        <w:bottom w:val="none" w:sz="0" w:space="0" w:color="auto"/>
        <w:right w:val="none" w:sz="0" w:space="0" w:color="auto"/>
      </w:divBdr>
    </w:div>
    <w:div w:id="154609135">
      <w:bodyDiv w:val="1"/>
      <w:marLeft w:val="0"/>
      <w:marRight w:val="0"/>
      <w:marTop w:val="0"/>
      <w:marBottom w:val="0"/>
      <w:divBdr>
        <w:top w:val="none" w:sz="0" w:space="0" w:color="auto"/>
        <w:left w:val="none" w:sz="0" w:space="0" w:color="auto"/>
        <w:bottom w:val="none" w:sz="0" w:space="0" w:color="auto"/>
        <w:right w:val="none" w:sz="0" w:space="0" w:color="auto"/>
      </w:divBdr>
    </w:div>
    <w:div w:id="157159671">
      <w:bodyDiv w:val="1"/>
      <w:marLeft w:val="0"/>
      <w:marRight w:val="0"/>
      <w:marTop w:val="0"/>
      <w:marBottom w:val="0"/>
      <w:divBdr>
        <w:top w:val="none" w:sz="0" w:space="0" w:color="auto"/>
        <w:left w:val="none" w:sz="0" w:space="0" w:color="auto"/>
        <w:bottom w:val="none" w:sz="0" w:space="0" w:color="auto"/>
        <w:right w:val="none" w:sz="0" w:space="0" w:color="auto"/>
      </w:divBdr>
    </w:div>
    <w:div w:id="158280102">
      <w:bodyDiv w:val="1"/>
      <w:marLeft w:val="0"/>
      <w:marRight w:val="0"/>
      <w:marTop w:val="0"/>
      <w:marBottom w:val="0"/>
      <w:divBdr>
        <w:top w:val="none" w:sz="0" w:space="0" w:color="auto"/>
        <w:left w:val="none" w:sz="0" w:space="0" w:color="auto"/>
        <w:bottom w:val="none" w:sz="0" w:space="0" w:color="auto"/>
        <w:right w:val="none" w:sz="0" w:space="0" w:color="auto"/>
      </w:divBdr>
    </w:div>
    <w:div w:id="158280176">
      <w:bodyDiv w:val="1"/>
      <w:marLeft w:val="0"/>
      <w:marRight w:val="0"/>
      <w:marTop w:val="0"/>
      <w:marBottom w:val="0"/>
      <w:divBdr>
        <w:top w:val="none" w:sz="0" w:space="0" w:color="auto"/>
        <w:left w:val="none" w:sz="0" w:space="0" w:color="auto"/>
        <w:bottom w:val="none" w:sz="0" w:space="0" w:color="auto"/>
        <w:right w:val="none" w:sz="0" w:space="0" w:color="auto"/>
      </w:divBdr>
    </w:div>
    <w:div w:id="159929579">
      <w:bodyDiv w:val="1"/>
      <w:marLeft w:val="0"/>
      <w:marRight w:val="0"/>
      <w:marTop w:val="0"/>
      <w:marBottom w:val="0"/>
      <w:divBdr>
        <w:top w:val="none" w:sz="0" w:space="0" w:color="auto"/>
        <w:left w:val="none" w:sz="0" w:space="0" w:color="auto"/>
        <w:bottom w:val="none" w:sz="0" w:space="0" w:color="auto"/>
        <w:right w:val="none" w:sz="0" w:space="0" w:color="auto"/>
      </w:divBdr>
    </w:div>
    <w:div w:id="161942122">
      <w:bodyDiv w:val="1"/>
      <w:marLeft w:val="0"/>
      <w:marRight w:val="0"/>
      <w:marTop w:val="0"/>
      <w:marBottom w:val="0"/>
      <w:divBdr>
        <w:top w:val="none" w:sz="0" w:space="0" w:color="auto"/>
        <w:left w:val="none" w:sz="0" w:space="0" w:color="auto"/>
        <w:bottom w:val="none" w:sz="0" w:space="0" w:color="auto"/>
        <w:right w:val="none" w:sz="0" w:space="0" w:color="auto"/>
      </w:divBdr>
    </w:div>
    <w:div w:id="164370428">
      <w:bodyDiv w:val="1"/>
      <w:marLeft w:val="0"/>
      <w:marRight w:val="0"/>
      <w:marTop w:val="0"/>
      <w:marBottom w:val="0"/>
      <w:divBdr>
        <w:top w:val="none" w:sz="0" w:space="0" w:color="auto"/>
        <w:left w:val="none" w:sz="0" w:space="0" w:color="auto"/>
        <w:bottom w:val="none" w:sz="0" w:space="0" w:color="auto"/>
        <w:right w:val="none" w:sz="0" w:space="0" w:color="auto"/>
      </w:divBdr>
    </w:div>
    <w:div w:id="167409578">
      <w:bodyDiv w:val="1"/>
      <w:marLeft w:val="0"/>
      <w:marRight w:val="0"/>
      <w:marTop w:val="0"/>
      <w:marBottom w:val="0"/>
      <w:divBdr>
        <w:top w:val="none" w:sz="0" w:space="0" w:color="auto"/>
        <w:left w:val="none" w:sz="0" w:space="0" w:color="auto"/>
        <w:bottom w:val="none" w:sz="0" w:space="0" w:color="auto"/>
        <w:right w:val="none" w:sz="0" w:space="0" w:color="auto"/>
      </w:divBdr>
    </w:div>
    <w:div w:id="168058154">
      <w:bodyDiv w:val="1"/>
      <w:marLeft w:val="0"/>
      <w:marRight w:val="0"/>
      <w:marTop w:val="0"/>
      <w:marBottom w:val="0"/>
      <w:divBdr>
        <w:top w:val="none" w:sz="0" w:space="0" w:color="auto"/>
        <w:left w:val="none" w:sz="0" w:space="0" w:color="auto"/>
        <w:bottom w:val="none" w:sz="0" w:space="0" w:color="auto"/>
        <w:right w:val="none" w:sz="0" w:space="0" w:color="auto"/>
      </w:divBdr>
    </w:div>
    <w:div w:id="169025139">
      <w:bodyDiv w:val="1"/>
      <w:marLeft w:val="0"/>
      <w:marRight w:val="0"/>
      <w:marTop w:val="0"/>
      <w:marBottom w:val="0"/>
      <w:divBdr>
        <w:top w:val="none" w:sz="0" w:space="0" w:color="auto"/>
        <w:left w:val="none" w:sz="0" w:space="0" w:color="auto"/>
        <w:bottom w:val="none" w:sz="0" w:space="0" w:color="auto"/>
        <w:right w:val="none" w:sz="0" w:space="0" w:color="auto"/>
      </w:divBdr>
    </w:div>
    <w:div w:id="170143045">
      <w:bodyDiv w:val="1"/>
      <w:marLeft w:val="0"/>
      <w:marRight w:val="0"/>
      <w:marTop w:val="0"/>
      <w:marBottom w:val="0"/>
      <w:divBdr>
        <w:top w:val="none" w:sz="0" w:space="0" w:color="auto"/>
        <w:left w:val="none" w:sz="0" w:space="0" w:color="auto"/>
        <w:bottom w:val="none" w:sz="0" w:space="0" w:color="auto"/>
        <w:right w:val="none" w:sz="0" w:space="0" w:color="auto"/>
      </w:divBdr>
    </w:div>
    <w:div w:id="171578241">
      <w:bodyDiv w:val="1"/>
      <w:marLeft w:val="0"/>
      <w:marRight w:val="0"/>
      <w:marTop w:val="0"/>
      <w:marBottom w:val="0"/>
      <w:divBdr>
        <w:top w:val="none" w:sz="0" w:space="0" w:color="auto"/>
        <w:left w:val="none" w:sz="0" w:space="0" w:color="auto"/>
        <w:bottom w:val="none" w:sz="0" w:space="0" w:color="auto"/>
        <w:right w:val="none" w:sz="0" w:space="0" w:color="auto"/>
      </w:divBdr>
    </w:div>
    <w:div w:id="173113149">
      <w:bodyDiv w:val="1"/>
      <w:marLeft w:val="0"/>
      <w:marRight w:val="0"/>
      <w:marTop w:val="0"/>
      <w:marBottom w:val="0"/>
      <w:divBdr>
        <w:top w:val="none" w:sz="0" w:space="0" w:color="auto"/>
        <w:left w:val="none" w:sz="0" w:space="0" w:color="auto"/>
        <w:bottom w:val="none" w:sz="0" w:space="0" w:color="auto"/>
        <w:right w:val="none" w:sz="0" w:space="0" w:color="auto"/>
      </w:divBdr>
    </w:div>
    <w:div w:id="173300115">
      <w:bodyDiv w:val="1"/>
      <w:marLeft w:val="0"/>
      <w:marRight w:val="0"/>
      <w:marTop w:val="0"/>
      <w:marBottom w:val="0"/>
      <w:divBdr>
        <w:top w:val="none" w:sz="0" w:space="0" w:color="auto"/>
        <w:left w:val="none" w:sz="0" w:space="0" w:color="auto"/>
        <w:bottom w:val="none" w:sz="0" w:space="0" w:color="auto"/>
        <w:right w:val="none" w:sz="0" w:space="0" w:color="auto"/>
      </w:divBdr>
    </w:div>
    <w:div w:id="177354174">
      <w:bodyDiv w:val="1"/>
      <w:marLeft w:val="0"/>
      <w:marRight w:val="0"/>
      <w:marTop w:val="0"/>
      <w:marBottom w:val="0"/>
      <w:divBdr>
        <w:top w:val="none" w:sz="0" w:space="0" w:color="auto"/>
        <w:left w:val="none" w:sz="0" w:space="0" w:color="auto"/>
        <w:bottom w:val="none" w:sz="0" w:space="0" w:color="auto"/>
        <w:right w:val="none" w:sz="0" w:space="0" w:color="auto"/>
      </w:divBdr>
    </w:div>
    <w:div w:id="180895227">
      <w:bodyDiv w:val="1"/>
      <w:marLeft w:val="0"/>
      <w:marRight w:val="0"/>
      <w:marTop w:val="0"/>
      <w:marBottom w:val="0"/>
      <w:divBdr>
        <w:top w:val="none" w:sz="0" w:space="0" w:color="auto"/>
        <w:left w:val="none" w:sz="0" w:space="0" w:color="auto"/>
        <w:bottom w:val="none" w:sz="0" w:space="0" w:color="auto"/>
        <w:right w:val="none" w:sz="0" w:space="0" w:color="auto"/>
      </w:divBdr>
    </w:div>
    <w:div w:id="184515029">
      <w:bodyDiv w:val="1"/>
      <w:marLeft w:val="0"/>
      <w:marRight w:val="0"/>
      <w:marTop w:val="0"/>
      <w:marBottom w:val="0"/>
      <w:divBdr>
        <w:top w:val="none" w:sz="0" w:space="0" w:color="auto"/>
        <w:left w:val="none" w:sz="0" w:space="0" w:color="auto"/>
        <w:bottom w:val="none" w:sz="0" w:space="0" w:color="auto"/>
        <w:right w:val="none" w:sz="0" w:space="0" w:color="auto"/>
      </w:divBdr>
    </w:div>
    <w:div w:id="185995156">
      <w:bodyDiv w:val="1"/>
      <w:marLeft w:val="0"/>
      <w:marRight w:val="0"/>
      <w:marTop w:val="0"/>
      <w:marBottom w:val="0"/>
      <w:divBdr>
        <w:top w:val="none" w:sz="0" w:space="0" w:color="auto"/>
        <w:left w:val="none" w:sz="0" w:space="0" w:color="auto"/>
        <w:bottom w:val="none" w:sz="0" w:space="0" w:color="auto"/>
        <w:right w:val="none" w:sz="0" w:space="0" w:color="auto"/>
      </w:divBdr>
    </w:div>
    <w:div w:id="186333794">
      <w:bodyDiv w:val="1"/>
      <w:marLeft w:val="0"/>
      <w:marRight w:val="0"/>
      <w:marTop w:val="0"/>
      <w:marBottom w:val="0"/>
      <w:divBdr>
        <w:top w:val="none" w:sz="0" w:space="0" w:color="auto"/>
        <w:left w:val="none" w:sz="0" w:space="0" w:color="auto"/>
        <w:bottom w:val="none" w:sz="0" w:space="0" w:color="auto"/>
        <w:right w:val="none" w:sz="0" w:space="0" w:color="auto"/>
      </w:divBdr>
    </w:div>
    <w:div w:id="187960263">
      <w:bodyDiv w:val="1"/>
      <w:marLeft w:val="0"/>
      <w:marRight w:val="0"/>
      <w:marTop w:val="0"/>
      <w:marBottom w:val="0"/>
      <w:divBdr>
        <w:top w:val="none" w:sz="0" w:space="0" w:color="auto"/>
        <w:left w:val="none" w:sz="0" w:space="0" w:color="auto"/>
        <w:bottom w:val="none" w:sz="0" w:space="0" w:color="auto"/>
        <w:right w:val="none" w:sz="0" w:space="0" w:color="auto"/>
      </w:divBdr>
    </w:div>
    <w:div w:id="190267596">
      <w:bodyDiv w:val="1"/>
      <w:marLeft w:val="0"/>
      <w:marRight w:val="0"/>
      <w:marTop w:val="0"/>
      <w:marBottom w:val="0"/>
      <w:divBdr>
        <w:top w:val="none" w:sz="0" w:space="0" w:color="auto"/>
        <w:left w:val="none" w:sz="0" w:space="0" w:color="auto"/>
        <w:bottom w:val="none" w:sz="0" w:space="0" w:color="auto"/>
        <w:right w:val="none" w:sz="0" w:space="0" w:color="auto"/>
      </w:divBdr>
    </w:div>
    <w:div w:id="191068767">
      <w:bodyDiv w:val="1"/>
      <w:marLeft w:val="0"/>
      <w:marRight w:val="0"/>
      <w:marTop w:val="0"/>
      <w:marBottom w:val="0"/>
      <w:divBdr>
        <w:top w:val="none" w:sz="0" w:space="0" w:color="auto"/>
        <w:left w:val="none" w:sz="0" w:space="0" w:color="auto"/>
        <w:bottom w:val="none" w:sz="0" w:space="0" w:color="auto"/>
        <w:right w:val="none" w:sz="0" w:space="0" w:color="auto"/>
      </w:divBdr>
    </w:div>
    <w:div w:id="193420043">
      <w:bodyDiv w:val="1"/>
      <w:marLeft w:val="0"/>
      <w:marRight w:val="0"/>
      <w:marTop w:val="0"/>
      <w:marBottom w:val="0"/>
      <w:divBdr>
        <w:top w:val="none" w:sz="0" w:space="0" w:color="auto"/>
        <w:left w:val="none" w:sz="0" w:space="0" w:color="auto"/>
        <w:bottom w:val="none" w:sz="0" w:space="0" w:color="auto"/>
        <w:right w:val="none" w:sz="0" w:space="0" w:color="auto"/>
      </w:divBdr>
    </w:div>
    <w:div w:id="196236765">
      <w:bodyDiv w:val="1"/>
      <w:marLeft w:val="0"/>
      <w:marRight w:val="0"/>
      <w:marTop w:val="0"/>
      <w:marBottom w:val="0"/>
      <w:divBdr>
        <w:top w:val="none" w:sz="0" w:space="0" w:color="auto"/>
        <w:left w:val="none" w:sz="0" w:space="0" w:color="auto"/>
        <w:bottom w:val="none" w:sz="0" w:space="0" w:color="auto"/>
        <w:right w:val="none" w:sz="0" w:space="0" w:color="auto"/>
      </w:divBdr>
    </w:div>
    <w:div w:id="201602246">
      <w:bodyDiv w:val="1"/>
      <w:marLeft w:val="0"/>
      <w:marRight w:val="0"/>
      <w:marTop w:val="0"/>
      <w:marBottom w:val="0"/>
      <w:divBdr>
        <w:top w:val="none" w:sz="0" w:space="0" w:color="auto"/>
        <w:left w:val="none" w:sz="0" w:space="0" w:color="auto"/>
        <w:bottom w:val="none" w:sz="0" w:space="0" w:color="auto"/>
        <w:right w:val="none" w:sz="0" w:space="0" w:color="auto"/>
      </w:divBdr>
    </w:div>
    <w:div w:id="202983172">
      <w:bodyDiv w:val="1"/>
      <w:marLeft w:val="0"/>
      <w:marRight w:val="0"/>
      <w:marTop w:val="0"/>
      <w:marBottom w:val="0"/>
      <w:divBdr>
        <w:top w:val="none" w:sz="0" w:space="0" w:color="auto"/>
        <w:left w:val="none" w:sz="0" w:space="0" w:color="auto"/>
        <w:bottom w:val="none" w:sz="0" w:space="0" w:color="auto"/>
        <w:right w:val="none" w:sz="0" w:space="0" w:color="auto"/>
      </w:divBdr>
    </w:div>
    <w:div w:id="203831718">
      <w:bodyDiv w:val="1"/>
      <w:marLeft w:val="0"/>
      <w:marRight w:val="0"/>
      <w:marTop w:val="0"/>
      <w:marBottom w:val="0"/>
      <w:divBdr>
        <w:top w:val="none" w:sz="0" w:space="0" w:color="auto"/>
        <w:left w:val="none" w:sz="0" w:space="0" w:color="auto"/>
        <w:bottom w:val="none" w:sz="0" w:space="0" w:color="auto"/>
        <w:right w:val="none" w:sz="0" w:space="0" w:color="auto"/>
      </w:divBdr>
    </w:div>
    <w:div w:id="204026497">
      <w:bodyDiv w:val="1"/>
      <w:marLeft w:val="0"/>
      <w:marRight w:val="0"/>
      <w:marTop w:val="0"/>
      <w:marBottom w:val="0"/>
      <w:divBdr>
        <w:top w:val="none" w:sz="0" w:space="0" w:color="auto"/>
        <w:left w:val="none" w:sz="0" w:space="0" w:color="auto"/>
        <w:bottom w:val="none" w:sz="0" w:space="0" w:color="auto"/>
        <w:right w:val="none" w:sz="0" w:space="0" w:color="auto"/>
      </w:divBdr>
    </w:div>
    <w:div w:id="205073025">
      <w:bodyDiv w:val="1"/>
      <w:marLeft w:val="0"/>
      <w:marRight w:val="0"/>
      <w:marTop w:val="0"/>
      <w:marBottom w:val="0"/>
      <w:divBdr>
        <w:top w:val="none" w:sz="0" w:space="0" w:color="auto"/>
        <w:left w:val="none" w:sz="0" w:space="0" w:color="auto"/>
        <w:bottom w:val="none" w:sz="0" w:space="0" w:color="auto"/>
        <w:right w:val="none" w:sz="0" w:space="0" w:color="auto"/>
      </w:divBdr>
    </w:div>
    <w:div w:id="207107556">
      <w:bodyDiv w:val="1"/>
      <w:marLeft w:val="0"/>
      <w:marRight w:val="0"/>
      <w:marTop w:val="0"/>
      <w:marBottom w:val="0"/>
      <w:divBdr>
        <w:top w:val="none" w:sz="0" w:space="0" w:color="auto"/>
        <w:left w:val="none" w:sz="0" w:space="0" w:color="auto"/>
        <w:bottom w:val="none" w:sz="0" w:space="0" w:color="auto"/>
        <w:right w:val="none" w:sz="0" w:space="0" w:color="auto"/>
      </w:divBdr>
    </w:div>
    <w:div w:id="209925153">
      <w:bodyDiv w:val="1"/>
      <w:marLeft w:val="0"/>
      <w:marRight w:val="0"/>
      <w:marTop w:val="0"/>
      <w:marBottom w:val="0"/>
      <w:divBdr>
        <w:top w:val="none" w:sz="0" w:space="0" w:color="auto"/>
        <w:left w:val="none" w:sz="0" w:space="0" w:color="auto"/>
        <w:bottom w:val="none" w:sz="0" w:space="0" w:color="auto"/>
        <w:right w:val="none" w:sz="0" w:space="0" w:color="auto"/>
      </w:divBdr>
    </w:div>
    <w:div w:id="215505301">
      <w:bodyDiv w:val="1"/>
      <w:marLeft w:val="0"/>
      <w:marRight w:val="0"/>
      <w:marTop w:val="0"/>
      <w:marBottom w:val="0"/>
      <w:divBdr>
        <w:top w:val="none" w:sz="0" w:space="0" w:color="auto"/>
        <w:left w:val="none" w:sz="0" w:space="0" w:color="auto"/>
        <w:bottom w:val="none" w:sz="0" w:space="0" w:color="auto"/>
        <w:right w:val="none" w:sz="0" w:space="0" w:color="auto"/>
      </w:divBdr>
    </w:div>
    <w:div w:id="215555687">
      <w:bodyDiv w:val="1"/>
      <w:marLeft w:val="0"/>
      <w:marRight w:val="0"/>
      <w:marTop w:val="0"/>
      <w:marBottom w:val="0"/>
      <w:divBdr>
        <w:top w:val="none" w:sz="0" w:space="0" w:color="auto"/>
        <w:left w:val="none" w:sz="0" w:space="0" w:color="auto"/>
        <w:bottom w:val="none" w:sz="0" w:space="0" w:color="auto"/>
        <w:right w:val="none" w:sz="0" w:space="0" w:color="auto"/>
      </w:divBdr>
    </w:div>
    <w:div w:id="216282908">
      <w:bodyDiv w:val="1"/>
      <w:marLeft w:val="0"/>
      <w:marRight w:val="0"/>
      <w:marTop w:val="0"/>
      <w:marBottom w:val="0"/>
      <w:divBdr>
        <w:top w:val="none" w:sz="0" w:space="0" w:color="auto"/>
        <w:left w:val="none" w:sz="0" w:space="0" w:color="auto"/>
        <w:bottom w:val="none" w:sz="0" w:space="0" w:color="auto"/>
        <w:right w:val="none" w:sz="0" w:space="0" w:color="auto"/>
      </w:divBdr>
    </w:div>
    <w:div w:id="217323951">
      <w:bodyDiv w:val="1"/>
      <w:marLeft w:val="0"/>
      <w:marRight w:val="0"/>
      <w:marTop w:val="0"/>
      <w:marBottom w:val="0"/>
      <w:divBdr>
        <w:top w:val="none" w:sz="0" w:space="0" w:color="auto"/>
        <w:left w:val="none" w:sz="0" w:space="0" w:color="auto"/>
        <w:bottom w:val="none" w:sz="0" w:space="0" w:color="auto"/>
        <w:right w:val="none" w:sz="0" w:space="0" w:color="auto"/>
      </w:divBdr>
    </w:div>
    <w:div w:id="220092621">
      <w:bodyDiv w:val="1"/>
      <w:marLeft w:val="0"/>
      <w:marRight w:val="0"/>
      <w:marTop w:val="0"/>
      <w:marBottom w:val="0"/>
      <w:divBdr>
        <w:top w:val="none" w:sz="0" w:space="0" w:color="auto"/>
        <w:left w:val="none" w:sz="0" w:space="0" w:color="auto"/>
        <w:bottom w:val="none" w:sz="0" w:space="0" w:color="auto"/>
        <w:right w:val="none" w:sz="0" w:space="0" w:color="auto"/>
      </w:divBdr>
    </w:div>
    <w:div w:id="223681211">
      <w:bodyDiv w:val="1"/>
      <w:marLeft w:val="0"/>
      <w:marRight w:val="0"/>
      <w:marTop w:val="0"/>
      <w:marBottom w:val="0"/>
      <w:divBdr>
        <w:top w:val="none" w:sz="0" w:space="0" w:color="auto"/>
        <w:left w:val="none" w:sz="0" w:space="0" w:color="auto"/>
        <w:bottom w:val="none" w:sz="0" w:space="0" w:color="auto"/>
        <w:right w:val="none" w:sz="0" w:space="0" w:color="auto"/>
      </w:divBdr>
    </w:div>
    <w:div w:id="225263093">
      <w:bodyDiv w:val="1"/>
      <w:marLeft w:val="0"/>
      <w:marRight w:val="0"/>
      <w:marTop w:val="0"/>
      <w:marBottom w:val="0"/>
      <w:divBdr>
        <w:top w:val="none" w:sz="0" w:space="0" w:color="auto"/>
        <w:left w:val="none" w:sz="0" w:space="0" w:color="auto"/>
        <w:bottom w:val="none" w:sz="0" w:space="0" w:color="auto"/>
        <w:right w:val="none" w:sz="0" w:space="0" w:color="auto"/>
      </w:divBdr>
    </w:div>
    <w:div w:id="230625703">
      <w:bodyDiv w:val="1"/>
      <w:marLeft w:val="0"/>
      <w:marRight w:val="0"/>
      <w:marTop w:val="0"/>
      <w:marBottom w:val="0"/>
      <w:divBdr>
        <w:top w:val="none" w:sz="0" w:space="0" w:color="auto"/>
        <w:left w:val="none" w:sz="0" w:space="0" w:color="auto"/>
        <w:bottom w:val="none" w:sz="0" w:space="0" w:color="auto"/>
        <w:right w:val="none" w:sz="0" w:space="0" w:color="auto"/>
      </w:divBdr>
    </w:div>
    <w:div w:id="234779891">
      <w:bodyDiv w:val="1"/>
      <w:marLeft w:val="0"/>
      <w:marRight w:val="0"/>
      <w:marTop w:val="0"/>
      <w:marBottom w:val="0"/>
      <w:divBdr>
        <w:top w:val="none" w:sz="0" w:space="0" w:color="auto"/>
        <w:left w:val="none" w:sz="0" w:space="0" w:color="auto"/>
        <w:bottom w:val="none" w:sz="0" w:space="0" w:color="auto"/>
        <w:right w:val="none" w:sz="0" w:space="0" w:color="auto"/>
      </w:divBdr>
    </w:div>
    <w:div w:id="239365833">
      <w:bodyDiv w:val="1"/>
      <w:marLeft w:val="0"/>
      <w:marRight w:val="0"/>
      <w:marTop w:val="0"/>
      <w:marBottom w:val="0"/>
      <w:divBdr>
        <w:top w:val="none" w:sz="0" w:space="0" w:color="auto"/>
        <w:left w:val="none" w:sz="0" w:space="0" w:color="auto"/>
        <w:bottom w:val="none" w:sz="0" w:space="0" w:color="auto"/>
        <w:right w:val="none" w:sz="0" w:space="0" w:color="auto"/>
      </w:divBdr>
    </w:div>
    <w:div w:id="242228201">
      <w:bodyDiv w:val="1"/>
      <w:marLeft w:val="0"/>
      <w:marRight w:val="0"/>
      <w:marTop w:val="0"/>
      <w:marBottom w:val="0"/>
      <w:divBdr>
        <w:top w:val="none" w:sz="0" w:space="0" w:color="auto"/>
        <w:left w:val="none" w:sz="0" w:space="0" w:color="auto"/>
        <w:bottom w:val="none" w:sz="0" w:space="0" w:color="auto"/>
        <w:right w:val="none" w:sz="0" w:space="0" w:color="auto"/>
      </w:divBdr>
    </w:div>
    <w:div w:id="242690609">
      <w:bodyDiv w:val="1"/>
      <w:marLeft w:val="0"/>
      <w:marRight w:val="0"/>
      <w:marTop w:val="0"/>
      <w:marBottom w:val="0"/>
      <w:divBdr>
        <w:top w:val="none" w:sz="0" w:space="0" w:color="auto"/>
        <w:left w:val="none" w:sz="0" w:space="0" w:color="auto"/>
        <w:bottom w:val="none" w:sz="0" w:space="0" w:color="auto"/>
        <w:right w:val="none" w:sz="0" w:space="0" w:color="auto"/>
      </w:divBdr>
    </w:div>
    <w:div w:id="246117044">
      <w:bodyDiv w:val="1"/>
      <w:marLeft w:val="0"/>
      <w:marRight w:val="0"/>
      <w:marTop w:val="0"/>
      <w:marBottom w:val="0"/>
      <w:divBdr>
        <w:top w:val="none" w:sz="0" w:space="0" w:color="auto"/>
        <w:left w:val="none" w:sz="0" w:space="0" w:color="auto"/>
        <w:bottom w:val="none" w:sz="0" w:space="0" w:color="auto"/>
        <w:right w:val="none" w:sz="0" w:space="0" w:color="auto"/>
      </w:divBdr>
    </w:div>
    <w:div w:id="248005004">
      <w:bodyDiv w:val="1"/>
      <w:marLeft w:val="0"/>
      <w:marRight w:val="0"/>
      <w:marTop w:val="0"/>
      <w:marBottom w:val="0"/>
      <w:divBdr>
        <w:top w:val="none" w:sz="0" w:space="0" w:color="auto"/>
        <w:left w:val="none" w:sz="0" w:space="0" w:color="auto"/>
        <w:bottom w:val="none" w:sz="0" w:space="0" w:color="auto"/>
        <w:right w:val="none" w:sz="0" w:space="0" w:color="auto"/>
      </w:divBdr>
    </w:div>
    <w:div w:id="249124175">
      <w:bodyDiv w:val="1"/>
      <w:marLeft w:val="0"/>
      <w:marRight w:val="0"/>
      <w:marTop w:val="0"/>
      <w:marBottom w:val="0"/>
      <w:divBdr>
        <w:top w:val="none" w:sz="0" w:space="0" w:color="auto"/>
        <w:left w:val="none" w:sz="0" w:space="0" w:color="auto"/>
        <w:bottom w:val="none" w:sz="0" w:space="0" w:color="auto"/>
        <w:right w:val="none" w:sz="0" w:space="0" w:color="auto"/>
      </w:divBdr>
    </w:div>
    <w:div w:id="254556533">
      <w:bodyDiv w:val="1"/>
      <w:marLeft w:val="0"/>
      <w:marRight w:val="0"/>
      <w:marTop w:val="0"/>
      <w:marBottom w:val="0"/>
      <w:divBdr>
        <w:top w:val="none" w:sz="0" w:space="0" w:color="auto"/>
        <w:left w:val="none" w:sz="0" w:space="0" w:color="auto"/>
        <w:bottom w:val="none" w:sz="0" w:space="0" w:color="auto"/>
        <w:right w:val="none" w:sz="0" w:space="0" w:color="auto"/>
      </w:divBdr>
    </w:div>
    <w:div w:id="257522895">
      <w:bodyDiv w:val="1"/>
      <w:marLeft w:val="0"/>
      <w:marRight w:val="0"/>
      <w:marTop w:val="0"/>
      <w:marBottom w:val="0"/>
      <w:divBdr>
        <w:top w:val="none" w:sz="0" w:space="0" w:color="auto"/>
        <w:left w:val="none" w:sz="0" w:space="0" w:color="auto"/>
        <w:bottom w:val="none" w:sz="0" w:space="0" w:color="auto"/>
        <w:right w:val="none" w:sz="0" w:space="0" w:color="auto"/>
      </w:divBdr>
    </w:div>
    <w:div w:id="260533890">
      <w:bodyDiv w:val="1"/>
      <w:marLeft w:val="0"/>
      <w:marRight w:val="0"/>
      <w:marTop w:val="0"/>
      <w:marBottom w:val="0"/>
      <w:divBdr>
        <w:top w:val="none" w:sz="0" w:space="0" w:color="auto"/>
        <w:left w:val="none" w:sz="0" w:space="0" w:color="auto"/>
        <w:bottom w:val="none" w:sz="0" w:space="0" w:color="auto"/>
        <w:right w:val="none" w:sz="0" w:space="0" w:color="auto"/>
      </w:divBdr>
    </w:div>
    <w:div w:id="260795835">
      <w:bodyDiv w:val="1"/>
      <w:marLeft w:val="0"/>
      <w:marRight w:val="0"/>
      <w:marTop w:val="0"/>
      <w:marBottom w:val="0"/>
      <w:divBdr>
        <w:top w:val="none" w:sz="0" w:space="0" w:color="auto"/>
        <w:left w:val="none" w:sz="0" w:space="0" w:color="auto"/>
        <w:bottom w:val="none" w:sz="0" w:space="0" w:color="auto"/>
        <w:right w:val="none" w:sz="0" w:space="0" w:color="auto"/>
      </w:divBdr>
    </w:div>
    <w:div w:id="264120051">
      <w:bodyDiv w:val="1"/>
      <w:marLeft w:val="0"/>
      <w:marRight w:val="0"/>
      <w:marTop w:val="0"/>
      <w:marBottom w:val="0"/>
      <w:divBdr>
        <w:top w:val="none" w:sz="0" w:space="0" w:color="auto"/>
        <w:left w:val="none" w:sz="0" w:space="0" w:color="auto"/>
        <w:bottom w:val="none" w:sz="0" w:space="0" w:color="auto"/>
        <w:right w:val="none" w:sz="0" w:space="0" w:color="auto"/>
      </w:divBdr>
    </w:div>
    <w:div w:id="264844959">
      <w:bodyDiv w:val="1"/>
      <w:marLeft w:val="0"/>
      <w:marRight w:val="0"/>
      <w:marTop w:val="0"/>
      <w:marBottom w:val="0"/>
      <w:divBdr>
        <w:top w:val="none" w:sz="0" w:space="0" w:color="auto"/>
        <w:left w:val="none" w:sz="0" w:space="0" w:color="auto"/>
        <w:bottom w:val="none" w:sz="0" w:space="0" w:color="auto"/>
        <w:right w:val="none" w:sz="0" w:space="0" w:color="auto"/>
      </w:divBdr>
    </w:div>
    <w:div w:id="264969662">
      <w:bodyDiv w:val="1"/>
      <w:marLeft w:val="0"/>
      <w:marRight w:val="0"/>
      <w:marTop w:val="0"/>
      <w:marBottom w:val="0"/>
      <w:divBdr>
        <w:top w:val="none" w:sz="0" w:space="0" w:color="auto"/>
        <w:left w:val="none" w:sz="0" w:space="0" w:color="auto"/>
        <w:bottom w:val="none" w:sz="0" w:space="0" w:color="auto"/>
        <w:right w:val="none" w:sz="0" w:space="0" w:color="auto"/>
      </w:divBdr>
    </w:div>
    <w:div w:id="265505837">
      <w:bodyDiv w:val="1"/>
      <w:marLeft w:val="0"/>
      <w:marRight w:val="0"/>
      <w:marTop w:val="0"/>
      <w:marBottom w:val="0"/>
      <w:divBdr>
        <w:top w:val="none" w:sz="0" w:space="0" w:color="auto"/>
        <w:left w:val="none" w:sz="0" w:space="0" w:color="auto"/>
        <w:bottom w:val="none" w:sz="0" w:space="0" w:color="auto"/>
        <w:right w:val="none" w:sz="0" w:space="0" w:color="auto"/>
      </w:divBdr>
    </w:div>
    <w:div w:id="268852585">
      <w:bodyDiv w:val="1"/>
      <w:marLeft w:val="0"/>
      <w:marRight w:val="0"/>
      <w:marTop w:val="0"/>
      <w:marBottom w:val="0"/>
      <w:divBdr>
        <w:top w:val="none" w:sz="0" w:space="0" w:color="auto"/>
        <w:left w:val="none" w:sz="0" w:space="0" w:color="auto"/>
        <w:bottom w:val="none" w:sz="0" w:space="0" w:color="auto"/>
        <w:right w:val="none" w:sz="0" w:space="0" w:color="auto"/>
      </w:divBdr>
    </w:div>
    <w:div w:id="270825235">
      <w:bodyDiv w:val="1"/>
      <w:marLeft w:val="0"/>
      <w:marRight w:val="0"/>
      <w:marTop w:val="0"/>
      <w:marBottom w:val="0"/>
      <w:divBdr>
        <w:top w:val="none" w:sz="0" w:space="0" w:color="auto"/>
        <w:left w:val="none" w:sz="0" w:space="0" w:color="auto"/>
        <w:bottom w:val="none" w:sz="0" w:space="0" w:color="auto"/>
        <w:right w:val="none" w:sz="0" w:space="0" w:color="auto"/>
      </w:divBdr>
    </w:div>
    <w:div w:id="273024831">
      <w:bodyDiv w:val="1"/>
      <w:marLeft w:val="0"/>
      <w:marRight w:val="0"/>
      <w:marTop w:val="0"/>
      <w:marBottom w:val="0"/>
      <w:divBdr>
        <w:top w:val="none" w:sz="0" w:space="0" w:color="auto"/>
        <w:left w:val="none" w:sz="0" w:space="0" w:color="auto"/>
        <w:bottom w:val="none" w:sz="0" w:space="0" w:color="auto"/>
        <w:right w:val="none" w:sz="0" w:space="0" w:color="auto"/>
      </w:divBdr>
    </w:div>
    <w:div w:id="276447521">
      <w:bodyDiv w:val="1"/>
      <w:marLeft w:val="0"/>
      <w:marRight w:val="0"/>
      <w:marTop w:val="0"/>
      <w:marBottom w:val="0"/>
      <w:divBdr>
        <w:top w:val="none" w:sz="0" w:space="0" w:color="auto"/>
        <w:left w:val="none" w:sz="0" w:space="0" w:color="auto"/>
        <w:bottom w:val="none" w:sz="0" w:space="0" w:color="auto"/>
        <w:right w:val="none" w:sz="0" w:space="0" w:color="auto"/>
      </w:divBdr>
    </w:div>
    <w:div w:id="276527752">
      <w:bodyDiv w:val="1"/>
      <w:marLeft w:val="0"/>
      <w:marRight w:val="0"/>
      <w:marTop w:val="0"/>
      <w:marBottom w:val="0"/>
      <w:divBdr>
        <w:top w:val="none" w:sz="0" w:space="0" w:color="auto"/>
        <w:left w:val="none" w:sz="0" w:space="0" w:color="auto"/>
        <w:bottom w:val="none" w:sz="0" w:space="0" w:color="auto"/>
        <w:right w:val="none" w:sz="0" w:space="0" w:color="auto"/>
      </w:divBdr>
    </w:div>
    <w:div w:id="278800840">
      <w:bodyDiv w:val="1"/>
      <w:marLeft w:val="0"/>
      <w:marRight w:val="0"/>
      <w:marTop w:val="0"/>
      <w:marBottom w:val="0"/>
      <w:divBdr>
        <w:top w:val="none" w:sz="0" w:space="0" w:color="auto"/>
        <w:left w:val="none" w:sz="0" w:space="0" w:color="auto"/>
        <w:bottom w:val="none" w:sz="0" w:space="0" w:color="auto"/>
        <w:right w:val="none" w:sz="0" w:space="0" w:color="auto"/>
      </w:divBdr>
    </w:div>
    <w:div w:id="282159076">
      <w:bodyDiv w:val="1"/>
      <w:marLeft w:val="0"/>
      <w:marRight w:val="0"/>
      <w:marTop w:val="0"/>
      <w:marBottom w:val="0"/>
      <w:divBdr>
        <w:top w:val="none" w:sz="0" w:space="0" w:color="auto"/>
        <w:left w:val="none" w:sz="0" w:space="0" w:color="auto"/>
        <w:bottom w:val="none" w:sz="0" w:space="0" w:color="auto"/>
        <w:right w:val="none" w:sz="0" w:space="0" w:color="auto"/>
      </w:divBdr>
    </w:div>
    <w:div w:id="283121516">
      <w:bodyDiv w:val="1"/>
      <w:marLeft w:val="0"/>
      <w:marRight w:val="0"/>
      <w:marTop w:val="0"/>
      <w:marBottom w:val="0"/>
      <w:divBdr>
        <w:top w:val="none" w:sz="0" w:space="0" w:color="auto"/>
        <w:left w:val="none" w:sz="0" w:space="0" w:color="auto"/>
        <w:bottom w:val="none" w:sz="0" w:space="0" w:color="auto"/>
        <w:right w:val="none" w:sz="0" w:space="0" w:color="auto"/>
      </w:divBdr>
    </w:div>
    <w:div w:id="283968112">
      <w:bodyDiv w:val="1"/>
      <w:marLeft w:val="0"/>
      <w:marRight w:val="0"/>
      <w:marTop w:val="0"/>
      <w:marBottom w:val="0"/>
      <w:divBdr>
        <w:top w:val="none" w:sz="0" w:space="0" w:color="auto"/>
        <w:left w:val="none" w:sz="0" w:space="0" w:color="auto"/>
        <w:bottom w:val="none" w:sz="0" w:space="0" w:color="auto"/>
        <w:right w:val="none" w:sz="0" w:space="0" w:color="auto"/>
      </w:divBdr>
    </w:div>
    <w:div w:id="285427281">
      <w:bodyDiv w:val="1"/>
      <w:marLeft w:val="0"/>
      <w:marRight w:val="0"/>
      <w:marTop w:val="0"/>
      <w:marBottom w:val="0"/>
      <w:divBdr>
        <w:top w:val="none" w:sz="0" w:space="0" w:color="auto"/>
        <w:left w:val="none" w:sz="0" w:space="0" w:color="auto"/>
        <w:bottom w:val="none" w:sz="0" w:space="0" w:color="auto"/>
        <w:right w:val="none" w:sz="0" w:space="0" w:color="auto"/>
      </w:divBdr>
    </w:div>
    <w:div w:id="286011283">
      <w:bodyDiv w:val="1"/>
      <w:marLeft w:val="0"/>
      <w:marRight w:val="0"/>
      <w:marTop w:val="0"/>
      <w:marBottom w:val="0"/>
      <w:divBdr>
        <w:top w:val="none" w:sz="0" w:space="0" w:color="auto"/>
        <w:left w:val="none" w:sz="0" w:space="0" w:color="auto"/>
        <w:bottom w:val="none" w:sz="0" w:space="0" w:color="auto"/>
        <w:right w:val="none" w:sz="0" w:space="0" w:color="auto"/>
      </w:divBdr>
    </w:div>
    <w:div w:id="288707930">
      <w:bodyDiv w:val="1"/>
      <w:marLeft w:val="0"/>
      <w:marRight w:val="0"/>
      <w:marTop w:val="0"/>
      <w:marBottom w:val="0"/>
      <w:divBdr>
        <w:top w:val="none" w:sz="0" w:space="0" w:color="auto"/>
        <w:left w:val="none" w:sz="0" w:space="0" w:color="auto"/>
        <w:bottom w:val="none" w:sz="0" w:space="0" w:color="auto"/>
        <w:right w:val="none" w:sz="0" w:space="0" w:color="auto"/>
      </w:divBdr>
    </w:div>
    <w:div w:id="290402134">
      <w:bodyDiv w:val="1"/>
      <w:marLeft w:val="0"/>
      <w:marRight w:val="0"/>
      <w:marTop w:val="0"/>
      <w:marBottom w:val="0"/>
      <w:divBdr>
        <w:top w:val="none" w:sz="0" w:space="0" w:color="auto"/>
        <w:left w:val="none" w:sz="0" w:space="0" w:color="auto"/>
        <w:bottom w:val="none" w:sz="0" w:space="0" w:color="auto"/>
        <w:right w:val="none" w:sz="0" w:space="0" w:color="auto"/>
      </w:divBdr>
    </w:div>
    <w:div w:id="291526105">
      <w:bodyDiv w:val="1"/>
      <w:marLeft w:val="0"/>
      <w:marRight w:val="0"/>
      <w:marTop w:val="0"/>
      <w:marBottom w:val="0"/>
      <w:divBdr>
        <w:top w:val="none" w:sz="0" w:space="0" w:color="auto"/>
        <w:left w:val="none" w:sz="0" w:space="0" w:color="auto"/>
        <w:bottom w:val="none" w:sz="0" w:space="0" w:color="auto"/>
        <w:right w:val="none" w:sz="0" w:space="0" w:color="auto"/>
      </w:divBdr>
    </w:div>
    <w:div w:id="291982122">
      <w:bodyDiv w:val="1"/>
      <w:marLeft w:val="0"/>
      <w:marRight w:val="0"/>
      <w:marTop w:val="0"/>
      <w:marBottom w:val="0"/>
      <w:divBdr>
        <w:top w:val="none" w:sz="0" w:space="0" w:color="auto"/>
        <w:left w:val="none" w:sz="0" w:space="0" w:color="auto"/>
        <w:bottom w:val="none" w:sz="0" w:space="0" w:color="auto"/>
        <w:right w:val="none" w:sz="0" w:space="0" w:color="auto"/>
      </w:divBdr>
    </w:div>
    <w:div w:id="292907788">
      <w:bodyDiv w:val="1"/>
      <w:marLeft w:val="0"/>
      <w:marRight w:val="0"/>
      <w:marTop w:val="0"/>
      <w:marBottom w:val="0"/>
      <w:divBdr>
        <w:top w:val="none" w:sz="0" w:space="0" w:color="auto"/>
        <w:left w:val="none" w:sz="0" w:space="0" w:color="auto"/>
        <w:bottom w:val="none" w:sz="0" w:space="0" w:color="auto"/>
        <w:right w:val="none" w:sz="0" w:space="0" w:color="auto"/>
      </w:divBdr>
    </w:div>
    <w:div w:id="293488942">
      <w:bodyDiv w:val="1"/>
      <w:marLeft w:val="0"/>
      <w:marRight w:val="0"/>
      <w:marTop w:val="0"/>
      <w:marBottom w:val="0"/>
      <w:divBdr>
        <w:top w:val="none" w:sz="0" w:space="0" w:color="auto"/>
        <w:left w:val="none" w:sz="0" w:space="0" w:color="auto"/>
        <w:bottom w:val="none" w:sz="0" w:space="0" w:color="auto"/>
        <w:right w:val="none" w:sz="0" w:space="0" w:color="auto"/>
      </w:divBdr>
    </w:div>
    <w:div w:id="294873597">
      <w:bodyDiv w:val="1"/>
      <w:marLeft w:val="0"/>
      <w:marRight w:val="0"/>
      <w:marTop w:val="0"/>
      <w:marBottom w:val="0"/>
      <w:divBdr>
        <w:top w:val="none" w:sz="0" w:space="0" w:color="auto"/>
        <w:left w:val="none" w:sz="0" w:space="0" w:color="auto"/>
        <w:bottom w:val="none" w:sz="0" w:space="0" w:color="auto"/>
        <w:right w:val="none" w:sz="0" w:space="0" w:color="auto"/>
      </w:divBdr>
    </w:div>
    <w:div w:id="296183470">
      <w:bodyDiv w:val="1"/>
      <w:marLeft w:val="0"/>
      <w:marRight w:val="0"/>
      <w:marTop w:val="0"/>
      <w:marBottom w:val="0"/>
      <w:divBdr>
        <w:top w:val="none" w:sz="0" w:space="0" w:color="auto"/>
        <w:left w:val="none" w:sz="0" w:space="0" w:color="auto"/>
        <w:bottom w:val="none" w:sz="0" w:space="0" w:color="auto"/>
        <w:right w:val="none" w:sz="0" w:space="0" w:color="auto"/>
      </w:divBdr>
    </w:div>
    <w:div w:id="301615911">
      <w:bodyDiv w:val="1"/>
      <w:marLeft w:val="0"/>
      <w:marRight w:val="0"/>
      <w:marTop w:val="0"/>
      <w:marBottom w:val="0"/>
      <w:divBdr>
        <w:top w:val="none" w:sz="0" w:space="0" w:color="auto"/>
        <w:left w:val="none" w:sz="0" w:space="0" w:color="auto"/>
        <w:bottom w:val="none" w:sz="0" w:space="0" w:color="auto"/>
        <w:right w:val="none" w:sz="0" w:space="0" w:color="auto"/>
      </w:divBdr>
    </w:div>
    <w:div w:id="302128010">
      <w:bodyDiv w:val="1"/>
      <w:marLeft w:val="0"/>
      <w:marRight w:val="0"/>
      <w:marTop w:val="0"/>
      <w:marBottom w:val="0"/>
      <w:divBdr>
        <w:top w:val="none" w:sz="0" w:space="0" w:color="auto"/>
        <w:left w:val="none" w:sz="0" w:space="0" w:color="auto"/>
        <w:bottom w:val="none" w:sz="0" w:space="0" w:color="auto"/>
        <w:right w:val="none" w:sz="0" w:space="0" w:color="auto"/>
      </w:divBdr>
    </w:div>
    <w:div w:id="320698779">
      <w:bodyDiv w:val="1"/>
      <w:marLeft w:val="0"/>
      <w:marRight w:val="0"/>
      <w:marTop w:val="0"/>
      <w:marBottom w:val="0"/>
      <w:divBdr>
        <w:top w:val="none" w:sz="0" w:space="0" w:color="auto"/>
        <w:left w:val="none" w:sz="0" w:space="0" w:color="auto"/>
        <w:bottom w:val="none" w:sz="0" w:space="0" w:color="auto"/>
        <w:right w:val="none" w:sz="0" w:space="0" w:color="auto"/>
      </w:divBdr>
    </w:div>
    <w:div w:id="323360957">
      <w:bodyDiv w:val="1"/>
      <w:marLeft w:val="0"/>
      <w:marRight w:val="0"/>
      <w:marTop w:val="0"/>
      <w:marBottom w:val="0"/>
      <w:divBdr>
        <w:top w:val="none" w:sz="0" w:space="0" w:color="auto"/>
        <w:left w:val="none" w:sz="0" w:space="0" w:color="auto"/>
        <w:bottom w:val="none" w:sz="0" w:space="0" w:color="auto"/>
        <w:right w:val="none" w:sz="0" w:space="0" w:color="auto"/>
      </w:divBdr>
    </w:div>
    <w:div w:id="326060370">
      <w:bodyDiv w:val="1"/>
      <w:marLeft w:val="0"/>
      <w:marRight w:val="0"/>
      <w:marTop w:val="0"/>
      <w:marBottom w:val="0"/>
      <w:divBdr>
        <w:top w:val="none" w:sz="0" w:space="0" w:color="auto"/>
        <w:left w:val="none" w:sz="0" w:space="0" w:color="auto"/>
        <w:bottom w:val="none" w:sz="0" w:space="0" w:color="auto"/>
        <w:right w:val="none" w:sz="0" w:space="0" w:color="auto"/>
      </w:divBdr>
    </w:div>
    <w:div w:id="326372032">
      <w:bodyDiv w:val="1"/>
      <w:marLeft w:val="0"/>
      <w:marRight w:val="0"/>
      <w:marTop w:val="0"/>
      <w:marBottom w:val="0"/>
      <w:divBdr>
        <w:top w:val="none" w:sz="0" w:space="0" w:color="auto"/>
        <w:left w:val="none" w:sz="0" w:space="0" w:color="auto"/>
        <w:bottom w:val="none" w:sz="0" w:space="0" w:color="auto"/>
        <w:right w:val="none" w:sz="0" w:space="0" w:color="auto"/>
      </w:divBdr>
    </w:div>
    <w:div w:id="330642110">
      <w:bodyDiv w:val="1"/>
      <w:marLeft w:val="0"/>
      <w:marRight w:val="0"/>
      <w:marTop w:val="0"/>
      <w:marBottom w:val="0"/>
      <w:divBdr>
        <w:top w:val="none" w:sz="0" w:space="0" w:color="auto"/>
        <w:left w:val="none" w:sz="0" w:space="0" w:color="auto"/>
        <w:bottom w:val="none" w:sz="0" w:space="0" w:color="auto"/>
        <w:right w:val="none" w:sz="0" w:space="0" w:color="auto"/>
      </w:divBdr>
    </w:div>
    <w:div w:id="330842243">
      <w:bodyDiv w:val="1"/>
      <w:marLeft w:val="0"/>
      <w:marRight w:val="0"/>
      <w:marTop w:val="0"/>
      <w:marBottom w:val="0"/>
      <w:divBdr>
        <w:top w:val="none" w:sz="0" w:space="0" w:color="auto"/>
        <w:left w:val="none" w:sz="0" w:space="0" w:color="auto"/>
        <w:bottom w:val="none" w:sz="0" w:space="0" w:color="auto"/>
        <w:right w:val="none" w:sz="0" w:space="0" w:color="auto"/>
      </w:divBdr>
    </w:div>
    <w:div w:id="331101370">
      <w:bodyDiv w:val="1"/>
      <w:marLeft w:val="0"/>
      <w:marRight w:val="0"/>
      <w:marTop w:val="0"/>
      <w:marBottom w:val="0"/>
      <w:divBdr>
        <w:top w:val="none" w:sz="0" w:space="0" w:color="auto"/>
        <w:left w:val="none" w:sz="0" w:space="0" w:color="auto"/>
        <w:bottom w:val="none" w:sz="0" w:space="0" w:color="auto"/>
        <w:right w:val="none" w:sz="0" w:space="0" w:color="auto"/>
      </w:divBdr>
    </w:div>
    <w:div w:id="339624280">
      <w:bodyDiv w:val="1"/>
      <w:marLeft w:val="0"/>
      <w:marRight w:val="0"/>
      <w:marTop w:val="0"/>
      <w:marBottom w:val="0"/>
      <w:divBdr>
        <w:top w:val="none" w:sz="0" w:space="0" w:color="auto"/>
        <w:left w:val="none" w:sz="0" w:space="0" w:color="auto"/>
        <w:bottom w:val="none" w:sz="0" w:space="0" w:color="auto"/>
        <w:right w:val="none" w:sz="0" w:space="0" w:color="auto"/>
      </w:divBdr>
    </w:div>
    <w:div w:id="344602230">
      <w:bodyDiv w:val="1"/>
      <w:marLeft w:val="0"/>
      <w:marRight w:val="0"/>
      <w:marTop w:val="0"/>
      <w:marBottom w:val="0"/>
      <w:divBdr>
        <w:top w:val="none" w:sz="0" w:space="0" w:color="auto"/>
        <w:left w:val="none" w:sz="0" w:space="0" w:color="auto"/>
        <w:bottom w:val="none" w:sz="0" w:space="0" w:color="auto"/>
        <w:right w:val="none" w:sz="0" w:space="0" w:color="auto"/>
      </w:divBdr>
    </w:div>
    <w:div w:id="349138180">
      <w:bodyDiv w:val="1"/>
      <w:marLeft w:val="0"/>
      <w:marRight w:val="0"/>
      <w:marTop w:val="0"/>
      <w:marBottom w:val="0"/>
      <w:divBdr>
        <w:top w:val="none" w:sz="0" w:space="0" w:color="auto"/>
        <w:left w:val="none" w:sz="0" w:space="0" w:color="auto"/>
        <w:bottom w:val="none" w:sz="0" w:space="0" w:color="auto"/>
        <w:right w:val="none" w:sz="0" w:space="0" w:color="auto"/>
      </w:divBdr>
    </w:div>
    <w:div w:id="350759786">
      <w:bodyDiv w:val="1"/>
      <w:marLeft w:val="0"/>
      <w:marRight w:val="0"/>
      <w:marTop w:val="0"/>
      <w:marBottom w:val="0"/>
      <w:divBdr>
        <w:top w:val="none" w:sz="0" w:space="0" w:color="auto"/>
        <w:left w:val="none" w:sz="0" w:space="0" w:color="auto"/>
        <w:bottom w:val="none" w:sz="0" w:space="0" w:color="auto"/>
        <w:right w:val="none" w:sz="0" w:space="0" w:color="auto"/>
      </w:divBdr>
    </w:div>
    <w:div w:id="352147666">
      <w:bodyDiv w:val="1"/>
      <w:marLeft w:val="0"/>
      <w:marRight w:val="0"/>
      <w:marTop w:val="0"/>
      <w:marBottom w:val="0"/>
      <w:divBdr>
        <w:top w:val="none" w:sz="0" w:space="0" w:color="auto"/>
        <w:left w:val="none" w:sz="0" w:space="0" w:color="auto"/>
        <w:bottom w:val="none" w:sz="0" w:space="0" w:color="auto"/>
        <w:right w:val="none" w:sz="0" w:space="0" w:color="auto"/>
      </w:divBdr>
    </w:div>
    <w:div w:id="354815594">
      <w:bodyDiv w:val="1"/>
      <w:marLeft w:val="0"/>
      <w:marRight w:val="0"/>
      <w:marTop w:val="0"/>
      <w:marBottom w:val="0"/>
      <w:divBdr>
        <w:top w:val="none" w:sz="0" w:space="0" w:color="auto"/>
        <w:left w:val="none" w:sz="0" w:space="0" w:color="auto"/>
        <w:bottom w:val="none" w:sz="0" w:space="0" w:color="auto"/>
        <w:right w:val="none" w:sz="0" w:space="0" w:color="auto"/>
      </w:divBdr>
    </w:div>
    <w:div w:id="355926153">
      <w:bodyDiv w:val="1"/>
      <w:marLeft w:val="0"/>
      <w:marRight w:val="0"/>
      <w:marTop w:val="0"/>
      <w:marBottom w:val="0"/>
      <w:divBdr>
        <w:top w:val="none" w:sz="0" w:space="0" w:color="auto"/>
        <w:left w:val="none" w:sz="0" w:space="0" w:color="auto"/>
        <w:bottom w:val="none" w:sz="0" w:space="0" w:color="auto"/>
        <w:right w:val="none" w:sz="0" w:space="0" w:color="auto"/>
      </w:divBdr>
    </w:div>
    <w:div w:id="357318435">
      <w:bodyDiv w:val="1"/>
      <w:marLeft w:val="0"/>
      <w:marRight w:val="0"/>
      <w:marTop w:val="0"/>
      <w:marBottom w:val="0"/>
      <w:divBdr>
        <w:top w:val="none" w:sz="0" w:space="0" w:color="auto"/>
        <w:left w:val="none" w:sz="0" w:space="0" w:color="auto"/>
        <w:bottom w:val="none" w:sz="0" w:space="0" w:color="auto"/>
        <w:right w:val="none" w:sz="0" w:space="0" w:color="auto"/>
      </w:divBdr>
      <w:divsChild>
        <w:div w:id="2075931472">
          <w:marLeft w:val="446"/>
          <w:marRight w:val="0"/>
          <w:marTop w:val="0"/>
          <w:marBottom w:val="0"/>
          <w:divBdr>
            <w:top w:val="none" w:sz="0" w:space="0" w:color="auto"/>
            <w:left w:val="none" w:sz="0" w:space="0" w:color="auto"/>
            <w:bottom w:val="none" w:sz="0" w:space="0" w:color="auto"/>
            <w:right w:val="none" w:sz="0" w:space="0" w:color="auto"/>
          </w:divBdr>
        </w:div>
      </w:divsChild>
    </w:div>
    <w:div w:id="358823326">
      <w:bodyDiv w:val="1"/>
      <w:marLeft w:val="0"/>
      <w:marRight w:val="0"/>
      <w:marTop w:val="0"/>
      <w:marBottom w:val="0"/>
      <w:divBdr>
        <w:top w:val="none" w:sz="0" w:space="0" w:color="auto"/>
        <w:left w:val="none" w:sz="0" w:space="0" w:color="auto"/>
        <w:bottom w:val="none" w:sz="0" w:space="0" w:color="auto"/>
        <w:right w:val="none" w:sz="0" w:space="0" w:color="auto"/>
      </w:divBdr>
    </w:div>
    <w:div w:id="359015561">
      <w:bodyDiv w:val="1"/>
      <w:marLeft w:val="0"/>
      <w:marRight w:val="0"/>
      <w:marTop w:val="0"/>
      <w:marBottom w:val="0"/>
      <w:divBdr>
        <w:top w:val="none" w:sz="0" w:space="0" w:color="auto"/>
        <w:left w:val="none" w:sz="0" w:space="0" w:color="auto"/>
        <w:bottom w:val="none" w:sz="0" w:space="0" w:color="auto"/>
        <w:right w:val="none" w:sz="0" w:space="0" w:color="auto"/>
      </w:divBdr>
    </w:div>
    <w:div w:id="360933208">
      <w:bodyDiv w:val="1"/>
      <w:marLeft w:val="0"/>
      <w:marRight w:val="0"/>
      <w:marTop w:val="0"/>
      <w:marBottom w:val="0"/>
      <w:divBdr>
        <w:top w:val="none" w:sz="0" w:space="0" w:color="auto"/>
        <w:left w:val="none" w:sz="0" w:space="0" w:color="auto"/>
        <w:bottom w:val="none" w:sz="0" w:space="0" w:color="auto"/>
        <w:right w:val="none" w:sz="0" w:space="0" w:color="auto"/>
      </w:divBdr>
    </w:div>
    <w:div w:id="360982411">
      <w:bodyDiv w:val="1"/>
      <w:marLeft w:val="0"/>
      <w:marRight w:val="0"/>
      <w:marTop w:val="0"/>
      <w:marBottom w:val="0"/>
      <w:divBdr>
        <w:top w:val="none" w:sz="0" w:space="0" w:color="auto"/>
        <w:left w:val="none" w:sz="0" w:space="0" w:color="auto"/>
        <w:bottom w:val="none" w:sz="0" w:space="0" w:color="auto"/>
        <w:right w:val="none" w:sz="0" w:space="0" w:color="auto"/>
      </w:divBdr>
    </w:div>
    <w:div w:id="364912907">
      <w:bodyDiv w:val="1"/>
      <w:marLeft w:val="0"/>
      <w:marRight w:val="0"/>
      <w:marTop w:val="0"/>
      <w:marBottom w:val="0"/>
      <w:divBdr>
        <w:top w:val="none" w:sz="0" w:space="0" w:color="auto"/>
        <w:left w:val="none" w:sz="0" w:space="0" w:color="auto"/>
        <w:bottom w:val="none" w:sz="0" w:space="0" w:color="auto"/>
        <w:right w:val="none" w:sz="0" w:space="0" w:color="auto"/>
      </w:divBdr>
    </w:div>
    <w:div w:id="372659721">
      <w:bodyDiv w:val="1"/>
      <w:marLeft w:val="0"/>
      <w:marRight w:val="0"/>
      <w:marTop w:val="0"/>
      <w:marBottom w:val="0"/>
      <w:divBdr>
        <w:top w:val="none" w:sz="0" w:space="0" w:color="auto"/>
        <w:left w:val="none" w:sz="0" w:space="0" w:color="auto"/>
        <w:bottom w:val="none" w:sz="0" w:space="0" w:color="auto"/>
        <w:right w:val="none" w:sz="0" w:space="0" w:color="auto"/>
      </w:divBdr>
    </w:div>
    <w:div w:id="373119449">
      <w:bodyDiv w:val="1"/>
      <w:marLeft w:val="0"/>
      <w:marRight w:val="0"/>
      <w:marTop w:val="0"/>
      <w:marBottom w:val="0"/>
      <w:divBdr>
        <w:top w:val="none" w:sz="0" w:space="0" w:color="auto"/>
        <w:left w:val="none" w:sz="0" w:space="0" w:color="auto"/>
        <w:bottom w:val="none" w:sz="0" w:space="0" w:color="auto"/>
        <w:right w:val="none" w:sz="0" w:space="0" w:color="auto"/>
      </w:divBdr>
    </w:div>
    <w:div w:id="373583847">
      <w:bodyDiv w:val="1"/>
      <w:marLeft w:val="0"/>
      <w:marRight w:val="0"/>
      <w:marTop w:val="0"/>
      <w:marBottom w:val="0"/>
      <w:divBdr>
        <w:top w:val="none" w:sz="0" w:space="0" w:color="auto"/>
        <w:left w:val="none" w:sz="0" w:space="0" w:color="auto"/>
        <w:bottom w:val="none" w:sz="0" w:space="0" w:color="auto"/>
        <w:right w:val="none" w:sz="0" w:space="0" w:color="auto"/>
      </w:divBdr>
    </w:div>
    <w:div w:id="373697379">
      <w:bodyDiv w:val="1"/>
      <w:marLeft w:val="0"/>
      <w:marRight w:val="0"/>
      <w:marTop w:val="0"/>
      <w:marBottom w:val="0"/>
      <w:divBdr>
        <w:top w:val="none" w:sz="0" w:space="0" w:color="auto"/>
        <w:left w:val="none" w:sz="0" w:space="0" w:color="auto"/>
        <w:bottom w:val="none" w:sz="0" w:space="0" w:color="auto"/>
        <w:right w:val="none" w:sz="0" w:space="0" w:color="auto"/>
      </w:divBdr>
    </w:div>
    <w:div w:id="375398200">
      <w:bodyDiv w:val="1"/>
      <w:marLeft w:val="0"/>
      <w:marRight w:val="0"/>
      <w:marTop w:val="0"/>
      <w:marBottom w:val="0"/>
      <w:divBdr>
        <w:top w:val="none" w:sz="0" w:space="0" w:color="auto"/>
        <w:left w:val="none" w:sz="0" w:space="0" w:color="auto"/>
        <w:bottom w:val="none" w:sz="0" w:space="0" w:color="auto"/>
        <w:right w:val="none" w:sz="0" w:space="0" w:color="auto"/>
      </w:divBdr>
    </w:div>
    <w:div w:id="375662793">
      <w:bodyDiv w:val="1"/>
      <w:marLeft w:val="0"/>
      <w:marRight w:val="0"/>
      <w:marTop w:val="0"/>
      <w:marBottom w:val="0"/>
      <w:divBdr>
        <w:top w:val="none" w:sz="0" w:space="0" w:color="auto"/>
        <w:left w:val="none" w:sz="0" w:space="0" w:color="auto"/>
        <w:bottom w:val="none" w:sz="0" w:space="0" w:color="auto"/>
        <w:right w:val="none" w:sz="0" w:space="0" w:color="auto"/>
      </w:divBdr>
    </w:div>
    <w:div w:id="376245603">
      <w:bodyDiv w:val="1"/>
      <w:marLeft w:val="0"/>
      <w:marRight w:val="0"/>
      <w:marTop w:val="0"/>
      <w:marBottom w:val="0"/>
      <w:divBdr>
        <w:top w:val="none" w:sz="0" w:space="0" w:color="auto"/>
        <w:left w:val="none" w:sz="0" w:space="0" w:color="auto"/>
        <w:bottom w:val="none" w:sz="0" w:space="0" w:color="auto"/>
        <w:right w:val="none" w:sz="0" w:space="0" w:color="auto"/>
      </w:divBdr>
    </w:div>
    <w:div w:id="376706346">
      <w:bodyDiv w:val="1"/>
      <w:marLeft w:val="0"/>
      <w:marRight w:val="0"/>
      <w:marTop w:val="0"/>
      <w:marBottom w:val="0"/>
      <w:divBdr>
        <w:top w:val="none" w:sz="0" w:space="0" w:color="auto"/>
        <w:left w:val="none" w:sz="0" w:space="0" w:color="auto"/>
        <w:bottom w:val="none" w:sz="0" w:space="0" w:color="auto"/>
        <w:right w:val="none" w:sz="0" w:space="0" w:color="auto"/>
      </w:divBdr>
    </w:div>
    <w:div w:id="376859374">
      <w:bodyDiv w:val="1"/>
      <w:marLeft w:val="0"/>
      <w:marRight w:val="0"/>
      <w:marTop w:val="0"/>
      <w:marBottom w:val="0"/>
      <w:divBdr>
        <w:top w:val="none" w:sz="0" w:space="0" w:color="auto"/>
        <w:left w:val="none" w:sz="0" w:space="0" w:color="auto"/>
        <w:bottom w:val="none" w:sz="0" w:space="0" w:color="auto"/>
        <w:right w:val="none" w:sz="0" w:space="0" w:color="auto"/>
      </w:divBdr>
    </w:div>
    <w:div w:id="379593813">
      <w:bodyDiv w:val="1"/>
      <w:marLeft w:val="0"/>
      <w:marRight w:val="0"/>
      <w:marTop w:val="0"/>
      <w:marBottom w:val="0"/>
      <w:divBdr>
        <w:top w:val="none" w:sz="0" w:space="0" w:color="auto"/>
        <w:left w:val="none" w:sz="0" w:space="0" w:color="auto"/>
        <w:bottom w:val="none" w:sz="0" w:space="0" w:color="auto"/>
        <w:right w:val="none" w:sz="0" w:space="0" w:color="auto"/>
      </w:divBdr>
    </w:div>
    <w:div w:id="381833552">
      <w:bodyDiv w:val="1"/>
      <w:marLeft w:val="0"/>
      <w:marRight w:val="0"/>
      <w:marTop w:val="0"/>
      <w:marBottom w:val="0"/>
      <w:divBdr>
        <w:top w:val="none" w:sz="0" w:space="0" w:color="auto"/>
        <w:left w:val="none" w:sz="0" w:space="0" w:color="auto"/>
        <w:bottom w:val="none" w:sz="0" w:space="0" w:color="auto"/>
        <w:right w:val="none" w:sz="0" w:space="0" w:color="auto"/>
      </w:divBdr>
    </w:div>
    <w:div w:id="382411466">
      <w:bodyDiv w:val="1"/>
      <w:marLeft w:val="0"/>
      <w:marRight w:val="0"/>
      <w:marTop w:val="0"/>
      <w:marBottom w:val="0"/>
      <w:divBdr>
        <w:top w:val="none" w:sz="0" w:space="0" w:color="auto"/>
        <w:left w:val="none" w:sz="0" w:space="0" w:color="auto"/>
        <w:bottom w:val="none" w:sz="0" w:space="0" w:color="auto"/>
        <w:right w:val="none" w:sz="0" w:space="0" w:color="auto"/>
      </w:divBdr>
    </w:div>
    <w:div w:id="388307504">
      <w:bodyDiv w:val="1"/>
      <w:marLeft w:val="0"/>
      <w:marRight w:val="0"/>
      <w:marTop w:val="0"/>
      <w:marBottom w:val="0"/>
      <w:divBdr>
        <w:top w:val="none" w:sz="0" w:space="0" w:color="auto"/>
        <w:left w:val="none" w:sz="0" w:space="0" w:color="auto"/>
        <w:bottom w:val="none" w:sz="0" w:space="0" w:color="auto"/>
        <w:right w:val="none" w:sz="0" w:space="0" w:color="auto"/>
      </w:divBdr>
    </w:div>
    <w:div w:id="391470124">
      <w:bodyDiv w:val="1"/>
      <w:marLeft w:val="0"/>
      <w:marRight w:val="0"/>
      <w:marTop w:val="0"/>
      <w:marBottom w:val="0"/>
      <w:divBdr>
        <w:top w:val="none" w:sz="0" w:space="0" w:color="auto"/>
        <w:left w:val="none" w:sz="0" w:space="0" w:color="auto"/>
        <w:bottom w:val="none" w:sz="0" w:space="0" w:color="auto"/>
        <w:right w:val="none" w:sz="0" w:space="0" w:color="auto"/>
      </w:divBdr>
    </w:div>
    <w:div w:id="393310832">
      <w:bodyDiv w:val="1"/>
      <w:marLeft w:val="0"/>
      <w:marRight w:val="0"/>
      <w:marTop w:val="0"/>
      <w:marBottom w:val="0"/>
      <w:divBdr>
        <w:top w:val="none" w:sz="0" w:space="0" w:color="auto"/>
        <w:left w:val="none" w:sz="0" w:space="0" w:color="auto"/>
        <w:bottom w:val="none" w:sz="0" w:space="0" w:color="auto"/>
        <w:right w:val="none" w:sz="0" w:space="0" w:color="auto"/>
      </w:divBdr>
    </w:div>
    <w:div w:id="394475420">
      <w:bodyDiv w:val="1"/>
      <w:marLeft w:val="0"/>
      <w:marRight w:val="0"/>
      <w:marTop w:val="0"/>
      <w:marBottom w:val="0"/>
      <w:divBdr>
        <w:top w:val="none" w:sz="0" w:space="0" w:color="auto"/>
        <w:left w:val="none" w:sz="0" w:space="0" w:color="auto"/>
        <w:bottom w:val="none" w:sz="0" w:space="0" w:color="auto"/>
        <w:right w:val="none" w:sz="0" w:space="0" w:color="auto"/>
      </w:divBdr>
    </w:div>
    <w:div w:id="395400454">
      <w:bodyDiv w:val="1"/>
      <w:marLeft w:val="0"/>
      <w:marRight w:val="0"/>
      <w:marTop w:val="0"/>
      <w:marBottom w:val="0"/>
      <w:divBdr>
        <w:top w:val="none" w:sz="0" w:space="0" w:color="auto"/>
        <w:left w:val="none" w:sz="0" w:space="0" w:color="auto"/>
        <w:bottom w:val="none" w:sz="0" w:space="0" w:color="auto"/>
        <w:right w:val="none" w:sz="0" w:space="0" w:color="auto"/>
      </w:divBdr>
    </w:div>
    <w:div w:id="397942571">
      <w:bodyDiv w:val="1"/>
      <w:marLeft w:val="0"/>
      <w:marRight w:val="0"/>
      <w:marTop w:val="0"/>
      <w:marBottom w:val="0"/>
      <w:divBdr>
        <w:top w:val="none" w:sz="0" w:space="0" w:color="auto"/>
        <w:left w:val="none" w:sz="0" w:space="0" w:color="auto"/>
        <w:bottom w:val="none" w:sz="0" w:space="0" w:color="auto"/>
        <w:right w:val="none" w:sz="0" w:space="0" w:color="auto"/>
      </w:divBdr>
    </w:div>
    <w:div w:id="398941111">
      <w:bodyDiv w:val="1"/>
      <w:marLeft w:val="0"/>
      <w:marRight w:val="0"/>
      <w:marTop w:val="0"/>
      <w:marBottom w:val="0"/>
      <w:divBdr>
        <w:top w:val="none" w:sz="0" w:space="0" w:color="auto"/>
        <w:left w:val="none" w:sz="0" w:space="0" w:color="auto"/>
        <w:bottom w:val="none" w:sz="0" w:space="0" w:color="auto"/>
        <w:right w:val="none" w:sz="0" w:space="0" w:color="auto"/>
      </w:divBdr>
    </w:div>
    <w:div w:id="399326163">
      <w:bodyDiv w:val="1"/>
      <w:marLeft w:val="0"/>
      <w:marRight w:val="0"/>
      <w:marTop w:val="0"/>
      <w:marBottom w:val="0"/>
      <w:divBdr>
        <w:top w:val="none" w:sz="0" w:space="0" w:color="auto"/>
        <w:left w:val="none" w:sz="0" w:space="0" w:color="auto"/>
        <w:bottom w:val="none" w:sz="0" w:space="0" w:color="auto"/>
        <w:right w:val="none" w:sz="0" w:space="0" w:color="auto"/>
      </w:divBdr>
    </w:div>
    <w:div w:id="400326372">
      <w:bodyDiv w:val="1"/>
      <w:marLeft w:val="0"/>
      <w:marRight w:val="0"/>
      <w:marTop w:val="0"/>
      <w:marBottom w:val="0"/>
      <w:divBdr>
        <w:top w:val="none" w:sz="0" w:space="0" w:color="auto"/>
        <w:left w:val="none" w:sz="0" w:space="0" w:color="auto"/>
        <w:bottom w:val="none" w:sz="0" w:space="0" w:color="auto"/>
        <w:right w:val="none" w:sz="0" w:space="0" w:color="auto"/>
      </w:divBdr>
    </w:div>
    <w:div w:id="401293793">
      <w:bodyDiv w:val="1"/>
      <w:marLeft w:val="0"/>
      <w:marRight w:val="0"/>
      <w:marTop w:val="0"/>
      <w:marBottom w:val="0"/>
      <w:divBdr>
        <w:top w:val="none" w:sz="0" w:space="0" w:color="auto"/>
        <w:left w:val="none" w:sz="0" w:space="0" w:color="auto"/>
        <w:bottom w:val="none" w:sz="0" w:space="0" w:color="auto"/>
        <w:right w:val="none" w:sz="0" w:space="0" w:color="auto"/>
      </w:divBdr>
    </w:div>
    <w:div w:id="405152782">
      <w:bodyDiv w:val="1"/>
      <w:marLeft w:val="0"/>
      <w:marRight w:val="0"/>
      <w:marTop w:val="0"/>
      <w:marBottom w:val="0"/>
      <w:divBdr>
        <w:top w:val="none" w:sz="0" w:space="0" w:color="auto"/>
        <w:left w:val="none" w:sz="0" w:space="0" w:color="auto"/>
        <w:bottom w:val="none" w:sz="0" w:space="0" w:color="auto"/>
        <w:right w:val="none" w:sz="0" w:space="0" w:color="auto"/>
      </w:divBdr>
    </w:div>
    <w:div w:id="409161766">
      <w:bodyDiv w:val="1"/>
      <w:marLeft w:val="0"/>
      <w:marRight w:val="0"/>
      <w:marTop w:val="0"/>
      <w:marBottom w:val="0"/>
      <w:divBdr>
        <w:top w:val="none" w:sz="0" w:space="0" w:color="auto"/>
        <w:left w:val="none" w:sz="0" w:space="0" w:color="auto"/>
        <w:bottom w:val="none" w:sz="0" w:space="0" w:color="auto"/>
        <w:right w:val="none" w:sz="0" w:space="0" w:color="auto"/>
      </w:divBdr>
    </w:div>
    <w:div w:id="410734472">
      <w:bodyDiv w:val="1"/>
      <w:marLeft w:val="0"/>
      <w:marRight w:val="0"/>
      <w:marTop w:val="0"/>
      <w:marBottom w:val="0"/>
      <w:divBdr>
        <w:top w:val="none" w:sz="0" w:space="0" w:color="auto"/>
        <w:left w:val="none" w:sz="0" w:space="0" w:color="auto"/>
        <w:bottom w:val="none" w:sz="0" w:space="0" w:color="auto"/>
        <w:right w:val="none" w:sz="0" w:space="0" w:color="auto"/>
      </w:divBdr>
    </w:div>
    <w:div w:id="412050790">
      <w:bodyDiv w:val="1"/>
      <w:marLeft w:val="0"/>
      <w:marRight w:val="0"/>
      <w:marTop w:val="0"/>
      <w:marBottom w:val="0"/>
      <w:divBdr>
        <w:top w:val="none" w:sz="0" w:space="0" w:color="auto"/>
        <w:left w:val="none" w:sz="0" w:space="0" w:color="auto"/>
        <w:bottom w:val="none" w:sz="0" w:space="0" w:color="auto"/>
        <w:right w:val="none" w:sz="0" w:space="0" w:color="auto"/>
      </w:divBdr>
    </w:div>
    <w:div w:id="415051394">
      <w:bodyDiv w:val="1"/>
      <w:marLeft w:val="0"/>
      <w:marRight w:val="0"/>
      <w:marTop w:val="0"/>
      <w:marBottom w:val="0"/>
      <w:divBdr>
        <w:top w:val="none" w:sz="0" w:space="0" w:color="auto"/>
        <w:left w:val="none" w:sz="0" w:space="0" w:color="auto"/>
        <w:bottom w:val="none" w:sz="0" w:space="0" w:color="auto"/>
        <w:right w:val="none" w:sz="0" w:space="0" w:color="auto"/>
      </w:divBdr>
    </w:div>
    <w:div w:id="416682576">
      <w:bodyDiv w:val="1"/>
      <w:marLeft w:val="0"/>
      <w:marRight w:val="0"/>
      <w:marTop w:val="0"/>
      <w:marBottom w:val="0"/>
      <w:divBdr>
        <w:top w:val="none" w:sz="0" w:space="0" w:color="auto"/>
        <w:left w:val="none" w:sz="0" w:space="0" w:color="auto"/>
        <w:bottom w:val="none" w:sz="0" w:space="0" w:color="auto"/>
        <w:right w:val="none" w:sz="0" w:space="0" w:color="auto"/>
      </w:divBdr>
    </w:div>
    <w:div w:id="417017302">
      <w:bodyDiv w:val="1"/>
      <w:marLeft w:val="0"/>
      <w:marRight w:val="0"/>
      <w:marTop w:val="0"/>
      <w:marBottom w:val="0"/>
      <w:divBdr>
        <w:top w:val="none" w:sz="0" w:space="0" w:color="auto"/>
        <w:left w:val="none" w:sz="0" w:space="0" w:color="auto"/>
        <w:bottom w:val="none" w:sz="0" w:space="0" w:color="auto"/>
        <w:right w:val="none" w:sz="0" w:space="0" w:color="auto"/>
      </w:divBdr>
    </w:div>
    <w:div w:id="419722428">
      <w:bodyDiv w:val="1"/>
      <w:marLeft w:val="0"/>
      <w:marRight w:val="0"/>
      <w:marTop w:val="0"/>
      <w:marBottom w:val="0"/>
      <w:divBdr>
        <w:top w:val="none" w:sz="0" w:space="0" w:color="auto"/>
        <w:left w:val="none" w:sz="0" w:space="0" w:color="auto"/>
        <w:bottom w:val="none" w:sz="0" w:space="0" w:color="auto"/>
        <w:right w:val="none" w:sz="0" w:space="0" w:color="auto"/>
      </w:divBdr>
    </w:div>
    <w:div w:id="421410900">
      <w:bodyDiv w:val="1"/>
      <w:marLeft w:val="0"/>
      <w:marRight w:val="0"/>
      <w:marTop w:val="0"/>
      <w:marBottom w:val="0"/>
      <w:divBdr>
        <w:top w:val="none" w:sz="0" w:space="0" w:color="auto"/>
        <w:left w:val="none" w:sz="0" w:space="0" w:color="auto"/>
        <w:bottom w:val="none" w:sz="0" w:space="0" w:color="auto"/>
        <w:right w:val="none" w:sz="0" w:space="0" w:color="auto"/>
      </w:divBdr>
    </w:div>
    <w:div w:id="421494560">
      <w:bodyDiv w:val="1"/>
      <w:marLeft w:val="0"/>
      <w:marRight w:val="0"/>
      <w:marTop w:val="0"/>
      <w:marBottom w:val="0"/>
      <w:divBdr>
        <w:top w:val="none" w:sz="0" w:space="0" w:color="auto"/>
        <w:left w:val="none" w:sz="0" w:space="0" w:color="auto"/>
        <w:bottom w:val="none" w:sz="0" w:space="0" w:color="auto"/>
        <w:right w:val="none" w:sz="0" w:space="0" w:color="auto"/>
      </w:divBdr>
    </w:div>
    <w:div w:id="421878993">
      <w:bodyDiv w:val="1"/>
      <w:marLeft w:val="0"/>
      <w:marRight w:val="0"/>
      <w:marTop w:val="0"/>
      <w:marBottom w:val="0"/>
      <w:divBdr>
        <w:top w:val="none" w:sz="0" w:space="0" w:color="auto"/>
        <w:left w:val="none" w:sz="0" w:space="0" w:color="auto"/>
        <w:bottom w:val="none" w:sz="0" w:space="0" w:color="auto"/>
        <w:right w:val="none" w:sz="0" w:space="0" w:color="auto"/>
      </w:divBdr>
    </w:div>
    <w:div w:id="424377233">
      <w:bodyDiv w:val="1"/>
      <w:marLeft w:val="0"/>
      <w:marRight w:val="0"/>
      <w:marTop w:val="0"/>
      <w:marBottom w:val="0"/>
      <w:divBdr>
        <w:top w:val="none" w:sz="0" w:space="0" w:color="auto"/>
        <w:left w:val="none" w:sz="0" w:space="0" w:color="auto"/>
        <w:bottom w:val="none" w:sz="0" w:space="0" w:color="auto"/>
        <w:right w:val="none" w:sz="0" w:space="0" w:color="auto"/>
      </w:divBdr>
    </w:div>
    <w:div w:id="425347547">
      <w:bodyDiv w:val="1"/>
      <w:marLeft w:val="0"/>
      <w:marRight w:val="0"/>
      <w:marTop w:val="0"/>
      <w:marBottom w:val="0"/>
      <w:divBdr>
        <w:top w:val="none" w:sz="0" w:space="0" w:color="auto"/>
        <w:left w:val="none" w:sz="0" w:space="0" w:color="auto"/>
        <w:bottom w:val="none" w:sz="0" w:space="0" w:color="auto"/>
        <w:right w:val="none" w:sz="0" w:space="0" w:color="auto"/>
      </w:divBdr>
    </w:div>
    <w:div w:id="425613335">
      <w:bodyDiv w:val="1"/>
      <w:marLeft w:val="0"/>
      <w:marRight w:val="0"/>
      <w:marTop w:val="0"/>
      <w:marBottom w:val="0"/>
      <w:divBdr>
        <w:top w:val="none" w:sz="0" w:space="0" w:color="auto"/>
        <w:left w:val="none" w:sz="0" w:space="0" w:color="auto"/>
        <w:bottom w:val="none" w:sz="0" w:space="0" w:color="auto"/>
        <w:right w:val="none" w:sz="0" w:space="0" w:color="auto"/>
      </w:divBdr>
    </w:div>
    <w:div w:id="427044223">
      <w:bodyDiv w:val="1"/>
      <w:marLeft w:val="0"/>
      <w:marRight w:val="0"/>
      <w:marTop w:val="0"/>
      <w:marBottom w:val="0"/>
      <w:divBdr>
        <w:top w:val="none" w:sz="0" w:space="0" w:color="auto"/>
        <w:left w:val="none" w:sz="0" w:space="0" w:color="auto"/>
        <w:bottom w:val="none" w:sz="0" w:space="0" w:color="auto"/>
        <w:right w:val="none" w:sz="0" w:space="0" w:color="auto"/>
      </w:divBdr>
    </w:div>
    <w:div w:id="429009395">
      <w:bodyDiv w:val="1"/>
      <w:marLeft w:val="0"/>
      <w:marRight w:val="0"/>
      <w:marTop w:val="0"/>
      <w:marBottom w:val="0"/>
      <w:divBdr>
        <w:top w:val="none" w:sz="0" w:space="0" w:color="auto"/>
        <w:left w:val="none" w:sz="0" w:space="0" w:color="auto"/>
        <w:bottom w:val="none" w:sz="0" w:space="0" w:color="auto"/>
        <w:right w:val="none" w:sz="0" w:space="0" w:color="auto"/>
      </w:divBdr>
    </w:div>
    <w:div w:id="433402573">
      <w:bodyDiv w:val="1"/>
      <w:marLeft w:val="0"/>
      <w:marRight w:val="0"/>
      <w:marTop w:val="0"/>
      <w:marBottom w:val="0"/>
      <w:divBdr>
        <w:top w:val="none" w:sz="0" w:space="0" w:color="auto"/>
        <w:left w:val="none" w:sz="0" w:space="0" w:color="auto"/>
        <w:bottom w:val="none" w:sz="0" w:space="0" w:color="auto"/>
        <w:right w:val="none" w:sz="0" w:space="0" w:color="auto"/>
      </w:divBdr>
    </w:div>
    <w:div w:id="433785879">
      <w:bodyDiv w:val="1"/>
      <w:marLeft w:val="0"/>
      <w:marRight w:val="0"/>
      <w:marTop w:val="0"/>
      <w:marBottom w:val="0"/>
      <w:divBdr>
        <w:top w:val="none" w:sz="0" w:space="0" w:color="auto"/>
        <w:left w:val="none" w:sz="0" w:space="0" w:color="auto"/>
        <w:bottom w:val="none" w:sz="0" w:space="0" w:color="auto"/>
        <w:right w:val="none" w:sz="0" w:space="0" w:color="auto"/>
      </w:divBdr>
    </w:div>
    <w:div w:id="435758664">
      <w:bodyDiv w:val="1"/>
      <w:marLeft w:val="0"/>
      <w:marRight w:val="0"/>
      <w:marTop w:val="0"/>
      <w:marBottom w:val="0"/>
      <w:divBdr>
        <w:top w:val="none" w:sz="0" w:space="0" w:color="auto"/>
        <w:left w:val="none" w:sz="0" w:space="0" w:color="auto"/>
        <w:bottom w:val="none" w:sz="0" w:space="0" w:color="auto"/>
        <w:right w:val="none" w:sz="0" w:space="0" w:color="auto"/>
      </w:divBdr>
    </w:div>
    <w:div w:id="436602799">
      <w:bodyDiv w:val="1"/>
      <w:marLeft w:val="0"/>
      <w:marRight w:val="0"/>
      <w:marTop w:val="0"/>
      <w:marBottom w:val="0"/>
      <w:divBdr>
        <w:top w:val="none" w:sz="0" w:space="0" w:color="auto"/>
        <w:left w:val="none" w:sz="0" w:space="0" w:color="auto"/>
        <w:bottom w:val="none" w:sz="0" w:space="0" w:color="auto"/>
        <w:right w:val="none" w:sz="0" w:space="0" w:color="auto"/>
      </w:divBdr>
    </w:div>
    <w:div w:id="439185596">
      <w:bodyDiv w:val="1"/>
      <w:marLeft w:val="0"/>
      <w:marRight w:val="0"/>
      <w:marTop w:val="0"/>
      <w:marBottom w:val="0"/>
      <w:divBdr>
        <w:top w:val="none" w:sz="0" w:space="0" w:color="auto"/>
        <w:left w:val="none" w:sz="0" w:space="0" w:color="auto"/>
        <w:bottom w:val="none" w:sz="0" w:space="0" w:color="auto"/>
        <w:right w:val="none" w:sz="0" w:space="0" w:color="auto"/>
      </w:divBdr>
    </w:div>
    <w:div w:id="447818229">
      <w:bodyDiv w:val="1"/>
      <w:marLeft w:val="0"/>
      <w:marRight w:val="0"/>
      <w:marTop w:val="0"/>
      <w:marBottom w:val="0"/>
      <w:divBdr>
        <w:top w:val="none" w:sz="0" w:space="0" w:color="auto"/>
        <w:left w:val="none" w:sz="0" w:space="0" w:color="auto"/>
        <w:bottom w:val="none" w:sz="0" w:space="0" w:color="auto"/>
        <w:right w:val="none" w:sz="0" w:space="0" w:color="auto"/>
      </w:divBdr>
    </w:div>
    <w:div w:id="451560308">
      <w:bodyDiv w:val="1"/>
      <w:marLeft w:val="0"/>
      <w:marRight w:val="0"/>
      <w:marTop w:val="0"/>
      <w:marBottom w:val="0"/>
      <w:divBdr>
        <w:top w:val="none" w:sz="0" w:space="0" w:color="auto"/>
        <w:left w:val="none" w:sz="0" w:space="0" w:color="auto"/>
        <w:bottom w:val="none" w:sz="0" w:space="0" w:color="auto"/>
        <w:right w:val="none" w:sz="0" w:space="0" w:color="auto"/>
      </w:divBdr>
    </w:div>
    <w:div w:id="452987964">
      <w:bodyDiv w:val="1"/>
      <w:marLeft w:val="0"/>
      <w:marRight w:val="0"/>
      <w:marTop w:val="0"/>
      <w:marBottom w:val="0"/>
      <w:divBdr>
        <w:top w:val="none" w:sz="0" w:space="0" w:color="auto"/>
        <w:left w:val="none" w:sz="0" w:space="0" w:color="auto"/>
        <w:bottom w:val="none" w:sz="0" w:space="0" w:color="auto"/>
        <w:right w:val="none" w:sz="0" w:space="0" w:color="auto"/>
      </w:divBdr>
    </w:div>
    <w:div w:id="452990142">
      <w:bodyDiv w:val="1"/>
      <w:marLeft w:val="0"/>
      <w:marRight w:val="0"/>
      <w:marTop w:val="0"/>
      <w:marBottom w:val="0"/>
      <w:divBdr>
        <w:top w:val="none" w:sz="0" w:space="0" w:color="auto"/>
        <w:left w:val="none" w:sz="0" w:space="0" w:color="auto"/>
        <w:bottom w:val="none" w:sz="0" w:space="0" w:color="auto"/>
        <w:right w:val="none" w:sz="0" w:space="0" w:color="auto"/>
      </w:divBdr>
    </w:div>
    <w:div w:id="458228126">
      <w:bodyDiv w:val="1"/>
      <w:marLeft w:val="0"/>
      <w:marRight w:val="0"/>
      <w:marTop w:val="0"/>
      <w:marBottom w:val="0"/>
      <w:divBdr>
        <w:top w:val="none" w:sz="0" w:space="0" w:color="auto"/>
        <w:left w:val="none" w:sz="0" w:space="0" w:color="auto"/>
        <w:bottom w:val="none" w:sz="0" w:space="0" w:color="auto"/>
        <w:right w:val="none" w:sz="0" w:space="0" w:color="auto"/>
      </w:divBdr>
    </w:div>
    <w:div w:id="461077531">
      <w:bodyDiv w:val="1"/>
      <w:marLeft w:val="0"/>
      <w:marRight w:val="0"/>
      <w:marTop w:val="0"/>
      <w:marBottom w:val="0"/>
      <w:divBdr>
        <w:top w:val="none" w:sz="0" w:space="0" w:color="auto"/>
        <w:left w:val="none" w:sz="0" w:space="0" w:color="auto"/>
        <w:bottom w:val="none" w:sz="0" w:space="0" w:color="auto"/>
        <w:right w:val="none" w:sz="0" w:space="0" w:color="auto"/>
      </w:divBdr>
    </w:div>
    <w:div w:id="461769107">
      <w:bodyDiv w:val="1"/>
      <w:marLeft w:val="0"/>
      <w:marRight w:val="0"/>
      <w:marTop w:val="0"/>
      <w:marBottom w:val="0"/>
      <w:divBdr>
        <w:top w:val="none" w:sz="0" w:space="0" w:color="auto"/>
        <w:left w:val="none" w:sz="0" w:space="0" w:color="auto"/>
        <w:bottom w:val="none" w:sz="0" w:space="0" w:color="auto"/>
        <w:right w:val="none" w:sz="0" w:space="0" w:color="auto"/>
      </w:divBdr>
    </w:div>
    <w:div w:id="461848022">
      <w:bodyDiv w:val="1"/>
      <w:marLeft w:val="0"/>
      <w:marRight w:val="0"/>
      <w:marTop w:val="0"/>
      <w:marBottom w:val="0"/>
      <w:divBdr>
        <w:top w:val="none" w:sz="0" w:space="0" w:color="auto"/>
        <w:left w:val="none" w:sz="0" w:space="0" w:color="auto"/>
        <w:bottom w:val="none" w:sz="0" w:space="0" w:color="auto"/>
        <w:right w:val="none" w:sz="0" w:space="0" w:color="auto"/>
      </w:divBdr>
    </w:div>
    <w:div w:id="463619561">
      <w:bodyDiv w:val="1"/>
      <w:marLeft w:val="0"/>
      <w:marRight w:val="0"/>
      <w:marTop w:val="0"/>
      <w:marBottom w:val="0"/>
      <w:divBdr>
        <w:top w:val="none" w:sz="0" w:space="0" w:color="auto"/>
        <w:left w:val="none" w:sz="0" w:space="0" w:color="auto"/>
        <w:bottom w:val="none" w:sz="0" w:space="0" w:color="auto"/>
        <w:right w:val="none" w:sz="0" w:space="0" w:color="auto"/>
      </w:divBdr>
    </w:div>
    <w:div w:id="470365756">
      <w:bodyDiv w:val="1"/>
      <w:marLeft w:val="0"/>
      <w:marRight w:val="0"/>
      <w:marTop w:val="0"/>
      <w:marBottom w:val="0"/>
      <w:divBdr>
        <w:top w:val="none" w:sz="0" w:space="0" w:color="auto"/>
        <w:left w:val="none" w:sz="0" w:space="0" w:color="auto"/>
        <w:bottom w:val="none" w:sz="0" w:space="0" w:color="auto"/>
        <w:right w:val="none" w:sz="0" w:space="0" w:color="auto"/>
      </w:divBdr>
    </w:div>
    <w:div w:id="472987180">
      <w:bodyDiv w:val="1"/>
      <w:marLeft w:val="0"/>
      <w:marRight w:val="0"/>
      <w:marTop w:val="0"/>
      <w:marBottom w:val="0"/>
      <w:divBdr>
        <w:top w:val="none" w:sz="0" w:space="0" w:color="auto"/>
        <w:left w:val="none" w:sz="0" w:space="0" w:color="auto"/>
        <w:bottom w:val="none" w:sz="0" w:space="0" w:color="auto"/>
        <w:right w:val="none" w:sz="0" w:space="0" w:color="auto"/>
      </w:divBdr>
    </w:div>
    <w:div w:id="479929183">
      <w:bodyDiv w:val="1"/>
      <w:marLeft w:val="0"/>
      <w:marRight w:val="0"/>
      <w:marTop w:val="0"/>
      <w:marBottom w:val="0"/>
      <w:divBdr>
        <w:top w:val="none" w:sz="0" w:space="0" w:color="auto"/>
        <w:left w:val="none" w:sz="0" w:space="0" w:color="auto"/>
        <w:bottom w:val="none" w:sz="0" w:space="0" w:color="auto"/>
        <w:right w:val="none" w:sz="0" w:space="0" w:color="auto"/>
      </w:divBdr>
    </w:div>
    <w:div w:id="482351451">
      <w:bodyDiv w:val="1"/>
      <w:marLeft w:val="0"/>
      <w:marRight w:val="0"/>
      <w:marTop w:val="0"/>
      <w:marBottom w:val="0"/>
      <w:divBdr>
        <w:top w:val="none" w:sz="0" w:space="0" w:color="auto"/>
        <w:left w:val="none" w:sz="0" w:space="0" w:color="auto"/>
        <w:bottom w:val="none" w:sz="0" w:space="0" w:color="auto"/>
        <w:right w:val="none" w:sz="0" w:space="0" w:color="auto"/>
      </w:divBdr>
    </w:div>
    <w:div w:id="483008347">
      <w:bodyDiv w:val="1"/>
      <w:marLeft w:val="0"/>
      <w:marRight w:val="0"/>
      <w:marTop w:val="0"/>
      <w:marBottom w:val="0"/>
      <w:divBdr>
        <w:top w:val="none" w:sz="0" w:space="0" w:color="auto"/>
        <w:left w:val="none" w:sz="0" w:space="0" w:color="auto"/>
        <w:bottom w:val="none" w:sz="0" w:space="0" w:color="auto"/>
        <w:right w:val="none" w:sz="0" w:space="0" w:color="auto"/>
      </w:divBdr>
    </w:div>
    <w:div w:id="483743056">
      <w:bodyDiv w:val="1"/>
      <w:marLeft w:val="0"/>
      <w:marRight w:val="0"/>
      <w:marTop w:val="0"/>
      <w:marBottom w:val="0"/>
      <w:divBdr>
        <w:top w:val="none" w:sz="0" w:space="0" w:color="auto"/>
        <w:left w:val="none" w:sz="0" w:space="0" w:color="auto"/>
        <w:bottom w:val="none" w:sz="0" w:space="0" w:color="auto"/>
        <w:right w:val="none" w:sz="0" w:space="0" w:color="auto"/>
      </w:divBdr>
    </w:div>
    <w:div w:id="484976162">
      <w:bodyDiv w:val="1"/>
      <w:marLeft w:val="0"/>
      <w:marRight w:val="0"/>
      <w:marTop w:val="0"/>
      <w:marBottom w:val="0"/>
      <w:divBdr>
        <w:top w:val="none" w:sz="0" w:space="0" w:color="auto"/>
        <w:left w:val="none" w:sz="0" w:space="0" w:color="auto"/>
        <w:bottom w:val="none" w:sz="0" w:space="0" w:color="auto"/>
        <w:right w:val="none" w:sz="0" w:space="0" w:color="auto"/>
      </w:divBdr>
    </w:div>
    <w:div w:id="486438441">
      <w:bodyDiv w:val="1"/>
      <w:marLeft w:val="0"/>
      <w:marRight w:val="0"/>
      <w:marTop w:val="0"/>
      <w:marBottom w:val="0"/>
      <w:divBdr>
        <w:top w:val="none" w:sz="0" w:space="0" w:color="auto"/>
        <w:left w:val="none" w:sz="0" w:space="0" w:color="auto"/>
        <w:bottom w:val="none" w:sz="0" w:space="0" w:color="auto"/>
        <w:right w:val="none" w:sz="0" w:space="0" w:color="auto"/>
      </w:divBdr>
    </w:div>
    <w:div w:id="487091810">
      <w:bodyDiv w:val="1"/>
      <w:marLeft w:val="0"/>
      <w:marRight w:val="0"/>
      <w:marTop w:val="0"/>
      <w:marBottom w:val="0"/>
      <w:divBdr>
        <w:top w:val="none" w:sz="0" w:space="0" w:color="auto"/>
        <w:left w:val="none" w:sz="0" w:space="0" w:color="auto"/>
        <w:bottom w:val="none" w:sz="0" w:space="0" w:color="auto"/>
        <w:right w:val="none" w:sz="0" w:space="0" w:color="auto"/>
      </w:divBdr>
    </w:div>
    <w:div w:id="487092213">
      <w:bodyDiv w:val="1"/>
      <w:marLeft w:val="0"/>
      <w:marRight w:val="0"/>
      <w:marTop w:val="0"/>
      <w:marBottom w:val="0"/>
      <w:divBdr>
        <w:top w:val="none" w:sz="0" w:space="0" w:color="auto"/>
        <w:left w:val="none" w:sz="0" w:space="0" w:color="auto"/>
        <w:bottom w:val="none" w:sz="0" w:space="0" w:color="auto"/>
        <w:right w:val="none" w:sz="0" w:space="0" w:color="auto"/>
      </w:divBdr>
    </w:div>
    <w:div w:id="488179631">
      <w:bodyDiv w:val="1"/>
      <w:marLeft w:val="0"/>
      <w:marRight w:val="0"/>
      <w:marTop w:val="0"/>
      <w:marBottom w:val="0"/>
      <w:divBdr>
        <w:top w:val="none" w:sz="0" w:space="0" w:color="auto"/>
        <w:left w:val="none" w:sz="0" w:space="0" w:color="auto"/>
        <w:bottom w:val="none" w:sz="0" w:space="0" w:color="auto"/>
        <w:right w:val="none" w:sz="0" w:space="0" w:color="auto"/>
      </w:divBdr>
    </w:div>
    <w:div w:id="492526076">
      <w:bodyDiv w:val="1"/>
      <w:marLeft w:val="0"/>
      <w:marRight w:val="0"/>
      <w:marTop w:val="0"/>
      <w:marBottom w:val="0"/>
      <w:divBdr>
        <w:top w:val="none" w:sz="0" w:space="0" w:color="auto"/>
        <w:left w:val="none" w:sz="0" w:space="0" w:color="auto"/>
        <w:bottom w:val="none" w:sz="0" w:space="0" w:color="auto"/>
        <w:right w:val="none" w:sz="0" w:space="0" w:color="auto"/>
      </w:divBdr>
    </w:div>
    <w:div w:id="493107921">
      <w:bodyDiv w:val="1"/>
      <w:marLeft w:val="0"/>
      <w:marRight w:val="0"/>
      <w:marTop w:val="0"/>
      <w:marBottom w:val="0"/>
      <w:divBdr>
        <w:top w:val="none" w:sz="0" w:space="0" w:color="auto"/>
        <w:left w:val="none" w:sz="0" w:space="0" w:color="auto"/>
        <w:bottom w:val="none" w:sz="0" w:space="0" w:color="auto"/>
        <w:right w:val="none" w:sz="0" w:space="0" w:color="auto"/>
      </w:divBdr>
    </w:div>
    <w:div w:id="494995602">
      <w:bodyDiv w:val="1"/>
      <w:marLeft w:val="0"/>
      <w:marRight w:val="0"/>
      <w:marTop w:val="0"/>
      <w:marBottom w:val="0"/>
      <w:divBdr>
        <w:top w:val="none" w:sz="0" w:space="0" w:color="auto"/>
        <w:left w:val="none" w:sz="0" w:space="0" w:color="auto"/>
        <w:bottom w:val="none" w:sz="0" w:space="0" w:color="auto"/>
        <w:right w:val="none" w:sz="0" w:space="0" w:color="auto"/>
      </w:divBdr>
    </w:div>
    <w:div w:id="496966178">
      <w:bodyDiv w:val="1"/>
      <w:marLeft w:val="0"/>
      <w:marRight w:val="0"/>
      <w:marTop w:val="0"/>
      <w:marBottom w:val="0"/>
      <w:divBdr>
        <w:top w:val="none" w:sz="0" w:space="0" w:color="auto"/>
        <w:left w:val="none" w:sz="0" w:space="0" w:color="auto"/>
        <w:bottom w:val="none" w:sz="0" w:space="0" w:color="auto"/>
        <w:right w:val="none" w:sz="0" w:space="0" w:color="auto"/>
      </w:divBdr>
    </w:div>
    <w:div w:id="499739259">
      <w:bodyDiv w:val="1"/>
      <w:marLeft w:val="0"/>
      <w:marRight w:val="0"/>
      <w:marTop w:val="0"/>
      <w:marBottom w:val="0"/>
      <w:divBdr>
        <w:top w:val="none" w:sz="0" w:space="0" w:color="auto"/>
        <w:left w:val="none" w:sz="0" w:space="0" w:color="auto"/>
        <w:bottom w:val="none" w:sz="0" w:space="0" w:color="auto"/>
        <w:right w:val="none" w:sz="0" w:space="0" w:color="auto"/>
      </w:divBdr>
    </w:div>
    <w:div w:id="500393599">
      <w:bodyDiv w:val="1"/>
      <w:marLeft w:val="0"/>
      <w:marRight w:val="0"/>
      <w:marTop w:val="0"/>
      <w:marBottom w:val="0"/>
      <w:divBdr>
        <w:top w:val="none" w:sz="0" w:space="0" w:color="auto"/>
        <w:left w:val="none" w:sz="0" w:space="0" w:color="auto"/>
        <w:bottom w:val="none" w:sz="0" w:space="0" w:color="auto"/>
        <w:right w:val="none" w:sz="0" w:space="0" w:color="auto"/>
      </w:divBdr>
    </w:div>
    <w:div w:id="501089127">
      <w:bodyDiv w:val="1"/>
      <w:marLeft w:val="0"/>
      <w:marRight w:val="0"/>
      <w:marTop w:val="0"/>
      <w:marBottom w:val="0"/>
      <w:divBdr>
        <w:top w:val="none" w:sz="0" w:space="0" w:color="auto"/>
        <w:left w:val="none" w:sz="0" w:space="0" w:color="auto"/>
        <w:bottom w:val="none" w:sz="0" w:space="0" w:color="auto"/>
        <w:right w:val="none" w:sz="0" w:space="0" w:color="auto"/>
      </w:divBdr>
    </w:div>
    <w:div w:id="501167270">
      <w:bodyDiv w:val="1"/>
      <w:marLeft w:val="0"/>
      <w:marRight w:val="0"/>
      <w:marTop w:val="0"/>
      <w:marBottom w:val="0"/>
      <w:divBdr>
        <w:top w:val="none" w:sz="0" w:space="0" w:color="auto"/>
        <w:left w:val="none" w:sz="0" w:space="0" w:color="auto"/>
        <w:bottom w:val="none" w:sz="0" w:space="0" w:color="auto"/>
        <w:right w:val="none" w:sz="0" w:space="0" w:color="auto"/>
      </w:divBdr>
    </w:div>
    <w:div w:id="505098293">
      <w:bodyDiv w:val="1"/>
      <w:marLeft w:val="0"/>
      <w:marRight w:val="0"/>
      <w:marTop w:val="0"/>
      <w:marBottom w:val="0"/>
      <w:divBdr>
        <w:top w:val="none" w:sz="0" w:space="0" w:color="auto"/>
        <w:left w:val="none" w:sz="0" w:space="0" w:color="auto"/>
        <w:bottom w:val="none" w:sz="0" w:space="0" w:color="auto"/>
        <w:right w:val="none" w:sz="0" w:space="0" w:color="auto"/>
      </w:divBdr>
    </w:div>
    <w:div w:id="506093708">
      <w:bodyDiv w:val="1"/>
      <w:marLeft w:val="0"/>
      <w:marRight w:val="0"/>
      <w:marTop w:val="0"/>
      <w:marBottom w:val="0"/>
      <w:divBdr>
        <w:top w:val="none" w:sz="0" w:space="0" w:color="auto"/>
        <w:left w:val="none" w:sz="0" w:space="0" w:color="auto"/>
        <w:bottom w:val="none" w:sz="0" w:space="0" w:color="auto"/>
        <w:right w:val="none" w:sz="0" w:space="0" w:color="auto"/>
      </w:divBdr>
    </w:div>
    <w:div w:id="518471247">
      <w:bodyDiv w:val="1"/>
      <w:marLeft w:val="0"/>
      <w:marRight w:val="0"/>
      <w:marTop w:val="0"/>
      <w:marBottom w:val="0"/>
      <w:divBdr>
        <w:top w:val="none" w:sz="0" w:space="0" w:color="auto"/>
        <w:left w:val="none" w:sz="0" w:space="0" w:color="auto"/>
        <w:bottom w:val="none" w:sz="0" w:space="0" w:color="auto"/>
        <w:right w:val="none" w:sz="0" w:space="0" w:color="auto"/>
      </w:divBdr>
    </w:div>
    <w:div w:id="521087458">
      <w:bodyDiv w:val="1"/>
      <w:marLeft w:val="0"/>
      <w:marRight w:val="0"/>
      <w:marTop w:val="0"/>
      <w:marBottom w:val="0"/>
      <w:divBdr>
        <w:top w:val="none" w:sz="0" w:space="0" w:color="auto"/>
        <w:left w:val="none" w:sz="0" w:space="0" w:color="auto"/>
        <w:bottom w:val="none" w:sz="0" w:space="0" w:color="auto"/>
        <w:right w:val="none" w:sz="0" w:space="0" w:color="auto"/>
      </w:divBdr>
    </w:div>
    <w:div w:id="524365274">
      <w:bodyDiv w:val="1"/>
      <w:marLeft w:val="0"/>
      <w:marRight w:val="0"/>
      <w:marTop w:val="0"/>
      <w:marBottom w:val="0"/>
      <w:divBdr>
        <w:top w:val="none" w:sz="0" w:space="0" w:color="auto"/>
        <w:left w:val="none" w:sz="0" w:space="0" w:color="auto"/>
        <w:bottom w:val="none" w:sz="0" w:space="0" w:color="auto"/>
        <w:right w:val="none" w:sz="0" w:space="0" w:color="auto"/>
      </w:divBdr>
    </w:div>
    <w:div w:id="524830397">
      <w:bodyDiv w:val="1"/>
      <w:marLeft w:val="0"/>
      <w:marRight w:val="0"/>
      <w:marTop w:val="0"/>
      <w:marBottom w:val="0"/>
      <w:divBdr>
        <w:top w:val="none" w:sz="0" w:space="0" w:color="auto"/>
        <w:left w:val="none" w:sz="0" w:space="0" w:color="auto"/>
        <w:bottom w:val="none" w:sz="0" w:space="0" w:color="auto"/>
        <w:right w:val="none" w:sz="0" w:space="0" w:color="auto"/>
      </w:divBdr>
    </w:div>
    <w:div w:id="527180702">
      <w:bodyDiv w:val="1"/>
      <w:marLeft w:val="0"/>
      <w:marRight w:val="0"/>
      <w:marTop w:val="0"/>
      <w:marBottom w:val="0"/>
      <w:divBdr>
        <w:top w:val="none" w:sz="0" w:space="0" w:color="auto"/>
        <w:left w:val="none" w:sz="0" w:space="0" w:color="auto"/>
        <w:bottom w:val="none" w:sz="0" w:space="0" w:color="auto"/>
        <w:right w:val="none" w:sz="0" w:space="0" w:color="auto"/>
      </w:divBdr>
    </w:div>
    <w:div w:id="528493847">
      <w:bodyDiv w:val="1"/>
      <w:marLeft w:val="0"/>
      <w:marRight w:val="0"/>
      <w:marTop w:val="0"/>
      <w:marBottom w:val="0"/>
      <w:divBdr>
        <w:top w:val="none" w:sz="0" w:space="0" w:color="auto"/>
        <w:left w:val="none" w:sz="0" w:space="0" w:color="auto"/>
        <w:bottom w:val="none" w:sz="0" w:space="0" w:color="auto"/>
        <w:right w:val="none" w:sz="0" w:space="0" w:color="auto"/>
      </w:divBdr>
    </w:div>
    <w:div w:id="529025327">
      <w:bodyDiv w:val="1"/>
      <w:marLeft w:val="0"/>
      <w:marRight w:val="0"/>
      <w:marTop w:val="0"/>
      <w:marBottom w:val="0"/>
      <w:divBdr>
        <w:top w:val="none" w:sz="0" w:space="0" w:color="auto"/>
        <w:left w:val="none" w:sz="0" w:space="0" w:color="auto"/>
        <w:bottom w:val="none" w:sz="0" w:space="0" w:color="auto"/>
        <w:right w:val="none" w:sz="0" w:space="0" w:color="auto"/>
      </w:divBdr>
    </w:div>
    <w:div w:id="532815675">
      <w:bodyDiv w:val="1"/>
      <w:marLeft w:val="0"/>
      <w:marRight w:val="0"/>
      <w:marTop w:val="0"/>
      <w:marBottom w:val="0"/>
      <w:divBdr>
        <w:top w:val="none" w:sz="0" w:space="0" w:color="auto"/>
        <w:left w:val="none" w:sz="0" w:space="0" w:color="auto"/>
        <w:bottom w:val="none" w:sz="0" w:space="0" w:color="auto"/>
        <w:right w:val="none" w:sz="0" w:space="0" w:color="auto"/>
      </w:divBdr>
    </w:div>
    <w:div w:id="534512213">
      <w:bodyDiv w:val="1"/>
      <w:marLeft w:val="0"/>
      <w:marRight w:val="0"/>
      <w:marTop w:val="0"/>
      <w:marBottom w:val="0"/>
      <w:divBdr>
        <w:top w:val="none" w:sz="0" w:space="0" w:color="auto"/>
        <w:left w:val="none" w:sz="0" w:space="0" w:color="auto"/>
        <w:bottom w:val="none" w:sz="0" w:space="0" w:color="auto"/>
        <w:right w:val="none" w:sz="0" w:space="0" w:color="auto"/>
      </w:divBdr>
    </w:div>
    <w:div w:id="536160793">
      <w:bodyDiv w:val="1"/>
      <w:marLeft w:val="0"/>
      <w:marRight w:val="0"/>
      <w:marTop w:val="0"/>
      <w:marBottom w:val="0"/>
      <w:divBdr>
        <w:top w:val="none" w:sz="0" w:space="0" w:color="auto"/>
        <w:left w:val="none" w:sz="0" w:space="0" w:color="auto"/>
        <w:bottom w:val="none" w:sz="0" w:space="0" w:color="auto"/>
        <w:right w:val="none" w:sz="0" w:space="0" w:color="auto"/>
      </w:divBdr>
    </w:div>
    <w:div w:id="538973428">
      <w:bodyDiv w:val="1"/>
      <w:marLeft w:val="0"/>
      <w:marRight w:val="0"/>
      <w:marTop w:val="0"/>
      <w:marBottom w:val="0"/>
      <w:divBdr>
        <w:top w:val="none" w:sz="0" w:space="0" w:color="auto"/>
        <w:left w:val="none" w:sz="0" w:space="0" w:color="auto"/>
        <w:bottom w:val="none" w:sz="0" w:space="0" w:color="auto"/>
        <w:right w:val="none" w:sz="0" w:space="0" w:color="auto"/>
      </w:divBdr>
    </w:div>
    <w:div w:id="541789629">
      <w:bodyDiv w:val="1"/>
      <w:marLeft w:val="0"/>
      <w:marRight w:val="0"/>
      <w:marTop w:val="0"/>
      <w:marBottom w:val="0"/>
      <w:divBdr>
        <w:top w:val="none" w:sz="0" w:space="0" w:color="auto"/>
        <w:left w:val="none" w:sz="0" w:space="0" w:color="auto"/>
        <w:bottom w:val="none" w:sz="0" w:space="0" w:color="auto"/>
        <w:right w:val="none" w:sz="0" w:space="0" w:color="auto"/>
      </w:divBdr>
    </w:div>
    <w:div w:id="543442247">
      <w:bodyDiv w:val="1"/>
      <w:marLeft w:val="0"/>
      <w:marRight w:val="0"/>
      <w:marTop w:val="0"/>
      <w:marBottom w:val="0"/>
      <w:divBdr>
        <w:top w:val="none" w:sz="0" w:space="0" w:color="auto"/>
        <w:left w:val="none" w:sz="0" w:space="0" w:color="auto"/>
        <w:bottom w:val="none" w:sz="0" w:space="0" w:color="auto"/>
        <w:right w:val="none" w:sz="0" w:space="0" w:color="auto"/>
      </w:divBdr>
    </w:div>
    <w:div w:id="543520952">
      <w:bodyDiv w:val="1"/>
      <w:marLeft w:val="0"/>
      <w:marRight w:val="0"/>
      <w:marTop w:val="0"/>
      <w:marBottom w:val="0"/>
      <w:divBdr>
        <w:top w:val="none" w:sz="0" w:space="0" w:color="auto"/>
        <w:left w:val="none" w:sz="0" w:space="0" w:color="auto"/>
        <w:bottom w:val="none" w:sz="0" w:space="0" w:color="auto"/>
        <w:right w:val="none" w:sz="0" w:space="0" w:color="auto"/>
      </w:divBdr>
    </w:div>
    <w:div w:id="543903614">
      <w:bodyDiv w:val="1"/>
      <w:marLeft w:val="0"/>
      <w:marRight w:val="0"/>
      <w:marTop w:val="0"/>
      <w:marBottom w:val="0"/>
      <w:divBdr>
        <w:top w:val="none" w:sz="0" w:space="0" w:color="auto"/>
        <w:left w:val="none" w:sz="0" w:space="0" w:color="auto"/>
        <w:bottom w:val="none" w:sz="0" w:space="0" w:color="auto"/>
        <w:right w:val="none" w:sz="0" w:space="0" w:color="auto"/>
      </w:divBdr>
    </w:div>
    <w:div w:id="547450654">
      <w:bodyDiv w:val="1"/>
      <w:marLeft w:val="0"/>
      <w:marRight w:val="0"/>
      <w:marTop w:val="0"/>
      <w:marBottom w:val="0"/>
      <w:divBdr>
        <w:top w:val="none" w:sz="0" w:space="0" w:color="auto"/>
        <w:left w:val="none" w:sz="0" w:space="0" w:color="auto"/>
        <w:bottom w:val="none" w:sz="0" w:space="0" w:color="auto"/>
        <w:right w:val="none" w:sz="0" w:space="0" w:color="auto"/>
      </w:divBdr>
    </w:div>
    <w:div w:id="548037367">
      <w:bodyDiv w:val="1"/>
      <w:marLeft w:val="0"/>
      <w:marRight w:val="0"/>
      <w:marTop w:val="0"/>
      <w:marBottom w:val="0"/>
      <w:divBdr>
        <w:top w:val="none" w:sz="0" w:space="0" w:color="auto"/>
        <w:left w:val="none" w:sz="0" w:space="0" w:color="auto"/>
        <w:bottom w:val="none" w:sz="0" w:space="0" w:color="auto"/>
        <w:right w:val="none" w:sz="0" w:space="0" w:color="auto"/>
      </w:divBdr>
    </w:div>
    <w:div w:id="549612781">
      <w:bodyDiv w:val="1"/>
      <w:marLeft w:val="0"/>
      <w:marRight w:val="0"/>
      <w:marTop w:val="0"/>
      <w:marBottom w:val="0"/>
      <w:divBdr>
        <w:top w:val="none" w:sz="0" w:space="0" w:color="auto"/>
        <w:left w:val="none" w:sz="0" w:space="0" w:color="auto"/>
        <w:bottom w:val="none" w:sz="0" w:space="0" w:color="auto"/>
        <w:right w:val="none" w:sz="0" w:space="0" w:color="auto"/>
      </w:divBdr>
    </w:div>
    <w:div w:id="549727745">
      <w:bodyDiv w:val="1"/>
      <w:marLeft w:val="0"/>
      <w:marRight w:val="0"/>
      <w:marTop w:val="0"/>
      <w:marBottom w:val="0"/>
      <w:divBdr>
        <w:top w:val="none" w:sz="0" w:space="0" w:color="auto"/>
        <w:left w:val="none" w:sz="0" w:space="0" w:color="auto"/>
        <w:bottom w:val="none" w:sz="0" w:space="0" w:color="auto"/>
        <w:right w:val="none" w:sz="0" w:space="0" w:color="auto"/>
      </w:divBdr>
    </w:div>
    <w:div w:id="550699202">
      <w:bodyDiv w:val="1"/>
      <w:marLeft w:val="0"/>
      <w:marRight w:val="0"/>
      <w:marTop w:val="0"/>
      <w:marBottom w:val="0"/>
      <w:divBdr>
        <w:top w:val="none" w:sz="0" w:space="0" w:color="auto"/>
        <w:left w:val="none" w:sz="0" w:space="0" w:color="auto"/>
        <w:bottom w:val="none" w:sz="0" w:space="0" w:color="auto"/>
        <w:right w:val="none" w:sz="0" w:space="0" w:color="auto"/>
      </w:divBdr>
    </w:div>
    <w:div w:id="550726874">
      <w:bodyDiv w:val="1"/>
      <w:marLeft w:val="0"/>
      <w:marRight w:val="0"/>
      <w:marTop w:val="0"/>
      <w:marBottom w:val="0"/>
      <w:divBdr>
        <w:top w:val="none" w:sz="0" w:space="0" w:color="auto"/>
        <w:left w:val="none" w:sz="0" w:space="0" w:color="auto"/>
        <w:bottom w:val="none" w:sz="0" w:space="0" w:color="auto"/>
        <w:right w:val="none" w:sz="0" w:space="0" w:color="auto"/>
      </w:divBdr>
    </w:div>
    <w:div w:id="551381453">
      <w:bodyDiv w:val="1"/>
      <w:marLeft w:val="0"/>
      <w:marRight w:val="0"/>
      <w:marTop w:val="0"/>
      <w:marBottom w:val="0"/>
      <w:divBdr>
        <w:top w:val="none" w:sz="0" w:space="0" w:color="auto"/>
        <w:left w:val="none" w:sz="0" w:space="0" w:color="auto"/>
        <w:bottom w:val="none" w:sz="0" w:space="0" w:color="auto"/>
        <w:right w:val="none" w:sz="0" w:space="0" w:color="auto"/>
      </w:divBdr>
    </w:div>
    <w:div w:id="551771945">
      <w:bodyDiv w:val="1"/>
      <w:marLeft w:val="0"/>
      <w:marRight w:val="0"/>
      <w:marTop w:val="0"/>
      <w:marBottom w:val="0"/>
      <w:divBdr>
        <w:top w:val="none" w:sz="0" w:space="0" w:color="auto"/>
        <w:left w:val="none" w:sz="0" w:space="0" w:color="auto"/>
        <w:bottom w:val="none" w:sz="0" w:space="0" w:color="auto"/>
        <w:right w:val="none" w:sz="0" w:space="0" w:color="auto"/>
      </w:divBdr>
    </w:div>
    <w:div w:id="553465569">
      <w:bodyDiv w:val="1"/>
      <w:marLeft w:val="0"/>
      <w:marRight w:val="0"/>
      <w:marTop w:val="0"/>
      <w:marBottom w:val="0"/>
      <w:divBdr>
        <w:top w:val="none" w:sz="0" w:space="0" w:color="auto"/>
        <w:left w:val="none" w:sz="0" w:space="0" w:color="auto"/>
        <w:bottom w:val="none" w:sz="0" w:space="0" w:color="auto"/>
        <w:right w:val="none" w:sz="0" w:space="0" w:color="auto"/>
      </w:divBdr>
    </w:div>
    <w:div w:id="554893901">
      <w:bodyDiv w:val="1"/>
      <w:marLeft w:val="0"/>
      <w:marRight w:val="0"/>
      <w:marTop w:val="0"/>
      <w:marBottom w:val="0"/>
      <w:divBdr>
        <w:top w:val="none" w:sz="0" w:space="0" w:color="auto"/>
        <w:left w:val="none" w:sz="0" w:space="0" w:color="auto"/>
        <w:bottom w:val="none" w:sz="0" w:space="0" w:color="auto"/>
        <w:right w:val="none" w:sz="0" w:space="0" w:color="auto"/>
      </w:divBdr>
    </w:div>
    <w:div w:id="556209845">
      <w:bodyDiv w:val="1"/>
      <w:marLeft w:val="0"/>
      <w:marRight w:val="0"/>
      <w:marTop w:val="0"/>
      <w:marBottom w:val="0"/>
      <w:divBdr>
        <w:top w:val="none" w:sz="0" w:space="0" w:color="auto"/>
        <w:left w:val="none" w:sz="0" w:space="0" w:color="auto"/>
        <w:bottom w:val="none" w:sz="0" w:space="0" w:color="auto"/>
        <w:right w:val="none" w:sz="0" w:space="0" w:color="auto"/>
      </w:divBdr>
    </w:div>
    <w:div w:id="560142603">
      <w:bodyDiv w:val="1"/>
      <w:marLeft w:val="0"/>
      <w:marRight w:val="0"/>
      <w:marTop w:val="0"/>
      <w:marBottom w:val="0"/>
      <w:divBdr>
        <w:top w:val="none" w:sz="0" w:space="0" w:color="auto"/>
        <w:left w:val="none" w:sz="0" w:space="0" w:color="auto"/>
        <w:bottom w:val="none" w:sz="0" w:space="0" w:color="auto"/>
        <w:right w:val="none" w:sz="0" w:space="0" w:color="auto"/>
      </w:divBdr>
    </w:div>
    <w:div w:id="562106507">
      <w:bodyDiv w:val="1"/>
      <w:marLeft w:val="0"/>
      <w:marRight w:val="0"/>
      <w:marTop w:val="0"/>
      <w:marBottom w:val="0"/>
      <w:divBdr>
        <w:top w:val="none" w:sz="0" w:space="0" w:color="auto"/>
        <w:left w:val="none" w:sz="0" w:space="0" w:color="auto"/>
        <w:bottom w:val="none" w:sz="0" w:space="0" w:color="auto"/>
        <w:right w:val="none" w:sz="0" w:space="0" w:color="auto"/>
      </w:divBdr>
    </w:div>
    <w:div w:id="571620999">
      <w:bodyDiv w:val="1"/>
      <w:marLeft w:val="0"/>
      <w:marRight w:val="0"/>
      <w:marTop w:val="0"/>
      <w:marBottom w:val="0"/>
      <w:divBdr>
        <w:top w:val="none" w:sz="0" w:space="0" w:color="auto"/>
        <w:left w:val="none" w:sz="0" w:space="0" w:color="auto"/>
        <w:bottom w:val="none" w:sz="0" w:space="0" w:color="auto"/>
        <w:right w:val="none" w:sz="0" w:space="0" w:color="auto"/>
      </w:divBdr>
    </w:div>
    <w:div w:id="573048846">
      <w:bodyDiv w:val="1"/>
      <w:marLeft w:val="0"/>
      <w:marRight w:val="0"/>
      <w:marTop w:val="0"/>
      <w:marBottom w:val="0"/>
      <w:divBdr>
        <w:top w:val="none" w:sz="0" w:space="0" w:color="auto"/>
        <w:left w:val="none" w:sz="0" w:space="0" w:color="auto"/>
        <w:bottom w:val="none" w:sz="0" w:space="0" w:color="auto"/>
        <w:right w:val="none" w:sz="0" w:space="0" w:color="auto"/>
      </w:divBdr>
    </w:div>
    <w:div w:id="573203191">
      <w:bodyDiv w:val="1"/>
      <w:marLeft w:val="0"/>
      <w:marRight w:val="0"/>
      <w:marTop w:val="0"/>
      <w:marBottom w:val="0"/>
      <w:divBdr>
        <w:top w:val="none" w:sz="0" w:space="0" w:color="auto"/>
        <w:left w:val="none" w:sz="0" w:space="0" w:color="auto"/>
        <w:bottom w:val="none" w:sz="0" w:space="0" w:color="auto"/>
        <w:right w:val="none" w:sz="0" w:space="0" w:color="auto"/>
      </w:divBdr>
    </w:div>
    <w:div w:id="574127772">
      <w:bodyDiv w:val="1"/>
      <w:marLeft w:val="0"/>
      <w:marRight w:val="0"/>
      <w:marTop w:val="0"/>
      <w:marBottom w:val="0"/>
      <w:divBdr>
        <w:top w:val="none" w:sz="0" w:space="0" w:color="auto"/>
        <w:left w:val="none" w:sz="0" w:space="0" w:color="auto"/>
        <w:bottom w:val="none" w:sz="0" w:space="0" w:color="auto"/>
        <w:right w:val="none" w:sz="0" w:space="0" w:color="auto"/>
      </w:divBdr>
    </w:div>
    <w:div w:id="574780386">
      <w:bodyDiv w:val="1"/>
      <w:marLeft w:val="0"/>
      <w:marRight w:val="0"/>
      <w:marTop w:val="0"/>
      <w:marBottom w:val="0"/>
      <w:divBdr>
        <w:top w:val="none" w:sz="0" w:space="0" w:color="auto"/>
        <w:left w:val="none" w:sz="0" w:space="0" w:color="auto"/>
        <w:bottom w:val="none" w:sz="0" w:space="0" w:color="auto"/>
        <w:right w:val="none" w:sz="0" w:space="0" w:color="auto"/>
      </w:divBdr>
    </w:div>
    <w:div w:id="577790539">
      <w:bodyDiv w:val="1"/>
      <w:marLeft w:val="0"/>
      <w:marRight w:val="0"/>
      <w:marTop w:val="0"/>
      <w:marBottom w:val="0"/>
      <w:divBdr>
        <w:top w:val="none" w:sz="0" w:space="0" w:color="auto"/>
        <w:left w:val="none" w:sz="0" w:space="0" w:color="auto"/>
        <w:bottom w:val="none" w:sz="0" w:space="0" w:color="auto"/>
        <w:right w:val="none" w:sz="0" w:space="0" w:color="auto"/>
      </w:divBdr>
    </w:div>
    <w:div w:id="578638159">
      <w:bodyDiv w:val="1"/>
      <w:marLeft w:val="0"/>
      <w:marRight w:val="0"/>
      <w:marTop w:val="0"/>
      <w:marBottom w:val="0"/>
      <w:divBdr>
        <w:top w:val="none" w:sz="0" w:space="0" w:color="auto"/>
        <w:left w:val="none" w:sz="0" w:space="0" w:color="auto"/>
        <w:bottom w:val="none" w:sz="0" w:space="0" w:color="auto"/>
        <w:right w:val="none" w:sz="0" w:space="0" w:color="auto"/>
      </w:divBdr>
    </w:div>
    <w:div w:id="582103175">
      <w:bodyDiv w:val="1"/>
      <w:marLeft w:val="0"/>
      <w:marRight w:val="0"/>
      <w:marTop w:val="0"/>
      <w:marBottom w:val="0"/>
      <w:divBdr>
        <w:top w:val="none" w:sz="0" w:space="0" w:color="auto"/>
        <w:left w:val="none" w:sz="0" w:space="0" w:color="auto"/>
        <w:bottom w:val="none" w:sz="0" w:space="0" w:color="auto"/>
        <w:right w:val="none" w:sz="0" w:space="0" w:color="auto"/>
      </w:divBdr>
    </w:div>
    <w:div w:id="583299205">
      <w:bodyDiv w:val="1"/>
      <w:marLeft w:val="0"/>
      <w:marRight w:val="0"/>
      <w:marTop w:val="0"/>
      <w:marBottom w:val="0"/>
      <w:divBdr>
        <w:top w:val="none" w:sz="0" w:space="0" w:color="auto"/>
        <w:left w:val="none" w:sz="0" w:space="0" w:color="auto"/>
        <w:bottom w:val="none" w:sz="0" w:space="0" w:color="auto"/>
        <w:right w:val="none" w:sz="0" w:space="0" w:color="auto"/>
      </w:divBdr>
    </w:div>
    <w:div w:id="583612417">
      <w:bodyDiv w:val="1"/>
      <w:marLeft w:val="0"/>
      <w:marRight w:val="0"/>
      <w:marTop w:val="0"/>
      <w:marBottom w:val="0"/>
      <w:divBdr>
        <w:top w:val="none" w:sz="0" w:space="0" w:color="auto"/>
        <w:left w:val="none" w:sz="0" w:space="0" w:color="auto"/>
        <w:bottom w:val="none" w:sz="0" w:space="0" w:color="auto"/>
        <w:right w:val="none" w:sz="0" w:space="0" w:color="auto"/>
      </w:divBdr>
    </w:div>
    <w:div w:id="592977052">
      <w:bodyDiv w:val="1"/>
      <w:marLeft w:val="0"/>
      <w:marRight w:val="0"/>
      <w:marTop w:val="0"/>
      <w:marBottom w:val="0"/>
      <w:divBdr>
        <w:top w:val="none" w:sz="0" w:space="0" w:color="auto"/>
        <w:left w:val="none" w:sz="0" w:space="0" w:color="auto"/>
        <w:bottom w:val="none" w:sz="0" w:space="0" w:color="auto"/>
        <w:right w:val="none" w:sz="0" w:space="0" w:color="auto"/>
      </w:divBdr>
    </w:div>
    <w:div w:id="596866227">
      <w:bodyDiv w:val="1"/>
      <w:marLeft w:val="0"/>
      <w:marRight w:val="0"/>
      <w:marTop w:val="0"/>
      <w:marBottom w:val="0"/>
      <w:divBdr>
        <w:top w:val="none" w:sz="0" w:space="0" w:color="auto"/>
        <w:left w:val="none" w:sz="0" w:space="0" w:color="auto"/>
        <w:bottom w:val="none" w:sz="0" w:space="0" w:color="auto"/>
        <w:right w:val="none" w:sz="0" w:space="0" w:color="auto"/>
      </w:divBdr>
    </w:div>
    <w:div w:id="597368589">
      <w:bodyDiv w:val="1"/>
      <w:marLeft w:val="0"/>
      <w:marRight w:val="0"/>
      <w:marTop w:val="0"/>
      <w:marBottom w:val="0"/>
      <w:divBdr>
        <w:top w:val="none" w:sz="0" w:space="0" w:color="auto"/>
        <w:left w:val="none" w:sz="0" w:space="0" w:color="auto"/>
        <w:bottom w:val="none" w:sz="0" w:space="0" w:color="auto"/>
        <w:right w:val="none" w:sz="0" w:space="0" w:color="auto"/>
      </w:divBdr>
    </w:div>
    <w:div w:id="599873019">
      <w:bodyDiv w:val="1"/>
      <w:marLeft w:val="0"/>
      <w:marRight w:val="0"/>
      <w:marTop w:val="0"/>
      <w:marBottom w:val="0"/>
      <w:divBdr>
        <w:top w:val="none" w:sz="0" w:space="0" w:color="auto"/>
        <w:left w:val="none" w:sz="0" w:space="0" w:color="auto"/>
        <w:bottom w:val="none" w:sz="0" w:space="0" w:color="auto"/>
        <w:right w:val="none" w:sz="0" w:space="0" w:color="auto"/>
      </w:divBdr>
    </w:div>
    <w:div w:id="599921933">
      <w:bodyDiv w:val="1"/>
      <w:marLeft w:val="0"/>
      <w:marRight w:val="0"/>
      <w:marTop w:val="0"/>
      <w:marBottom w:val="0"/>
      <w:divBdr>
        <w:top w:val="none" w:sz="0" w:space="0" w:color="auto"/>
        <w:left w:val="none" w:sz="0" w:space="0" w:color="auto"/>
        <w:bottom w:val="none" w:sz="0" w:space="0" w:color="auto"/>
        <w:right w:val="none" w:sz="0" w:space="0" w:color="auto"/>
      </w:divBdr>
    </w:div>
    <w:div w:id="601111116">
      <w:bodyDiv w:val="1"/>
      <w:marLeft w:val="0"/>
      <w:marRight w:val="0"/>
      <w:marTop w:val="0"/>
      <w:marBottom w:val="0"/>
      <w:divBdr>
        <w:top w:val="none" w:sz="0" w:space="0" w:color="auto"/>
        <w:left w:val="none" w:sz="0" w:space="0" w:color="auto"/>
        <w:bottom w:val="none" w:sz="0" w:space="0" w:color="auto"/>
        <w:right w:val="none" w:sz="0" w:space="0" w:color="auto"/>
      </w:divBdr>
    </w:div>
    <w:div w:id="601451593">
      <w:bodyDiv w:val="1"/>
      <w:marLeft w:val="0"/>
      <w:marRight w:val="0"/>
      <w:marTop w:val="0"/>
      <w:marBottom w:val="0"/>
      <w:divBdr>
        <w:top w:val="none" w:sz="0" w:space="0" w:color="auto"/>
        <w:left w:val="none" w:sz="0" w:space="0" w:color="auto"/>
        <w:bottom w:val="none" w:sz="0" w:space="0" w:color="auto"/>
        <w:right w:val="none" w:sz="0" w:space="0" w:color="auto"/>
      </w:divBdr>
    </w:div>
    <w:div w:id="603195133">
      <w:bodyDiv w:val="1"/>
      <w:marLeft w:val="0"/>
      <w:marRight w:val="0"/>
      <w:marTop w:val="0"/>
      <w:marBottom w:val="0"/>
      <w:divBdr>
        <w:top w:val="none" w:sz="0" w:space="0" w:color="auto"/>
        <w:left w:val="none" w:sz="0" w:space="0" w:color="auto"/>
        <w:bottom w:val="none" w:sz="0" w:space="0" w:color="auto"/>
        <w:right w:val="none" w:sz="0" w:space="0" w:color="auto"/>
      </w:divBdr>
    </w:div>
    <w:div w:id="603919915">
      <w:bodyDiv w:val="1"/>
      <w:marLeft w:val="0"/>
      <w:marRight w:val="0"/>
      <w:marTop w:val="0"/>
      <w:marBottom w:val="0"/>
      <w:divBdr>
        <w:top w:val="none" w:sz="0" w:space="0" w:color="auto"/>
        <w:left w:val="none" w:sz="0" w:space="0" w:color="auto"/>
        <w:bottom w:val="none" w:sz="0" w:space="0" w:color="auto"/>
        <w:right w:val="none" w:sz="0" w:space="0" w:color="auto"/>
      </w:divBdr>
    </w:div>
    <w:div w:id="604653808">
      <w:bodyDiv w:val="1"/>
      <w:marLeft w:val="0"/>
      <w:marRight w:val="0"/>
      <w:marTop w:val="0"/>
      <w:marBottom w:val="0"/>
      <w:divBdr>
        <w:top w:val="none" w:sz="0" w:space="0" w:color="auto"/>
        <w:left w:val="none" w:sz="0" w:space="0" w:color="auto"/>
        <w:bottom w:val="none" w:sz="0" w:space="0" w:color="auto"/>
        <w:right w:val="none" w:sz="0" w:space="0" w:color="auto"/>
      </w:divBdr>
    </w:div>
    <w:div w:id="605236053">
      <w:bodyDiv w:val="1"/>
      <w:marLeft w:val="0"/>
      <w:marRight w:val="0"/>
      <w:marTop w:val="0"/>
      <w:marBottom w:val="0"/>
      <w:divBdr>
        <w:top w:val="none" w:sz="0" w:space="0" w:color="auto"/>
        <w:left w:val="none" w:sz="0" w:space="0" w:color="auto"/>
        <w:bottom w:val="none" w:sz="0" w:space="0" w:color="auto"/>
        <w:right w:val="none" w:sz="0" w:space="0" w:color="auto"/>
      </w:divBdr>
    </w:div>
    <w:div w:id="608315929">
      <w:bodyDiv w:val="1"/>
      <w:marLeft w:val="0"/>
      <w:marRight w:val="0"/>
      <w:marTop w:val="0"/>
      <w:marBottom w:val="0"/>
      <w:divBdr>
        <w:top w:val="none" w:sz="0" w:space="0" w:color="auto"/>
        <w:left w:val="none" w:sz="0" w:space="0" w:color="auto"/>
        <w:bottom w:val="none" w:sz="0" w:space="0" w:color="auto"/>
        <w:right w:val="none" w:sz="0" w:space="0" w:color="auto"/>
      </w:divBdr>
    </w:div>
    <w:div w:id="608927188">
      <w:bodyDiv w:val="1"/>
      <w:marLeft w:val="0"/>
      <w:marRight w:val="0"/>
      <w:marTop w:val="0"/>
      <w:marBottom w:val="0"/>
      <w:divBdr>
        <w:top w:val="none" w:sz="0" w:space="0" w:color="auto"/>
        <w:left w:val="none" w:sz="0" w:space="0" w:color="auto"/>
        <w:bottom w:val="none" w:sz="0" w:space="0" w:color="auto"/>
        <w:right w:val="none" w:sz="0" w:space="0" w:color="auto"/>
      </w:divBdr>
    </w:div>
    <w:div w:id="609243941">
      <w:bodyDiv w:val="1"/>
      <w:marLeft w:val="0"/>
      <w:marRight w:val="0"/>
      <w:marTop w:val="0"/>
      <w:marBottom w:val="0"/>
      <w:divBdr>
        <w:top w:val="none" w:sz="0" w:space="0" w:color="auto"/>
        <w:left w:val="none" w:sz="0" w:space="0" w:color="auto"/>
        <w:bottom w:val="none" w:sz="0" w:space="0" w:color="auto"/>
        <w:right w:val="none" w:sz="0" w:space="0" w:color="auto"/>
      </w:divBdr>
    </w:div>
    <w:div w:id="611477979">
      <w:bodyDiv w:val="1"/>
      <w:marLeft w:val="0"/>
      <w:marRight w:val="0"/>
      <w:marTop w:val="0"/>
      <w:marBottom w:val="0"/>
      <w:divBdr>
        <w:top w:val="none" w:sz="0" w:space="0" w:color="auto"/>
        <w:left w:val="none" w:sz="0" w:space="0" w:color="auto"/>
        <w:bottom w:val="none" w:sz="0" w:space="0" w:color="auto"/>
        <w:right w:val="none" w:sz="0" w:space="0" w:color="auto"/>
      </w:divBdr>
    </w:div>
    <w:div w:id="612518566">
      <w:bodyDiv w:val="1"/>
      <w:marLeft w:val="0"/>
      <w:marRight w:val="0"/>
      <w:marTop w:val="0"/>
      <w:marBottom w:val="0"/>
      <w:divBdr>
        <w:top w:val="none" w:sz="0" w:space="0" w:color="auto"/>
        <w:left w:val="none" w:sz="0" w:space="0" w:color="auto"/>
        <w:bottom w:val="none" w:sz="0" w:space="0" w:color="auto"/>
        <w:right w:val="none" w:sz="0" w:space="0" w:color="auto"/>
      </w:divBdr>
    </w:div>
    <w:div w:id="614100172">
      <w:bodyDiv w:val="1"/>
      <w:marLeft w:val="0"/>
      <w:marRight w:val="0"/>
      <w:marTop w:val="0"/>
      <w:marBottom w:val="0"/>
      <w:divBdr>
        <w:top w:val="none" w:sz="0" w:space="0" w:color="auto"/>
        <w:left w:val="none" w:sz="0" w:space="0" w:color="auto"/>
        <w:bottom w:val="none" w:sz="0" w:space="0" w:color="auto"/>
        <w:right w:val="none" w:sz="0" w:space="0" w:color="auto"/>
      </w:divBdr>
    </w:div>
    <w:div w:id="614599148">
      <w:bodyDiv w:val="1"/>
      <w:marLeft w:val="0"/>
      <w:marRight w:val="0"/>
      <w:marTop w:val="0"/>
      <w:marBottom w:val="0"/>
      <w:divBdr>
        <w:top w:val="none" w:sz="0" w:space="0" w:color="auto"/>
        <w:left w:val="none" w:sz="0" w:space="0" w:color="auto"/>
        <w:bottom w:val="none" w:sz="0" w:space="0" w:color="auto"/>
        <w:right w:val="none" w:sz="0" w:space="0" w:color="auto"/>
      </w:divBdr>
    </w:div>
    <w:div w:id="618492279">
      <w:bodyDiv w:val="1"/>
      <w:marLeft w:val="0"/>
      <w:marRight w:val="0"/>
      <w:marTop w:val="0"/>
      <w:marBottom w:val="0"/>
      <w:divBdr>
        <w:top w:val="none" w:sz="0" w:space="0" w:color="auto"/>
        <w:left w:val="none" w:sz="0" w:space="0" w:color="auto"/>
        <w:bottom w:val="none" w:sz="0" w:space="0" w:color="auto"/>
        <w:right w:val="none" w:sz="0" w:space="0" w:color="auto"/>
      </w:divBdr>
    </w:div>
    <w:div w:id="621155639">
      <w:bodyDiv w:val="1"/>
      <w:marLeft w:val="0"/>
      <w:marRight w:val="0"/>
      <w:marTop w:val="0"/>
      <w:marBottom w:val="0"/>
      <w:divBdr>
        <w:top w:val="none" w:sz="0" w:space="0" w:color="auto"/>
        <w:left w:val="none" w:sz="0" w:space="0" w:color="auto"/>
        <w:bottom w:val="none" w:sz="0" w:space="0" w:color="auto"/>
        <w:right w:val="none" w:sz="0" w:space="0" w:color="auto"/>
      </w:divBdr>
    </w:div>
    <w:div w:id="621351471">
      <w:bodyDiv w:val="1"/>
      <w:marLeft w:val="0"/>
      <w:marRight w:val="0"/>
      <w:marTop w:val="0"/>
      <w:marBottom w:val="0"/>
      <w:divBdr>
        <w:top w:val="none" w:sz="0" w:space="0" w:color="auto"/>
        <w:left w:val="none" w:sz="0" w:space="0" w:color="auto"/>
        <w:bottom w:val="none" w:sz="0" w:space="0" w:color="auto"/>
        <w:right w:val="none" w:sz="0" w:space="0" w:color="auto"/>
      </w:divBdr>
    </w:div>
    <w:div w:id="625157402">
      <w:bodyDiv w:val="1"/>
      <w:marLeft w:val="0"/>
      <w:marRight w:val="0"/>
      <w:marTop w:val="0"/>
      <w:marBottom w:val="0"/>
      <w:divBdr>
        <w:top w:val="none" w:sz="0" w:space="0" w:color="auto"/>
        <w:left w:val="none" w:sz="0" w:space="0" w:color="auto"/>
        <w:bottom w:val="none" w:sz="0" w:space="0" w:color="auto"/>
        <w:right w:val="none" w:sz="0" w:space="0" w:color="auto"/>
      </w:divBdr>
    </w:div>
    <w:div w:id="627012552">
      <w:bodyDiv w:val="1"/>
      <w:marLeft w:val="0"/>
      <w:marRight w:val="0"/>
      <w:marTop w:val="0"/>
      <w:marBottom w:val="0"/>
      <w:divBdr>
        <w:top w:val="none" w:sz="0" w:space="0" w:color="auto"/>
        <w:left w:val="none" w:sz="0" w:space="0" w:color="auto"/>
        <w:bottom w:val="none" w:sz="0" w:space="0" w:color="auto"/>
        <w:right w:val="none" w:sz="0" w:space="0" w:color="auto"/>
      </w:divBdr>
    </w:div>
    <w:div w:id="628705989">
      <w:bodyDiv w:val="1"/>
      <w:marLeft w:val="0"/>
      <w:marRight w:val="0"/>
      <w:marTop w:val="0"/>
      <w:marBottom w:val="0"/>
      <w:divBdr>
        <w:top w:val="none" w:sz="0" w:space="0" w:color="auto"/>
        <w:left w:val="none" w:sz="0" w:space="0" w:color="auto"/>
        <w:bottom w:val="none" w:sz="0" w:space="0" w:color="auto"/>
        <w:right w:val="none" w:sz="0" w:space="0" w:color="auto"/>
      </w:divBdr>
    </w:div>
    <w:div w:id="634335348">
      <w:bodyDiv w:val="1"/>
      <w:marLeft w:val="0"/>
      <w:marRight w:val="0"/>
      <w:marTop w:val="0"/>
      <w:marBottom w:val="0"/>
      <w:divBdr>
        <w:top w:val="none" w:sz="0" w:space="0" w:color="auto"/>
        <w:left w:val="none" w:sz="0" w:space="0" w:color="auto"/>
        <w:bottom w:val="none" w:sz="0" w:space="0" w:color="auto"/>
        <w:right w:val="none" w:sz="0" w:space="0" w:color="auto"/>
      </w:divBdr>
    </w:div>
    <w:div w:id="640383244">
      <w:bodyDiv w:val="1"/>
      <w:marLeft w:val="0"/>
      <w:marRight w:val="0"/>
      <w:marTop w:val="0"/>
      <w:marBottom w:val="0"/>
      <w:divBdr>
        <w:top w:val="none" w:sz="0" w:space="0" w:color="auto"/>
        <w:left w:val="none" w:sz="0" w:space="0" w:color="auto"/>
        <w:bottom w:val="none" w:sz="0" w:space="0" w:color="auto"/>
        <w:right w:val="none" w:sz="0" w:space="0" w:color="auto"/>
      </w:divBdr>
    </w:div>
    <w:div w:id="643044032">
      <w:bodyDiv w:val="1"/>
      <w:marLeft w:val="0"/>
      <w:marRight w:val="0"/>
      <w:marTop w:val="0"/>
      <w:marBottom w:val="0"/>
      <w:divBdr>
        <w:top w:val="none" w:sz="0" w:space="0" w:color="auto"/>
        <w:left w:val="none" w:sz="0" w:space="0" w:color="auto"/>
        <w:bottom w:val="none" w:sz="0" w:space="0" w:color="auto"/>
        <w:right w:val="none" w:sz="0" w:space="0" w:color="auto"/>
      </w:divBdr>
    </w:div>
    <w:div w:id="643045133">
      <w:bodyDiv w:val="1"/>
      <w:marLeft w:val="0"/>
      <w:marRight w:val="0"/>
      <w:marTop w:val="0"/>
      <w:marBottom w:val="0"/>
      <w:divBdr>
        <w:top w:val="none" w:sz="0" w:space="0" w:color="auto"/>
        <w:left w:val="none" w:sz="0" w:space="0" w:color="auto"/>
        <w:bottom w:val="none" w:sz="0" w:space="0" w:color="auto"/>
        <w:right w:val="none" w:sz="0" w:space="0" w:color="auto"/>
      </w:divBdr>
    </w:div>
    <w:div w:id="645205941">
      <w:bodyDiv w:val="1"/>
      <w:marLeft w:val="0"/>
      <w:marRight w:val="0"/>
      <w:marTop w:val="0"/>
      <w:marBottom w:val="0"/>
      <w:divBdr>
        <w:top w:val="none" w:sz="0" w:space="0" w:color="auto"/>
        <w:left w:val="none" w:sz="0" w:space="0" w:color="auto"/>
        <w:bottom w:val="none" w:sz="0" w:space="0" w:color="auto"/>
        <w:right w:val="none" w:sz="0" w:space="0" w:color="auto"/>
      </w:divBdr>
    </w:div>
    <w:div w:id="647631592">
      <w:bodyDiv w:val="1"/>
      <w:marLeft w:val="0"/>
      <w:marRight w:val="0"/>
      <w:marTop w:val="0"/>
      <w:marBottom w:val="0"/>
      <w:divBdr>
        <w:top w:val="none" w:sz="0" w:space="0" w:color="auto"/>
        <w:left w:val="none" w:sz="0" w:space="0" w:color="auto"/>
        <w:bottom w:val="none" w:sz="0" w:space="0" w:color="auto"/>
        <w:right w:val="none" w:sz="0" w:space="0" w:color="auto"/>
      </w:divBdr>
    </w:div>
    <w:div w:id="648092949">
      <w:bodyDiv w:val="1"/>
      <w:marLeft w:val="0"/>
      <w:marRight w:val="0"/>
      <w:marTop w:val="0"/>
      <w:marBottom w:val="0"/>
      <w:divBdr>
        <w:top w:val="none" w:sz="0" w:space="0" w:color="auto"/>
        <w:left w:val="none" w:sz="0" w:space="0" w:color="auto"/>
        <w:bottom w:val="none" w:sz="0" w:space="0" w:color="auto"/>
        <w:right w:val="none" w:sz="0" w:space="0" w:color="auto"/>
      </w:divBdr>
    </w:div>
    <w:div w:id="649670843">
      <w:bodyDiv w:val="1"/>
      <w:marLeft w:val="0"/>
      <w:marRight w:val="0"/>
      <w:marTop w:val="0"/>
      <w:marBottom w:val="0"/>
      <w:divBdr>
        <w:top w:val="none" w:sz="0" w:space="0" w:color="auto"/>
        <w:left w:val="none" w:sz="0" w:space="0" w:color="auto"/>
        <w:bottom w:val="none" w:sz="0" w:space="0" w:color="auto"/>
        <w:right w:val="none" w:sz="0" w:space="0" w:color="auto"/>
      </w:divBdr>
    </w:div>
    <w:div w:id="649746602">
      <w:bodyDiv w:val="1"/>
      <w:marLeft w:val="0"/>
      <w:marRight w:val="0"/>
      <w:marTop w:val="0"/>
      <w:marBottom w:val="0"/>
      <w:divBdr>
        <w:top w:val="none" w:sz="0" w:space="0" w:color="auto"/>
        <w:left w:val="none" w:sz="0" w:space="0" w:color="auto"/>
        <w:bottom w:val="none" w:sz="0" w:space="0" w:color="auto"/>
        <w:right w:val="none" w:sz="0" w:space="0" w:color="auto"/>
      </w:divBdr>
    </w:div>
    <w:div w:id="651755741">
      <w:bodyDiv w:val="1"/>
      <w:marLeft w:val="0"/>
      <w:marRight w:val="0"/>
      <w:marTop w:val="0"/>
      <w:marBottom w:val="0"/>
      <w:divBdr>
        <w:top w:val="none" w:sz="0" w:space="0" w:color="auto"/>
        <w:left w:val="none" w:sz="0" w:space="0" w:color="auto"/>
        <w:bottom w:val="none" w:sz="0" w:space="0" w:color="auto"/>
        <w:right w:val="none" w:sz="0" w:space="0" w:color="auto"/>
      </w:divBdr>
    </w:div>
    <w:div w:id="652562152">
      <w:bodyDiv w:val="1"/>
      <w:marLeft w:val="0"/>
      <w:marRight w:val="0"/>
      <w:marTop w:val="0"/>
      <w:marBottom w:val="0"/>
      <w:divBdr>
        <w:top w:val="none" w:sz="0" w:space="0" w:color="auto"/>
        <w:left w:val="none" w:sz="0" w:space="0" w:color="auto"/>
        <w:bottom w:val="none" w:sz="0" w:space="0" w:color="auto"/>
        <w:right w:val="none" w:sz="0" w:space="0" w:color="auto"/>
      </w:divBdr>
    </w:div>
    <w:div w:id="652833172">
      <w:bodyDiv w:val="1"/>
      <w:marLeft w:val="0"/>
      <w:marRight w:val="0"/>
      <w:marTop w:val="0"/>
      <w:marBottom w:val="0"/>
      <w:divBdr>
        <w:top w:val="none" w:sz="0" w:space="0" w:color="auto"/>
        <w:left w:val="none" w:sz="0" w:space="0" w:color="auto"/>
        <w:bottom w:val="none" w:sz="0" w:space="0" w:color="auto"/>
        <w:right w:val="none" w:sz="0" w:space="0" w:color="auto"/>
      </w:divBdr>
    </w:div>
    <w:div w:id="655111188">
      <w:bodyDiv w:val="1"/>
      <w:marLeft w:val="0"/>
      <w:marRight w:val="0"/>
      <w:marTop w:val="0"/>
      <w:marBottom w:val="0"/>
      <w:divBdr>
        <w:top w:val="none" w:sz="0" w:space="0" w:color="auto"/>
        <w:left w:val="none" w:sz="0" w:space="0" w:color="auto"/>
        <w:bottom w:val="none" w:sz="0" w:space="0" w:color="auto"/>
        <w:right w:val="none" w:sz="0" w:space="0" w:color="auto"/>
      </w:divBdr>
    </w:div>
    <w:div w:id="655495703">
      <w:bodyDiv w:val="1"/>
      <w:marLeft w:val="0"/>
      <w:marRight w:val="0"/>
      <w:marTop w:val="0"/>
      <w:marBottom w:val="0"/>
      <w:divBdr>
        <w:top w:val="none" w:sz="0" w:space="0" w:color="auto"/>
        <w:left w:val="none" w:sz="0" w:space="0" w:color="auto"/>
        <w:bottom w:val="none" w:sz="0" w:space="0" w:color="auto"/>
        <w:right w:val="none" w:sz="0" w:space="0" w:color="auto"/>
      </w:divBdr>
    </w:div>
    <w:div w:id="659382035">
      <w:bodyDiv w:val="1"/>
      <w:marLeft w:val="0"/>
      <w:marRight w:val="0"/>
      <w:marTop w:val="0"/>
      <w:marBottom w:val="0"/>
      <w:divBdr>
        <w:top w:val="none" w:sz="0" w:space="0" w:color="auto"/>
        <w:left w:val="none" w:sz="0" w:space="0" w:color="auto"/>
        <w:bottom w:val="none" w:sz="0" w:space="0" w:color="auto"/>
        <w:right w:val="none" w:sz="0" w:space="0" w:color="auto"/>
      </w:divBdr>
    </w:div>
    <w:div w:id="660431230">
      <w:bodyDiv w:val="1"/>
      <w:marLeft w:val="0"/>
      <w:marRight w:val="0"/>
      <w:marTop w:val="0"/>
      <w:marBottom w:val="0"/>
      <w:divBdr>
        <w:top w:val="none" w:sz="0" w:space="0" w:color="auto"/>
        <w:left w:val="none" w:sz="0" w:space="0" w:color="auto"/>
        <w:bottom w:val="none" w:sz="0" w:space="0" w:color="auto"/>
        <w:right w:val="none" w:sz="0" w:space="0" w:color="auto"/>
      </w:divBdr>
    </w:div>
    <w:div w:id="661085865">
      <w:bodyDiv w:val="1"/>
      <w:marLeft w:val="0"/>
      <w:marRight w:val="0"/>
      <w:marTop w:val="0"/>
      <w:marBottom w:val="0"/>
      <w:divBdr>
        <w:top w:val="none" w:sz="0" w:space="0" w:color="auto"/>
        <w:left w:val="none" w:sz="0" w:space="0" w:color="auto"/>
        <w:bottom w:val="none" w:sz="0" w:space="0" w:color="auto"/>
        <w:right w:val="none" w:sz="0" w:space="0" w:color="auto"/>
      </w:divBdr>
    </w:div>
    <w:div w:id="668751076">
      <w:bodyDiv w:val="1"/>
      <w:marLeft w:val="0"/>
      <w:marRight w:val="0"/>
      <w:marTop w:val="0"/>
      <w:marBottom w:val="0"/>
      <w:divBdr>
        <w:top w:val="none" w:sz="0" w:space="0" w:color="auto"/>
        <w:left w:val="none" w:sz="0" w:space="0" w:color="auto"/>
        <w:bottom w:val="none" w:sz="0" w:space="0" w:color="auto"/>
        <w:right w:val="none" w:sz="0" w:space="0" w:color="auto"/>
      </w:divBdr>
    </w:div>
    <w:div w:id="670105784">
      <w:bodyDiv w:val="1"/>
      <w:marLeft w:val="0"/>
      <w:marRight w:val="0"/>
      <w:marTop w:val="0"/>
      <w:marBottom w:val="0"/>
      <w:divBdr>
        <w:top w:val="none" w:sz="0" w:space="0" w:color="auto"/>
        <w:left w:val="none" w:sz="0" w:space="0" w:color="auto"/>
        <w:bottom w:val="none" w:sz="0" w:space="0" w:color="auto"/>
        <w:right w:val="none" w:sz="0" w:space="0" w:color="auto"/>
      </w:divBdr>
    </w:div>
    <w:div w:id="671298497">
      <w:bodyDiv w:val="1"/>
      <w:marLeft w:val="0"/>
      <w:marRight w:val="0"/>
      <w:marTop w:val="0"/>
      <w:marBottom w:val="0"/>
      <w:divBdr>
        <w:top w:val="none" w:sz="0" w:space="0" w:color="auto"/>
        <w:left w:val="none" w:sz="0" w:space="0" w:color="auto"/>
        <w:bottom w:val="none" w:sz="0" w:space="0" w:color="auto"/>
        <w:right w:val="none" w:sz="0" w:space="0" w:color="auto"/>
      </w:divBdr>
    </w:div>
    <w:div w:id="671568474">
      <w:bodyDiv w:val="1"/>
      <w:marLeft w:val="0"/>
      <w:marRight w:val="0"/>
      <w:marTop w:val="0"/>
      <w:marBottom w:val="0"/>
      <w:divBdr>
        <w:top w:val="none" w:sz="0" w:space="0" w:color="auto"/>
        <w:left w:val="none" w:sz="0" w:space="0" w:color="auto"/>
        <w:bottom w:val="none" w:sz="0" w:space="0" w:color="auto"/>
        <w:right w:val="none" w:sz="0" w:space="0" w:color="auto"/>
      </w:divBdr>
    </w:div>
    <w:div w:id="672563154">
      <w:bodyDiv w:val="1"/>
      <w:marLeft w:val="0"/>
      <w:marRight w:val="0"/>
      <w:marTop w:val="0"/>
      <w:marBottom w:val="0"/>
      <w:divBdr>
        <w:top w:val="none" w:sz="0" w:space="0" w:color="auto"/>
        <w:left w:val="none" w:sz="0" w:space="0" w:color="auto"/>
        <w:bottom w:val="none" w:sz="0" w:space="0" w:color="auto"/>
        <w:right w:val="none" w:sz="0" w:space="0" w:color="auto"/>
      </w:divBdr>
    </w:div>
    <w:div w:id="672877384">
      <w:bodyDiv w:val="1"/>
      <w:marLeft w:val="0"/>
      <w:marRight w:val="0"/>
      <w:marTop w:val="0"/>
      <w:marBottom w:val="0"/>
      <w:divBdr>
        <w:top w:val="none" w:sz="0" w:space="0" w:color="auto"/>
        <w:left w:val="none" w:sz="0" w:space="0" w:color="auto"/>
        <w:bottom w:val="none" w:sz="0" w:space="0" w:color="auto"/>
        <w:right w:val="none" w:sz="0" w:space="0" w:color="auto"/>
      </w:divBdr>
    </w:div>
    <w:div w:id="675156340">
      <w:bodyDiv w:val="1"/>
      <w:marLeft w:val="0"/>
      <w:marRight w:val="0"/>
      <w:marTop w:val="0"/>
      <w:marBottom w:val="0"/>
      <w:divBdr>
        <w:top w:val="none" w:sz="0" w:space="0" w:color="auto"/>
        <w:left w:val="none" w:sz="0" w:space="0" w:color="auto"/>
        <w:bottom w:val="none" w:sz="0" w:space="0" w:color="auto"/>
        <w:right w:val="none" w:sz="0" w:space="0" w:color="auto"/>
      </w:divBdr>
    </w:div>
    <w:div w:id="675613702">
      <w:bodyDiv w:val="1"/>
      <w:marLeft w:val="0"/>
      <w:marRight w:val="0"/>
      <w:marTop w:val="0"/>
      <w:marBottom w:val="0"/>
      <w:divBdr>
        <w:top w:val="none" w:sz="0" w:space="0" w:color="auto"/>
        <w:left w:val="none" w:sz="0" w:space="0" w:color="auto"/>
        <w:bottom w:val="none" w:sz="0" w:space="0" w:color="auto"/>
        <w:right w:val="none" w:sz="0" w:space="0" w:color="auto"/>
      </w:divBdr>
    </w:div>
    <w:div w:id="680593887">
      <w:bodyDiv w:val="1"/>
      <w:marLeft w:val="0"/>
      <w:marRight w:val="0"/>
      <w:marTop w:val="0"/>
      <w:marBottom w:val="0"/>
      <w:divBdr>
        <w:top w:val="none" w:sz="0" w:space="0" w:color="auto"/>
        <w:left w:val="none" w:sz="0" w:space="0" w:color="auto"/>
        <w:bottom w:val="none" w:sz="0" w:space="0" w:color="auto"/>
        <w:right w:val="none" w:sz="0" w:space="0" w:color="auto"/>
      </w:divBdr>
    </w:div>
    <w:div w:id="681398500">
      <w:bodyDiv w:val="1"/>
      <w:marLeft w:val="0"/>
      <w:marRight w:val="0"/>
      <w:marTop w:val="0"/>
      <w:marBottom w:val="0"/>
      <w:divBdr>
        <w:top w:val="none" w:sz="0" w:space="0" w:color="auto"/>
        <w:left w:val="none" w:sz="0" w:space="0" w:color="auto"/>
        <w:bottom w:val="none" w:sz="0" w:space="0" w:color="auto"/>
        <w:right w:val="none" w:sz="0" w:space="0" w:color="auto"/>
      </w:divBdr>
    </w:div>
    <w:div w:id="681783832">
      <w:bodyDiv w:val="1"/>
      <w:marLeft w:val="0"/>
      <w:marRight w:val="0"/>
      <w:marTop w:val="0"/>
      <w:marBottom w:val="0"/>
      <w:divBdr>
        <w:top w:val="none" w:sz="0" w:space="0" w:color="auto"/>
        <w:left w:val="none" w:sz="0" w:space="0" w:color="auto"/>
        <w:bottom w:val="none" w:sz="0" w:space="0" w:color="auto"/>
        <w:right w:val="none" w:sz="0" w:space="0" w:color="auto"/>
      </w:divBdr>
    </w:div>
    <w:div w:id="682896849">
      <w:bodyDiv w:val="1"/>
      <w:marLeft w:val="0"/>
      <w:marRight w:val="0"/>
      <w:marTop w:val="0"/>
      <w:marBottom w:val="0"/>
      <w:divBdr>
        <w:top w:val="none" w:sz="0" w:space="0" w:color="auto"/>
        <w:left w:val="none" w:sz="0" w:space="0" w:color="auto"/>
        <w:bottom w:val="none" w:sz="0" w:space="0" w:color="auto"/>
        <w:right w:val="none" w:sz="0" w:space="0" w:color="auto"/>
      </w:divBdr>
    </w:div>
    <w:div w:id="685790054">
      <w:bodyDiv w:val="1"/>
      <w:marLeft w:val="0"/>
      <w:marRight w:val="0"/>
      <w:marTop w:val="0"/>
      <w:marBottom w:val="0"/>
      <w:divBdr>
        <w:top w:val="none" w:sz="0" w:space="0" w:color="auto"/>
        <w:left w:val="none" w:sz="0" w:space="0" w:color="auto"/>
        <w:bottom w:val="none" w:sz="0" w:space="0" w:color="auto"/>
        <w:right w:val="none" w:sz="0" w:space="0" w:color="auto"/>
      </w:divBdr>
    </w:div>
    <w:div w:id="685980812">
      <w:bodyDiv w:val="1"/>
      <w:marLeft w:val="0"/>
      <w:marRight w:val="0"/>
      <w:marTop w:val="0"/>
      <w:marBottom w:val="0"/>
      <w:divBdr>
        <w:top w:val="none" w:sz="0" w:space="0" w:color="auto"/>
        <w:left w:val="none" w:sz="0" w:space="0" w:color="auto"/>
        <w:bottom w:val="none" w:sz="0" w:space="0" w:color="auto"/>
        <w:right w:val="none" w:sz="0" w:space="0" w:color="auto"/>
      </w:divBdr>
    </w:div>
    <w:div w:id="688026388">
      <w:bodyDiv w:val="1"/>
      <w:marLeft w:val="0"/>
      <w:marRight w:val="0"/>
      <w:marTop w:val="0"/>
      <w:marBottom w:val="0"/>
      <w:divBdr>
        <w:top w:val="none" w:sz="0" w:space="0" w:color="auto"/>
        <w:left w:val="none" w:sz="0" w:space="0" w:color="auto"/>
        <w:bottom w:val="none" w:sz="0" w:space="0" w:color="auto"/>
        <w:right w:val="none" w:sz="0" w:space="0" w:color="auto"/>
      </w:divBdr>
    </w:div>
    <w:div w:id="691033685">
      <w:bodyDiv w:val="1"/>
      <w:marLeft w:val="0"/>
      <w:marRight w:val="0"/>
      <w:marTop w:val="0"/>
      <w:marBottom w:val="0"/>
      <w:divBdr>
        <w:top w:val="none" w:sz="0" w:space="0" w:color="auto"/>
        <w:left w:val="none" w:sz="0" w:space="0" w:color="auto"/>
        <w:bottom w:val="none" w:sz="0" w:space="0" w:color="auto"/>
        <w:right w:val="none" w:sz="0" w:space="0" w:color="auto"/>
      </w:divBdr>
    </w:div>
    <w:div w:id="692270872">
      <w:bodyDiv w:val="1"/>
      <w:marLeft w:val="0"/>
      <w:marRight w:val="0"/>
      <w:marTop w:val="0"/>
      <w:marBottom w:val="0"/>
      <w:divBdr>
        <w:top w:val="none" w:sz="0" w:space="0" w:color="auto"/>
        <w:left w:val="none" w:sz="0" w:space="0" w:color="auto"/>
        <w:bottom w:val="none" w:sz="0" w:space="0" w:color="auto"/>
        <w:right w:val="none" w:sz="0" w:space="0" w:color="auto"/>
      </w:divBdr>
    </w:div>
    <w:div w:id="694581236">
      <w:bodyDiv w:val="1"/>
      <w:marLeft w:val="0"/>
      <w:marRight w:val="0"/>
      <w:marTop w:val="0"/>
      <w:marBottom w:val="0"/>
      <w:divBdr>
        <w:top w:val="none" w:sz="0" w:space="0" w:color="auto"/>
        <w:left w:val="none" w:sz="0" w:space="0" w:color="auto"/>
        <w:bottom w:val="none" w:sz="0" w:space="0" w:color="auto"/>
        <w:right w:val="none" w:sz="0" w:space="0" w:color="auto"/>
      </w:divBdr>
    </w:div>
    <w:div w:id="695158717">
      <w:bodyDiv w:val="1"/>
      <w:marLeft w:val="0"/>
      <w:marRight w:val="0"/>
      <w:marTop w:val="0"/>
      <w:marBottom w:val="0"/>
      <w:divBdr>
        <w:top w:val="none" w:sz="0" w:space="0" w:color="auto"/>
        <w:left w:val="none" w:sz="0" w:space="0" w:color="auto"/>
        <w:bottom w:val="none" w:sz="0" w:space="0" w:color="auto"/>
        <w:right w:val="none" w:sz="0" w:space="0" w:color="auto"/>
      </w:divBdr>
    </w:div>
    <w:div w:id="695883623">
      <w:bodyDiv w:val="1"/>
      <w:marLeft w:val="0"/>
      <w:marRight w:val="0"/>
      <w:marTop w:val="0"/>
      <w:marBottom w:val="0"/>
      <w:divBdr>
        <w:top w:val="none" w:sz="0" w:space="0" w:color="auto"/>
        <w:left w:val="none" w:sz="0" w:space="0" w:color="auto"/>
        <w:bottom w:val="none" w:sz="0" w:space="0" w:color="auto"/>
        <w:right w:val="none" w:sz="0" w:space="0" w:color="auto"/>
      </w:divBdr>
    </w:div>
    <w:div w:id="696278703">
      <w:bodyDiv w:val="1"/>
      <w:marLeft w:val="0"/>
      <w:marRight w:val="0"/>
      <w:marTop w:val="0"/>
      <w:marBottom w:val="0"/>
      <w:divBdr>
        <w:top w:val="none" w:sz="0" w:space="0" w:color="auto"/>
        <w:left w:val="none" w:sz="0" w:space="0" w:color="auto"/>
        <w:bottom w:val="none" w:sz="0" w:space="0" w:color="auto"/>
        <w:right w:val="none" w:sz="0" w:space="0" w:color="auto"/>
      </w:divBdr>
    </w:div>
    <w:div w:id="697394804">
      <w:bodyDiv w:val="1"/>
      <w:marLeft w:val="0"/>
      <w:marRight w:val="0"/>
      <w:marTop w:val="0"/>
      <w:marBottom w:val="0"/>
      <w:divBdr>
        <w:top w:val="none" w:sz="0" w:space="0" w:color="auto"/>
        <w:left w:val="none" w:sz="0" w:space="0" w:color="auto"/>
        <w:bottom w:val="none" w:sz="0" w:space="0" w:color="auto"/>
        <w:right w:val="none" w:sz="0" w:space="0" w:color="auto"/>
      </w:divBdr>
    </w:div>
    <w:div w:id="699934048">
      <w:bodyDiv w:val="1"/>
      <w:marLeft w:val="0"/>
      <w:marRight w:val="0"/>
      <w:marTop w:val="0"/>
      <w:marBottom w:val="0"/>
      <w:divBdr>
        <w:top w:val="none" w:sz="0" w:space="0" w:color="auto"/>
        <w:left w:val="none" w:sz="0" w:space="0" w:color="auto"/>
        <w:bottom w:val="none" w:sz="0" w:space="0" w:color="auto"/>
        <w:right w:val="none" w:sz="0" w:space="0" w:color="auto"/>
      </w:divBdr>
    </w:div>
    <w:div w:id="701248265">
      <w:bodyDiv w:val="1"/>
      <w:marLeft w:val="0"/>
      <w:marRight w:val="0"/>
      <w:marTop w:val="0"/>
      <w:marBottom w:val="0"/>
      <w:divBdr>
        <w:top w:val="none" w:sz="0" w:space="0" w:color="auto"/>
        <w:left w:val="none" w:sz="0" w:space="0" w:color="auto"/>
        <w:bottom w:val="none" w:sz="0" w:space="0" w:color="auto"/>
        <w:right w:val="none" w:sz="0" w:space="0" w:color="auto"/>
      </w:divBdr>
    </w:div>
    <w:div w:id="702091830">
      <w:bodyDiv w:val="1"/>
      <w:marLeft w:val="0"/>
      <w:marRight w:val="0"/>
      <w:marTop w:val="0"/>
      <w:marBottom w:val="0"/>
      <w:divBdr>
        <w:top w:val="none" w:sz="0" w:space="0" w:color="auto"/>
        <w:left w:val="none" w:sz="0" w:space="0" w:color="auto"/>
        <w:bottom w:val="none" w:sz="0" w:space="0" w:color="auto"/>
        <w:right w:val="none" w:sz="0" w:space="0" w:color="auto"/>
      </w:divBdr>
    </w:div>
    <w:div w:id="702174590">
      <w:bodyDiv w:val="1"/>
      <w:marLeft w:val="0"/>
      <w:marRight w:val="0"/>
      <w:marTop w:val="0"/>
      <w:marBottom w:val="0"/>
      <w:divBdr>
        <w:top w:val="none" w:sz="0" w:space="0" w:color="auto"/>
        <w:left w:val="none" w:sz="0" w:space="0" w:color="auto"/>
        <w:bottom w:val="none" w:sz="0" w:space="0" w:color="auto"/>
        <w:right w:val="none" w:sz="0" w:space="0" w:color="auto"/>
      </w:divBdr>
    </w:div>
    <w:div w:id="703870660">
      <w:bodyDiv w:val="1"/>
      <w:marLeft w:val="0"/>
      <w:marRight w:val="0"/>
      <w:marTop w:val="0"/>
      <w:marBottom w:val="0"/>
      <w:divBdr>
        <w:top w:val="none" w:sz="0" w:space="0" w:color="auto"/>
        <w:left w:val="none" w:sz="0" w:space="0" w:color="auto"/>
        <w:bottom w:val="none" w:sz="0" w:space="0" w:color="auto"/>
        <w:right w:val="none" w:sz="0" w:space="0" w:color="auto"/>
      </w:divBdr>
    </w:div>
    <w:div w:id="705178443">
      <w:bodyDiv w:val="1"/>
      <w:marLeft w:val="0"/>
      <w:marRight w:val="0"/>
      <w:marTop w:val="0"/>
      <w:marBottom w:val="0"/>
      <w:divBdr>
        <w:top w:val="none" w:sz="0" w:space="0" w:color="auto"/>
        <w:left w:val="none" w:sz="0" w:space="0" w:color="auto"/>
        <w:bottom w:val="none" w:sz="0" w:space="0" w:color="auto"/>
        <w:right w:val="none" w:sz="0" w:space="0" w:color="auto"/>
      </w:divBdr>
    </w:div>
    <w:div w:id="708916448">
      <w:bodyDiv w:val="1"/>
      <w:marLeft w:val="0"/>
      <w:marRight w:val="0"/>
      <w:marTop w:val="0"/>
      <w:marBottom w:val="0"/>
      <w:divBdr>
        <w:top w:val="none" w:sz="0" w:space="0" w:color="auto"/>
        <w:left w:val="none" w:sz="0" w:space="0" w:color="auto"/>
        <w:bottom w:val="none" w:sz="0" w:space="0" w:color="auto"/>
        <w:right w:val="none" w:sz="0" w:space="0" w:color="auto"/>
      </w:divBdr>
    </w:div>
    <w:div w:id="714744279">
      <w:bodyDiv w:val="1"/>
      <w:marLeft w:val="0"/>
      <w:marRight w:val="0"/>
      <w:marTop w:val="0"/>
      <w:marBottom w:val="0"/>
      <w:divBdr>
        <w:top w:val="none" w:sz="0" w:space="0" w:color="auto"/>
        <w:left w:val="none" w:sz="0" w:space="0" w:color="auto"/>
        <w:bottom w:val="none" w:sz="0" w:space="0" w:color="auto"/>
        <w:right w:val="none" w:sz="0" w:space="0" w:color="auto"/>
      </w:divBdr>
    </w:div>
    <w:div w:id="729159967">
      <w:bodyDiv w:val="1"/>
      <w:marLeft w:val="0"/>
      <w:marRight w:val="0"/>
      <w:marTop w:val="0"/>
      <w:marBottom w:val="0"/>
      <w:divBdr>
        <w:top w:val="none" w:sz="0" w:space="0" w:color="auto"/>
        <w:left w:val="none" w:sz="0" w:space="0" w:color="auto"/>
        <w:bottom w:val="none" w:sz="0" w:space="0" w:color="auto"/>
        <w:right w:val="none" w:sz="0" w:space="0" w:color="auto"/>
      </w:divBdr>
    </w:div>
    <w:div w:id="731268394">
      <w:bodyDiv w:val="1"/>
      <w:marLeft w:val="0"/>
      <w:marRight w:val="0"/>
      <w:marTop w:val="0"/>
      <w:marBottom w:val="0"/>
      <w:divBdr>
        <w:top w:val="none" w:sz="0" w:space="0" w:color="auto"/>
        <w:left w:val="none" w:sz="0" w:space="0" w:color="auto"/>
        <w:bottom w:val="none" w:sz="0" w:space="0" w:color="auto"/>
        <w:right w:val="none" w:sz="0" w:space="0" w:color="auto"/>
      </w:divBdr>
    </w:div>
    <w:div w:id="731464741">
      <w:bodyDiv w:val="1"/>
      <w:marLeft w:val="0"/>
      <w:marRight w:val="0"/>
      <w:marTop w:val="0"/>
      <w:marBottom w:val="0"/>
      <w:divBdr>
        <w:top w:val="none" w:sz="0" w:space="0" w:color="auto"/>
        <w:left w:val="none" w:sz="0" w:space="0" w:color="auto"/>
        <w:bottom w:val="none" w:sz="0" w:space="0" w:color="auto"/>
        <w:right w:val="none" w:sz="0" w:space="0" w:color="auto"/>
      </w:divBdr>
    </w:div>
    <w:div w:id="732897357">
      <w:bodyDiv w:val="1"/>
      <w:marLeft w:val="0"/>
      <w:marRight w:val="0"/>
      <w:marTop w:val="0"/>
      <w:marBottom w:val="0"/>
      <w:divBdr>
        <w:top w:val="none" w:sz="0" w:space="0" w:color="auto"/>
        <w:left w:val="none" w:sz="0" w:space="0" w:color="auto"/>
        <w:bottom w:val="none" w:sz="0" w:space="0" w:color="auto"/>
        <w:right w:val="none" w:sz="0" w:space="0" w:color="auto"/>
      </w:divBdr>
    </w:div>
    <w:div w:id="734007678">
      <w:bodyDiv w:val="1"/>
      <w:marLeft w:val="0"/>
      <w:marRight w:val="0"/>
      <w:marTop w:val="0"/>
      <w:marBottom w:val="0"/>
      <w:divBdr>
        <w:top w:val="none" w:sz="0" w:space="0" w:color="auto"/>
        <w:left w:val="none" w:sz="0" w:space="0" w:color="auto"/>
        <w:bottom w:val="none" w:sz="0" w:space="0" w:color="auto"/>
        <w:right w:val="none" w:sz="0" w:space="0" w:color="auto"/>
      </w:divBdr>
    </w:div>
    <w:div w:id="734352581">
      <w:bodyDiv w:val="1"/>
      <w:marLeft w:val="0"/>
      <w:marRight w:val="0"/>
      <w:marTop w:val="0"/>
      <w:marBottom w:val="0"/>
      <w:divBdr>
        <w:top w:val="none" w:sz="0" w:space="0" w:color="auto"/>
        <w:left w:val="none" w:sz="0" w:space="0" w:color="auto"/>
        <w:bottom w:val="none" w:sz="0" w:space="0" w:color="auto"/>
        <w:right w:val="none" w:sz="0" w:space="0" w:color="auto"/>
      </w:divBdr>
    </w:div>
    <w:div w:id="735081732">
      <w:bodyDiv w:val="1"/>
      <w:marLeft w:val="0"/>
      <w:marRight w:val="0"/>
      <w:marTop w:val="0"/>
      <w:marBottom w:val="0"/>
      <w:divBdr>
        <w:top w:val="none" w:sz="0" w:space="0" w:color="auto"/>
        <w:left w:val="none" w:sz="0" w:space="0" w:color="auto"/>
        <w:bottom w:val="none" w:sz="0" w:space="0" w:color="auto"/>
        <w:right w:val="none" w:sz="0" w:space="0" w:color="auto"/>
      </w:divBdr>
    </w:div>
    <w:div w:id="736054042">
      <w:bodyDiv w:val="1"/>
      <w:marLeft w:val="0"/>
      <w:marRight w:val="0"/>
      <w:marTop w:val="0"/>
      <w:marBottom w:val="0"/>
      <w:divBdr>
        <w:top w:val="none" w:sz="0" w:space="0" w:color="auto"/>
        <w:left w:val="none" w:sz="0" w:space="0" w:color="auto"/>
        <w:bottom w:val="none" w:sz="0" w:space="0" w:color="auto"/>
        <w:right w:val="none" w:sz="0" w:space="0" w:color="auto"/>
      </w:divBdr>
    </w:div>
    <w:div w:id="737824790">
      <w:bodyDiv w:val="1"/>
      <w:marLeft w:val="0"/>
      <w:marRight w:val="0"/>
      <w:marTop w:val="0"/>
      <w:marBottom w:val="0"/>
      <w:divBdr>
        <w:top w:val="none" w:sz="0" w:space="0" w:color="auto"/>
        <w:left w:val="none" w:sz="0" w:space="0" w:color="auto"/>
        <w:bottom w:val="none" w:sz="0" w:space="0" w:color="auto"/>
        <w:right w:val="none" w:sz="0" w:space="0" w:color="auto"/>
      </w:divBdr>
    </w:div>
    <w:div w:id="738552492">
      <w:bodyDiv w:val="1"/>
      <w:marLeft w:val="0"/>
      <w:marRight w:val="0"/>
      <w:marTop w:val="0"/>
      <w:marBottom w:val="0"/>
      <w:divBdr>
        <w:top w:val="none" w:sz="0" w:space="0" w:color="auto"/>
        <w:left w:val="none" w:sz="0" w:space="0" w:color="auto"/>
        <w:bottom w:val="none" w:sz="0" w:space="0" w:color="auto"/>
        <w:right w:val="none" w:sz="0" w:space="0" w:color="auto"/>
      </w:divBdr>
    </w:div>
    <w:div w:id="739016682">
      <w:bodyDiv w:val="1"/>
      <w:marLeft w:val="0"/>
      <w:marRight w:val="0"/>
      <w:marTop w:val="0"/>
      <w:marBottom w:val="0"/>
      <w:divBdr>
        <w:top w:val="none" w:sz="0" w:space="0" w:color="auto"/>
        <w:left w:val="none" w:sz="0" w:space="0" w:color="auto"/>
        <w:bottom w:val="none" w:sz="0" w:space="0" w:color="auto"/>
        <w:right w:val="none" w:sz="0" w:space="0" w:color="auto"/>
      </w:divBdr>
    </w:div>
    <w:div w:id="739064613">
      <w:bodyDiv w:val="1"/>
      <w:marLeft w:val="0"/>
      <w:marRight w:val="0"/>
      <w:marTop w:val="0"/>
      <w:marBottom w:val="0"/>
      <w:divBdr>
        <w:top w:val="none" w:sz="0" w:space="0" w:color="auto"/>
        <w:left w:val="none" w:sz="0" w:space="0" w:color="auto"/>
        <w:bottom w:val="none" w:sz="0" w:space="0" w:color="auto"/>
        <w:right w:val="none" w:sz="0" w:space="0" w:color="auto"/>
      </w:divBdr>
    </w:div>
    <w:div w:id="742408475">
      <w:bodyDiv w:val="1"/>
      <w:marLeft w:val="0"/>
      <w:marRight w:val="0"/>
      <w:marTop w:val="0"/>
      <w:marBottom w:val="0"/>
      <w:divBdr>
        <w:top w:val="none" w:sz="0" w:space="0" w:color="auto"/>
        <w:left w:val="none" w:sz="0" w:space="0" w:color="auto"/>
        <w:bottom w:val="none" w:sz="0" w:space="0" w:color="auto"/>
        <w:right w:val="none" w:sz="0" w:space="0" w:color="auto"/>
      </w:divBdr>
    </w:div>
    <w:div w:id="743138718">
      <w:bodyDiv w:val="1"/>
      <w:marLeft w:val="0"/>
      <w:marRight w:val="0"/>
      <w:marTop w:val="0"/>
      <w:marBottom w:val="0"/>
      <w:divBdr>
        <w:top w:val="none" w:sz="0" w:space="0" w:color="auto"/>
        <w:left w:val="none" w:sz="0" w:space="0" w:color="auto"/>
        <w:bottom w:val="none" w:sz="0" w:space="0" w:color="auto"/>
        <w:right w:val="none" w:sz="0" w:space="0" w:color="auto"/>
      </w:divBdr>
    </w:div>
    <w:div w:id="744650704">
      <w:bodyDiv w:val="1"/>
      <w:marLeft w:val="0"/>
      <w:marRight w:val="0"/>
      <w:marTop w:val="0"/>
      <w:marBottom w:val="0"/>
      <w:divBdr>
        <w:top w:val="none" w:sz="0" w:space="0" w:color="auto"/>
        <w:left w:val="none" w:sz="0" w:space="0" w:color="auto"/>
        <w:bottom w:val="none" w:sz="0" w:space="0" w:color="auto"/>
        <w:right w:val="none" w:sz="0" w:space="0" w:color="auto"/>
      </w:divBdr>
    </w:div>
    <w:div w:id="746923323">
      <w:bodyDiv w:val="1"/>
      <w:marLeft w:val="0"/>
      <w:marRight w:val="0"/>
      <w:marTop w:val="0"/>
      <w:marBottom w:val="0"/>
      <w:divBdr>
        <w:top w:val="none" w:sz="0" w:space="0" w:color="auto"/>
        <w:left w:val="none" w:sz="0" w:space="0" w:color="auto"/>
        <w:bottom w:val="none" w:sz="0" w:space="0" w:color="auto"/>
        <w:right w:val="none" w:sz="0" w:space="0" w:color="auto"/>
      </w:divBdr>
    </w:div>
    <w:div w:id="747724664">
      <w:bodyDiv w:val="1"/>
      <w:marLeft w:val="0"/>
      <w:marRight w:val="0"/>
      <w:marTop w:val="0"/>
      <w:marBottom w:val="0"/>
      <w:divBdr>
        <w:top w:val="none" w:sz="0" w:space="0" w:color="auto"/>
        <w:left w:val="none" w:sz="0" w:space="0" w:color="auto"/>
        <w:bottom w:val="none" w:sz="0" w:space="0" w:color="auto"/>
        <w:right w:val="none" w:sz="0" w:space="0" w:color="auto"/>
      </w:divBdr>
    </w:div>
    <w:div w:id="754976677">
      <w:bodyDiv w:val="1"/>
      <w:marLeft w:val="0"/>
      <w:marRight w:val="0"/>
      <w:marTop w:val="0"/>
      <w:marBottom w:val="0"/>
      <w:divBdr>
        <w:top w:val="none" w:sz="0" w:space="0" w:color="auto"/>
        <w:left w:val="none" w:sz="0" w:space="0" w:color="auto"/>
        <w:bottom w:val="none" w:sz="0" w:space="0" w:color="auto"/>
        <w:right w:val="none" w:sz="0" w:space="0" w:color="auto"/>
      </w:divBdr>
    </w:div>
    <w:div w:id="759714720">
      <w:bodyDiv w:val="1"/>
      <w:marLeft w:val="0"/>
      <w:marRight w:val="0"/>
      <w:marTop w:val="0"/>
      <w:marBottom w:val="0"/>
      <w:divBdr>
        <w:top w:val="none" w:sz="0" w:space="0" w:color="auto"/>
        <w:left w:val="none" w:sz="0" w:space="0" w:color="auto"/>
        <w:bottom w:val="none" w:sz="0" w:space="0" w:color="auto"/>
        <w:right w:val="none" w:sz="0" w:space="0" w:color="auto"/>
      </w:divBdr>
    </w:div>
    <w:div w:id="770514316">
      <w:bodyDiv w:val="1"/>
      <w:marLeft w:val="0"/>
      <w:marRight w:val="0"/>
      <w:marTop w:val="0"/>
      <w:marBottom w:val="0"/>
      <w:divBdr>
        <w:top w:val="none" w:sz="0" w:space="0" w:color="auto"/>
        <w:left w:val="none" w:sz="0" w:space="0" w:color="auto"/>
        <w:bottom w:val="none" w:sz="0" w:space="0" w:color="auto"/>
        <w:right w:val="none" w:sz="0" w:space="0" w:color="auto"/>
      </w:divBdr>
    </w:div>
    <w:div w:id="770706602">
      <w:bodyDiv w:val="1"/>
      <w:marLeft w:val="0"/>
      <w:marRight w:val="0"/>
      <w:marTop w:val="0"/>
      <w:marBottom w:val="0"/>
      <w:divBdr>
        <w:top w:val="none" w:sz="0" w:space="0" w:color="auto"/>
        <w:left w:val="none" w:sz="0" w:space="0" w:color="auto"/>
        <w:bottom w:val="none" w:sz="0" w:space="0" w:color="auto"/>
        <w:right w:val="none" w:sz="0" w:space="0" w:color="auto"/>
      </w:divBdr>
    </w:div>
    <w:div w:id="770974278">
      <w:bodyDiv w:val="1"/>
      <w:marLeft w:val="0"/>
      <w:marRight w:val="0"/>
      <w:marTop w:val="0"/>
      <w:marBottom w:val="0"/>
      <w:divBdr>
        <w:top w:val="none" w:sz="0" w:space="0" w:color="auto"/>
        <w:left w:val="none" w:sz="0" w:space="0" w:color="auto"/>
        <w:bottom w:val="none" w:sz="0" w:space="0" w:color="auto"/>
        <w:right w:val="none" w:sz="0" w:space="0" w:color="auto"/>
      </w:divBdr>
    </w:div>
    <w:div w:id="774441671">
      <w:bodyDiv w:val="1"/>
      <w:marLeft w:val="0"/>
      <w:marRight w:val="0"/>
      <w:marTop w:val="0"/>
      <w:marBottom w:val="0"/>
      <w:divBdr>
        <w:top w:val="none" w:sz="0" w:space="0" w:color="auto"/>
        <w:left w:val="none" w:sz="0" w:space="0" w:color="auto"/>
        <w:bottom w:val="none" w:sz="0" w:space="0" w:color="auto"/>
        <w:right w:val="none" w:sz="0" w:space="0" w:color="auto"/>
      </w:divBdr>
      <w:divsChild>
        <w:div w:id="823279608">
          <w:marLeft w:val="446"/>
          <w:marRight w:val="0"/>
          <w:marTop w:val="0"/>
          <w:marBottom w:val="0"/>
          <w:divBdr>
            <w:top w:val="none" w:sz="0" w:space="0" w:color="auto"/>
            <w:left w:val="none" w:sz="0" w:space="0" w:color="auto"/>
            <w:bottom w:val="none" w:sz="0" w:space="0" w:color="auto"/>
            <w:right w:val="none" w:sz="0" w:space="0" w:color="auto"/>
          </w:divBdr>
        </w:div>
      </w:divsChild>
    </w:div>
    <w:div w:id="774791104">
      <w:bodyDiv w:val="1"/>
      <w:marLeft w:val="0"/>
      <w:marRight w:val="0"/>
      <w:marTop w:val="0"/>
      <w:marBottom w:val="0"/>
      <w:divBdr>
        <w:top w:val="none" w:sz="0" w:space="0" w:color="auto"/>
        <w:left w:val="none" w:sz="0" w:space="0" w:color="auto"/>
        <w:bottom w:val="none" w:sz="0" w:space="0" w:color="auto"/>
        <w:right w:val="none" w:sz="0" w:space="0" w:color="auto"/>
      </w:divBdr>
    </w:div>
    <w:div w:id="777599486">
      <w:bodyDiv w:val="1"/>
      <w:marLeft w:val="0"/>
      <w:marRight w:val="0"/>
      <w:marTop w:val="0"/>
      <w:marBottom w:val="0"/>
      <w:divBdr>
        <w:top w:val="none" w:sz="0" w:space="0" w:color="auto"/>
        <w:left w:val="none" w:sz="0" w:space="0" w:color="auto"/>
        <w:bottom w:val="none" w:sz="0" w:space="0" w:color="auto"/>
        <w:right w:val="none" w:sz="0" w:space="0" w:color="auto"/>
      </w:divBdr>
    </w:div>
    <w:div w:id="779108261">
      <w:bodyDiv w:val="1"/>
      <w:marLeft w:val="0"/>
      <w:marRight w:val="0"/>
      <w:marTop w:val="0"/>
      <w:marBottom w:val="0"/>
      <w:divBdr>
        <w:top w:val="none" w:sz="0" w:space="0" w:color="auto"/>
        <w:left w:val="none" w:sz="0" w:space="0" w:color="auto"/>
        <w:bottom w:val="none" w:sz="0" w:space="0" w:color="auto"/>
        <w:right w:val="none" w:sz="0" w:space="0" w:color="auto"/>
      </w:divBdr>
    </w:div>
    <w:div w:id="782305467">
      <w:bodyDiv w:val="1"/>
      <w:marLeft w:val="0"/>
      <w:marRight w:val="0"/>
      <w:marTop w:val="0"/>
      <w:marBottom w:val="0"/>
      <w:divBdr>
        <w:top w:val="none" w:sz="0" w:space="0" w:color="auto"/>
        <w:left w:val="none" w:sz="0" w:space="0" w:color="auto"/>
        <w:bottom w:val="none" w:sz="0" w:space="0" w:color="auto"/>
        <w:right w:val="none" w:sz="0" w:space="0" w:color="auto"/>
      </w:divBdr>
    </w:div>
    <w:div w:id="782648079">
      <w:bodyDiv w:val="1"/>
      <w:marLeft w:val="0"/>
      <w:marRight w:val="0"/>
      <w:marTop w:val="0"/>
      <w:marBottom w:val="0"/>
      <w:divBdr>
        <w:top w:val="none" w:sz="0" w:space="0" w:color="auto"/>
        <w:left w:val="none" w:sz="0" w:space="0" w:color="auto"/>
        <w:bottom w:val="none" w:sz="0" w:space="0" w:color="auto"/>
        <w:right w:val="none" w:sz="0" w:space="0" w:color="auto"/>
      </w:divBdr>
    </w:div>
    <w:div w:id="783352953">
      <w:bodyDiv w:val="1"/>
      <w:marLeft w:val="0"/>
      <w:marRight w:val="0"/>
      <w:marTop w:val="0"/>
      <w:marBottom w:val="0"/>
      <w:divBdr>
        <w:top w:val="none" w:sz="0" w:space="0" w:color="auto"/>
        <w:left w:val="none" w:sz="0" w:space="0" w:color="auto"/>
        <w:bottom w:val="none" w:sz="0" w:space="0" w:color="auto"/>
        <w:right w:val="none" w:sz="0" w:space="0" w:color="auto"/>
      </w:divBdr>
    </w:div>
    <w:div w:id="786318967">
      <w:bodyDiv w:val="1"/>
      <w:marLeft w:val="0"/>
      <w:marRight w:val="0"/>
      <w:marTop w:val="0"/>
      <w:marBottom w:val="0"/>
      <w:divBdr>
        <w:top w:val="none" w:sz="0" w:space="0" w:color="auto"/>
        <w:left w:val="none" w:sz="0" w:space="0" w:color="auto"/>
        <w:bottom w:val="none" w:sz="0" w:space="0" w:color="auto"/>
        <w:right w:val="none" w:sz="0" w:space="0" w:color="auto"/>
      </w:divBdr>
    </w:div>
    <w:div w:id="787316526">
      <w:bodyDiv w:val="1"/>
      <w:marLeft w:val="0"/>
      <w:marRight w:val="0"/>
      <w:marTop w:val="0"/>
      <w:marBottom w:val="0"/>
      <w:divBdr>
        <w:top w:val="none" w:sz="0" w:space="0" w:color="auto"/>
        <w:left w:val="none" w:sz="0" w:space="0" w:color="auto"/>
        <w:bottom w:val="none" w:sz="0" w:space="0" w:color="auto"/>
        <w:right w:val="none" w:sz="0" w:space="0" w:color="auto"/>
      </w:divBdr>
    </w:div>
    <w:div w:id="790514791">
      <w:bodyDiv w:val="1"/>
      <w:marLeft w:val="0"/>
      <w:marRight w:val="0"/>
      <w:marTop w:val="0"/>
      <w:marBottom w:val="0"/>
      <w:divBdr>
        <w:top w:val="none" w:sz="0" w:space="0" w:color="auto"/>
        <w:left w:val="none" w:sz="0" w:space="0" w:color="auto"/>
        <w:bottom w:val="none" w:sz="0" w:space="0" w:color="auto"/>
        <w:right w:val="none" w:sz="0" w:space="0" w:color="auto"/>
      </w:divBdr>
    </w:div>
    <w:div w:id="791630335">
      <w:bodyDiv w:val="1"/>
      <w:marLeft w:val="0"/>
      <w:marRight w:val="0"/>
      <w:marTop w:val="0"/>
      <w:marBottom w:val="0"/>
      <w:divBdr>
        <w:top w:val="none" w:sz="0" w:space="0" w:color="auto"/>
        <w:left w:val="none" w:sz="0" w:space="0" w:color="auto"/>
        <w:bottom w:val="none" w:sz="0" w:space="0" w:color="auto"/>
        <w:right w:val="none" w:sz="0" w:space="0" w:color="auto"/>
      </w:divBdr>
    </w:div>
    <w:div w:id="791753825">
      <w:bodyDiv w:val="1"/>
      <w:marLeft w:val="0"/>
      <w:marRight w:val="0"/>
      <w:marTop w:val="0"/>
      <w:marBottom w:val="0"/>
      <w:divBdr>
        <w:top w:val="none" w:sz="0" w:space="0" w:color="auto"/>
        <w:left w:val="none" w:sz="0" w:space="0" w:color="auto"/>
        <w:bottom w:val="none" w:sz="0" w:space="0" w:color="auto"/>
        <w:right w:val="none" w:sz="0" w:space="0" w:color="auto"/>
      </w:divBdr>
    </w:div>
    <w:div w:id="792214537">
      <w:bodyDiv w:val="1"/>
      <w:marLeft w:val="0"/>
      <w:marRight w:val="0"/>
      <w:marTop w:val="0"/>
      <w:marBottom w:val="0"/>
      <w:divBdr>
        <w:top w:val="none" w:sz="0" w:space="0" w:color="auto"/>
        <w:left w:val="none" w:sz="0" w:space="0" w:color="auto"/>
        <w:bottom w:val="none" w:sz="0" w:space="0" w:color="auto"/>
        <w:right w:val="none" w:sz="0" w:space="0" w:color="auto"/>
      </w:divBdr>
    </w:div>
    <w:div w:id="793059729">
      <w:bodyDiv w:val="1"/>
      <w:marLeft w:val="0"/>
      <w:marRight w:val="0"/>
      <w:marTop w:val="0"/>
      <w:marBottom w:val="0"/>
      <w:divBdr>
        <w:top w:val="none" w:sz="0" w:space="0" w:color="auto"/>
        <w:left w:val="none" w:sz="0" w:space="0" w:color="auto"/>
        <w:bottom w:val="none" w:sz="0" w:space="0" w:color="auto"/>
        <w:right w:val="none" w:sz="0" w:space="0" w:color="auto"/>
      </w:divBdr>
    </w:div>
    <w:div w:id="793135560">
      <w:bodyDiv w:val="1"/>
      <w:marLeft w:val="0"/>
      <w:marRight w:val="0"/>
      <w:marTop w:val="0"/>
      <w:marBottom w:val="0"/>
      <w:divBdr>
        <w:top w:val="none" w:sz="0" w:space="0" w:color="auto"/>
        <w:left w:val="none" w:sz="0" w:space="0" w:color="auto"/>
        <w:bottom w:val="none" w:sz="0" w:space="0" w:color="auto"/>
        <w:right w:val="none" w:sz="0" w:space="0" w:color="auto"/>
      </w:divBdr>
    </w:div>
    <w:div w:id="797719096">
      <w:bodyDiv w:val="1"/>
      <w:marLeft w:val="0"/>
      <w:marRight w:val="0"/>
      <w:marTop w:val="0"/>
      <w:marBottom w:val="0"/>
      <w:divBdr>
        <w:top w:val="none" w:sz="0" w:space="0" w:color="auto"/>
        <w:left w:val="none" w:sz="0" w:space="0" w:color="auto"/>
        <w:bottom w:val="none" w:sz="0" w:space="0" w:color="auto"/>
        <w:right w:val="none" w:sz="0" w:space="0" w:color="auto"/>
      </w:divBdr>
    </w:div>
    <w:div w:id="797845878">
      <w:bodyDiv w:val="1"/>
      <w:marLeft w:val="0"/>
      <w:marRight w:val="0"/>
      <w:marTop w:val="0"/>
      <w:marBottom w:val="0"/>
      <w:divBdr>
        <w:top w:val="none" w:sz="0" w:space="0" w:color="auto"/>
        <w:left w:val="none" w:sz="0" w:space="0" w:color="auto"/>
        <w:bottom w:val="none" w:sz="0" w:space="0" w:color="auto"/>
        <w:right w:val="none" w:sz="0" w:space="0" w:color="auto"/>
      </w:divBdr>
    </w:div>
    <w:div w:id="799760754">
      <w:bodyDiv w:val="1"/>
      <w:marLeft w:val="0"/>
      <w:marRight w:val="0"/>
      <w:marTop w:val="0"/>
      <w:marBottom w:val="0"/>
      <w:divBdr>
        <w:top w:val="none" w:sz="0" w:space="0" w:color="auto"/>
        <w:left w:val="none" w:sz="0" w:space="0" w:color="auto"/>
        <w:bottom w:val="none" w:sz="0" w:space="0" w:color="auto"/>
        <w:right w:val="none" w:sz="0" w:space="0" w:color="auto"/>
      </w:divBdr>
    </w:div>
    <w:div w:id="800149061">
      <w:bodyDiv w:val="1"/>
      <w:marLeft w:val="0"/>
      <w:marRight w:val="0"/>
      <w:marTop w:val="0"/>
      <w:marBottom w:val="0"/>
      <w:divBdr>
        <w:top w:val="none" w:sz="0" w:space="0" w:color="auto"/>
        <w:left w:val="none" w:sz="0" w:space="0" w:color="auto"/>
        <w:bottom w:val="none" w:sz="0" w:space="0" w:color="auto"/>
        <w:right w:val="none" w:sz="0" w:space="0" w:color="auto"/>
      </w:divBdr>
    </w:div>
    <w:div w:id="800685665">
      <w:bodyDiv w:val="1"/>
      <w:marLeft w:val="0"/>
      <w:marRight w:val="0"/>
      <w:marTop w:val="0"/>
      <w:marBottom w:val="0"/>
      <w:divBdr>
        <w:top w:val="none" w:sz="0" w:space="0" w:color="auto"/>
        <w:left w:val="none" w:sz="0" w:space="0" w:color="auto"/>
        <w:bottom w:val="none" w:sz="0" w:space="0" w:color="auto"/>
        <w:right w:val="none" w:sz="0" w:space="0" w:color="auto"/>
      </w:divBdr>
    </w:div>
    <w:div w:id="804548730">
      <w:bodyDiv w:val="1"/>
      <w:marLeft w:val="0"/>
      <w:marRight w:val="0"/>
      <w:marTop w:val="0"/>
      <w:marBottom w:val="0"/>
      <w:divBdr>
        <w:top w:val="none" w:sz="0" w:space="0" w:color="auto"/>
        <w:left w:val="none" w:sz="0" w:space="0" w:color="auto"/>
        <w:bottom w:val="none" w:sz="0" w:space="0" w:color="auto"/>
        <w:right w:val="none" w:sz="0" w:space="0" w:color="auto"/>
      </w:divBdr>
    </w:div>
    <w:div w:id="804810218">
      <w:bodyDiv w:val="1"/>
      <w:marLeft w:val="0"/>
      <w:marRight w:val="0"/>
      <w:marTop w:val="0"/>
      <w:marBottom w:val="0"/>
      <w:divBdr>
        <w:top w:val="none" w:sz="0" w:space="0" w:color="auto"/>
        <w:left w:val="none" w:sz="0" w:space="0" w:color="auto"/>
        <w:bottom w:val="none" w:sz="0" w:space="0" w:color="auto"/>
        <w:right w:val="none" w:sz="0" w:space="0" w:color="auto"/>
      </w:divBdr>
    </w:div>
    <w:div w:id="809519299">
      <w:bodyDiv w:val="1"/>
      <w:marLeft w:val="0"/>
      <w:marRight w:val="0"/>
      <w:marTop w:val="0"/>
      <w:marBottom w:val="0"/>
      <w:divBdr>
        <w:top w:val="none" w:sz="0" w:space="0" w:color="auto"/>
        <w:left w:val="none" w:sz="0" w:space="0" w:color="auto"/>
        <w:bottom w:val="none" w:sz="0" w:space="0" w:color="auto"/>
        <w:right w:val="none" w:sz="0" w:space="0" w:color="auto"/>
      </w:divBdr>
    </w:div>
    <w:div w:id="812722971">
      <w:bodyDiv w:val="1"/>
      <w:marLeft w:val="0"/>
      <w:marRight w:val="0"/>
      <w:marTop w:val="0"/>
      <w:marBottom w:val="0"/>
      <w:divBdr>
        <w:top w:val="none" w:sz="0" w:space="0" w:color="auto"/>
        <w:left w:val="none" w:sz="0" w:space="0" w:color="auto"/>
        <w:bottom w:val="none" w:sz="0" w:space="0" w:color="auto"/>
        <w:right w:val="none" w:sz="0" w:space="0" w:color="auto"/>
      </w:divBdr>
    </w:div>
    <w:div w:id="813133962">
      <w:bodyDiv w:val="1"/>
      <w:marLeft w:val="0"/>
      <w:marRight w:val="0"/>
      <w:marTop w:val="0"/>
      <w:marBottom w:val="0"/>
      <w:divBdr>
        <w:top w:val="none" w:sz="0" w:space="0" w:color="auto"/>
        <w:left w:val="none" w:sz="0" w:space="0" w:color="auto"/>
        <w:bottom w:val="none" w:sz="0" w:space="0" w:color="auto"/>
        <w:right w:val="none" w:sz="0" w:space="0" w:color="auto"/>
      </w:divBdr>
    </w:div>
    <w:div w:id="819149980">
      <w:bodyDiv w:val="1"/>
      <w:marLeft w:val="0"/>
      <w:marRight w:val="0"/>
      <w:marTop w:val="0"/>
      <w:marBottom w:val="0"/>
      <w:divBdr>
        <w:top w:val="none" w:sz="0" w:space="0" w:color="auto"/>
        <w:left w:val="none" w:sz="0" w:space="0" w:color="auto"/>
        <w:bottom w:val="none" w:sz="0" w:space="0" w:color="auto"/>
        <w:right w:val="none" w:sz="0" w:space="0" w:color="auto"/>
      </w:divBdr>
    </w:div>
    <w:div w:id="820459870">
      <w:bodyDiv w:val="1"/>
      <w:marLeft w:val="0"/>
      <w:marRight w:val="0"/>
      <w:marTop w:val="0"/>
      <w:marBottom w:val="0"/>
      <w:divBdr>
        <w:top w:val="none" w:sz="0" w:space="0" w:color="auto"/>
        <w:left w:val="none" w:sz="0" w:space="0" w:color="auto"/>
        <w:bottom w:val="none" w:sz="0" w:space="0" w:color="auto"/>
        <w:right w:val="none" w:sz="0" w:space="0" w:color="auto"/>
      </w:divBdr>
    </w:div>
    <w:div w:id="821385716">
      <w:bodyDiv w:val="1"/>
      <w:marLeft w:val="0"/>
      <w:marRight w:val="0"/>
      <w:marTop w:val="0"/>
      <w:marBottom w:val="0"/>
      <w:divBdr>
        <w:top w:val="none" w:sz="0" w:space="0" w:color="auto"/>
        <w:left w:val="none" w:sz="0" w:space="0" w:color="auto"/>
        <w:bottom w:val="none" w:sz="0" w:space="0" w:color="auto"/>
        <w:right w:val="none" w:sz="0" w:space="0" w:color="auto"/>
      </w:divBdr>
    </w:div>
    <w:div w:id="822281216">
      <w:bodyDiv w:val="1"/>
      <w:marLeft w:val="0"/>
      <w:marRight w:val="0"/>
      <w:marTop w:val="0"/>
      <w:marBottom w:val="0"/>
      <w:divBdr>
        <w:top w:val="none" w:sz="0" w:space="0" w:color="auto"/>
        <w:left w:val="none" w:sz="0" w:space="0" w:color="auto"/>
        <w:bottom w:val="none" w:sz="0" w:space="0" w:color="auto"/>
        <w:right w:val="none" w:sz="0" w:space="0" w:color="auto"/>
      </w:divBdr>
    </w:div>
    <w:div w:id="823396216">
      <w:bodyDiv w:val="1"/>
      <w:marLeft w:val="0"/>
      <w:marRight w:val="0"/>
      <w:marTop w:val="0"/>
      <w:marBottom w:val="0"/>
      <w:divBdr>
        <w:top w:val="none" w:sz="0" w:space="0" w:color="auto"/>
        <w:left w:val="none" w:sz="0" w:space="0" w:color="auto"/>
        <w:bottom w:val="none" w:sz="0" w:space="0" w:color="auto"/>
        <w:right w:val="none" w:sz="0" w:space="0" w:color="auto"/>
      </w:divBdr>
    </w:div>
    <w:div w:id="830172394">
      <w:bodyDiv w:val="1"/>
      <w:marLeft w:val="0"/>
      <w:marRight w:val="0"/>
      <w:marTop w:val="0"/>
      <w:marBottom w:val="0"/>
      <w:divBdr>
        <w:top w:val="none" w:sz="0" w:space="0" w:color="auto"/>
        <w:left w:val="none" w:sz="0" w:space="0" w:color="auto"/>
        <w:bottom w:val="none" w:sz="0" w:space="0" w:color="auto"/>
        <w:right w:val="none" w:sz="0" w:space="0" w:color="auto"/>
      </w:divBdr>
    </w:div>
    <w:div w:id="831412563">
      <w:bodyDiv w:val="1"/>
      <w:marLeft w:val="0"/>
      <w:marRight w:val="0"/>
      <w:marTop w:val="0"/>
      <w:marBottom w:val="0"/>
      <w:divBdr>
        <w:top w:val="none" w:sz="0" w:space="0" w:color="auto"/>
        <w:left w:val="none" w:sz="0" w:space="0" w:color="auto"/>
        <w:bottom w:val="none" w:sz="0" w:space="0" w:color="auto"/>
        <w:right w:val="none" w:sz="0" w:space="0" w:color="auto"/>
      </w:divBdr>
    </w:div>
    <w:div w:id="833379356">
      <w:bodyDiv w:val="1"/>
      <w:marLeft w:val="0"/>
      <w:marRight w:val="0"/>
      <w:marTop w:val="0"/>
      <w:marBottom w:val="0"/>
      <w:divBdr>
        <w:top w:val="none" w:sz="0" w:space="0" w:color="auto"/>
        <w:left w:val="none" w:sz="0" w:space="0" w:color="auto"/>
        <w:bottom w:val="none" w:sz="0" w:space="0" w:color="auto"/>
        <w:right w:val="none" w:sz="0" w:space="0" w:color="auto"/>
      </w:divBdr>
    </w:div>
    <w:div w:id="834297439">
      <w:bodyDiv w:val="1"/>
      <w:marLeft w:val="0"/>
      <w:marRight w:val="0"/>
      <w:marTop w:val="0"/>
      <w:marBottom w:val="0"/>
      <w:divBdr>
        <w:top w:val="none" w:sz="0" w:space="0" w:color="auto"/>
        <w:left w:val="none" w:sz="0" w:space="0" w:color="auto"/>
        <w:bottom w:val="none" w:sz="0" w:space="0" w:color="auto"/>
        <w:right w:val="none" w:sz="0" w:space="0" w:color="auto"/>
      </w:divBdr>
    </w:div>
    <w:div w:id="834685624">
      <w:bodyDiv w:val="1"/>
      <w:marLeft w:val="0"/>
      <w:marRight w:val="0"/>
      <w:marTop w:val="0"/>
      <w:marBottom w:val="0"/>
      <w:divBdr>
        <w:top w:val="none" w:sz="0" w:space="0" w:color="auto"/>
        <w:left w:val="none" w:sz="0" w:space="0" w:color="auto"/>
        <w:bottom w:val="none" w:sz="0" w:space="0" w:color="auto"/>
        <w:right w:val="none" w:sz="0" w:space="0" w:color="auto"/>
      </w:divBdr>
    </w:div>
    <w:div w:id="835388031">
      <w:bodyDiv w:val="1"/>
      <w:marLeft w:val="0"/>
      <w:marRight w:val="0"/>
      <w:marTop w:val="0"/>
      <w:marBottom w:val="0"/>
      <w:divBdr>
        <w:top w:val="none" w:sz="0" w:space="0" w:color="auto"/>
        <w:left w:val="none" w:sz="0" w:space="0" w:color="auto"/>
        <w:bottom w:val="none" w:sz="0" w:space="0" w:color="auto"/>
        <w:right w:val="none" w:sz="0" w:space="0" w:color="auto"/>
      </w:divBdr>
    </w:div>
    <w:div w:id="836579582">
      <w:bodyDiv w:val="1"/>
      <w:marLeft w:val="0"/>
      <w:marRight w:val="0"/>
      <w:marTop w:val="0"/>
      <w:marBottom w:val="0"/>
      <w:divBdr>
        <w:top w:val="none" w:sz="0" w:space="0" w:color="auto"/>
        <w:left w:val="none" w:sz="0" w:space="0" w:color="auto"/>
        <w:bottom w:val="none" w:sz="0" w:space="0" w:color="auto"/>
        <w:right w:val="none" w:sz="0" w:space="0" w:color="auto"/>
      </w:divBdr>
    </w:div>
    <w:div w:id="837425761">
      <w:bodyDiv w:val="1"/>
      <w:marLeft w:val="0"/>
      <w:marRight w:val="0"/>
      <w:marTop w:val="0"/>
      <w:marBottom w:val="0"/>
      <w:divBdr>
        <w:top w:val="none" w:sz="0" w:space="0" w:color="auto"/>
        <w:left w:val="none" w:sz="0" w:space="0" w:color="auto"/>
        <w:bottom w:val="none" w:sz="0" w:space="0" w:color="auto"/>
        <w:right w:val="none" w:sz="0" w:space="0" w:color="auto"/>
      </w:divBdr>
    </w:div>
    <w:div w:id="841168265">
      <w:bodyDiv w:val="1"/>
      <w:marLeft w:val="0"/>
      <w:marRight w:val="0"/>
      <w:marTop w:val="0"/>
      <w:marBottom w:val="0"/>
      <w:divBdr>
        <w:top w:val="none" w:sz="0" w:space="0" w:color="auto"/>
        <w:left w:val="none" w:sz="0" w:space="0" w:color="auto"/>
        <w:bottom w:val="none" w:sz="0" w:space="0" w:color="auto"/>
        <w:right w:val="none" w:sz="0" w:space="0" w:color="auto"/>
      </w:divBdr>
    </w:div>
    <w:div w:id="843476008">
      <w:bodyDiv w:val="1"/>
      <w:marLeft w:val="0"/>
      <w:marRight w:val="0"/>
      <w:marTop w:val="0"/>
      <w:marBottom w:val="0"/>
      <w:divBdr>
        <w:top w:val="none" w:sz="0" w:space="0" w:color="auto"/>
        <w:left w:val="none" w:sz="0" w:space="0" w:color="auto"/>
        <w:bottom w:val="none" w:sz="0" w:space="0" w:color="auto"/>
        <w:right w:val="none" w:sz="0" w:space="0" w:color="auto"/>
      </w:divBdr>
    </w:div>
    <w:div w:id="843780453">
      <w:bodyDiv w:val="1"/>
      <w:marLeft w:val="0"/>
      <w:marRight w:val="0"/>
      <w:marTop w:val="0"/>
      <w:marBottom w:val="0"/>
      <w:divBdr>
        <w:top w:val="none" w:sz="0" w:space="0" w:color="auto"/>
        <w:left w:val="none" w:sz="0" w:space="0" w:color="auto"/>
        <w:bottom w:val="none" w:sz="0" w:space="0" w:color="auto"/>
        <w:right w:val="none" w:sz="0" w:space="0" w:color="auto"/>
      </w:divBdr>
    </w:div>
    <w:div w:id="851383782">
      <w:bodyDiv w:val="1"/>
      <w:marLeft w:val="0"/>
      <w:marRight w:val="0"/>
      <w:marTop w:val="0"/>
      <w:marBottom w:val="0"/>
      <w:divBdr>
        <w:top w:val="none" w:sz="0" w:space="0" w:color="auto"/>
        <w:left w:val="none" w:sz="0" w:space="0" w:color="auto"/>
        <w:bottom w:val="none" w:sz="0" w:space="0" w:color="auto"/>
        <w:right w:val="none" w:sz="0" w:space="0" w:color="auto"/>
      </w:divBdr>
    </w:div>
    <w:div w:id="859054010">
      <w:bodyDiv w:val="1"/>
      <w:marLeft w:val="0"/>
      <w:marRight w:val="0"/>
      <w:marTop w:val="0"/>
      <w:marBottom w:val="0"/>
      <w:divBdr>
        <w:top w:val="none" w:sz="0" w:space="0" w:color="auto"/>
        <w:left w:val="none" w:sz="0" w:space="0" w:color="auto"/>
        <w:bottom w:val="none" w:sz="0" w:space="0" w:color="auto"/>
        <w:right w:val="none" w:sz="0" w:space="0" w:color="auto"/>
      </w:divBdr>
    </w:div>
    <w:div w:id="859859235">
      <w:bodyDiv w:val="1"/>
      <w:marLeft w:val="0"/>
      <w:marRight w:val="0"/>
      <w:marTop w:val="0"/>
      <w:marBottom w:val="0"/>
      <w:divBdr>
        <w:top w:val="none" w:sz="0" w:space="0" w:color="auto"/>
        <w:left w:val="none" w:sz="0" w:space="0" w:color="auto"/>
        <w:bottom w:val="none" w:sz="0" w:space="0" w:color="auto"/>
        <w:right w:val="none" w:sz="0" w:space="0" w:color="auto"/>
      </w:divBdr>
    </w:div>
    <w:div w:id="860126861">
      <w:bodyDiv w:val="1"/>
      <w:marLeft w:val="0"/>
      <w:marRight w:val="0"/>
      <w:marTop w:val="0"/>
      <w:marBottom w:val="0"/>
      <w:divBdr>
        <w:top w:val="none" w:sz="0" w:space="0" w:color="auto"/>
        <w:left w:val="none" w:sz="0" w:space="0" w:color="auto"/>
        <w:bottom w:val="none" w:sz="0" w:space="0" w:color="auto"/>
        <w:right w:val="none" w:sz="0" w:space="0" w:color="auto"/>
      </w:divBdr>
    </w:div>
    <w:div w:id="861017568">
      <w:bodyDiv w:val="1"/>
      <w:marLeft w:val="0"/>
      <w:marRight w:val="0"/>
      <w:marTop w:val="0"/>
      <w:marBottom w:val="0"/>
      <w:divBdr>
        <w:top w:val="none" w:sz="0" w:space="0" w:color="auto"/>
        <w:left w:val="none" w:sz="0" w:space="0" w:color="auto"/>
        <w:bottom w:val="none" w:sz="0" w:space="0" w:color="auto"/>
        <w:right w:val="none" w:sz="0" w:space="0" w:color="auto"/>
      </w:divBdr>
    </w:div>
    <w:div w:id="862402256">
      <w:bodyDiv w:val="1"/>
      <w:marLeft w:val="0"/>
      <w:marRight w:val="0"/>
      <w:marTop w:val="0"/>
      <w:marBottom w:val="0"/>
      <w:divBdr>
        <w:top w:val="none" w:sz="0" w:space="0" w:color="auto"/>
        <w:left w:val="none" w:sz="0" w:space="0" w:color="auto"/>
        <w:bottom w:val="none" w:sz="0" w:space="0" w:color="auto"/>
        <w:right w:val="none" w:sz="0" w:space="0" w:color="auto"/>
      </w:divBdr>
    </w:div>
    <w:div w:id="866916234">
      <w:bodyDiv w:val="1"/>
      <w:marLeft w:val="0"/>
      <w:marRight w:val="0"/>
      <w:marTop w:val="0"/>
      <w:marBottom w:val="0"/>
      <w:divBdr>
        <w:top w:val="none" w:sz="0" w:space="0" w:color="auto"/>
        <w:left w:val="none" w:sz="0" w:space="0" w:color="auto"/>
        <w:bottom w:val="none" w:sz="0" w:space="0" w:color="auto"/>
        <w:right w:val="none" w:sz="0" w:space="0" w:color="auto"/>
      </w:divBdr>
    </w:div>
    <w:div w:id="866989439">
      <w:bodyDiv w:val="1"/>
      <w:marLeft w:val="0"/>
      <w:marRight w:val="0"/>
      <w:marTop w:val="0"/>
      <w:marBottom w:val="0"/>
      <w:divBdr>
        <w:top w:val="none" w:sz="0" w:space="0" w:color="auto"/>
        <w:left w:val="none" w:sz="0" w:space="0" w:color="auto"/>
        <w:bottom w:val="none" w:sz="0" w:space="0" w:color="auto"/>
        <w:right w:val="none" w:sz="0" w:space="0" w:color="auto"/>
      </w:divBdr>
    </w:div>
    <w:div w:id="878278812">
      <w:bodyDiv w:val="1"/>
      <w:marLeft w:val="0"/>
      <w:marRight w:val="0"/>
      <w:marTop w:val="0"/>
      <w:marBottom w:val="0"/>
      <w:divBdr>
        <w:top w:val="none" w:sz="0" w:space="0" w:color="auto"/>
        <w:left w:val="none" w:sz="0" w:space="0" w:color="auto"/>
        <w:bottom w:val="none" w:sz="0" w:space="0" w:color="auto"/>
        <w:right w:val="none" w:sz="0" w:space="0" w:color="auto"/>
      </w:divBdr>
    </w:div>
    <w:div w:id="880164481">
      <w:bodyDiv w:val="1"/>
      <w:marLeft w:val="0"/>
      <w:marRight w:val="0"/>
      <w:marTop w:val="0"/>
      <w:marBottom w:val="0"/>
      <w:divBdr>
        <w:top w:val="none" w:sz="0" w:space="0" w:color="auto"/>
        <w:left w:val="none" w:sz="0" w:space="0" w:color="auto"/>
        <w:bottom w:val="none" w:sz="0" w:space="0" w:color="auto"/>
        <w:right w:val="none" w:sz="0" w:space="0" w:color="auto"/>
      </w:divBdr>
    </w:div>
    <w:div w:id="880629037">
      <w:bodyDiv w:val="1"/>
      <w:marLeft w:val="0"/>
      <w:marRight w:val="0"/>
      <w:marTop w:val="0"/>
      <w:marBottom w:val="0"/>
      <w:divBdr>
        <w:top w:val="none" w:sz="0" w:space="0" w:color="auto"/>
        <w:left w:val="none" w:sz="0" w:space="0" w:color="auto"/>
        <w:bottom w:val="none" w:sz="0" w:space="0" w:color="auto"/>
        <w:right w:val="none" w:sz="0" w:space="0" w:color="auto"/>
      </w:divBdr>
    </w:div>
    <w:div w:id="881286055">
      <w:bodyDiv w:val="1"/>
      <w:marLeft w:val="0"/>
      <w:marRight w:val="0"/>
      <w:marTop w:val="0"/>
      <w:marBottom w:val="0"/>
      <w:divBdr>
        <w:top w:val="none" w:sz="0" w:space="0" w:color="auto"/>
        <w:left w:val="none" w:sz="0" w:space="0" w:color="auto"/>
        <w:bottom w:val="none" w:sz="0" w:space="0" w:color="auto"/>
        <w:right w:val="none" w:sz="0" w:space="0" w:color="auto"/>
      </w:divBdr>
    </w:div>
    <w:div w:id="881793437">
      <w:bodyDiv w:val="1"/>
      <w:marLeft w:val="0"/>
      <w:marRight w:val="0"/>
      <w:marTop w:val="0"/>
      <w:marBottom w:val="0"/>
      <w:divBdr>
        <w:top w:val="none" w:sz="0" w:space="0" w:color="auto"/>
        <w:left w:val="none" w:sz="0" w:space="0" w:color="auto"/>
        <w:bottom w:val="none" w:sz="0" w:space="0" w:color="auto"/>
        <w:right w:val="none" w:sz="0" w:space="0" w:color="auto"/>
      </w:divBdr>
    </w:div>
    <w:div w:id="882133137">
      <w:bodyDiv w:val="1"/>
      <w:marLeft w:val="0"/>
      <w:marRight w:val="0"/>
      <w:marTop w:val="0"/>
      <w:marBottom w:val="0"/>
      <w:divBdr>
        <w:top w:val="none" w:sz="0" w:space="0" w:color="auto"/>
        <w:left w:val="none" w:sz="0" w:space="0" w:color="auto"/>
        <w:bottom w:val="none" w:sz="0" w:space="0" w:color="auto"/>
        <w:right w:val="none" w:sz="0" w:space="0" w:color="auto"/>
      </w:divBdr>
    </w:div>
    <w:div w:id="882719041">
      <w:bodyDiv w:val="1"/>
      <w:marLeft w:val="0"/>
      <w:marRight w:val="0"/>
      <w:marTop w:val="0"/>
      <w:marBottom w:val="0"/>
      <w:divBdr>
        <w:top w:val="none" w:sz="0" w:space="0" w:color="auto"/>
        <w:left w:val="none" w:sz="0" w:space="0" w:color="auto"/>
        <w:bottom w:val="none" w:sz="0" w:space="0" w:color="auto"/>
        <w:right w:val="none" w:sz="0" w:space="0" w:color="auto"/>
      </w:divBdr>
    </w:div>
    <w:div w:id="883566750">
      <w:bodyDiv w:val="1"/>
      <w:marLeft w:val="0"/>
      <w:marRight w:val="0"/>
      <w:marTop w:val="0"/>
      <w:marBottom w:val="0"/>
      <w:divBdr>
        <w:top w:val="none" w:sz="0" w:space="0" w:color="auto"/>
        <w:left w:val="none" w:sz="0" w:space="0" w:color="auto"/>
        <w:bottom w:val="none" w:sz="0" w:space="0" w:color="auto"/>
        <w:right w:val="none" w:sz="0" w:space="0" w:color="auto"/>
      </w:divBdr>
    </w:div>
    <w:div w:id="884683954">
      <w:bodyDiv w:val="1"/>
      <w:marLeft w:val="0"/>
      <w:marRight w:val="0"/>
      <w:marTop w:val="0"/>
      <w:marBottom w:val="0"/>
      <w:divBdr>
        <w:top w:val="none" w:sz="0" w:space="0" w:color="auto"/>
        <w:left w:val="none" w:sz="0" w:space="0" w:color="auto"/>
        <w:bottom w:val="none" w:sz="0" w:space="0" w:color="auto"/>
        <w:right w:val="none" w:sz="0" w:space="0" w:color="auto"/>
      </w:divBdr>
    </w:div>
    <w:div w:id="886914772">
      <w:bodyDiv w:val="1"/>
      <w:marLeft w:val="0"/>
      <w:marRight w:val="0"/>
      <w:marTop w:val="0"/>
      <w:marBottom w:val="0"/>
      <w:divBdr>
        <w:top w:val="none" w:sz="0" w:space="0" w:color="auto"/>
        <w:left w:val="none" w:sz="0" w:space="0" w:color="auto"/>
        <w:bottom w:val="none" w:sz="0" w:space="0" w:color="auto"/>
        <w:right w:val="none" w:sz="0" w:space="0" w:color="auto"/>
      </w:divBdr>
    </w:div>
    <w:div w:id="888760024">
      <w:bodyDiv w:val="1"/>
      <w:marLeft w:val="0"/>
      <w:marRight w:val="0"/>
      <w:marTop w:val="0"/>
      <w:marBottom w:val="0"/>
      <w:divBdr>
        <w:top w:val="none" w:sz="0" w:space="0" w:color="auto"/>
        <w:left w:val="none" w:sz="0" w:space="0" w:color="auto"/>
        <w:bottom w:val="none" w:sz="0" w:space="0" w:color="auto"/>
        <w:right w:val="none" w:sz="0" w:space="0" w:color="auto"/>
      </w:divBdr>
    </w:div>
    <w:div w:id="889269057">
      <w:bodyDiv w:val="1"/>
      <w:marLeft w:val="0"/>
      <w:marRight w:val="0"/>
      <w:marTop w:val="0"/>
      <w:marBottom w:val="0"/>
      <w:divBdr>
        <w:top w:val="none" w:sz="0" w:space="0" w:color="auto"/>
        <w:left w:val="none" w:sz="0" w:space="0" w:color="auto"/>
        <w:bottom w:val="none" w:sz="0" w:space="0" w:color="auto"/>
        <w:right w:val="none" w:sz="0" w:space="0" w:color="auto"/>
      </w:divBdr>
    </w:div>
    <w:div w:id="895702146">
      <w:bodyDiv w:val="1"/>
      <w:marLeft w:val="0"/>
      <w:marRight w:val="0"/>
      <w:marTop w:val="0"/>
      <w:marBottom w:val="0"/>
      <w:divBdr>
        <w:top w:val="none" w:sz="0" w:space="0" w:color="auto"/>
        <w:left w:val="none" w:sz="0" w:space="0" w:color="auto"/>
        <w:bottom w:val="none" w:sz="0" w:space="0" w:color="auto"/>
        <w:right w:val="none" w:sz="0" w:space="0" w:color="auto"/>
      </w:divBdr>
    </w:div>
    <w:div w:id="898131757">
      <w:bodyDiv w:val="1"/>
      <w:marLeft w:val="0"/>
      <w:marRight w:val="0"/>
      <w:marTop w:val="0"/>
      <w:marBottom w:val="0"/>
      <w:divBdr>
        <w:top w:val="none" w:sz="0" w:space="0" w:color="auto"/>
        <w:left w:val="none" w:sz="0" w:space="0" w:color="auto"/>
        <w:bottom w:val="none" w:sz="0" w:space="0" w:color="auto"/>
        <w:right w:val="none" w:sz="0" w:space="0" w:color="auto"/>
      </w:divBdr>
    </w:div>
    <w:div w:id="899093973">
      <w:bodyDiv w:val="1"/>
      <w:marLeft w:val="0"/>
      <w:marRight w:val="0"/>
      <w:marTop w:val="0"/>
      <w:marBottom w:val="0"/>
      <w:divBdr>
        <w:top w:val="none" w:sz="0" w:space="0" w:color="auto"/>
        <w:left w:val="none" w:sz="0" w:space="0" w:color="auto"/>
        <w:bottom w:val="none" w:sz="0" w:space="0" w:color="auto"/>
        <w:right w:val="none" w:sz="0" w:space="0" w:color="auto"/>
      </w:divBdr>
    </w:div>
    <w:div w:id="900672215">
      <w:bodyDiv w:val="1"/>
      <w:marLeft w:val="0"/>
      <w:marRight w:val="0"/>
      <w:marTop w:val="0"/>
      <w:marBottom w:val="0"/>
      <w:divBdr>
        <w:top w:val="none" w:sz="0" w:space="0" w:color="auto"/>
        <w:left w:val="none" w:sz="0" w:space="0" w:color="auto"/>
        <w:bottom w:val="none" w:sz="0" w:space="0" w:color="auto"/>
        <w:right w:val="none" w:sz="0" w:space="0" w:color="auto"/>
      </w:divBdr>
    </w:div>
    <w:div w:id="902834914">
      <w:bodyDiv w:val="1"/>
      <w:marLeft w:val="0"/>
      <w:marRight w:val="0"/>
      <w:marTop w:val="0"/>
      <w:marBottom w:val="0"/>
      <w:divBdr>
        <w:top w:val="none" w:sz="0" w:space="0" w:color="auto"/>
        <w:left w:val="none" w:sz="0" w:space="0" w:color="auto"/>
        <w:bottom w:val="none" w:sz="0" w:space="0" w:color="auto"/>
        <w:right w:val="none" w:sz="0" w:space="0" w:color="auto"/>
      </w:divBdr>
    </w:div>
    <w:div w:id="903028429">
      <w:bodyDiv w:val="1"/>
      <w:marLeft w:val="0"/>
      <w:marRight w:val="0"/>
      <w:marTop w:val="0"/>
      <w:marBottom w:val="0"/>
      <w:divBdr>
        <w:top w:val="none" w:sz="0" w:space="0" w:color="auto"/>
        <w:left w:val="none" w:sz="0" w:space="0" w:color="auto"/>
        <w:bottom w:val="none" w:sz="0" w:space="0" w:color="auto"/>
        <w:right w:val="none" w:sz="0" w:space="0" w:color="auto"/>
      </w:divBdr>
    </w:div>
    <w:div w:id="903300318">
      <w:bodyDiv w:val="1"/>
      <w:marLeft w:val="0"/>
      <w:marRight w:val="0"/>
      <w:marTop w:val="0"/>
      <w:marBottom w:val="0"/>
      <w:divBdr>
        <w:top w:val="none" w:sz="0" w:space="0" w:color="auto"/>
        <w:left w:val="none" w:sz="0" w:space="0" w:color="auto"/>
        <w:bottom w:val="none" w:sz="0" w:space="0" w:color="auto"/>
        <w:right w:val="none" w:sz="0" w:space="0" w:color="auto"/>
      </w:divBdr>
    </w:div>
    <w:div w:id="905333914">
      <w:bodyDiv w:val="1"/>
      <w:marLeft w:val="0"/>
      <w:marRight w:val="0"/>
      <w:marTop w:val="0"/>
      <w:marBottom w:val="0"/>
      <w:divBdr>
        <w:top w:val="none" w:sz="0" w:space="0" w:color="auto"/>
        <w:left w:val="none" w:sz="0" w:space="0" w:color="auto"/>
        <w:bottom w:val="none" w:sz="0" w:space="0" w:color="auto"/>
        <w:right w:val="none" w:sz="0" w:space="0" w:color="auto"/>
      </w:divBdr>
    </w:div>
    <w:div w:id="906040320">
      <w:bodyDiv w:val="1"/>
      <w:marLeft w:val="0"/>
      <w:marRight w:val="0"/>
      <w:marTop w:val="0"/>
      <w:marBottom w:val="0"/>
      <w:divBdr>
        <w:top w:val="none" w:sz="0" w:space="0" w:color="auto"/>
        <w:left w:val="none" w:sz="0" w:space="0" w:color="auto"/>
        <w:bottom w:val="none" w:sz="0" w:space="0" w:color="auto"/>
        <w:right w:val="none" w:sz="0" w:space="0" w:color="auto"/>
      </w:divBdr>
    </w:div>
    <w:div w:id="909118152">
      <w:bodyDiv w:val="1"/>
      <w:marLeft w:val="0"/>
      <w:marRight w:val="0"/>
      <w:marTop w:val="0"/>
      <w:marBottom w:val="0"/>
      <w:divBdr>
        <w:top w:val="none" w:sz="0" w:space="0" w:color="auto"/>
        <w:left w:val="none" w:sz="0" w:space="0" w:color="auto"/>
        <w:bottom w:val="none" w:sz="0" w:space="0" w:color="auto"/>
        <w:right w:val="none" w:sz="0" w:space="0" w:color="auto"/>
      </w:divBdr>
    </w:div>
    <w:div w:id="910115469">
      <w:bodyDiv w:val="1"/>
      <w:marLeft w:val="0"/>
      <w:marRight w:val="0"/>
      <w:marTop w:val="0"/>
      <w:marBottom w:val="0"/>
      <w:divBdr>
        <w:top w:val="none" w:sz="0" w:space="0" w:color="auto"/>
        <w:left w:val="none" w:sz="0" w:space="0" w:color="auto"/>
        <w:bottom w:val="none" w:sz="0" w:space="0" w:color="auto"/>
        <w:right w:val="none" w:sz="0" w:space="0" w:color="auto"/>
      </w:divBdr>
    </w:div>
    <w:div w:id="910888799">
      <w:bodyDiv w:val="1"/>
      <w:marLeft w:val="0"/>
      <w:marRight w:val="0"/>
      <w:marTop w:val="0"/>
      <w:marBottom w:val="0"/>
      <w:divBdr>
        <w:top w:val="none" w:sz="0" w:space="0" w:color="auto"/>
        <w:left w:val="none" w:sz="0" w:space="0" w:color="auto"/>
        <w:bottom w:val="none" w:sz="0" w:space="0" w:color="auto"/>
        <w:right w:val="none" w:sz="0" w:space="0" w:color="auto"/>
      </w:divBdr>
    </w:div>
    <w:div w:id="911505615">
      <w:bodyDiv w:val="1"/>
      <w:marLeft w:val="0"/>
      <w:marRight w:val="0"/>
      <w:marTop w:val="0"/>
      <w:marBottom w:val="0"/>
      <w:divBdr>
        <w:top w:val="none" w:sz="0" w:space="0" w:color="auto"/>
        <w:left w:val="none" w:sz="0" w:space="0" w:color="auto"/>
        <w:bottom w:val="none" w:sz="0" w:space="0" w:color="auto"/>
        <w:right w:val="none" w:sz="0" w:space="0" w:color="auto"/>
      </w:divBdr>
    </w:div>
    <w:div w:id="913048127">
      <w:bodyDiv w:val="1"/>
      <w:marLeft w:val="0"/>
      <w:marRight w:val="0"/>
      <w:marTop w:val="0"/>
      <w:marBottom w:val="0"/>
      <w:divBdr>
        <w:top w:val="none" w:sz="0" w:space="0" w:color="auto"/>
        <w:left w:val="none" w:sz="0" w:space="0" w:color="auto"/>
        <w:bottom w:val="none" w:sz="0" w:space="0" w:color="auto"/>
        <w:right w:val="none" w:sz="0" w:space="0" w:color="auto"/>
      </w:divBdr>
    </w:div>
    <w:div w:id="915212499">
      <w:bodyDiv w:val="1"/>
      <w:marLeft w:val="0"/>
      <w:marRight w:val="0"/>
      <w:marTop w:val="0"/>
      <w:marBottom w:val="0"/>
      <w:divBdr>
        <w:top w:val="none" w:sz="0" w:space="0" w:color="auto"/>
        <w:left w:val="none" w:sz="0" w:space="0" w:color="auto"/>
        <w:bottom w:val="none" w:sz="0" w:space="0" w:color="auto"/>
        <w:right w:val="none" w:sz="0" w:space="0" w:color="auto"/>
      </w:divBdr>
    </w:div>
    <w:div w:id="918949495">
      <w:bodyDiv w:val="1"/>
      <w:marLeft w:val="0"/>
      <w:marRight w:val="0"/>
      <w:marTop w:val="0"/>
      <w:marBottom w:val="0"/>
      <w:divBdr>
        <w:top w:val="none" w:sz="0" w:space="0" w:color="auto"/>
        <w:left w:val="none" w:sz="0" w:space="0" w:color="auto"/>
        <w:bottom w:val="none" w:sz="0" w:space="0" w:color="auto"/>
        <w:right w:val="none" w:sz="0" w:space="0" w:color="auto"/>
      </w:divBdr>
    </w:div>
    <w:div w:id="919480840">
      <w:bodyDiv w:val="1"/>
      <w:marLeft w:val="0"/>
      <w:marRight w:val="0"/>
      <w:marTop w:val="0"/>
      <w:marBottom w:val="0"/>
      <w:divBdr>
        <w:top w:val="none" w:sz="0" w:space="0" w:color="auto"/>
        <w:left w:val="none" w:sz="0" w:space="0" w:color="auto"/>
        <w:bottom w:val="none" w:sz="0" w:space="0" w:color="auto"/>
        <w:right w:val="none" w:sz="0" w:space="0" w:color="auto"/>
      </w:divBdr>
    </w:div>
    <w:div w:id="924608765">
      <w:bodyDiv w:val="1"/>
      <w:marLeft w:val="0"/>
      <w:marRight w:val="0"/>
      <w:marTop w:val="0"/>
      <w:marBottom w:val="0"/>
      <w:divBdr>
        <w:top w:val="none" w:sz="0" w:space="0" w:color="auto"/>
        <w:left w:val="none" w:sz="0" w:space="0" w:color="auto"/>
        <w:bottom w:val="none" w:sz="0" w:space="0" w:color="auto"/>
        <w:right w:val="none" w:sz="0" w:space="0" w:color="auto"/>
      </w:divBdr>
    </w:div>
    <w:div w:id="925260561">
      <w:bodyDiv w:val="1"/>
      <w:marLeft w:val="0"/>
      <w:marRight w:val="0"/>
      <w:marTop w:val="0"/>
      <w:marBottom w:val="0"/>
      <w:divBdr>
        <w:top w:val="none" w:sz="0" w:space="0" w:color="auto"/>
        <w:left w:val="none" w:sz="0" w:space="0" w:color="auto"/>
        <w:bottom w:val="none" w:sz="0" w:space="0" w:color="auto"/>
        <w:right w:val="none" w:sz="0" w:space="0" w:color="auto"/>
      </w:divBdr>
    </w:div>
    <w:div w:id="926428522">
      <w:bodyDiv w:val="1"/>
      <w:marLeft w:val="0"/>
      <w:marRight w:val="0"/>
      <w:marTop w:val="0"/>
      <w:marBottom w:val="0"/>
      <w:divBdr>
        <w:top w:val="none" w:sz="0" w:space="0" w:color="auto"/>
        <w:left w:val="none" w:sz="0" w:space="0" w:color="auto"/>
        <w:bottom w:val="none" w:sz="0" w:space="0" w:color="auto"/>
        <w:right w:val="none" w:sz="0" w:space="0" w:color="auto"/>
      </w:divBdr>
    </w:div>
    <w:div w:id="928192482">
      <w:bodyDiv w:val="1"/>
      <w:marLeft w:val="0"/>
      <w:marRight w:val="0"/>
      <w:marTop w:val="0"/>
      <w:marBottom w:val="0"/>
      <w:divBdr>
        <w:top w:val="none" w:sz="0" w:space="0" w:color="auto"/>
        <w:left w:val="none" w:sz="0" w:space="0" w:color="auto"/>
        <w:bottom w:val="none" w:sz="0" w:space="0" w:color="auto"/>
        <w:right w:val="none" w:sz="0" w:space="0" w:color="auto"/>
      </w:divBdr>
    </w:div>
    <w:div w:id="928586562">
      <w:bodyDiv w:val="1"/>
      <w:marLeft w:val="0"/>
      <w:marRight w:val="0"/>
      <w:marTop w:val="0"/>
      <w:marBottom w:val="0"/>
      <w:divBdr>
        <w:top w:val="none" w:sz="0" w:space="0" w:color="auto"/>
        <w:left w:val="none" w:sz="0" w:space="0" w:color="auto"/>
        <w:bottom w:val="none" w:sz="0" w:space="0" w:color="auto"/>
        <w:right w:val="none" w:sz="0" w:space="0" w:color="auto"/>
      </w:divBdr>
    </w:div>
    <w:div w:id="934172167">
      <w:bodyDiv w:val="1"/>
      <w:marLeft w:val="0"/>
      <w:marRight w:val="0"/>
      <w:marTop w:val="0"/>
      <w:marBottom w:val="0"/>
      <w:divBdr>
        <w:top w:val="none" w:sz="0" w:space="0" w:color="auto"/>
        <w:left w:val="none" w:sz="0" w:space="0" w:color="auto"/>
        <w:bottom w:val="none" w:sz="0" w:space="0" w:color="auto"/>
        <w:right w:val="none" w:sz="0" w:space="0" w:color="auto"/>
      </w:divBdr>
    </w:div>
    <w:div w:id="934896443">
      <w:bodyDiv w:val="1"/>
      <w:marLeft w:val="0"/>
      <w:marRight w:val="0"/>
      <w:marTop w:val="0"/>
      <w:marBottom w:val="0"/>
      <w:divBdr>
        <w:top w:val="none" w:sz="0" w:space="0" w:color="auto"/>
        <w:left w:val="none" w:sz="0" w:space="0" w:color="auto"/>
        <w:bottom w:val="none" w:sz="0" w:space="0" w:color="auto"/>
        <w:right w:val="none" w:sz="0" w:space="0" w:color="auto"/>
      </w:divBdr>
    </w:div>
    <w:div w:id="942037060">
      <w:bodyDiv w:val="1"/>
      <w:marLeft w:val="0"/>
      <w:marRight w:val="0"/>
      <w:marTop w:val="0"/>
      <w:marBottom w:val="0"/>
      <w:divBdr>
        <w:top w:val="none" w:sz="0" w:space="0" w:color="auto"/>
        <w:left w:val="none" w:sz="0" w:space="0" w:color="auto"/>
        <w:bottom w:val="none" w:sz="0" w:space="0" w:color="auto"/>
        <w:right w:val="none" w:sz="0" w:space="0" w:color="auto"/>
      </w:divBdr>
    </w:div>
    <w:div w:id="942684861">
      <w:bodyDiv w:val="1"/>
      <w:marLeft w:val="0"/>
      <w:marRight w:val="0"/>
      <w:marTop w:val="0"/>
      <w:marBottom w:val="0"/>
      <w:divBdr>
        <w:top w:val="none" w:sz="0" w:space="0" w:color="auto"/>
        <w:left w:val="none" w:sz="0" w:space="0" w:color="auto"/>
        <w:bottom w:val="none" w:sz="0" w:space="0" w:color="auto"/>
        <w:right w:val="none" w:sz="0" w:space="0" w:color="auto"/>
      </w:divBdr>
    </w:div>
    <w:div w:id="952175916">
      <w:bodyDiv w:val="1"/>
      <w:marLeft w:val="0"/>
      <w:marRight w:val="0"/>
      <w:marTop w:val="0"/>
      <w:marBottom w:val="0"/>
      <w:divBdr>
        <w:top w:val="none" w:sz="0" w:space="0" w:color="auto"/>
        <w:left w:val="none" w:sz="0" w:space="0" w:color="auto"/>
        <w:bottom w:val="none" w:sz="0" w:space="0" w:color="auto"/>
        <w:right w:val="none" w:sz="0" w:space="0" w:color="auto"/>
      </w:divBdr>
    </w:div>
    <w:div w:id="958268743">
      <w:bodyDiv w:val="1"/>
      <w:marLeft w:val="0"/>
      <w:marRight w:val="0"/>
      <w:marTop w:val="0"/>
      <w:marBottom w:val="0"/>
      <w:divBdr>
        <w:top w:val="none" w:sz="0" w:space="0" w:color="auto"/>
        <w:left w:val="none" w:sz="0" w:space="0" w:color="auto"/>
        <w:bottom w:val="none" w:sz="0" w:space="0" w:color="auto"/>
        <w:right w:val="none" w:sz="0" w:space="0" w:color="auto"/>
      </w:divBdr>
    </w:div>
    <w:div w:id="961960892">
      <w:bodyDiv w:val="1"/>
      <w:marLeft w:val="0"/>
      <w:marRight w:val="0"/>
      <w:marTop w:val="0"/>
      <w:marBottom w:val="0"/>
      <w:divBdr>
        <w:top w:val="none" w:sz="0" w:space="0" w:color="auto"/>
        <w:left w:val="none" w:sz="0" w:space="0" w:color="auto"/>
        <w:bottom w:val="none" w:sz="0" w:space="0" w:color="auto"/>
        <w:right w:val="none" w:sz="0" w:space="0" w:color="auto"/>
      </w:divBdr>
    </w:div>
    <w:div w:id="963534736">
      <w:bodyDiv w:val="1"/>
      <w:marLeft w:val="0"/>
      <w:marRight w:val="0"/>
      <w:marTop w:val="0"/>
      <w:marBottom w:val="0"/>
      <w:divBdr>
        <w:top w:val="none" w:sz="0" w:space="0" w:color="auto"/>
        <w:left w:val="none" w:sz="0" w:space="0" w:color="auto"/>
        <w:bottom w:val="none" w:sz="0" w:space="0" w:color="auto"/>
        <w:right w:val="none" w:sz="0" w:space="0" w:color="auto"/>
      </w:divBdr>
    </w:div>
    <w:div w:id="964655883">
      <w:bodyDiv w:val="1"/>
      <w:marLeft w:val="0"/>
      <w:marRight w:val="0"/>
      <w:marTop w:val="0"/>
      <w:marBottom w:val="0"/>
      <w:divBdr>
        <w:top w:val="none" w:sz="0" w:space="0" w:color="auto"/>
        <w:left w:val="none" w:sz="0" w:space="0" w:color="auto"/>
        <w:bottom w:val="none" w:sz="0" w:space="0" w:color="auto"/>
        <w:right w:val="none" w:sz="0" w:space="0" w:color="auto"/>
      </w:divBdr>
    </w:div>
    <w:div w:id="965089306">
      <w:bodyDiv w:val="1"/>
      <w:marLeft w:val="0"/>
      <w:marRight w:val="0"/>
      <w:marTop w:val="0"/>
      <w:marBottom w:val="0"/>
      <w:divBdr>
        <w:top w:val="none" w:sz="0" w:space="0" w:color="auto"/>
        <w:left w:val="none" w:sz="0" w:space="0" w:color="auto"/>
        <w:bottom w:val="none" w:sz="0" w:space="0" w:color="auto"/>
        <w:right w:val="none" w:sz="0" w:space="0" w:color="auto"/>
      </w:divBdr>
    </w:div>
    <w:div w:id="966204651">
      <w:bodyDiv w:val="1"/>
      <w:marLeft w:val="0"/>
      <w:marRight w:val="0"/>
      <w:marTop w:val="0"/>
      <w:marBottom w:val="0"/>
      <w:divBdr>
        <w:top w:val="none" w:sz="0" w:space="0" w:color="auto"/>
        <w:left w:val="none" w:sz="0" w:space="0" w:color="auto"/>
        <w:bottom w:val="none" w:sz="0" w:space="0" w:color="auto"/>
        <w:right w:val="none" w:sz="0" w:space="0" w:color="auto"/>
      </w:divBdr>
    </w:div>
    <w:div w:id="966549775">
      <w:bodyDiv w:val="1"/>
      <w:marLeft w:val="0"/>
      <w:marRight w:val="0"/>
      <w:marTop w:val="0"/>
      <w:marBottom w:val="0"/>
      <w:divBdr>
        <w:top w:val="none" w:sz="0" w:space="0" w:color="auto"/>
        <w:left w:val="none" w:sz="0" w:space="0" w:color="auto"/>
        <w:bottom w:val="none" w:sz="0" w:space="0" w:color="auto"/>
        <w:right w:val="none" w:sz="0" w:space="0" w:color="auto"/>
      </w:divBdr>
    </w:div>
    <w:div w:id="968049615">
      <w:bodyDiv w:val="1"/>
      <w:marLeft w:val="0"/>
      <w:marRight w:val="0"/>
      <w:marTop w:val="0"/>
      <w:marBottom w:val="0"/>
      <w:divBdr>
        <w:top w:val="none" w:sz="0" w:space="0" w:color="auto"/>
        <w:left w:val="none" w:sz="0" w:space="0" w:color="auto"/>
        <w:bottom w:val="none" w:sz="0" w:space="0" w:color="auto"/>
        <w:right w:val="none" w:sz="0" w:space="0" w:color="auto"/>
      </w:divBdr>
    </w:div>
    <w:div w:id="968783754">
      <w:bodyDiv w:val="1"/>
      <w:marLeft w:val="0"/>
      <w:marRight w:val="0"/>
      <w:marTop w:val="0"/>
      <w:marBottom w:val="0"/>
      <w:divBdr>
        <w:top w:val="none" w:sz="0" w:space="0" w:color="auto"/>
        <w:left w:val="none" w:sz="0" w:space="0" w:color="auto"/>
        <w:bottom w:val="none" w:sz="0" w:space="0" w:color="auto"/>
        <w:right w:val="none" w:sz="0" w:space="0" w:color="auto"/>
      </w:divBdr>
    </w:div>
    <w:div w:id="969047003">
      <w:bodyDiv w:val="1"/>
      <w:marLeft w:val="0"/>
      <w:marRight w:val="0"/>
      <w:marTop w:val="0"/>
      <w:marBottom w:val="0"/>
      <w:divBdr>
        <w:top w:val="none" w:sz="0" w:space="0" w:color="auto"/>
        <w:left w:val="none" w:sz="0" w:space="0" w:color="auto"/>
        <w:bottom w:val="none" w:sz="0" w:space="0" w:color="auto"/>
        <w:right w:val="none" w:sz="0" w:space="0" w:color="auto"/>
      </w:divBdr>
    </w:div>
    <w:div w:id="971595217">
      <w:bodyDiv w:val="1"/>
      <w:marLeft w:val="0"/>
      <w:marRight w:val="0"/>
      <w:marTop w:val="0"/>
      <w:marBottom w:val="0"/>
      <w:divBdr>
        <w:top w:val="none" w:sz="0" w:space="0" w:color="auto"/>
        <w:left w:val="none" w:sz="0" w:space="0" w:color="auto"/>
        <w:bottom w:val="none" w:sz="0" w:space="0" w:color="auto"/>
        <w:right w:val="none" w:sz="0" w:space="0" w:color="auto"/>
      </w:divBdr>
    </w:div>
    <w:div w:id="972364275">
      <w:bodyDiv w:val="1"/>
      <w:marLeft w:val="0"/>
      <w:marRight w:val="0"/>
      <w:marTop w:val="0"/>
      <w:marBottom w:val="0"/>
      <w:divBdr>
        <w:top w:val="none" w:sz="0" w:space="0" w:color="auto"/>
        <w:left w:val="none" w:sz="0" w:space="0" w:color="auto"/>
        <w:bottom w:val="none" w:sz="0" w:space="0" w:color="auto"/>
        <w:right w:val="none" w:sz="0" w:space="0" w:color="auto"/>
      </w:divBdr>
    </w:div>
    <w:div w:id="973874832">
      <w:bodyDiv w:val="1"/>
      <w:marLeft w:val="0"/>
      <w:marRight w:val="0"/>
      <w:marTop w:val="0"/>
      <w:marBottom w:val="0"/>
      <w:divBdr>
        <w:top w:val="none" w:sz="0" w:space="0" w:color="auto"/>
        <w:left w:val="none" w:sz="0" w:space="0" w:color="auto"/>
        <w:bottom w:val="none" w:sz="0" w:space="0" w:color="auto"/>
        <w:right w:val="none" w:sz="0" w:space="0" w:color="auto"/>
      </w:divBdr>
    </w:div>
    <w:div w:id="977609103">
      <w:bodyDiv w:val="1"/>
      <w:marLeft w:val="0"/>
      <w:marRight w:val="0"/>
      <w:marTop w:val="0"/>
      <w:marBottom w:val="0"/>
      <w:divBdr>
        <w:top w:val="none" w:sz="0" w:space="0" w:color="auto"/>
        <w:left w:val="none" w:sz="0" w:space="0" w:color="auto"/>
        <w:bottom w:val="none" w:sz="0" w:space="0" w:color="auto"/>
        <w:right w:val="none" w:sz="0" w:space="0" w:color="auto"/>
      </w:divBdr>
    </w:div>
    <w:div w:id="986011616">
      <w:bodyDiv w:val="1"/>
      <w:marLeft w:val="0"/>
      <w:marRight w:val="0"/>
      <w:marTop w:val="0"/>
      <w:marBottom w:val="0"/>
      <w:divBdr>
        <w:top w:val="none" w:sz="0" w:space="0" w:color="auto"/>
        <w:left w:val="none" w:sz="0" w:space="0" w:color="auto"/>
        <w:bottom w:val="none" w:sz="0" w:space="0" w:color="auto"/>
        <w:right w:val="none" w:sz="0" w:space="0" w:color="auto"/>
      </w:divBdr>
    </w:div>
    <w:div w:id="987906477">
      <w:bodyDiv w:val="1"/>
      <w:marLeft w:val="0"/>
      <w:marRight w:val="0"/>
      <w:marTop w:val="0"/>
      <w:marBottom w:val="0"/>
      <w:divBdr>
        <w:top w:val="none" w:sz="0" w:space="0" w:color="auto"/>
        <w:left w:val="none" w:sz="0" w:space="0" w:color="auto"/>
        <w:bottom w:val="none" w:sz="0" w:space="0" w:color="auto"/>
        <w:right w:val="none" w:sz="0" w:space="0" w:color="auto"/>
      </w:divBdr>
    </w:div>
    <w:div w:id="990673580">
      <w:bodyDiv w:val="1"/>
      <w:marLeft w:val="0"/>
      <w:marRight w:val="0"/>
      <w:marTop w:val="0"/>
      <w:marBottom w:val="0"/>
      <w:divBdr>
        <w:top w:val="none" w:sz="0" w:space="0" w:color="auto"/>
        <w:left w:val="none" w:sz="0" w:space="0" w:color="auto"/>
        <w:bottom w:val="none" w:sz="0" w:space="0" w:color="auto"/>
        <w:right w:val="none" w:sz="0" w:space="0" w:color="auto"/>
      </w:divBdr>
    </w:div>
    <w:div w:id="990789398">
      <w:bodyDiv w:val="1"/>
      <w:marLeft w:val="0"/>
      <w:marRight w:val="0"/>
      <w:marTop w:val="0"/>
      <w:marBottom w:val="0"/>
      <w:divBdr>
        <w:top w:val="none" w:sz="0" w:space="0" w:color="auto"/>
        <w:left w:val="none" w:sz="0" w:space="0" w:color="auto"/>
        <w:bottom w:val="none" w:sz="0" w:space="0" w:color="auto"/>
        <w:right w:val="none" w:sz="0" w:space="0" w:color="auto"/>
      </w:divBdr>
    </w:div>
    <w:div w:id="990871075">
      <w:bodyDiv w:val="1"/>
      <w:marLeft w:val="0"/>
      <w:marRight w:val="0"/>
      <w:marTop w:val="0"/>
      <w:marBottom w:val="0"/>
      <w:divBdr>
        <w:top w:val="none" w:sz="0" w:space="0" w:color="auto"/>
        <w:left w:val="none" w:sz="0" w:space="0" w:color="auto"/>
        <w:bottom w:val="none" w:sz="0" w:space="0" w:color="auto"/>
        <w:right w:val="none" w:sz="0" w:space="0" w:color="auto"/>
      </w:divBdr>
    </w:div>
    <w:div w:id="991912631">
      <w:bodyDiv w:val="1"/>
      <w:marLeft w:val="0"/>
      <w:marRight w:val="0"/>
      <w:marTop w:val="0"/>
      <w:marBottom w:val="0"/>
      <w:divBdr>
        <w:top w:val="none" w:sz="0" w:space="0" w:color="auto"/>
        <w:left w:val="none" w:sz="0" w:space="0" w:color="auto"/>
        <w:bottom w:val="none" w:sz="0" w:space="0" w:color="auto"/>
        <w:right w:val="none" w:sz="0" w:space="0" w:color="auto"/>
      </w:divBdr>
    </w:div>
    <w:div w:id="993725708">
      <w:bodyDiv w:val="1"/>
      <w:marLeft w:val="0"/>
      <w:marRight w:val="0"/>
      <w:marTop w:val="0"/>
      <w:marBottom w:val="0"/>
      <w:divBdr>
        <w:top w:val="none" w:sz="0" w:space="0" w:color="auto"/>
        <w:left w:val="none" w:sz="0" w:space="0" w:color="auto"/>
        <w:bottom w:val="none" w:sz="0" w:space="0" w:color="auto"/>
        <w:right w:val="none" w:sz="0" w:space="0" w:color="auto"/>
      </w:divBdr>
    </w:div>
    <w:div w:id="994646990">
      <w:bodyDiv w:val="1"/>
      <w:marLeft w:val="0"/>
      <w:marRight w:val="0"/>
      <w:marTop w:val="0"/>
      <w:marBottom w:val="0"/>
      <w:divBdr>
        <w:top w:val="none" w:sz="0" w:space="0" w:color="auto"/>
        <w:left w:val="none" w:sz="0" w:space="0" w:color="auto"/>
        <w:bottom w:val="none" w:sz="0" w:space="0" w:color="auto"/>
        <w:right w:val="none" w:sz="0" w:space="0" w:color="auto"/>
      </w:divBdr>
    </w:div>
    <w:div w:id="995652124">
      <w:bodyDiv w:val="1"/>
      <w:marLeft w:val="0"/>
      <w:marRight w:val="0"/>
      <w:marTop w:val="0"/>
      <w:marBottom w:val="0"/>
      <w:divBdr>
        <w:top w:val="none" w:sz="0" w:space="0" w:color="auto"/>
        <w:left w:val="none" w:sz="0" w:space="0" w:color="auto"/>
        <w:bottom w:val="none" w:sz="0" w:space="0" w:color="auto"/>
        <w:right w:val="none" w:sz="0" w:space="0" w:color="auto"/>
      </w:divBdr>
    </w:div>
    <w:div w:id="1000738916">
      <w:bodyDiv w:val="1"/>
      <w:marLeft w:val="0"/>
      <w:marRight w:val="0"/>
      <w:marTop w:val="0"/>
      <w:marBottom w:val="0"/>
      <w:divBdr>
        <w:top w:val="none" w:sz="0" w:space="0" w:color="auto"/>
        <w:left w:val="none" w:sz="0" w:space="0" w:color="auto"/>
        <w:bottom w:val="none" w:sz="0" w:space="0" w:color="auto"/>
        <w:right w:val="none" w:sz="0" w:space="0" w:color="auto"/>
      </w:divBdr>
    </w:div>
    <w:div w:id="1005477876">
      <w:bodyDiv w:val="1"/>
      <w:marLeft w:val="0"/>
      <w:marRight w:val="0"/>
      <w:marTop w:val="0"/>
      <w:marBottom w:val="0"/>
      <w:divBdr>
        <w:top w:val="none" w:sz="0" w:space="0" w:color="auto"/>
        <w:left w:val="none" w:sz="0" w:space="0" w:color="auto"/>
        <w:bottom w:val="none" w:sz="0" w:space="0" w:color="auto"/>
        <w:right w:val="none" w:sz="0" w:space="0" w:color="auto"/>
      </w:divBdr>
    </w:div>
    <w:div w:id="1005593074">
      <w:bodyDiv w:val="1"/>
      <w:marLeft w:val="0"/>
      <w:marRight w:val="0"/>
      <w:marTop w:val="0"/>
      <w:marBottom w:val="0"/>
      <w:divBdr>
        <w:top w:val="none" w:sz="0" w:space="0" w:color="auto"/>
        <w:left w:val="none" w:sz="0" w:space="0" w:color="auto"/>
        <w:bottom w:val="none" w:sz="0" w:space="0" w:color="auto"/>
        <w:right w:val="none" w:sz="0" w:space="0" w:color="auto"/>
      </w:divBdr>
    </w:div>
    <w:div w:id="1006640695">
      <w:bodyDiv w:val="1"/>
      <w:marLeft w:val="0"/>
      <w:marRight w:val="0"/>
      <w:marTop w:val="0"/>
      <w:marBottom w:val="0"/>
      <w:divBdr>
        <w:top w:val="none" w:sz="0" w:space="0" w:color="auto"/>
        <w:left w:val="none" w:sz="0" w:space="0" w:color="auto"/>
        <w:bottom w:val="none" w:sz="0" w:space="0" w:color="auto"/>
        <w:right w:val="none" w:sz="0" w:space="0" w:color="auto"/>
      </w:divBdr>
    </w:div>
    <w:div w:id="1010261071">
      <w:bodyDiv w:val="1"/>
      <w:marLeft w:val="0"/>
      <w:marRight w:val="0"/>
      <w:marTop w:val="0"/>
      <w:marBottom w:val="0"/>
      <w:divBdr>
        <w:top w:val="none" w:sz="0" w:space="0" w:color="auto"/>
        <w:left w:val="none" w:sz="0" w:space="0" w:color="auto"/>
        <w:bottom w:val="none" w:sz="0" w:space="0" w:color="auto"/>
        <w:right w:val="none" w:sz="0" w:space="0" w:color="auto"/>
      </w:divBdr>
    </w:div>
    <w:div w:id="1010571900">
      <w:bodyDiv w:val="1"/>
      <w:marLeft w:val="0"/>
      <w:marRight w:val="0"/>
      <w:marTop w:val="0"/>
      <w:marBottom w:val="0"/>
      <w:divBdr>
        <w:top w:val="none" w:sz="0" w:space="0" w:color="auto"/>
        <w:left w:val="none" w:sz="0" w:space="0" w:color="auto"/>
        <w:bottom w:val="none" w:sz="0" w:space="0" w:color="auto"/>
        <w:right w:val="none" w:sz="0" w:space="0" w:color="auto"/>
      </w:divBdr>
    </w:div>
    <w:div w:id="1011377012">
      <w:bodyDiv w:val="1"/>
      <w:marLeft w:val="0"/>
      <w:marRight w:val="0"/>
      <w:marTop w:val="0"/>
      <w:marBottom w:val="0"/>
      <w:divBdr>
        <w:top w:val="none" w:sz="0" w:space="0" w:color="auto"/>
        <w:left w:val="none" w:sz="0" w:space="0" w:color="auto"/>
        <w:bottom w:val="none" w:sz="0" w:space="0" w:color="auto"/>
        <w:right w:val="none" w:sz="0" w:space="0" w:color="auto"/>
      </w:divBdr>
    </w:div>
    <w:div w:id="1015420402">
      <w:bodyDiv w:val="1"/>
      <w:marLeft w:val="0"/>
      <w:marRight w:val="0"/>
      <w:marTop w:val="0"/>
      <w:marBottom w:val="0"/>
      <w:divBdr>
        <w:top w:val="none" w:sz="0" w:space="0" w:color="auto"/>
        <w:left w:val="none" w:sz="0" w:space="0" w:color="auto"/>
        <w:bottom w:val="none" w:sz="0" w:space="0" w:color="auto"/>
        <w:right w:val="none" w:sz="0" w:space="0" w:color="auto"/>
      </w:divBdr>
    </w:div>
    <w:div w:id="1015424038">
      <w:bodyDiv w:val="1"/>
      <w:marLeft w:val="0"/>
      <w:marRight w:val="0"/>
      <w:marTop w:val="0"/>
      <w:marBottom w:val="0"/>
      <w:divBdr>
        <w:top w:val="none" w:sz="0" w:space="0" w:color="auto"/>
        <w:left w:val="none" w:sz="0" w:space="0" w:color="auto"/>
        <w:bottom w:val="none" w:sz="0" w:space="0" w:color="auto"/>
        <w:right w:val="none" w:sz="0" w:space="0" w:color="auto"/>
      </w:divBdr>
    </w:div>
    <w:div w:id="1018194875">
      <w:bodyDiv w:val="1"/>
      <w:marLeft w:val="0"/>
      <w:marRight w:val="0"/>
      <w:marTop w:val="0"/>
      <w:marBottom w:val="0"/>
      <w:divBdr>
        <w:top w:val="none" w:sz="0" w:space="0" w:color="auto"/>
        <w:left w:val="none" w:sz="0" w:space="0" w:color="auto"/>
        <w:bottom w:val="none" w:sz="0" w:space="0" w:color="auto"/>
        <w:right w:val="none" w:sz="0" w:space="0" w:color="auto"/>
      </w:divBdr>
    </w:div>
    <w:div w:id="1018658409">
      <w:bodyDiv w:val="1"/>
      <w:marLeft w:val="0"/>
      <w:marRight w:val="0"/>
      <w:marTop w:val="0"/>
      <w:marBottom w:val="0"/>
      <w:divBdr>
        <w:top w:val="none" w:sz="0" w:space="0" w:color="auto"/>
        <w:left w:val="none" w:sz="0" w:space="0" w:color="auto"/>
        <w:bottom w:val="none" w:sz="0" w:space="0" w:color="auto"/>
        <w:right w:val="none" w:sz="0" w:space="0" w:color="auto"/>
      </w:divBdr>
    </w:div>
    <w:div w:id="1018894396">
      <w:bodyDiv w:val="1"/>
      <w:marLeft w:val="0"/>
      <w:marRight w:val="0"/>
      <w:marTop w:val="0"/>
      <w:marBottom w:val="0"/>
      <w:divBdr>
        <w:top w:val="none" w:sz="0" w:space="0" w:color="auto"/>
        <w:left w:val="none" w:sz="0" w:space="0" w:color="auto"/>
        <w:bottom w:val="none" w:sz="0" w:space="0" w:color="auto"/>
        <w:right w:val="none" w:sz="0" w:space="0" w:color="auto"/>
      </w:divBdr>
    </w:div>
    <w:div w:id="1020357238">
      <w:bodyDiv w:val="1"/>
      <w:marLeft w:val="0"/>
      <w:marRight w:val="0"/>
      <w:marTop w:val="0"/>
      <w:marBottom w:val="0"/>
      <w:divBdr>
        <w:top w:val="none" w:sz="0" w:space="0" w:color="auto"/>
        <w:left w:val="none" w:sz="0" w:space="0" w:color="auto"/>
        <w:bottom w:val="none" w:sz="0" w:space="0" w:color="auto"/>
        <w:right w:val="none" w:sz="0" w:space="0" w:color="auto"/>
      </w:divBdr>
    </w:div>
    <w:div w:id="1024870287">
      <w:bodyDiv w:val="1"/>
      <w:marLeft w:val="0"/>
      <w:marRight w:val="0"/>
      <w:marTop w:val="0"/>
      <w:marBottom w:val="0"/>
      <w:divBdr>
        <w:top w:val="none" w:sz="0" w:space="0" w:color="auto"/>
        <w:left w:val="none" w:sz="0" w:space="0" w:color="auto"/>
        <w:bottom w:val="none" w:sz="0" w:space="0" w:color="auto"/>
        <w:right w:val="none" w:sz="0" w:space="0" w:color="auto"/>
      </w:divBdr>
    </w:div>
    <w:div w:id="1025324806">
      <w:bodyDiv w:val="1"/>
      <w:marLeft w:val="0"/>
      <w:marRight w:val="0"/>
      <w:marTop w:val="0"/>
      <w:marBottom w:val="0"/>
      <w:divBdr>
        <w:top w:val="none" w:sz="0" w:space="0" w:color="auto"/>
        <w:left w:val="none" w:sz="0" w:space="0" w:color="auto"/>
        <w:bottom w:val="none" w:sz="0" w:space="0" w:color="auto"/>
        <w:right w:val="none" w:sz="0" w:space="0" w:color="auto"/>
      </w:divBdr>
    </w:div>
    <w:div w:id="1030185566">
      <w:bodyDiv w:val="1"/>
      <w:marLeft w:val="0"/>
      <w:marRight w:val="0"/>
      <w:marTop w:val="0"/>
      <w:marBottom w:val="0"/>
      <w:divBdr>
        <w:top w:val="none" w:sz="0" w:space="0" w:color="auto"/>
        <w:left w:val="none" w:sz="0" w:space="0" w:color="auto"/>
        <w:bottom w:val="none" w:sz="0" w:space="0" w:color="auto"/>
        <w:right w:val="none" w:sz="0" w:space="0" w:color="auto"/>
      </w:divBdr>
    </w:div>
    <w:div w:id="1030648172">
      <w:bodyDiv w:val="1"/>
      <w:marLeft w:val="0"/>
      <w:marRight w:val="0"/>
      <w:marTop w:val="0"/>
      <w:marBottom w:val="0"/>
      <w:divBdr>
        <w:top w:val="none" w:sz="0" w:space="0" w:color="auto"/>
        <w:left w:val="none" w:sz="0" w:space="0" w:color="auto"/>
        <w:bottom w:val="none" w:sz="0" w:space="0" w:color="auto"/>
        <w:right w:val="none" w:sz="0" w:space="0" w:color="auto"/>
      </w:divBdr>
    </w:div>
    <w:div w:id="1035232227">
      <w:bodyDiv w:val="1"/>
      <w:marLeft w:val="0"/>
      <w:marRight w:val="0"/>
      <w:marTop w:val="0"/>
      <w:marBottom w:val="0"/>
      <w:divBdr>
        <w:top w:val="none" w:sz="0" w:space="0" w:color="auto"/>
        <w:left w:val="none" w:sz="0" w:space="0" w:color="auto"/>
        <w:bottom w:val="none" w:sz="0" w:space="0" w:color="auto"/>
        <w:right w:val="none" w:sz="0" w:space="0" w:color="auto"/>
      </w:divBdr>
    </w:div>
    <w:div w:id="1037005440">
      <w:bodyDiv w:val="1"/>
      <w:marLeft w:val="0"/>
      <w:marRight w:val="0"/>
      <w:marTop w:val="0"/>
      <w:marBottom w:val="0"/>
      <w:divBdr>
        <w:top w:val="none" w:sz="0" w:space="0" w:color="auto"/>
        <w:left w:val="none" w:sz="0" w:space="0" w:color="auto"/>
        <w:bottom w:val="none" w:sz="0" w:space="0" w:color="auto"/>
        <w:right w:val="none" w:sz="0" w:space="0" w:color="auto"/>
      </w:divBdr>
    </w:div>
    <w:div w:id="1037706628">
      <w:bodyDiv w:val="1"/>
      <w:marLeft w:val="0"/>
      <w:marRight w:val="0"/>
      <w:marTop w:val="0"/>
      <w:marBottom w:val="0"/>
      <w:divBdr>
        <w:top w:val="none" w:sz="0" w:space="0" w:color="auto"/>
        <w:left w:val="none" w:sz="0" w:space="0" w:color="auto"/>
        <w:bottom w:val="none" w:sz="0" w:space="0" w:color="auto"/>
        <w:right w:val="none" w:sz="0" w:space="0" w:color="auto"/>
      </w:divBdr>
    </w:div>
    <w:div w:id="1042747907">
      <w:bodyDiv w:val="1"/>
      <w:marLeft w:val="0"/>
      <w:marRight w:val="0"/>
      <w:marTop w:val="0"/>
      <w:marBottom w:val="0"/>
      <w:divBdr>
        <w:top w:val="none" w:sz="0" w:space="0" w:color="auto"/>
        <w:left w:val="none" w:sz="0" w:space="0" w:color="auto"/>
        <w:bottom w:val="none" w:sz="0" w:space="0" w:color="auto"/>
        <w:right w:val="none" w:sz="0" w:space="0" w:color="auto"/>
      </w:divBdr>
    </w:div>
    <w:div w:id="1043555978">
      <w:bodyDiv w:val="1"/>
      <w:marLeft w:val="0"/>
      <w:marRight w:val="0"/>
      <w:marTop w:val="0"/>
      <w:marBottom w:val="0"/>
      <w:divBdr>
        <w:top w:val="none" w:sz="0" w:space="0" w:color="auto"/>
        <w:left w:val="none" w:sz="0" w:space="0" w:color="auto"/>
        <w:bottom w:val="none" w:sz="0" w:space="0" w:color="auto"/>
        <w:right w:val="none" w:sz="0" w:space="0" w:color="auto"/>
      </w:divBdr>
    </w:div>
    <w:div w:id="1043559205">
      <w:bodyDiv w:val="1"/>
      <w:marLeft w:val="0"/>
      <w:marRight w:val="0"/>
      <w:marTop w:val="0"/>
      <w:marBottom w:val="0"/>
      <w:divBdr>
        <w:top w:val="none" w:sz="0" w:space="0" w:color="auto"/>
        <w:left w:val="none" w:sz="0" w:space="0" w:color="auto"/>
        <w:bottom w:val="none" w:sz="0" w:space="0" w:color="auto"/>
        <w:right w:val="none" w:sz="0" w:space="0" w:color="auto"/>
      </w:divBdr>
    </w:div>
    <w:div w:id="1044866215">
      <w:bodyDiv w:val="1"/>
      <w:marLeft w:val="0"/>
      <w:marRight w:val="0"/>
      <w:marTop w:val="0"/>
      <w:marBottom w:val="0"/>
      <w:divBdr>
        <w:top w:val="none" w:sz="0" w:space="0" w:color="auto"/>
        <w:left w:val="none" w:sz="0" w:space="0" w:color="auto"/>
        <w:bottom w:val="none" w:sz="0" w:space="0" w:color="auto"/>
        <w:right w:val="none" w:sz="0" w:space="0" w:color="auto"/>
      </w:divBdr>
    </w:div>
    <w:div w:id="1047411365">
      <w:bodyDiv w:val="1"/>
      <w:marLeft w:val="0"/>
      <w:marRight w:val="0"/>
      <w:marTop w:val="0"/>
      <w:marBottom w:val="0"/>
      <w:divBdr>
        <w:top w:val="none" w:sz="0" w:space="0" w:color="auto"/>
        <w:left w:val="none" w:sz="0" w:space="0" w:color="auto"/>
        <w:bottom w:val="none" w:sz="0" w:space="0" w:color="auto"/>
        <w:right w:val="none" w:sz="0" w:space="0" w:color="auto"/>
      </w:divBdr>
    </w:div>
    <w:div w:id="1050232001">
      <w:bodyDiv w:val="1"/>
      <w:marLeft w:val="0"/>
      <w:marRight w:val="0"/>
      <w:marTop w:val="0"/>
      <w:marBottom w:val="0"/>
      <w:divBdr>
        <w:top w:val="none" w:sz="0" w:space="0" w:color="auto"/>
        <w:left w:val="none" w:sz="0" w:space="0" w:color="auto"/>
        <w:bottom w:val="none" w:sz="0" w:space="0" w:color="auto"/>
        <w:right w:val="none" w:sz="0" w:space="0" w:color="auto"/>
      </w:divBdr>
    </w:div>
    <w:div w:id="1050574712">
      <w:bodyDiv w:val="1"/>
      <w:marLeft w:val="0"/>
      <w:marRight w:val="0"/>
      <w:marTop w:val="0"/>
      <w:marBottom w:val="0"/>
      <w:divBdr>
        <w:top w:val="none" w:sz="0" w:space="0" w:color="auto"/>
        <w:left w:val="none" w:sz="0" w:space="0" w:color="auto"/>
        <w:bottom w:val="none" w:sz="0" w:space="0" w:color="auto"/>
        <w:right w:val="none" w:sz="0" w:space="0" w:color="auto"/>
      </w:divBdr>
    </w:div>
    <w:div w:id="1054038505">
      <w:bodyDiv w:val="1"/>
      <w:marLeft w:val="0"/>
      <w:marRight w:val="0"/>
      <w:marTop w:val="0"/>
      <w:marBottom w:val="0"/>
      <w:divBdr>
        <w:top w:val="none" w:sz="0" w:space="0" w:color="auto"/>
        <w:left w:val="none" w:sz="0" w:space="0" w:color="auto"/>
        <w:bottom w:val="none" w:sz="0" w:space="0" w:color="auto"/>
        <w:right w:val="none" w:sz="0" w:space="0" w:color="auto"/>
      </w:divBdr>
    </w:div>
    <w:div w:id="1054429307">
      <w:bodyDiv w:val="1"/>
      <w:marLeft w:val="0"/>
      <w:marRight w:val="0"/>
      <w:marTop w:val="0"/>
      <w:marBottom w:val="0"/>
      <w:divBdr>
        <w:top w:val="none" w:sz="0" w:space="0" w:color="auto"/>
        <w:left w:val="none" w:sz="0" w:space="0" w:color="auto"/>
        <w:bottom w:val="none" w:sz="0" w:space="0" w:color="auto"/>
        <w:right w:val="none" w:sz="0" w:space="0" w:color="auto"/>
      </w:divBdr>
    </w:div>
    <w:div w:id="1059593334">
      <w:bodyDiv w:val="1"/>
      <w:marLeft w:val="0"/>
      <w:marRight w:val="0"/>
      <w:marTop w:val="0"/>
      <w:marBottom w:val="0"/>
      <w:divBdr>
        <w:top w:val="none" w:sz="0" w:space="0" w:color="auto"/>
        <w:left w:val="none" w:sz="0" w:space="0" w:color="auto"/>
        <w:bottom w:val="none" w:sz="0" w:space="0" w:color="auto"/>
        <w:right w:val="none" w:sz="0" w:space="0" w:color="auto"/>
      </w:divBdr>
    </w:div>
    <w:div w:id="1061564896">
      <w:bodyDiv w:val="1"/>
      <w:marLeft w:val="0"/>
      <w:marRight w:val="0"/>
      <w:marTop w:val="0"/>
      <w:marBottom w:val="0"/>
      <w:divBdr>
        <w:top w:val="none" w:sz="0" w:space="0" w:color="auto"/>
        <w:left w:val="none" w:sz="0" w:space="0" w:color="auto"/>
        <w:bottom w:val="none" w:sz="0" w:space="0" w:color="auto"/>
        <w:right w:val="none" w:sz="0" w:space="0" w:color="auto"/>
      </w:divBdr>
    </w:div>
    <w:div w:id="1062630508">
      <w:bodyDiv w:val="1"/>
      <w:marLeft w:val="0"/>
      <w:marRight w:val="0"/>
      <w:marTop w:val="0"/>
      <w:marBottom w:val="0"/>
      <w:divBdr>
        <w:top w:val="none" w:sz="0" w:space="0" w:color="auto"/>
        <w:left w:val="none" w:sz="0" w:space="0" w:color="auto"/>
        <w:bottom w:val="none" w:sz="0" w:space="0" w:color="auto"/>
        <w:right w:val="none" w:sz="0" w:space="0" w:color="auto"/>
      </w:divBdr>
    </w:div>
    <w:div w:id="1062945980">
      <w:bodyDiv w:val="1"/>
      <w:marLeft w:val="0"/>
      <w:marRight w:val="0"/>
      <w:marTop w:val="0"/>
      <w:marBottom w:val="0"/>
      <w:divBdr>
        <w:top w:val="none" w:sz="0" w:space="0" w:color="auto"/>
        <w:left w:val="none" w:sz="0" w:space="0" w:color="auto"/>
        <w:bottom w:val="none" w:sz="0" w:space="0" w:color="auto"/>
        <w:right w:val="none" w:sz="0" w:space="0" w:color="auto"/>
      </w:divBdr>
    </w:div>
    <w:div w:id="1065954680">
      <w:bodyDiv w:val="1"/>
      <w:marLeft w:val="0"/>
      <w:marRight w:val="0"/>
      <w:marTop w:val="0"/>
      <w:marBottom w:val="0"/>
      <w:divBdr>
        <w:top w:val="none" w:sz="0" w:space="0" w:color="auto"/>
        <w:left w:val="none" w:sz="0" w:space="0" w:color="auto"/>
        <w:bottom w:val="none" w:sz="0" w:space="0" w:color="auto"/>
        <w:right w:val="none" w:sz="0" w:space="0" w:color="auto"/>
      </w:divBdr>
    </w:div>
    <w:div w:id="1066149247">
      <w:bodyDiv w:val="1"/>
      <w:marLeft w:val="0"/>
      <w:marRight w:val="0"/>
      <w:marTop w:val="0"/>
      <w:marBottom w:val="0"/>
      <w:divBdr>
        <w:top w:val="none" w:sz="0" w:space="0" w:color="auto"/>
        <w:left w:val="none" w:sz="0" w:space="0" w:color="auto"/>
        <w:bottom w:val="none" w:sz="0" w:space="0" w:color="auto"/>
        <w:right w:val="none" w:sz="0" w:space="0" w:color="auto"/>
      </w:divBdr>
    </w:div>
    <w:div w:id="1069041526">
      <w:bodyDiv w:val="1"/>
      <w:marLeft w:val="0"/>
      <w:marRight w:val="0"/>
      <w:marTop w:val="0"/>
      <w:marBottom w:val="0"/>
      <w:divBdr>
        <w:top w:val="none" w:sz="0" w:space="0" w:color="auto"/>
        <w:left w:val="none" w:sz="0" w:space="0" w:color="auto"/>
        <w:bottom w:val="none" w:sz="0" w:space="0" w:color="auto"/>
        <w:right w:val="none" w:sz="0" w:space="0" w:color="auto"/>
      </w:divBdr>
    </w:div>
    <w:div w:id="1069615736">
      <w:bodyDiv w:val="1"/>
      <w:marLeft w:val="0"/>
      <w:marRight w:val="0"/>
      <w:marTop w:val="0"/>
      <w:marBottom w:val="0"/>
      <w:divBdr>
        <w:top w:val="none" w:sz="0" w:space="0" w:color="auto"/>
        <w:left w:val="none" w:sz="0" w:space="0" w:color="auto"/>
        <w:bottom w:val="none" w:sz="0" w:space="0" w:color="auto"/>
        <w:right w:val="none" w:sz="0" w:space="0" w:color="auto"/>
      </w:divBdr>
    </w:div>
    <w:div w:id="1072771212">
      <w:bodyDiv w:val="1"/>
      <w:marLeft w:val="0"/>
      <w:marRight w:val="0"/>
      <w:marTop w:val="0"/>
      <w:marBottom w:val="0"/>
      <w:divBdr>
        <w:top w:val="none" w:sz="0" w:space="0" w:color="auto"/>
        <w:left w:val="none" w:sz="0" w:space="0" w:color="auto"/>
        <w:bottom w:val="none" w:sz="0" w:space="0" w:color="auto"/>
        <w:right w:val="none" w:sz="0" w:space="0" w:color="auto"/>
      </w:divBdr>
    </w:div>
    <w:div w:id="1072776684">
      <w:bodyDiv w:val="1"/>
      <w:marLeft w:val="0"/>
      <w:marRight w:val="0"/>
      <w:marTop w:val="0"/>
      <w:marBottom w:val="0"/>
      <w:divBdr>
        <w:top w:val="none" w:sz="0" w:space="0" w:color="auto"/>
        <w:left w:val="none" w:sz="0" w:space="0" w:color="auto"/>
        <w:bottom w:val="none" w:sz="0" w:space="0" w:color="auto"/>
        <w:right w:val="none" w:sz="0" w:space="0" w:color="auto"/>
      </w:divBdr>
    </w:div>
    <w:div w:id="1075661851">
      <w:bodyDiv w:val="1"/>
      <w:marLeft w:val="0"/>
      <w:marRight w:val="0"/>
      <w:marTop w:val="0"/>
      <w:marBottom w:val="0"/>
      <w:divBdr>
        <w:top w:val="none" w:sz="0" w:space="0" w:color="auto"/>
        <w:left w:val="none" w:sz="0" w:space="0" w:color="auto"/>
        <w:bottom w:val="none" w:sz="0" w:space="0" w:color="auto"/>
        <w:right w:val="none" w:sz="0" w:space="0" w:color="auto"/>
      </w:divBdr>
    </w:div>
    <w:div w:id="1077551703">
      <w:bodyDiv w:val="1"/>
      <w:marLeft w:val="0"/>
      <w:marRight w:val="0"/>
      <w:marTop w:val="0"/>
      <w:marBottom w:val="0"/>
      <w:divBdr>
        <w:top w:val="none" w:sz="0" w:space="0" w:color="auto"/>
        <w:left w:val="none" w:sz="0" w:space="0" w:color="auto"/>
        <w:bottom w:val="none" w:sz="0" w:space="0" w:color="auto"/>
        <w:right w:val="none" w:sz="0" w:space="0" w:color="auto"/>
      </w:divBdr>
    </w:div>
    <w:div w:id="1081872387">
      <w:bodyDiv w:val="1"/>
      <w:marLeft w:val="0"/>
      <w:marRight w:val="0"/>
      <w:marTop w:val="0"/>
      <w:marBottom w:val="0"/>
      <w:divBdr>
        <w:top w:val="none" w:sz="0" w:space="0" w:color="auto"/>
        <w:left w:val="none" w:sz="0" w:space="0" w:color="auto"/>
        <w:bottom w:val="none" w:sz="0" w:space="0" w:color="auto"/>
        <w:right w:val="none" w:sz="0" w:space="0" w:color="auto"/>
      </w:divBdr>
    </w:div>
    <w:div w:id="1084835403">
      <w:bodyDiv w:val="1"/>
      <w:marLeft w:val="0"/>
      <w:marRight w:val="0"/>
      <w:marTop w:val="0"/>
      <w:marBottom w:val="0"/>
      <w:divBdr>
        <w:top w:val="none" w:sz="0" w:space="0" w:color="auto"/>
        <w:left w:val="none" w:sz="0" w:space="0" w:color="auto"/>
        <w:bottom w:val="none" w:sz="0" w:space="0" w:color="auto"/>
        <w:right w:val="none" w:sz="0" w:space="0" w:color="auto"/>
      </w:divBdr>
    </w:div>
    <w:div w:id="1086852018">
      <w:bodyDiv w:val="1"/>
      <w:marLeft w:val="0"/>
      <w:marRight w:val="0"/>
      <w:marTop w:val="0"/>
      <w:marBottom w:val="0"/>
      <w:divBdr>
        <w:top w:val="none" w:sz="0" w:space="0" w:color="auto"/>
        <w:left w:val="none" w:sz="0" w:space="0" w:color="auto"/>
        <w:bottom w:val="none" w:sz="0" w:space="0" w:color="auto"/>
        <w:right w:val="none" w:sz="0" w:space="0" w:color="auto"/>
      </w:divBdr>
    </w:div>
    <w:div w:id="1092360734">
      <w:bodyDiv w:val="1"/>
      <w:marLeft w:val="0"/>
      <w:marRight w:val="0"/>
      <w:marTop w:val="0"/>
      <w:marBottom w:val="0"/>
      <w:divBdr>
        <w:top w:val="none" w:sz="0" w:space="0" w:color="auto"/>
        <w:left w:val="none" w:sz="0" w:space="0" w:color="auto"/>
        <w:bottom w:val="none" w:sz="0" w:space="0" w:color="auto"/>
        <w:right w:val="none" w:sz="0" w:space="0" w:color="auto"/>
      </w:divBdr>
    </w:div>
    <w:div w:id="1096634608">
      <w:bodyDiv w:val="1"/>
      <w:marLeft w:val="0"/>
      <w:marRight w:val="0"/>
      <w:marTop w:val="0"/>
      <w:marBottom w:val="0"/>
      <w:divBdr>
        <w:top w:val="none" w:sz="0" w:space="0" w:color="auto"/>
        <w:left w:val="none" w:sz="0" w:space="0" w:color="auto"/>
        <w:bottom w:val="none" w:sz="0" w:space="0" w:color="auto"/>
        <w:right w:val="none" w:sz="0" w:space="0" w:color="auto"/>
      </w:divBdr>
    </w:div>
    <w:div w:id="1098064844">
      <w:bodyDiv w:val="1"/>
      <w:marLeft w:val="0"/>
      <w:marRight w:val="0"/>
      <w:marTop w:val="0"/>
      <w:marBottom w:val="0"/>
      <w:divBdr>
        <w:top w:val="none" w:sz="0" w:space="0" w:color="auto"/>
        <w:left w:val="none" w:sz="0" w:space="0" w:color="auto"/>
        <w:bottom w:val="none" w:sz="0" w:space="0" w:color="auto"/>
        <w:right w:val="none" w:sz="0" w:space="0" w:color="auto"/>
      </w:divBdr>
    </w:div>
    <w:div w:id="1100493722">
      <w:bodyDiv w:val="1"/>
      <w:marLeft w:val="0"/>
      <w:marRight w:val="0"/>
      <w:marTop w:val="0"/>
      <w:marBottom w:val="0"/>
      <w:divBdr>
        <w:top w:val="none" w:sz="0" w:space="0" w:color="auto"/>
        <w:left w:val="none" w:sz="0" w:space="0" w:color="auto"/>
        <w:bottom w:val="none" w:sz="0" w:space="0" w:color="auto"/>
        <w:right w:val="none" w:sz="0" w:space="0" w:color="auto"/>
      </w:divBdr>
    </w:div>
    <w:div w:id="1101292269">
      <w:bodyDiv w:val="1"/>
      <w:marLeft w:val="0"/>
      <w:marRight w:val="0"/>
      <w:marTop w:val="0"/>
      <w:marBottom w:val="0"/>
      <w:divBdr>
        <w:top w:val="none" w:sz="0" w:space="0" w:color="auto"/>
        <w:left w:val="none" w:sz="0" w:space="0" w:color="auto"/>
        <w:bottom w:val="none" w:sz="0" w:space="0" w:color="auto"/>
        <w:right w:val="none" w:sz="0" w:space="0" w:color="auto"/>
      </w:divBdr>
    </w:div>
    <w:div w:id="1102797510">
      <w:bodyDiv w:val="1"/>
      <w:marLeft w:val="0"/>
      <w:marRight w:val="0"/>
      <w:marTop w:val="0"/>
      <w:marBottom w:val="0"/>
      <w:divBdr>
        <w:top w:val="none" w:sz="0" w:space="0" w:color="auto"/>
        <w:left w:val="none" w:sz="0" w:space="0" w:color="auto"/>
        <w:bottom w:val="none" w:sz="0" w:space="0" w:color="auto"/>
        <w:right w:val="none" w:sz="0" w:space="0" w:color="auto"/>
      </w:divBdr>
    </w:div>
    <w:div w:id="1107433048">
      <w:bodyDiv w:val="1"/>
      <w:marLeft w:val="0"/>
      <w:marRight w:val="0"/>
      <w:marTop w:val="0"/>
      <w:marBottom w:val="0"/>
      <w:divBdr>
        <w:top w:val="none" w:sz="0" w:space="0" w:color="auto"/>
        <w:left w:val="none" w:sz="0" w:space="0" w:color="auto"/>
        <w:bottom w:val="none" w:sz="0" w:space="0" w:color="auto"/>
        <w:right w:val="none" w:sz="0" w:space="0" w:color="auto"/>
      </w:divBdr>
    </w:div>
    <w:div w:id="1111701109">
      <w:bodyDiv w:val="1"/>
      <w:marLeft w:val="0"/>
      <w:marRight w:val="0"/>
      <w:marTop w:val="0"/>
      <w:marBottom w:val="0"/>
      <w:divBdr>
        <w:top w:val="none" w:sz="0" w:space="0" w:color="auto"/>
        <w:left w:val="none" w:sz="0" w:space="0" w:color="auto"/>
        <w:bottom w:val="none" w:sz="0" w:space="0" w:color="auto"/>
        <w:right w:val="none" w:sz="0" w:space="0" w:color="auto"/>
      </w:divBdr>
    </w:div>
    <w:div w:id="1113474885">
      <w:bodyDiv w:val="1"/>
      <w:marLeft w:val="0"/>
      <w:marRight w:val="0"/>
      <w:marTop w:val="0"/>
      <w:marBottom w:val="0"/>
      <w:divBdr>
        <w:top w:val="none" w:sz="0" w:space="0" w:color="auto"/>
        <w:left w:val="none" w:sz="0" w:space="0" w:color="auto"/>
        <w:bottom w:val="none" w:sz="0" w:space="0" w:color="auto"/>
        <w:right w:val="none" w:sz="0" w:space="0" w:color="auto"/>
      </w:divBdr>
    </w:div>
    <w:div w:id="1114327178">
      <w:bodyDiv w:val="1"/>
      <w:marLeft w:val="0"/>
      <w:marRight w:val="0"/>
      <w:marTop w:val="0"/>
      <w:marBottom w:val="0"/>
      <w:divBdr>
        <w:top w:val="none" w:sz="0" w:space="0" w:color="auto"/>
        <w:left w:val="none" w:sz="0" w:space="0" w:color="auto"/>
        <w:bottom w:val="none" w:sz="0" w:space="0" w:color="auto"/>
        <w:right w:val="none" w:sz="0" w:space="0" w:color="auto"/>
      </w:divBdr>
    </w:div>
    <w:div w:id="1114330171">
      <w:bodyDiv w:val="1"/>
      <w:marLeft w:val="0"/>
      <w:marRight w:val="0"/>
      <w:marTop w:val="0"/>
      <w:marBottom w:val="0"/>
      <w:divBdr>
        <w:top w:val="none" w:sz="0" w:space="0" w:color="auto"/>
        <w:left w:val="none" w:sz="0" w:space="0" w:color="auto"/>
        <w:bottom w:val="none" w:sz="0" w:space="0" w:color="auto"/>
        <w:right w:val="none" w:sz="0" w:space="0" w:color="auto"/>
      </w:divBdr>
    </w:div>
    <w:div w:id="1118573509">
      <w:bodyDiv w:val="1"/>
      <w:marLeft w:val="0"/>
      <w:marRight w:val="0"/>
      <w:marTop w:val="0"/>
      <w:marBottom w:val="0"/>
      <w:divBdr>
        <w:top w:val="none" w:sz="0" w:space="0" w:color="auto"/>
        <w:left w:val="none" w:sz="0" w:space="0" w:color="auto"/>
        <w:bottom w:val="none" w:sz="0" w:space="0" w:color="auto"/>
        <w:right w:val="none" w:sz="0" w:space="0" w:color="auto"/>
      </w:divBdr>
    </w:div>
    <w:div w:id="1120144583">
      <w:bodyDiv w:val="1"/>
      <w:marLeft w:val="0"/>
      <w:marRight w:val="0"/>
      <w:marTop w:val="0"/>
      <w:marBottom w:val="0"/>
      <w:divBdr>
        <w:top w:val="none" w:sz="0" w:space="0" w:color="auto"/>
        <w:left w:val="none" w:sz="0" w:space="0" w:color="auto"/>
        <w:bottom w:val="none" w:sz="0" w:space="0" w:color="auto"/>
        <w:right w:val="none" w:sz="0" w:space="0" w:color="auto"/>
      </w:divBdr>
    </w:div>
    <w:div w:id="1121070460">
      <w:bodyDiv w:val="1"/>
      <w:marLeft w:val="0"/>
      <w:marRight w:val="0"/>
      <w:marTop w:val="0"/>
      <w:marBottom w:val="0"/>
      <w:divBdr>
        <w:top w:val="none" w:sz="0" w:space="0" w:color="auto"/>
        <w:left w:val="none" w:sz="0" w:space="0" w:color="auto"/>
        <w:bottom w:val="none" w:sz="0" w:space="0" w:color="auto"/>
        <w:right w:val="none" w:sz="0" w:space="0" w:color="auto"/>
      </w:divBdr>
    </w:div>
    <w:div w:id="1126847404">
      <w:bodyDiv w:val="1"/>
      <w:marLeft w:val="0"/>
      <w:marRight w:val="0"/>
      <w:marTop w:val="0"/>
      <w:marBottom w:val="0"/>
      <w:divBdr>
        <w:top w:val="none" w:sz="0" w:space="0" w:color="auto"/>
        <w:left w:val="none" w:sz="0" w:space="0" w:color="auto"/>
        <w:bottom w:val="none" w:sz="0" w:space="0" w:color="auto"/>
        <w:right w:val="none" w:sz="0" w:space="0" w:color="auto"/>
      </w:divBdr>
    </w:div>
    <w:div w:id="1127116775">
      <w:bodyDiv w:val="1"/>
      <w:marLeft w:val="0"/>
      <w:marRight w:val="0"/>
      <w:marTop w:val="0"/>
      <w:marBottom w:val="0"/>
      <w:divBdr>
        <w:top w:val="none" w:sz="0" w:space="0" w:color="auto"/>
        <w:left w:val="none" w:sz="0" w:space="0" w:color="auto"/>
        <w:bottom w:val="none" w:sz="0" w:space="0" w:color="auto"/>
        <w:right w:val="none" w:sz="0" w:space="0" w:color="auto"/>
      </w:divBdr>
    </w:div>
    <w:div w:id="1130438169">
      <w:bodyDiv w:val="1"/>
      <w:marLeft w:val="0"/>
      <w:marRight w:val="0"/>
      <w:marTop w:val="0"/>
      <w:marBottom w:val="0"/>
      <w:divBdr>
        <w:top w:val="none" w:sz="0" w:space="0" w:color="auto"/>
        <w:left w:val="none" w:sz="0" w:space="0" w:color="auto"/>
        <w:bottom w:val="none" w:sz="0" w:space="0" w:color="auto"/>
        <w:right w:val="none" w:sz="0" w:space="0" w:color="auto"/>
      </w:divBdr>
    </w:div>
    <w:div w:id="1130707601">
      <w:bodyDiv w:val="1"/>
      <w:marLeft w:val="0"/>
      <w:marRight w:val="0"/>
      <w:marTop w:val="0"/>
      <w:marBottom w:val="0"/>
      <w:divBdr>
        <w:top w:val="none" w:sz="0" w:space="0" w:color="auto"/>
        <w:left w:val="none" w:sz="0" w:space="0" w:color="auto"/>
        <w:bottom w:val="none" w:sz="0" w:space="0" w:color="auto"/>
        <w:right w:val="none" w:sz="0" w:space="0" w:color="auto"/>
      </w:divBdr>
    </w:div>
    <w:div w:id="1134758621">
      <w:bodyDiv w:val="1"/>
      <w:marLeft w:val="0"/>
      <w:marRight w:val="0"/>
      <w:marTop w:val="0"/>
      <w:marBottom w:val="0"/>
      <w:divBdr>
        <w:top w:val="none" w:sz="0" w:space="0" w:color="auto"/>
        <w:left w:val="none" w:sz="0" w:space="0" w:color="auto"/>
        <w:bottom w:val="none" w:sz="0" w:space="0" w:color="auto"/>
        <w:right w:val="none" w:sz="0" w:space="0" w:color="auto"/>
      </w:divBdr>
    </w:div>
    <w:div w:id="1135640215">
      <w:bodyDiv w:val="1"/>
      <w:marLeft w:val="0"/>
      <w:marRight w:val="0"/>
      <w:marTop w:val="0"/>
      <w:marBottom w:val="0"/>
      <w:divBdr>
        <w:top w:val="none" w:sz="0" w:space="0" w:color="auto"/>
        <w:left w:val="none" w:sz="0" w:space="0" w:color="auto"/>
        <w:bottom w:val="none" w:sz="0" w:space="0" w:color="auto"/>
        <w:right w:val="none" w:sz="0" w:space="0" w:color="auto"/>
      </w:divBdr>
    </w:div>
    <w:div w:id="1138034487">
      <w:bodyDiv w:val="1"/>
      <w:marLeft w:val="0"/>
      <w:marRight w:val="0"/>
      <w:marTop w:val="0"/>
      <w:marBottom w:val="0"/>
      <w:divBdr>
        <w:top w:val="none" w:sz="0" w:space="0" w:color="auto"/>
        <w:left w:val="none" w:sz="0" w:space="0" w:color="auto"/>
        <w:bottom w:val="none" w:sz="0" w:space="0" w:color="auto"/>
        <w:right w:val="none" w:sz="0" w:space="0" w:color="auto"/>
      </w:divBdr>
    </w:div>
    <w:div w:id="1140927216">
      <w:bodyDiv w:val="1"/>
      <w:marLeft w:val="0"/>
      <w:marRight w:val="0"/>
      <w:marTop w:val="0"/>
      <w:marBottom w:val="0"/>
      <w:divBdr>
        <w:top w:val="none" w:sz="0" w:space="0" w:color="auto"/>
        <w:left w:val="none" w:sz="0" w:space="0" w:color="auto"/>
        <w:bottom w:val="none" w:sz="0" w:space="0" w:color="auto"/>
        <w:right w:val="none" w:sz="0" w:space="0" w:color="auto"/>
      </w:divBdr>
    </w:div>
    <w:div w:id="1141386961">
      <w:bodyDiv w:val="1"/>
      <w:marLeft w:val="0"/>
      <w:marRight w:val="0"/>
      <w:marTop w:val="0"/>
      <w:marBottom w:val="0"/>
      <w:divBdr>
        <w:top w:val="none" w:sz="0" w:space="0" w:color="auto"/>
        <w:left w:val="none" w:sz="0" w:space="0" w:color="auto"/>
        <w:bottom w:val="none" w:sz="0" w:space="0" w:color="auto"/>
        <w:right w:val="none" w:sz="0" w:space="0" w:color="auto"/>
      </w:divBdr>
    </w:div>
    <w:div w:id="1144196186">
      <w:bodyDiv w:val="1"/>
      <w:marLeft w:val="0"/>
      <w:marRight w:val="0"/>
      <w:marTop w:val="0"/>
      <w:marBottom w:val="0"/>
      <w:divBdr>
        <w:top w:val="none" w:sz="0" w:space="0" w:color="auto"/>
        <w:left w:val="none" w:sz="0" w:space="0" w:color="auto"/>
        <w:bottom w:val="none" w:sz="0" w:space="0" w:color="auto"/>
        <w:right w:val="none" w:sz="0" w:space="0" w:color="auto"/>
      </w:divBdr>
    </w:div>
    <w:div w:id="1153597005">
      <w:bodyDiv w:val="1"/>
      <w:marLeft w:val="0"/>
      <w:marRight w:val="0"/>
      <w:marTop w:val="0"/>
      <w:marBottom w:val="0"/>
      <w:divBdr>
        <w:top w:val="none" w:sz="0" w:space="0" w:color="auto"/>
        <w:left w:val="none" w:sz="0" w:space="0" w:color="auto"/>
        <w:bottom w:val="none" w:sz="0" w:space="0" w:color="auto"/>
        <w:right w:val="none" w:sz="0" w:space="0" w:color="auto"/>
      </w:divBdr>
    </w:div>
    <w:div w:id="1158616468">
      <w:bodyDiv w:val="1"/>
      <w:marLeft w:val="0"/>
      <w:marRight w:val="0"/>
      <w:marTop w:val="0"/>
      <w:marBottom w:val="0"/>
      <w:divBdr>
        <w:top w:val="none" w:sz="0" w:space="0" w:color="auto"/>
        <w:left w:val="none" w:sz="0" w:space="0" w:color="auto"/>
        <w:bottom w:val="none" w:sz="0" w:space="0" w:color="auto"/>
        <w:right w:val="none" w:sz="0" w:space="0" w:color="auto"/>
      </w:divBdr>
    </w:div>
    <w:div w:id="1159735574">
      <w:bodyDiv w:val="1"/>
      <w:marLeft w:val="0"/>
      <w:marRight w:val="0"/>
      <w:marTop w:val="0"/>
      <w:marBottom w:val="0"/>
      <w:divBdr>
        <w:top w:val="none" w:sz="0" w:space="0" w:color="auto"/>
        <w:left w:val="none" w:sz="0" w:space="0" w:color="auto"/>
        <w:bottom w:val="none" w:sz="0" w:space="0" w:color="auto"/>
        <w:right w:val="none" w:sz="0" w:space="0" w:color="auto"/>
      </w:divBdr>
    </w:div>
    <w:div w:id="1160467436">
      <w:bodyDiv w:val="1"/>
      <w:marLeft w:val="0"/>
      <w:marRight w:val="0"/>
      <w:marTop w:val="0"/>
      <w:marBottom w:val="0"/>
      <w:divBdr>
        <w:top w:val="none" w:sz="0" w:space="0" w:color="auto"/>
        <w:left w:val="none" w:sz="0" w:space="0" w:color="auto"/>
        <w:bottom w:val="none" w:sz="0" w:space="0" w:color="auto"/>
        <w:right w:val="none" w:sz="0" w:space="0" w:color="auto"/>
      </w:divBdr>
    </w:div>
    <w:div w:id="1163660952">
      <w:bodyDiv w:val="1"/>
      <w:marLeft w:val="0"/>
      <w:marRight w:val="0"/>
      <w:marTop w:val="0"/>
      <w:marBottom w:val="0"/>
      <w:divBdr>
        <w:top w:val="none" w:sz="0" w:space="0" w:color="auto"/>
        <w:left w:val="none" w:sz="0" w:space="0" w:color="auto"/>
        <w:bottom w:val="none" w:sz="0" w:space="0" w:color="auto"/>
        <w:right w:val="none" w:sz="0" w:space="0" w:color="auto"/>
      </w:divBdr>
    </w:div>
    <w:div w:id="1164932568">
      <w:bodyDiv w:val="1"/>
      <w:marLeft w:val="0"/>
      <w:marRight w:val="0"/>
      <w:marTop w:val="0"/>
      <w:marBottom w:val="0"/>
      <w:divBdr>
        <w:top w:val="none" w:sz="0" w:space="0" w:color="auto"/>
        <w:left w:val="none" w:sz="0" w:space="0" w:color="auto"/>
        <w:bottom w:val="none" w:sz="0" w:space="0" w:color="auto"/>
        <w:right w:val="none" w:sz="0" w:space="0" w:color="auto"/>
      </w:divBdr>
    </w:div>
    <w:div w:id="1169517960">
      <w:bodyDiv w:val="1"/>
      <w:marLeft w:val="0"/>
      <w:marRight w:val="0"/>
      <w:marTop w:val="0"/>
      <w:marBottom w:val="0"/>
      <w:divBdr>
        <w:top w:val="none" w:sz="0" w:space="0" w:color="auto"/>
        <w:left w:val="none" w:sz="0" w:space="0" w:color="auto"/>
        <w:bottom w:val="none" w:sz="0" w:space="0" w:color="auto"/>
        <w:right w:val="none" w:sz="0" w:space="0" w:color="auto"/>
      </w:divBdr>
    </w:div>
    <w:div w:id="1169905629">
      <w:bodyDiv w:val="1"/>
      <w:marLeft w:val="0"/>
      <w:marRight w:val="0"/>
      <w:marTop w:val="0"/>
      <w:marBottom w:val="0"/>
      <w:divBdr>
        <w:top w:val="none" w:sz="0" w:space="0" w:color="auto"/>
        <w:left w:val="none" w:sz="0" w:space="0" w:color="auto"/>
        <w:bottom w:val="none" w:sz="0" w:space="0" w:color="auto"/>
        <w:right w:val="none" w:sz="0" w:space="0" w:color="auto"/>
      </w:divBdr>
    </w:div>
    <w:div w:id="1171679136">
      <w:bodyDiv w:val="1"/>
      <w:marLeft w:val="0"/>
      <w:marRight w:val="0"/>
      <w:marTop w:val="0"/>
      <w:marBottom w:val="0"/>
      <w:divBdr>
        <w:top w:val="none" w:sz="0" w:space="0" w:color="auto"/>
        <w:left w:val="none" w:sz="0" w:space="0" w:color="auto"/>
        <w:bottom w:val="none" w:sz="0" w:space="0" w:color="auto"/>
        <w:right w:val="none" w:sz="0" w:space="0" w:color="auto"/>
      </w:divBdr>
    </w:div>
    <w:div w:id="1173766514">
      <w:bodyDiv w:val="1"/>
      <w:marLeft w:val="0"/>
      <w:marRight w:val="0"/>
      <w:marTop w:val="0"/>
      <w:marBottom w:val="0"/>
      <w:divBdr>
        <w:top w:val="none" w:sz="0" w:space="0" w:color="auto"/>
        <w:left w:val="none" w:sz="0" w:space="0" w:color="auto"/>
        <w:bottom w:val="none" w:sz="0" w:space="0" w:color="auto"/>
        <w:right w:val="none" w:sz="0" w:space="0" w:color="auto"/>
      </w:divBdr>
    </w:div>
    <w:div w:id="1173912460">
      <w:bodyDiv w:val="1"/>
      <w:marLeft w:val="0"/>
      <w:marRight w:val="0"/>
      <w:marTop w:val="0"/>
      <w:marBottom w:val="0"/>
      <w:divBdr>
        <w:top w:val="none" w:sz="0" w:space="0" w:color="auto"/>
        <w:left w:val="none" w:sz="0" w:space="0" w:color="auto"/>
        <w:bottom w:val="none" w:sz="0" w:space="0" w:color="auto"/>
        <w:right w:val="none" w:sz="0" w:space="0" w:color="auto"/>
      </w:divBdr>
    </w:div>
    <w:div w:id="1178272832">
      <w:bodyDiv w:val="1"/>
      <w:marLeft w:val="0"/>
      <w:marRight w:val="0"/>
      <w:marTop w:val="0"/>
      <w:marBottom w:val="0"/>
      <w:divBdr>
        <w:top w:val="none" w:sz="0" w:space="0" w:color="auto"/>
        <w:left w:val="none" w:sz="0" w:space="0" w:color="auto"/>
        <w:bottom w:val="none" w:sz="0" w:space="0" w:color="auto"/>
        <w:right w:val="none" w:sz="0" w:space="0" w:color="auto"/>
      </w:divBdr>
    </w:div>
    <w:div w:id="1178882475">
      <w:bodyDiv w:val="1"/>
      <w:marLeft w:val="0"/>
      <w:marRight w:val="0"/>
      <w:marTop w:val="0"/>
      <w:marBottom w:val="0"/>
      <w:divBdr>
        <w:top w:val="none" w:sz="0" w:space="0" w:color="auto"/>
        <w:left w:val="none" w:sz="0" w:space="0" w:color="auto"/>
        <w:bottom w:val="none" w:sz="0" w:space="0" w:color="auto"/>
        <w:right w:val="none" w:sz="0" w:space="0" w:color="auto"/>
      </w:divBdr>
    </w:div>
    <w:div w:id="1198741865">
      <w:bodyDiv w:val="1"/>
      <w:marLeft w:val="0"/>
      <w:marRight w:val="0"/>
      <w:marTop w:val="0"/>
      <w:marBottom w:val="0"/>
      <w:divBdr>
        <w:top w:val="none" w:sz="0" w:space="0" w:color="auto"/>
        <w:left w:val="none" w:sz="0" w:space="0" w:color="auto"/>
        <w:bottom w:val="none" w:sz="0" w:space="0" w:color="auto"/>
        <w:right w:val="none" w:sz="0" w:space="0" w:color="auto"/>
      </w:divBdr>
    </w:div>
    <w:div w:id="1199006242">
      <w:bodyDiv w:val="1"/>
      <w:marLeft w:val="0"/>
      <w:marRight w:val="0"/>
      <w:marTop w:val="0"/>
      <w:marBottom w:val="0"/>
      <w:divBdr>
        <w:top w:val="none" w:sz="0" w:space="0" w:color="auto"/>
        <w:left w:val="none" w:sz="0" w:space="0" w:color="auto"/>
        <w:bottom w:val="none" w:sz="0" w:space="0" w:color="auto"/>
        <w:right w:val="none" w:sz="0" w:space="0" w:color="auto"/>
      </w:divBdr>
    </w:div>
    <w:div w:id="1199975746">
      <w:bodyDiv w:val="1"/>
      <w:marLeft w:val="0"/>
      <w:marRight w:val="0"/>
      <w:marTop w:val="0"/>
      <w:marBottom w:val="0"/>
      <w:divBdr>
        <w:top w:val="none" w:sz="0" w:space="0" w:color="auto"/>
        <w:left w:val="none" w:sz="0" w:space="0" w:color="auto"/>
        <w:bottom w:val="none" w:sz="0" w:space="0" w:color="auto"/>
        <w:right w:val="none" w:sz="0" w:space="0" w:color="auto"/>
      </w:divBdr>
    </w:div>
    <w:div w:id="1201355364">
      <w:bodyDiv w:val="1"/>
      <w:marLeft w:val="0"/>
      <w:marRight w:val="0"/>
      <w:marTop w:val="0"/>
      <w:marBottom w:val="0"/>
      <w:divBdr>
        <w:top w:val="none" w:sz="0" w:space="0" w:color="auto"/>
        <w:left w:val="none" w:sz="0" w:space="0" w:color="auto"/>
        <w:bottom w:val="none" w:sz="0" w:space="0" w:color="auto"/>
        <w:right w:val="none" w:sz="0" w:space="0" w:color="auto"/>
      </w:divBdr>
    </w:div>
    <w:div w:id="1203009002">
      <w:bodyDiv w:val="1"/>
      <w:marLeft w:val="0"/>
      <w:marRight w:val="0"/>
      <w:marTop w:val="0"/>
      <w:marBottom w:val="0"/>
      <w:divBdr>
        <w:top w:val="none" w:sz="0" w:space="0" w:color="auto"/>
        <w:left w:val="none" w:sz="0" w:space="0" w:color="auto"/>
        <w:bottom w:val="none" w:sz="0" w:space="0" w:color="auto"/>
        <w:right w:val="none" w:sz="0" w:space="0" w:color="auto"/>
      </w:divBdr>
    </w:div>
    <w:div w:id="1204367582">
      <w:bodyDiv w:val="1"/>
      <w:marLeft w:val="0"/>
      <w:marRight w:val="0"/>
      <w:marTop w:val="0"/>
      <w:marBottom w:val="0"/>
      <w:divBdr>
        <w:top w:val="none" w:sz="0" w:space="0" w:color="auto"/>
        <w:left w:val="none" w:sz="0" w:space="0" w:color="auto"/>
        <w:bottom w:val="none" w:sz="0" w:space="0" w:color="auto"/>
        <w:right w:val="none" w:sz="0" w:space="0" w:color="auto"/>
      </w:divBdr>
    </w:div>
    <w:div w:id="1205219685">
      <w:bodyDiv w:val="1"/>
      <w:marLeft w:val="0"/>
      <w:marRight w:val="0"/>
      <w:marTop w:val="0"/>
      <w:marBottom w:val="0"/>
      <w:divBdr>
        <w:top w:val="none" w:sz="0" w:space="0" w:color="auto"/>
        <w:left w:val="none" w:sz="0" w:space="0" w:color="auto"/>
        <w:bottom w:val="none" w:sz="0" w:space="0" w:color="auto"/>
        <w:right w:val="none" w:sz="0" w:space="0" w:color="auto"/>
      </w:divBdr>
    </w:div>
    <w:div w:id="1205943201">
      <w:bodyDiv w:val="1"/>
      <w:marLeft w:val="0"/>
      <w:marRight w:val="0"/>
      <w:marTop w:val="0"/>
      <w:marBottom w:val="0"/>
      <w:divBdr>
        <w:top w:val="none" w:sz="0" w:space="0" w:color="auto"/>
        <w:left w:val="none" w:sz="0" w:space="0" w:color="auto"/>
        <w:bottom w:val="none" w:sz="0" w:space="0" w:color="auto"/>
        <w:right w:val="none" w:sz="0" w:space="0" w:color="auto"/>
      </w:divBdr>
    </w:div>
    <w:div w:id="1207640349">
      <w:bodyDiv w:val="1"/>
      <w:marLeft w:val="0"/>
      <w:marRight w:val="0"/>
      <w:marTop w:val="0"/>
      <w:marBottom w:val="0"/>
      <w:divBdr>
        <w:top w:val="none" w:sz="0" w:space="0" w:color="auto"/>
        <w:left w:val="none" w:sz="0" w:space="0" w:color="auto"/>
        <w:bottom w:val="none" w:sz="0" w:space="0" w:color="auto"/>
        <w:right w:val="none" w:sz="0" w:space="0" w:color="auto"/>
      </w:divBdr>
    </w:div>
    <w:div w:id="1208680689">
      <w:bodyDiv w:val="1"/>
      <w:marLeft w:val="0"/>
      <w:marRight w:val="0"/>
      <w:marTop w:val="0"/>
      <w:marBottom w:val="0"/>
      <w:divBdr>
        <w:top w:val="none" w:sz="0" w:space="0" w:color="auto"/>
        <w:left w:val="none" w:sz="0" w:space="0" w:color="auto"/>
        <w:bottom w:val="none" w:sz="0" w:space="0" w:color="auto"/>
        <w:right w:val="none" w:sz="0" w:space="0" w:color="auto"/>
      </w:divBdr>
    </w:div>
    <w:div w:id="1209876355">
      <w:bodyDiv w:val="1"/>
      <w:marLeft w:val="0"/>
      <w:marRight w:val="0"/>
      <w:marTop w:val="0"/>
      <w:marBottom w:val="0"/>
      <w:divBdr>
        <w:top w:val="none" w:sz="0" w:space="0" w:color="auto"/>
        <w:left w:val="none" w:sz="0" w:space="0" w:color="auto"/>
        <w:bottom w:val="none" w:sz="0" w:space="0" w:color="auto"/>
        <w:right w:val="none" w:sz="0" w:space="0" w:color="auto"/>
      </w:divBdr>
    </w:div>
    <w:div w:id="1210804880">
      <w:bodyDiv w:val="1"/>
      <w:marLeft w:val="0"/>
      <w:marRight w:val="0"/>
      <w:marTop w:val="0"/>
      <w:marBottom w:val="0"/>
      <w:divBdr>
        <w:top w:val="none" w:sz="0" w:space="0" w:color="auto"/>
        <w:left w:val="none" w:sz="0" w:space="0" w:color="auto"/>
        <w:bottom w:val="none" w:sz="0" w:space="0" w:color="auto"/>
        <w:right w:val="none" w:sz="0" w:space="0" w:color="auto"/>
      </w:divBdr>
    </w:div>
    <w:div w:id="1211529420">
      <w:bodyDiv w:val="1"/>
      <w:marLeft w:val="0"/>
      <w:marRight w:val="0"/>
      <w:marTop w:val="0"/>
      <w:marBottom w:val="0"/>
      <w:divBdr>
        <w:top w:val="none" w:sz="0" w:space="0" w:color="auto"/>
        <w:left w:val="none" w:sz="0" w:space="0" w:color="auto"/>
        <w:bottom w:val="none" w:sz="0" w:space="0" w:color="auto"/>
        <w:right w:val="none" w:sz="0" w:space="0" w:color="auto"/>
      </w:divBdr>
    </w:div>
    <w:div w:id="1212032318">
      <w:bodyDiv w:val="1"/>
      <w:marLeft w:val="0"/>
      <w:marRight w:val="0"/>
      <w:marTop w:val="0"/>
      <w:marBottom w:val="0"/>
      <w:divBdr>
        <w:top w:val="none" w:sz="0" w:space="0" w:color="auto"/>
        <w:left w:val="none" w:sz="0" w:space="0" w:color="auto"/>
        <w:bottom w:val="none" w:sz="0" w:space="0" w:color="auto"/>
        <w:right w:val="none" w:sz="0" w:space="0" w:color="auto"/>
      </w:divBdr>
    </w:div>
    <w:div w:id="1213343615">
      <w:bodyDiv w:val="1"/>
      <w:marLeft w:val="0"/>
      <w:marRight w:val="0"/>
      <w:marTop w:val="0"/>
      <w:marBottom w:val="0"/>
      <w:divBdr>
        <w:top w:val="none" w:sz="0" w:space="0" w:color="auto"/>
        <w:left w:val="none" w:sz="0" w:space="0" w:color="auto"/>
        <w:bottom w:val="none" w:sz="0" w:space="0" w:color="auto"/>
        <w:right w:val="none" w:sz="0" w:space="0" w:color="auto"/>
      </w:divBdr>
    </w:div>
    <w:div w:id="1213613195">
      <w:bodyDiv w:val="1"/>
      <w:marLeft w:val="0"/>
      <w:marRight w:val="0"/>
      <w:marTop w:val="0"/>
      <w:marBottom w:val="0"/>
      <w:divBdr>
        <w:top w:val="none" w:sz="0" w:space="0" w:color="auto"/>
        <w:left w:val="none" w:sz="0" w:space="0" w:color="auto"/>
        <w:bottom w:val="none" w:sz="0" w:space="0" w:color="auto"/>
        <w:right w:val="none" w:sz="0" w:space="0" w:color="auto"/>
      </w:divBdr>
    </w:div>
    <w:div w:id="1218474097">
      <w:bodyDiv w:val="1"/>
      <w:marLeft w:val="0"/>
      <w:marRight w:val="0"/>
      <w:marTop w:val="0"/>
      <w:marBottom w:val="0"/>
      <w:divBdr>
        <w:top w:val="none" w:sz="0" w:space="0" w:color="auto"/>
        <w:left w:val="none" w:sz="0" w:space="0" w:color="auto"/>
        <w:bottom w:val="none" w:sz="0" w:space="0" w:color="auto"/>
        <w:right w:val="none" w:sz="0" w:space="0" w:color="auto"/>
      </w:divBdr>
    </w:div>
    <w:div w:id="1220092022">
      <w:bodyDiv w:val="1"/>
      <w:marLeft w:val="0"/>
      <w:marRight w:val="0"/>
      <w:marTop w:val="0"/>
      <w:marBottom w:val="0"/>
      <w:divBdr>
        <w:top w:val="none" w:sz="0" w:space="0" w:color="auto"/>
        <w:left w:val="none" w:sz="0" w:space="0" w:color="auto"/>
        <w:bottom w:val="none" w:sz="0" w:space="0" w:color="auto"/>
        <w:right w:val="none" w:sz="0" w:space="0" w:color="auto"/>
      </w:divBdr>
    </w:div>
    <w:div w:id="1221208373">
      <w:bodyDiv w:val="1"/>
      <w:marLeft w:val="0"/>
      <w:marRight w:val="0"/>
      <w:marTop w:val="0"/>
      <w:marBottom w:val="0"/>
      <w:divBdr>
        <w:top w:val="none" w:sz="0" w:space="0" w:color="auto"/>
        <w:left w:val="none" w:sz="0" w:space="0" w:color="auto"/>
        <w:bottom w:val="none" w:sz="0" w:space="0" w:color="auto"/>
        <w:right w:val="none" w:sz="0" w:space="0" w:color="auto"/>
      </w:divBdr>
    </w:div>
    <w:div w:id="1221942395">
      <w:bodyDiv w:val="1"/>
      <w:marLeft w:val="0"/>
      <w:marRight w:val="0"/>
      <w:marTop w:val="0"/>
      <w:marBottom w:val="0"/>
      <w:divBdr>
        <w:top w:val="none" w:sz="0" w:space="0" w:color="auto"/>
        <w:left w:val="none" w:sz="0" w:space="0" w:color="auto"/>
        <w:bottom w:val="none" w:sz="0" w:space="0" w:color="auto"/>
        <w:right w:val="none" w:sz="0" w:space="0" w:color="auto"/>
      </w:divBdr>
    </w:div>
    <w:div w:id="1222864744">
      <w:bodyDiv w:val="1"/>
      <w:marLeft w:val="0"/>
      <w:marRight w:val="0"/>
      <w:marTop w:val="0"/>
      <w:marBottom w:val="0"/>
      <w:divBdr>
        <w:top w:val="none" w:sz="0" w:space="0" w:color="auto"/>
        <w:left w:val="none" w:sz="0" w:space="0" w:color="auto"/>
        <w:bottom w:val="none" w:sz="0" w:space="0" w:color="auto"/>
        <w:right w:val="none" w:sz="0" w:space="0" w:color="auto"/>
      </w:divBdr>
    </w:div>
    <w:div w:id="1223906081">
      <w:bodyDiv w:val="1"/>
      <w:marLeft w:val="0"/>
      <w:marRight w:val="0"/>
      <w:marTop w:val="0"/>
      <w:marBottom w:val="0"/>
      <w:divBdr>
        <w:top w:val="none" w:sz="0" w:space="0" w:color="auto"/>
        <w:left w:val="none" w:sz="0" w:space="0" w:color="auto"/>
        <w:bottom w:val="none" w:sz="0" w:space="0" w:color="auto"/>
        <w:right w:val="none" w:sz="0" w:space="0" w:color="auto"/>
      </w:divBdr>
    </w:div>
    <w:div w:id="1225482944">
      <w:bodyDiv w:val="1"/>
      <w:marLeft w:val="0"/>
      <w:marRight w:val="0"/>
      <w:marTop w:val="0"/>
      <w:marBottom w:val="0"/>
      <w:divBdr>
        <w:top w:val="none" w:sz="0" w:space="0" w:color="auto"/>
        <w:left w:val="none" w:sz="0" w:space="0" w:color="auto"/>
        <w:bottom w:val="none" w:sz="0" w:space="0" w:color="auto"/>
        <w:right w:val="none" w:sz="0" w:space="0" w:color="auto"/>
      </w:divBdr>
    </w:div>
    <w:div w:id="1225485573">
      <w:bodyDiv w:val="1"/>
      <w:marLeft w:val="0"/>
      <w:marRight w:val="0"/>
      <w:marTop w:val="0"/>
      <w:marBottom w:val="0"/>
      <w:divBdr>
        <w:top w:val="none" w:sz="0" w:space="0" w:color="auto"/>
        <w:left w:val="none" w:sz="0" w:space="0" w:color="auto"/>
        <w:bottom w:val="none" w:sz="0" w:space="0" w:color="auto"/>
        <w:right w:val="none" w:sz="0" w:space="0" w:color="auto"/>
      </w:divBdr>
    </w:div>
    <w:div w:id="1225679446">
      <w:bodyDiv w:val="1"/>
      <w:marLeft w:val="0"/>
      <w:marRight w:val="0"/>
      <w:marTop w:val="0"/>
      <w:marBottom w:val="0"/>
      <w:divBdr>
        <w:top w:val="none" w:sz="0" w:space="0" w:color="auto"/>
        <w:left w:val="none" w:sz="0" w:space="0" w:color="auto"/>
        <w:bottom w:val="none" w:sz="0" w:space="0" w:color="auto"/>
        <w:right w:val="none" w:sz="0" w:space="0" w:color="auto"/>
      </w:divBdr>
    </w:div>
    <w:div w:id="1228565679">
      <w:bodyDiv w:val="1"/>
      <w:marLeft w:val="0"/>
      <w:marRight w:val="0"/>
      <w:marTop w:val="0"/>
      <w:marBottom w:val="0"/>
      <w:divBdr>
        <w:top w:val="none" w:sz="0" w:space="0" w:color="auto"/>
        <w:left w:val="none" w:sz="0" w:space="0" w:color="auto"/>
        <w:bottom w:val="none" w:sz="0" w:space="0" w:color="auto"/>
        <w:right w:val="none" w:sz="0" w:space="0" w:color="auto"/>
      </w:divBdr>
    </w:div>
    <w:div w:id="1231767186">
      <w:bodyDiv w:val="1"/>
      <w:marLeft w:val="0"/>
      <w:marRight w:val="0"/>
      <w:marTop w:val="0"/>
      <w:marBottom w:val="0"/>
      <w:divBdr>
        <w:top w:val="none" w:sz="0" w:space="0" w:color="auto"/>
        <w:left w:val="none" w:sz="0" w:space="0" w:color="auto"/>
        <w:bottom w:val="none" w:sz="0" w:space="0" w:color="auto"/>
        <w:right w:val="none" w:sz="0" w:space="0" w:color="auto"/>
      </w:divBdr>
    </w:div>
    <w:div w:id="1231768307">
      <w:bodyDiv w:val="1"/>
      <w:marLeft w:val="0"/>
      <w:marRight w:val="0"/>
      <w:marTop w:val="0"/>
      <w:marBottom w:val="0"/>
      <w:divBdr>
        <w:top w:val="none" w:sz="0" w:space="0" w:color="auto"/>
        <w:left w:val="none" w:sz="0" w:space="0" w:color="auto"/>
        <w:bottom w:val="none" w:sz="0" w:space="0" w:color="auto"/>
        <w:right w:val="none" w:sz="0" w:space="0" w:color="auto"/>
      </w:divBdr>
    </w:div>
    <w:div w:id="1232083454">
      <w:bodyDiv w:val="1"/>
      <w:marLeft w:val="0"/>
      <w:marRight w:val="0"/>
      <w:marTop w:val="0"/>
      <w:marBottom w:val="0"/>
      <w:divBdr>
        <w:top w:val="none" w:sz="0" w:space="0" w:color="auto"/>
        <w:left w:val="none" w:sz="0" w:space="0" w:color="auto"/>
        <w:bottom w:val="none" w:sz="0" w:space="0" w:color="auto"/>
        <w:right w:val="none" w:sz="0" w:space="0" w:color="auto"/>
      </w:divBdr>
    </w:div>
    <w:div w:id="1238828773">
      <w:bodyDiv w:val="1"/>
      <w:marLeft w:val="0"/>
      <w:marRight w:val="0"/>
      <w:marTop w:val="0"/>
      <w:marBottom w:val="0"/>
      <w:divBdr>
        <w:top w:val="none" w:sz="0" w:space="0" w:color="auto"/>
        <w:left w:val="none" w:sz="0" w:space="0" w:color="auto"/>
        <w:bottom w:val="none" w:sz="0" w:space="0" w:color="auto"/>
        <w:right w:val="none" w:sz="0" w:space="0" w:color="auto"/>
      </w:divBdr>
    </w:div>
    <w:div w:id="1240556859">
      <w:bodyDiv w:val="1"/>
      <w:marLeft w:val="0"/>
      <w:marRight w:val="0"/>
      <w:marTop w:val="0"/>
      <w:marBottom w:val="0"/>
      <w:divBdr>
        <w:top w:val="none" w:sz="0" w:space="0" w:color="auto"/>
        <w:left w:val="none" w:sz="0" w:space="0" w:color="auto"/>
        <w:bottom w:val="none" w:sz="0" w:space="0" w:color="auto"/>
        <w:right w:val="none" w:sz="0" w:space="0" w:color="auto"/>
      </w:divBdr>
    </w:div>
    <w:div w:id="1241058517">
      <w:bodyDiv w:val="1"/>
      <w:marLeft w:val="0"/>
      <w:marRight w:val="0"/>
      <w:marTop w:val="0"/>
      <w:marBottom w:val="0"/>
      <w:divBdr>
        <w:top w:val="none" w:sz="0" w:space="0" w:color="auto"/>
        <w:left w:val="none" w:sz="0" w:space="0" w:color="auto"/>
        <w:bottom w:val="none" w:sz="0" w:space="0" w:color="auto"/>
        <w:right w:val="none" w:sz="0" w:space="0" w:color="auto"/>
      </w:divBdr>
    </w:div>
    <w:div w:id="1241674892">
      <w:bodyDiv w:val="1"/>
      <w:marLeft w:val="0"/>
      <w:marRight w:val="0"/>
      <w:marTop w:val="0"/>
      <w:marBottom w:val="0"/>
      <w:divBdr>
        <w:top w:val="none" w:sz="0" w:space="0" w:color="auto"/>
        <w:left w:val="none" w:sz="0" w:space="0" w:color="auto"/>
        <w:bottom w:val="none" w:sz="0" w:space="0" w:color="auto"/>
        <w:right w:val="none" w:sz="0" w:space="0" w:color="auto"/>
      </w:divBdr>
    </w:div>
    <w:div w:id="1242838591">
      <w:bodyDiv w:val="1"/>
      <w:marLeft w:val="0"/>
      <w:marRight w:val="0"/>
      <w:marTop w:val="0"/>
      <w:marBottom w:val="0"/>
      <w:divBdr>
        <w:top w:val="none" w:sz="0" w:space="0" w:color="auto"/>
        <w:left w:val="none" w:sz="0" w:space="0" w:color="auto"/>
        <w:bottom w:val="none" w:sz="0" w:space="0" w:color="auto"/>
        <w:right w:val="none" w:sz="0" w:space="0" w:color="auto"/>
      </w:divBdr>
    </w:div>
    <w:div w:id="1243560096">
      <w:bodyDiv w:val="1"/>
      <w:marLeft w:val="0"/>
      <w:marRight w:val="0"/>
      <w:marTop w:val="0"/>
      <w:marBottom w:val="0"/>
      <w:divBdr>
        <w:top w:val="none" w:sz="0" w:space="0" w:color="auto"/>
        <w:left w:val="none" w:sz="0" w:space="0" w:color="auto"/>
        <w:bottom w:val="none" w:sz="0" w:space="0" w:color="auto"/>
        <w:right w:val="none" w:sz="0" w:space="0" w:color="auto"/>
      </w:divBdr>
    </w:div>
    <w:div w:id="1243687262">
      <w:bodyDiv w:val="1"/>
      <w:marLeft w:val="0"/>
      <w:marRight w:val="0"/>
      <w:marTop w:val="0"/>
      <w:marBottom w:val="0"/>
      <w:divBdr>
        <w:top w:val="none" w:sz="0" w:space="0" w:color="auto"/>
        <w:left w:val="none" w:sz="0" w:space="0" w:color="auto"/>
        <w:bottom w:val="none" w:sz="0" w:space="0" w:color="auto"/>
        <w:right w:val="none" w:sz="0" w:space="0" w:color="auto"/>
      </w:divBdr>
    </w:div>
    <w:div w:id="1244949064">
      <w:bodyDiv w:val="1"/>
      <w:marLeft w:val="0"/>
      <w:marRight w:val="0"/>
      <w:marTop w:val="0"/>
      <w:marBottom w:val="0"/>
      <w:divBdr>
        <w:top w:val="none" w:sz="0" w:space="0" w:color="auto"/>
        <w:left w:val="none" w:sz="0" w:space="0" w:color="auto"/>
        <w:bottom w:val="none" w:sz="0" w:space="0" w:color="auto"/>
        <w:right w:val="none" w:sz="0" w:space="0" w:color="auto"/>
      </w:divBdr>
    </w:div>
    <w:div w:id="1245647077">
      <w:bodyDiv w:val="1"/>
      <w:marLeft w:val="0"/>
      <w:marRight w:val="0"/>
      <w:marTop w:val="0"/>
      <w:marBottom w:val="0"/>
      <w:divBdr>
        <w:top w:val="none" w:sz="0" w:space="0" w:color="auto"/>
        <w:left w:val="none" w:sz="0" w:space="0" w:color="auto"/>
        <w:bottom w:val="none" w:sz="0" w:space="0" w:color="auto"/>
        <w:right w:val="none" w:sz="0" w:space="0" w:color="auto"/>
      </w:divBdr>
    </w:div>
    <w:div w:id="1249389673">
      <w:bodyDiv w:val="1"/>
      <w:marLeft w:val="0"/>
      <w:marRight w:val="0"/>
      <w:marTop w:val="0"/>
      <w:marBottom w:val="0"/>
      <w:divBdr>
        <w:top w:val="none" w:sz="0" w:space="0" w:color="auto"/>
        <w:left w:val="none" w:sz="0" w:space="0" w:color="auto"/>
        <w:bottom w:val="none" w:sz="0" w:space="0" w:color="auto"/>
        <w:right w:val="none" w:sz="0" w:space="0" w:color="auto"/>
      </w:divBdr>
    </w:div>
    <w:div w:id="1255430544">
      <w:bodyDiv w:val="1"/>
      <w:marLeft w:val="0"/>
      <w:marRight w:val="0"/>
      <w:marTop w:val="0"/>
      <w:marBottom w:val="0"/>
      <w:divBdr>
        <w:top w:val="none" w:sz="0" w:space="0" w:color="auto"/>
        <w:left w:val="none" w:sz="0" w:space="0" w:color="auto"/>
        <w:bottom w:val="none" w:sz="0" w:space="0" w:color="auto"/>
        <w:right w:val="none" w:sz="0" w:space="0" w:color="auto"/>
      </w:divBdr>
    </w:div>
    <w:div w:id="1256743681">
      <w:bodyDiv w:val="1"/>
      <w:marLeft w:val="0"/>
      <w:marRight w:val="0"/>
      <w:marTop w:val="0"/>
      <w:marBottom w:val="0"/>
      <w:divBdr>
        <w:top w:val="none" w:sz="0" w:space="0" w:color="auto"/>
        <w:left w:val="none" w:sz="0" w:space="0" w:color="auto"/>
        <w:bottom w:val="none" w:sz="0" w:space="0" w:color="auto"/>
        <w:right w:val="none" w:sz="0" w:space="0" w:color="auto"/>
      </w:divBdr>
    </w:div>
    <w:div w:id="1257909993">
      <w:bodyDiv w:val="1"/>
      <w:marLeft w:val="0"/>
      <w:marRight w:val="0"/>
      <w:marTop w:val="0"/>
      <w:marBottom w:val="0"/>
      <w:divBdr>
        <w:top w:val="none" w:sz="0" w:space="0" w:color="auto"/>
        <w:left w:val="none" w:sz="0" w:space="0" w:color="auto"/>
        <w:bottom w:val="none" w:sz="0" w:space="0" w:color="auto"/>
        <w:right w:val="none" w:sz="0" w:space="0" w:color="auto"/>
      </w:divBdr>
    </w:div>
    <w:div w:id="1258519121">
      <w:bodyDiv w:val="1"/>
      <w:marLeft w:val="0"/>
      <w:marRight w:val="0"/>
      <w:marTop w:val="0"/>
      <w:marBottom w:val="0"/>
      <w:divBdr>
        <w:top w:val="none" w:sz="0" w:space="0" w:color="auto"/>
        <w:left w:val="none" w:sz="0" w:space="0" w:color="auto"/>
        <w:bottom w:val="none" w:sz="0" w:space="0" w:color="auto"/>
        <w:right w:val="none" w:sz="0" w:space="0" w:color="auto"/>
      </w:divBdr>
    </w:div>
    <w:div w:id="1258751771">
      <w:bodyDiv w:val="1"/>
      <w:marLeft w:val="0"/>
      <w:marRight w:val="0"/>
      <w:marTop w:val="0"/>
      <w:marBottom w:val="0"/>
      <w:divBdr>
        <w:top w:val="none" w:sz="0" w:space="0" w:color="auto"/>
        <w:left w:val="none" w:sz="0" w:space="0" w:color="auto"/>
        <w:bottom w:val="none" w:sz="0" w:space="0" w:color="auto"/>
        <w:right w:val="none" w:sz="0" w:space="0" w:color="auto"/>
      </w:divBdr>
    </w:div>
    <w:div w:id="1259438053">
      <w:bodyDiv w:val="1"/>
      <w:marLeft w:val="0"/>
      <w:marRight w:val="0"/>
      <w:marTop w:val="0"/>
      <w:marBottom w:val="0"/>
      <w:divBdr>
        <w:top w:val="none" w:sz="0" w:space="0" w:color="auto"/>
        <w:left w:val="none" w:sz="0" w:space="0" w:color="auto"/>
        <w:bottom w:val="none" w:sz="0" w:space="0" w:color="auto"/>
        <w:right w:val="none" w:sz="0" w:space="0" w:color="auto"/>
      </w:divBdr>
    </w:div>
    <w:div w:id="1262908157">
      <w:bodyDiv w:val="1"/>
      <w:marLeft w:val="0"/>
      <w:marRight w:val="0"/>
      <w:marTop w:val="0"/>
      <w:marBottom w:val="0"/>
      <w:divBdr>
        <w:top w:val="none" w:sz="0" w:space="0" w:color="auto"/>
        <w:left w:val="none" w:sz="0" w:space="0" w:color="auto"/>
        <w:bottom w:val="none" w:sz="0" w:space="0" w:color="auto"/>
        <w:right w:val="none" w:sz="0" w:space="0" w:color="auto"/>
      </w:divBdr>
    </w:div>
    <w:div w:id="1265839903">
      <w:bodyDiv w:val="1"/>
      <w:marLeft w:val="0"/>
      <w:marRight w:val="0"/>
      <w:marTop w:val="0"/>
      <w:marBottom w:val="0"/>
      <w:divBdr>
        <w:top w:val="none" w:sz="0" w:space="0" w:color="auto"/>
        <w:left w:val="none" w:sz="0" w:space="0" w:color="auto"/>
        <w:bottom w:val="none" w:sz="0" w:space="0" w:color="auto"/>
        <w:right w:val="none" w:sz="0" w:space="0" w:color="auto"/>
      </w:divBdr>
    </w:div>
    <w:div w:id="1268350377">
      <w:bodyDiv w:val="1"/>
      <w:marLeft w:val="0"/>
      <w:marRight w:val="0"/>
      <w:marTop w:val="0"/>
      <w:marBottom w:val="0"/>
      <w:divBdr>
        <w:top w:val="none" w:sz="0" w:space="0" w:color="auto"/>
        <w:left w:val="none" w:sz="0" w:space="0" w:color="auto"/>
        <w:bottom w:val="none" w:sz="0" w:space="0" w:color="auto"/>
        <w:right w:val="none" w:sz="0" w:space="0" w:color="auto"/>
      </w:divBdr>
    </w:div>
    <w:div w:id="1269696855">
      <w:bodyDiv w:val="1"/>
      <w:marLeft w:val="0"/>
      <w:marRight w:val="0"/>
      <w:marTop w:val="0"/>
      <w:marBottom w:val="0"/>
      <w:divBdr>
        <w:top w:val="none" w:sz="0" w:space="0" w:color="auto"/>
        <w:left w:val="none" w:sz="0" w:space="0" w:color="auto"/>
        <w:bottom w:val="none" w:sz="0" w:space="0" w:color="auto"/>
        <w:right w:val="none" w:sz="0" w:space="0" w:color="auto"/>
      </w:divBdr>
    </w:div>
    <w:div w:id="1272665464">
      <w:bodyDiv w:val="1"/>
      <w:marLeft w:val="0"/>
      <w:marRight w:val="0"/>
      <w:marTop w:val="0"/>
      <w:marBottom w:val="0"/>
      <w:divBdr>
        <w:top w:val="none" w:sz="0" w:space="0" w:color="auto"/>
        <w:left w:val="none" w:sz="0" w:space="0" w:color="auto"/>
        <w:bottom w:val="none" w:sz="0" w:space="0" w:color="auto"/>
        <w:right w:val="none" w:sz="0" w:space="0" w:color="auto"/>
      </w:divBdr>
    </w:div>
    <w:div w:id="1276668915">
      <w:bodyDiv w:val="1"/>
      <w:marLeft w:val="0"/>
      <w:marRight w:val="0"/>
      <w:marTop w:val="0"/>
      <w:marBottom w:val="0"/>
      <w:divBdr>
        <w:top w:val="none" w:sz="0" w:space="0" w:color="auto"/>
        <w:left w:val="none" w:sz="0" w:space="0" w:color="auto"/>
        <w:bottom w:val="none" w:sz="0" w:space="0" w:color="auto"/>
        <w:right w:val="none" w:sz="0" w:space="0" w:color="auto"/>
      </w:divBdr>
    </w:div>
    <w:div w:id="1278373718">
      <w:bodyDiv w:val="1"/>
      <w:marLeft w:val="0"/>
      <w:marRight w:val="0"/>
      <w:marTop w:val="0"/>
      <w:marBottom w:val="0"/>
      <w:divBdr>
        <w:top w:val="none" w:sz="0" w:space="0" w:color="auto"/>
        <w:left w:val="none" w:sz="0" w:space="0" w:color="auto"/>
        <w:bottom w:val="none" w:sz="0" w:space="0" w:color="auto"/>
        <w:right w:val="none" w:sz="0" w:space="0" w:color="auto"/>
      </w:divBdr>
    </w:div>
    <w:div w:id="1280573605">
      <w:bodyDiv w:val="1"/>
      <w:marLeft w:val="0"/>
      <w:marRight w:val="0"/>
      <w:marTop w:val="0"/>
      <w:marBottom w:val="0"/>
      <w:divBdr>
        <w:top w:val="none" w:sz="0" w:space="0" w:color="auto"/>
        <w:left w:val="none" w:sz="0" w:space="0" w:color="auto"/>
        <w:bottom w:val="none" w:sz="0" w:space="0" w:color="auto"/>
        <w:right w:val="none" w:sz="0" w:space="0" w:color="auto"/>
      </w:divBdr>
    </w:div>
    <w:div w:id="1282415985">
      <w:bodyDiv w:val="1"/>
      <w:marLeft w:val="0"/>
      <w:marRight w:val="0"/>
      <w:marTop w:val="0"/>
      <w:marBottom w:val="0"/>
      <w:divBdr>
        <w:top w:val="none" w:sz="0" w:space="0" w:color="auto"/>
        <w:left w:val="none" w:sz="0" w:space="0" w:color="auto"/>
        <w:bottom w:val="none" w:sz="0" w:space="0" w:color="auto"/>
        <w:right w:val="none" w:sz="0" w:space="0" w:color="auto"/>
      </w:divBdr>
    </w:div>
    <w:div w:id="1283538624">
      <w:bodyDiv w:val="1"/>
      <w:marLeft w:val="0"/>
      <w:marRight w:val="0"/>
      <w:marTop w:val="0"/>
      <w:marBottom w:val="0"/>
      <w:divBdr>
        <w:top w:val="none" w:sz="0" w:space="0" w:color="auto"/>
        <w:left w:val="none" w:sz="0" w:space="0" w:color="auto"/>
        <w:bottom w:val="none" w:sz="0" w:space="0" w:color="auto"/>
        <w:right w:val="none" w:sz="0" w:space="0" w:color="auto"/>
      </w:divBdr>
    </w:div>
    <w:div w:id="1285651996">
      <w:bodyDiv w:val="1"/>
      <w:marLeft w:val="0"/>
      <w:marRight w:val="0"/>
      <w:marTop w:val="0"/>
      <w:marBottom w:val="0"/>
      <w:divBdr>
        <w:top w:val="none" w:sz="0" w:space="0" w:color="auto"/>
        <w:left w:val="none" w:sz="0" w:space="0" w:color="auto"/>
        <w:bottom w:val="none" w:sz="0" w:space="0" w:color="auto"/>
        <w:right w:val="none" w:sz="0" w:space="0" w:color="auto"/>
      </w:divBdr>
    </w:div>
    <w:div w:id="1287660954">
      <w:bodyDiv w:val="1"/>
      <w:marLeft w:val="0"/>
      <w:marRight w:val="0"/>
      <w:marTop w:val="0"/>
      <w:marBottom w:val="0"/>
      <w:divBdr>
        <w:top w:val="none" w:sz="0" w:space="0" w:color="auto"/>
        <w:left w:val="none" w:sz="0" w:space="0" w:color="auto"/>
        <w:bottom w:val="none" w:sz="0" w:space="0" w:color="auto"/>
        <w:right w:val="none" w:sz="0" w:space="0" w:color="auto"/>
      </w:divBdr>
    </w:div>
    <w:div w:id="1288321178">
      <w:bodyDiv w:val="1"/>
      <w:marLeft w:val="0"/>
      <w:marRight w:val="0"/>
      <w:marTop w:val="0"/>
      <w:marBottom w:val="0"/>
      <w:divBdr>
        <w:top w:val="none" w:sz="0" w:space="0" w:color="auto"/>
        <w:left w:val="none" w:sz="0" w:space="0" w:color="auto"/>
        <w:bottom w:val="none" w:sz="0" w:space="0" w:color="auto"/>
        <w:right w:val="none" w:sz="0" w:space="0" w:color="auto"/>
      </w:divBdr>
    </w:div>
    <w:div w:id="1288779119">
      <w:bodyDiv w:val="1"/>
      <w:marLeft w:val="0"/>
      <w:marRight w:val="0"/>
      <w:marTop w:val="0"/>
      <w:marBottom w:val="0"/>
      <w:divBdr>
        <w:top w:val="none" w:sz="0" w:space="0" w:color="auto"/>
        <w:left w:val="none" w:sz="0" w:space="0" w:color="auto"/>
        <w:bottom w:val="none" w:sz="0" w:space="0" w:color="auto"/>
        <w:right w:val="none" w:sz="0" w:space="0" w:color="auto"/>
      </w:divBdr>
    </w:div>
    <w:div w:id="1288974301">
      <w:bodyDiv w:val="1"/>
      <w:marLeft w:val="0"/>
      <w:marRight w:val="0"/>
      <w:marTop w:val="0"/>
      <w:marBottom w:val="0"/>
      <w:divBdr>
        <w:top w:val="none" w:sz="0" w:space="0" w:color="auto"/>
        <w:left w:val="none" w:sz="0" w:space="0" w:color="auto"/>
        <w:bottom w:val="none" w:sz="0" w:space="0" w:color="auto"/>
        <w:right w:val="none" w:sz="0" w:space="0" w:color="auto"/>
      </w:divBdr>
    </w:div>
    <w:div w:id="1289118993">
      <w:bodyDiv w:val="1"/>
      <w:marLeft w:val="0"/>
      <w:marRight w:val="0"/>
      <w:marTop w:val="0"/>
      <w:marBottom w:val="0"/>
      <w:divBdr>
        <w:top w:val="none" w:sz="0" w:space="0" w:color="auto"/>
        <w:left w:val="none" w:sz="0" w:space="0" w:color="auto"/>
        <w:bottom w:val="none" w:sz="0" w:space="0" w:color="auto"/>
        <w:right w:val="none" w:sz="0" w:space="0" w:color="auto"/>
      </w:divBdr>
    </w:div>
    <w:div w:id="1289169660">
      <w:bodyDiv w:val="1"/>
      <w:marLeft w:val="0"/>
      <w:marRight w:val="0"/>
      <w:marTop w:val="0"/>
      <w:marBottom w:val="0"/>
      <w:divBdr>
        <w:top w:val="none" w:sz="0" w:space="0" w:color="auto"/>
        <w:left w:val="none" w:sz="0" w:space="0" w:color="auto"/>
        <w:bottom w:val="none" w:sz="0" w:space="0" w:color="auto"/>
        <w:right w:val="none" w:sz="0" w:space="0" w:color="auto"/>
      </w:divBdr>
    </w:div>
    <w:div w:id="1293319502">
      <w:bodyDiv w:val="1"/>
      <w:marLeft w:val="0"/>
      <w:marRight w:val="0"/>
      <w:marTop w:val="0"/>
      <w:marBottom w:val="0"/>
      <w:divBdr>
        <w:top w:val="none" w:sz="0" w:space="0" w:color="auto"/>
        <w:left w:val="none" w:sz="0" w:space="0" w:color="auto"/>
        <w:bottom w:val="none" w:sz="0" w:space="0" w:color="auto"/>
        <w:right w:val="none" w:sz="0" w:space="0" w:color="auto"/>
      </w:divBdr>
    </w:div>
    <w:div w:id="1297682268">
      <w:bodyDiv w:val="1"/>
      <w:marLeft w:val="0"/>
      <w:marRight w:val="0"/>
      <w:marTop w:val="0"/>
      <w:marBottom w:val="0"/>
      <w:divBdr>
        <w:top w:val="none" w:sz="0" w:space="0" w:color="auto"/>
        <w:left w:val="none" w:sz="0" w:space="0" w:color="auto"/>
        <w:bottom w:val="none" w:sz="0" w:space="0" w:color="auto"/>
        <w:right w:val="none" w:sz="0" w:space="0" w:color="auto"/>
      </w:divBdr>
    </w:div>
    <w:div w:id="1298679096">
      <w:bodyDiv w:val="1"/>
      <w:marLeft w:val="0"/>
      <w:marRight w:val="0"/>
      <w:marTop w:val="0"/>
      <w:marBottom w:val="0"/>
      <w:divBdr>
        <w:top w:val="none" w:sz="0" w:space="0" w:color="auto"/>
        <w:left w:val="none" w:sz="0" w:space="0" w:color="auto"/>
        <w:bottom w:val="none" w:sz="0" w:space="0" w:color="auto"/>
        <w:right w:val="none" w:sz="0" w:space="0" w:color="auto"/>
      </w:divBdr>
    </w:div>
    <w:div w:id="1299143467">
      <w:bodyDiv w:val="1"/>
      <w:marLeft w:val="0"/>
      <w:marRight w:val="0"/>
      <w:marTop w:val="0"/>
      <w:marBottom w:val="0"/>
      <w:divBdr>
        <w:top w:val="none" w:sz="0" w:space="0" w:color="auto"/>
        <w:left w:val="none" w:sz="0" w:space="0" w:color="auto"/>
        <w:bottom w:val="none" w:sz="0" w:space="0" w:color="auto"/>
        <w:right w:val="none" w:sz="0" w:space="0" w:color="auto"/>
      </w:divBdr>
    </w:div>
    <w:div w:id="1300108187">
      <w:bodyDiv w:val="1"/>
      <w:marLeft w:val="0"/>
      <w:marRight w:val="0"/>
      <w:marTop w:val="0"/>
      <w:marBottom w:val="0"/>
      <w:divBdr>
        <w:top w:val="none" w:sz="0" w:space="0" w:color="auto"/>
        <w:left w:val="none" w:sz="0" w:space="0" w:color="auto"/>
        <w:bottom w:val="none" w:sz="0" w:space="0" w:color="auto"/>
        <w:right w:val="none" w:sz="0" w:space="0" w:color="auto"/>
      </w:divBdr>
    </w:div>
    <w:div w:id="1301575655">
      <w:bodyDiv w:val="1"/>
      <w:marLeft w:val="0"/>
      <w:marRight w:val="0"/>
      <w:marTop w:val="0"/>
      <w:marBottom w:val="0"/>
      <w:divBdr>
        <w:top w:val="none" w:sz="0" w:space="0" w:color="auto"/>
        <w:left w:val="none" w:sz="0" w:space="0" w:color="auto"/>
        <w:bottom w:val="none" w:sz="0" w:space="0" w:color="auto"/>
        <w:right w:val="none" w:sz="0" w:space="0" w:color="auto"/>
      </w:divBdr>
    </w:div>
    <w:div w:id="1301883041">
      <w:bodyDiv w:val="1"/>
      <w:marLeft w:val="0"/>
      <w:marRight w:val="0"/>
      <w:marTop w:val="0"/>
      <w:marBottom w:val="0"/>
      <w:divBdr>
        <w:top w:val="none" w:sz="0" w:space="0" w:color="auto"/>
        <w:left w:val="none" w:sz="0" w:space="0" w:color="auto"/>
        <w:bottom w:val="none" w:sz="0" w:space="0" w:color="auto"/>
        <w:right w:val="none" w:sz="0" w:space="0" w:color="auto"/>
      </w:divBdr>
    </w:div>
    <w:div w:id="1305620052">
      <w:bodyDiv w:val="1"/>
      <w:marLeft w:val="0"/>
      <w:marRight w:val="0"/>
      <w:marTop w:val="0"/>
      <w:marBottom w:val="0"/>
      <w:divBdr>
        <w:top w:val="none" w:sz="0" w:space="0" w:color="auto"/>
        <w:left w:val="none" w:sz="0" w:space="0" w:color="auto"/>
        <w:bottom w:val="none" w:sz="0" w:space="0" w:color="auto"/>
        <w:right w:val="none" w:sz="0" w:space="0" w:color="auto"/>
      </w:divBdr>
    </w:div>
    <w:div w:id="1306356208">
      <w:bodyDiv w:val="1"/>
      <w:marLeft w:val="0"/>
      <w:marRight w:val="0"/>
      <w:marTop w:val="0"/>
      <w:marBottom w:val="0"/>
      <w:divBdr>
        <w:top w:val="none" w:sz="0" w:space="0" w:color="auto"/>
        <w:left w:val="none" w:sz="0" w:space="0" w:color="auto"/>
        <w:bottom w:val="none" w:sz="0" w:space="0" w:color="auto"/>
        <w:right w:val="none" w:sz="0" w:space="0" w:color="auto"/>
      </w:divBdr>
    </w:div>
    <w:div w:id="1309942710">
      <w:bodyDiv w:val="1"/>
      <w:marLeft w:val="0"/>
      <w:marRight w:val="0"/>
      <w:marTop w:val="0"/>
      <w:marBottom w:val="0"/>
      <w:divBdr>
        <w:top w:val="none" w:sz="0" w:space="0" w:color="auto"/>
        <w:left w:val="none" w:sz="0" w:space="0" w:color="auto"/>
        <w:bottom w:val="none" w:sz="0" w:space="0" w:color="auto"/>
        <w:right w:val="none" w:sz="0" w:space="0" w:color="auto"/>
      </w:divBdr>
    </w:div>
    <w:div w:id="1312976726">
      <w:bodyDiv w:val="1"/>
      <w:marLeft w:val="0"/>
      <w:marRight w:val="0"/>
      <w:marTop w:val="0"/>
      <w:marBottom w:val="0"/>
      <w:divBdr>
        <w:top w:val="none" w:sz="0" w:space="0" w:color="auto"/>
        <w:left w:val="none" w:sz="0" w:space="0" w:color="auto"/>
        <w:bottom w:val="none" w:sz="0" w:space="0" w:color="auto"/>
        <w:right w:val="none" w:sz="0" w:space="0" w:color="auto"/>
      </w:divBdr>
    </w:div>
    <w:div w:id="1315373470">
      <w:bodyDiv w:val="1"/>
      <w:marLeft w:val="0"/>
      <w:marRight w:val="0"/>
      <w:marTop w:val="0"/>
      <w:marBottom w:val="0"/>
      <w:divBdr>
        <w:top w:val="none" w:sz="0" w:space="0" w:color="auto"/>
        <w:left w:val="none" w:sz="0" w:space="0" w:color="auto"/>
        <w:bottom w:val="none" w:sz="0" w:space="0" w:color="auto"/>
        <w:right w:val="none" w:sz="0" w:space="0" w:color="auto"/>
      </w:divBdr>
    </w:div>
    <w:div w:id="1315599636">
      <w:bodyDiv w:val="1"/>
      <w:marLeft w:val="0"/>
      <w:marRight w:val="0"/>
      <w:marTop w:val="0"/>
      <w:marBottom w:val="0"/>
      <w:divBdr>
        <w:top w:val="none" w:sz="0" w:space="0" w:color="auto"/>
        <w:left w:val="none" w:sz="0" w:space="0" w:color="auto"/>
        <w:bottom w:val="none" w:sz="0" w:space="0" w:color="auto"/>
        <w:right w:val="none" w:sz="0" w:space="0" w:color="auto"/>
      </w:divBdr>
    </w:div>
    <w:div w:id="1326982345">
      <w:bodyDiv w:val="1"/>
      <w:marLeft w:val="0"/>
      <w:marRight w:val="0"/>
      <w:marTop w:val="0"/>
      <w:marBottom w:val="0"/>
      <w:divBdr>
        <w:top w:val="none" w:sz="0" w:space="0" w:color="auto"/>
        <w:left w:val="none" w:sz="0" w:space="0" w:color="auto"/>
        <w:bottom w:val="none" w:sz="0" w:space="0" w:color="auto"/>
        <w:right w:val="none" w:sz="0" w:space="0" w:color="auto"/>
      </w:divBdr>
    </w:div>
    <w:div w:id="1327900963">
      <w:bodyDiv w:val="1"/>
      <w:marLeft w:val="0"/>
      <w:marRight w:val="0"/>
      <w:marTop w:val="0"/>
      <w:marBottom w:val="0"/>
      <w:divBdr>
        <w:top w:val="none" w:sz="0" w:space="0" w:color="auto"/>
        <w:left w:val="none" w:sz="0" w:space="0" w:color="auto"/>
        <w:bottom w:val="none" w:sz="0" w:space="0" w:color="auto"/>
        <w:right w:val="none" w:sz="0" w:space="0" w:color="auto"/>
      </w:divBdr>
    </w:div>
    <w:div w:id="1328703733">
      <w:bodyDiv w:val="1"/>
      <w:marLeft w:val="0"/>
      <w:marRight w:val="0"/>
      <w:marTop w:val="0"/>
      <w:marBottom w:val="0"/>
      <w:divBdr>
        <w:top w:val="none" w:sz="0" w:space="0" w:color="auto"/>
        <w:left w:val="none" w:sz="0" w:space="0" w:color="auto"/>
        <w:bottom w:val="none" w:sz="0" w:space="0" w:color="auto"/>
        <w:right w:val="none" w:sz="0" w:space="0" w:color="auto"/>
      </w:divBdr>
    </w:div>
    <w:div w:id="1329602723">
      <w:bodyDiv w:val="1"/>
      <w:marLeft w:val="0"/>
      <w:marRight w:val="0"/>
      <w:marTop w:val="0"/>
      <w:marBottom w:val="0"/>
      <w:divBdr>
        <w:top w:val="none" w:sz="0" w:space="0" w:color="auto"/>
        <w:left w:val="none" w:sz="0" w:space="0" w:color="auto"/>
        <w:bottom w:val="none" w:sz="0" w:space="0" w:color="auto"/>
        <w:right w:val="none" w:sz="0" w:space="0" w:color="auto"/>
      </w:divBdr>
    </w:div>
    <w:div w:id="1335767094">
      <w:bodyDiv w:val="1"/>
      <w:marLeft w:val="0"/>
      <w:marRight w:val="0"/>
      <w:marTop w:val="0"/>
      <w:marBottom w:val="0"/>
      <w:divBdr>
        <w:top w:val="none" w:sz="0" w:space="0" w:color="auto"/>
        <w:left w:val="none" w:sz="0" w:space="0" w:color="auto"/>
        <w:bottom w:val="none" w:sz="0" w:space="0" w:color="auto"/>
        <w:right w:val="none" w:sz="0" w:space="0" w:color="auto"/>
      </w:divBdr>
    </w:div>
    <w:div w:id="1336570939">
      <w:bodyDiv w:val="1"/>
      <w:marLeft w:val="0"/>
      <w:marRight w:val="0"/>
      <w:marTop w:val="0"/>
      <w:marBottom w:val="0"/>
      <w:divBdr>
        <w:top w:val="none" w:sz="0" w:space="0" w:color="auto"/>
        <w:left w:val="none" w:sz="0" w:space="0" w:color="auto"/>
        <w:bottom w:val="none" w:sz="0" w:space="0" w:color="auto"/>
        <w:right w:val="none" w:sz="0" w:space="0" w:color="auto"/>
      </w:divBdr>
    </w:div>
    <w:div w:id="1339314069">
      <w:bodyDiv w:val="1"/>
      <w:marLeft w:val="0"/>
      <w:marRight w:val="0"/>
      <w:marTop w:val="0"/>
      <w:marBottom w:val="0"/>
      <w:divBdr>
        <w:top w:val="none" w:sz="0" w:space="0" w:color="auto"/>
        <w:left w:val="none" w:sz="0" w:space="0" w:color="auto"/>
        <w:bottom w:val="none" w:sz="0" w:space="0" w:color="auto"/>
        <w:right w:val="none" w:sz="0" w:space="0" w:color="auto"/>
      </w:divBdr>
    </w:div>
    <w:div w:id="1341734941">
      <w:bodyDiv w:val="1"/>
      <w:marLeft w:val="0"/>
      <w:marRight w:val="0"/>
      <w:marTop w:val="0"/>
      <w:marBottom w:val="0"/>
      <w:divBdr>
        <w:top w:val="none" w:sz="0" w:space="0" w:color="auto"/>
        <w:left w:val="none" w:sz="0" w:space="0" w:color="auto"/>
        <w:bottom w:val="none" w:sz="0" w:space="0" w:color="auto"/>
        <w:right w:val="none" w:sz="0" w:space="0" w:color="auto"/>
      </w:divBdr>
    </w:div>
    <w:div w:id="1343048913">
      <w:bodyDiv w:val="1"/>
      <w:marLeft w:val="0"/>
      <w:marRight w:val="0"/>
      <w:marTop w:val="0"/>
      <w:marBottom w:val="0"/>
      <w:divBdr>
        <w:top w:val="none" w:sz="0" w:space="0" w:color="auto"/>
        <w:left w:val="none" w:sz="0" w:space="0" w:color="auto"/>
        <w:bottom w:val="none" w:sz="0" w:space="0" w:color="auto"/>
        <w:right w:val="none" w:sz="0" w:space="0" w:color="auto"/>
      </w:divBdr>
    </w:div>
    <w:div w:id="1343169085">
      <w:bodyDiv w:val="1"/>
      <w:marLeft w:val="0"/>
      <w:marRight w:val="0"/>
      <w:marTop w:val="0"/>
      <w:marBottom w:val="0"/>
      <w:divBdr>
        <w:top w:val="none" w:sz="0" w:space="0" w:color="auto"/>
        <w:left w:val="none" w:sz="0" w:space="0" w:color="auto"/>
        <w:bottom w:val="none" w:sz="0" w:space="0" w:color="auto"/>
        <w:right w:val="none" w:sz="0" w:space="0" w:color="auto"/>
      </w:divBdr>
    </w:div>
    <w:div w:id="1343628185">
      <w:bodyDiv w:val="1"/>
      <w:marLeft w:val="0"/>
      <w:marRight w:val="0"/>
      <w:marTop w:val="0"/>
      <w:marBottom w:val="0"/>
      <w:divBdr>
        <w:top w:val="none" w:sz="0" w:space="0" w:color="auto"/>
        <w:left w:val="none" w:sz="0" w:space="0" w:color="auto"/>
        <w:bottom w:val="none" w:sz="0" w:space="0" w:color="auto"/>
        <w:right w:val="none" w:sz="0" w:space="0" w:color="auto"/>
      </w:divBdr>
    </w:div>
    <w:div w:id="1344094401">
      <w:bodyDiv w:val="1"/>
      <w:marLeft w:val="0"/>
      <w:marRight w:val="0"/>
      <w:marTop w:val="0"/>
      <w:marBottom w:val="0"/>
      <w:divBdr>
        <w:top w:val="none" w:sz="0" w:space="0" w:color="auto"/>
        <w:left w:val="none" w:sz="0" w:space="0" w:color="auto"/>
        <w:bottom w:val="none" w:sz="0" w:space="0" w:color="auto"/>
        <w:right w:val="none" w:sz="0" w:space="0" w:color="auto"/>
      </w:divBdr>
    </w:div>
    <w:div w:id="1344430368">
      <w:bodyDiv w:val="1"/>
      <w:marLeft w:val="0"/>
      <w:marRight w:val="0"/>
      <w:marTop w:val="0"/>
      <w:marBottom w:val="0"/>
      <w:divBdr>
        <w:top w:val="none" w:sz="0" w:space="0" w:color="auto"/>
        <w:left w:val="none" w:sz="0" w:space="0" w:color="auto"/>
        <w:bottom w:val="none" w:sz="0" w:space="0" w:color="auto"/>
        <w:right w:val="none" w:sz="0" w:space="0" w:color="auto"/>
      </w:divBdr>
    </w:div>
    <w:div w:id="1347705649">
      <w:bodyDiv w:val="1"/>
      <w:marLeft w:val="0"/>
      <w:marRight w:val="0"/>
      <w:marTop w:val="0"/>
      <w:marBottom w:val="0"/>
      <w:divBdr>
        <w:top w:val="none" w:sz="0" w:space="0" w:color="auto"/>
        <w:left w:val="none" w:sz="0" w:space="0" w:color="auto"/>
        <w:bottom w:val="none" w:sz="0" w:space="0" w:color="auto"/>
        <w:right w:val="none" w:sz="0" w:space="0" w:color="auto"/>
      </w:divBdr>
    </w:div>
    <w:div w:id="1348678415">
      <w:bodyDiv w:val="1"/>
      <w:marLeft w:val="0"/>
      <w:marRight w:val="0"/>
      <w:marTop w:val="0"/>
      <w:marBottom w:val="0"/>
      <w:divBdr>
        <w:top w:val="none" w:sz="0" w:space="0" w:color="auto"/>
        <w:left w:val="none" w:sz="0" w:space="0" w:color="auto"/>
        <w:bottom w:val="none" w:sz="0" w:space="0" w:color="auto"/>
        <w:right w:val="none" w:sz="0" w:space="0" w:color="auto"/>
      </w:divBdr>
    </w:div>
    <w:div w:id="1352956239">
      <w:bodyDiv w:val="1"/>
      <w:marLeft w:val="0"/>
      <w:marRight w:val="0"/>
      <w:marTop w:val="0"/>
      <w:marBottom w:val="0"/>
      <w:divBdr>
        <w:top w:val="none" w:sz="0" w:space="0" w:color="auto"/>
        <w:left w:val="none" w:sz="0" w:space="0" w:color="auto"/>
        <w:bottom w:val="none" w:sz="0" w:space="0" w:color="auto"/>
        <w:right w:val="none" w:sz="0" w:space="0" w:color="auto"/>
      </w:divBdr>
    </w:div>
    <w:div w:id="1360736430">
      <w:bodyDiv w:val="1"/>
      <w:marLeft w:val="0"/>
      <w:marRight w:val="0"/>
      <w:marTop w:val="0"/>
      <w:marBottom w:val="0"/>
      <w:divBdr>
        <w:top w:val="none" w:sz="0" w:space="0" w:color="auto"/>
        <w:left w:val="none" w:sz="0" w:space="0" w:color="auto"/>
        <w:bottom w:val="none" w:sz="0" w:space="0" w:color="auto"/>
        <w:right w:val="none" w:sz="0" w:space="0" w:color="auto"/>
      </w:divBdr>
    </w:div>
    <w:div w:id="1364403392">
      <w:bodyDiv w:val="1"/>
      <w:marLeft w:val="0"/>
      <w:marRight w:val="0"/>
      <w:marTop w:val="0"/>
      <w:marBottom w:val="0"/>
      <w:divBdr>
        <w:top w:val="none" w:sz="0" w:space="0" w:color="auto"/>
        <w:left w:val="none" w:sz="0" w:space="0" w:color="auto"/>
        <w:bottom w:val="none" w:sz="0" w:space="0" w:color="auto"/>
        <w:right w:val="none" w:sz="0" w:space="0" w:color="auto"/>
      </w:divBdr>
    </w:div>
    <w:div w:id="1364865484">
      <w:bodyDiv w:val="1"/>
      <w:marLeft w:val="0"/>
      <w:marRight w:val="0"/>
      <w:marTop w:val="0"/>
      <w:marBottom w:val="0"/>
      <w:divBdr>
        <w:top w:val="none" w:sz="0" w:space="0" w:color="auto"/>
        <w:left w:val="none" w:sz="0" w:space="0" w:color="auto"/>
        <w:bottom w:val="none" w:sz="0" w:space="0" w:color="auto"/>
        <w:right w:val="none" w:sz="0" w:space="0" w:color="auto"/>
      </w:divBdr>
    </w:div>
    <w:div w:id="1366713066">
      <w:bodyDiv w:val="1"/>
      <w:marLeft w:val="0"/>
      <w:marRight w:val="0"/>
      <w:marTop w:val="0"/>
      <w:marBottom w:val="0"/>
      <w:divBdr>
        <w:top w:val="none" w:sz="0" w:space="0" w:color="auto"/>
        <w:left w:val="none" w:sz="0" w:space="0" w:color="auto"/>
        <w:bottom w:val="none" w:sz="0" w:space="0" w:color="auto"/>
        <w:right w:val="none" w:sz="0" w:space="0" w:color="auto"/>
      </w:divBdr>
    </w:div>
    <w:div w:id="1367481426">
      <w:bodyDiv w:val="1"/>
      <w:marLeft w:val="0"/>
      <w:marRight w:val="0"/>
      <w:marTop w:val="0"/>
      <w:marBottom w:val="0"/>
      <w:divBdr>
        <w:top w:val="none" w:sz="0" w:space="0" w:color="auto"/>
        <w:left w:val="none" w:sz="0" w:space="0" w:color="auto"/>
        <w:bottom w:val="none" w:sz="0" w:space="0" w:color="auto"/>
        <w:right w:val="none" w:sz="0" w:space="0" w:color="auto"/>
      </w:divBdr>
    </w:div>
    <w:div w:id="1367486626">
      <w:bodyDiv w:val="1"/>
      <w:marLeft w:val="0"/>
      <w:marRight w:val="0"/>
      <w:marTop w:val="0"/>
      <w:marBottom w:val="0"/>
      <w:divBdr>
        <w:top w:val="none" w:sz="0" w:space="0" w:color="auto"/>
        <w:left w:val="none" w:sz="0" w:space="0" w:color="auto"/>
        <w:bottom w:val="none" w:sz="0" w:space="0" w:color="auto"/>
        <w:right w:val="none" w:sz="0" w:space="0" w:color="auto"/>
      </w:divBdr>
    </w:div>
    <w:div w:id="1369066629">
      <w:bodyDiv w:val="1"/>
      <w:marLeft w:val="0"/>
      <w:marRight w:val="0"/>
      <w:marTop w:val="0"/>
      <w:marBottom w:val="0"/>
      <w:divBdr>
        <w:top w:val="none" w:sz="0" w:space="0" w:color="auto"/>
        <w:left w:val="none" w:sz="0" w:space="0" w:color="auto"/>
        <w:bottom w:val="none" w:sz="0" w:space="0" w:color="auto"/>
        <w:right w:val="none" w:sz="0" w:space="0" w:color="auto"/>
      </w:divBdr>
    </w:div>
    <w:div w:id="1370687877">
      <w:bodyDiv w:val="1"/>
      <w:marLeft w:val="0"/>
      <w:marRight w:val="0"/>
      <w:marTop w:val="0"/>
      <w:marBottom w:val="0"/>
      <w:divBdr>
        <w:top w:val="none" w:sz="0" w:space="0" w:color="auto"/>
        <w:left w:val="none" w:sz="0" w:space="0" w:color="auto"/>
        <w:bottom w:val="none" w:sz="0" w:space="0" w:color="auto"/>
        <w:right w:val="none" w:sz="0" w:space="0" w:color="auto"/>
      </w:divBdr>
    </w:div>
    <w:div w:id="1374308832">
      <w:bodyDiv w:val="1"/>
      <w:marLeft w:val="0"/>
      <w:marRight w:val="0"/>
      <w:marTop w:val="0"/>
      <w:marBottom w:val="0"/>
      <w:divBdr>
        <w:top w:val="none" w:sz="0" w:space="0" w:color="auto"/>
        <w:left w:val="none" w:sz="0" w:space="0" w:color="auto"/>
        <w:bottom w:val="none" w:sz="0" w:space="0" w:color="auto"/>
        <w:right w:val="none" w:sz="0" w:space="0" w:color="auto"/>
      </w:divBdr>
    </w:div>
    <w:div w:id="1376733609">
      <w:bodyDiv w:val="1"/>
      <w:marLeft w:val="0"/>
      <w:marRight w:val="0"/>
      <w:marTop w:val="0"/>
      <w:marBottom w:val="0"/>
      <w:divBdr>
        <w:top w:val="none" w:sz="0" w:space="0" w:color="auto"/>
        <w:left w:val="none" w:sz="0" w:space="0" w:color="auto"/>
        <w:bottom w:val="none" w:sz="0" w:space="0" w:color="auto"/>
        <w:right w:val="none" w:sz="0" w:space="0" w:color="auto"/>
      </w:divBdr>
    </w:div>
    <w:div w:id="1379236772">
      <w:bodyDiv w:val="1"/>
      <w:marLeft w:val="0"/>
      <w:marRight w:val="0"/>
      <w:marTop w:val="0"/>
      <w:marBottom w:val="0"/>
      <w:divBdr>
        <w:top w:val="none" w:sz="0" w:space="0" w:color="auto"/>
        <w:left w:val="none" w:sz="0" w:space="0" w:color="auto"/>
        <w:bottom w:val="none" w:sz="0" w:space="0" w:color="auto"/>
        <w:right w:val="none" w:sz="0" w:space="0" w:color="auto"/>
      </w:divBdr>
    </w:div>
    <w:div w:id="1380981274">
      <w:bodyDiv w:val="1"/>
      <w:marLeft w:val="0"/>
      <w:marRight w:val="0"/>
      <w:marTop w:val="0"/>
      <w:marBottom w:val="0"/>
      <w:divBdr>
        <w:top w:val="none" w:sz="0" w:space="0" w:color="auto"/>
        <w:left w:val="none" w:sz="0" w:space="0" w:color="auto"/>
        <w:bottom w:val="none" w:sz="0" w:space="0" w:color="auto"/>
        <w:right w:val="none" w:sz="0" w:space="0" w:color="auto"/>
      </w:divBdr>
    </w:div>
    <w:div w:id="1386488330">
      <w:bodyDiv w:val="1"/>
      <w:marLeft w:val="0"/>
      <w:marRight w:val="0"/>
      <w:marTop w:val="0"/>
      <w:marBottom w:val="0"/>
      <w:divBdr>
        <w:top w:val="none" w:sz="0" w:space="0" w:color="auto"/>
        <w:left w:val="none" w:sz="0" w:space="0" w:color="auto"/>
        <w:bottom w:val="none" w:sz="0" w:space="0" w:color="auto"/>
        <w:right w:val="none" w:sz="0" w:space="0" w:color="auto"/>
      </w:divBdr>
    </w:div>
    <w:div w:id="1386488808">
      <w:bodyDiv w:val="1"/>
      <w:marLeft w:val="0"/>
      <w:marRight w:val="0"/>
      <w:marTop w:val="0"/>
      <w:marBottom w:val="0"/>
      <w:divBdr>
        <w:top w:val="none" w:sz="0" w:space="0" w:color="auto"/>
        <w:left w:val="none" w:sz="0" w:space="0" w:color="auto"/>
        <w:bottom w:val="none" w:sz="0" w:space="0" w:color="auto"/>
        <w:right w:val="none" w:sz="0" w:space="0" w:color="auto"/>
      </w:divBdr>
    </w:div>
    <w:div w:id="1386563009">
      <w:bodyDiv w:val="1"/>
      <w:marLeft w:val="0"/>
      <w:marRight w:val="0"/>
      <w:marTop w:val="0"/>
      <w:marBottom w:val="0"/>
      <w:divBdr>
        <w:top w:val="none" w:sz="0" w:space="0" w:color="auto"/>
        <w:left w:val="none" w:sz="0" w:space="0" w:color="auto"/>
        <w:bottom w:val="none" w:sz="0" w:space="0" w:color="auto"/>
        <w:right w:val="none" w:sz="0" w:space="0" w:color="auto"/>
      </w:divBdr>
    </w:div>
    <w:div w:id="1392268187">
      <w:bodyDiv w:val="1"/>
      <w:marLeft w:val="0"/>
      <w:marRight w:val="0"/>
      <w:marTop w:val="0"/>
      <w:marBottom w:val="0"/>
      <w:divBdr>
        <w:top w:val="none" w:sz="0" w:space="0" w:color="auto"/>
        <w:left w:val="none" w:sz="0" w:space="0" w:color="auto"/>
        <w:bottom w:val="none" w:sz="0" w:space="0" w:color="auto"/>
        <w:right w:val="none" w:sz="0" w:space="0" w:color="auto"/>
      </w:divBdr>
    </w:div>
    <w:div w:id="1395659255">
      <w:bodyDiv w:val="1"/>
      <w:marLeft w:val="0"/>
      <w:marRight w:val="0"/>
      <w:marTop w:val="0"/>
      <w:marBottom w:val="0"/>
      <w:divBdr>
        <w:top w:val="none" w:sz="0" w:space="0" w:color="auto"/>
        <w:left w:val="none" w:sz="0" w:space="0" w:color="auto"/>
        <w:bottom w:val="none" w:sz="0" w:space="0" w:color="auto"/>
        <w:right w:val="none" w:sz="0" w:space="0" w:color="auto"/>
      </w:divBdr>
    </w:div>
    <w:div w:id="1396201641">
      <w:bodyDiv w:val="1"/>
      <w:marLeft w:val="0"/>
      <w:marRight w:val="0"/>
      <w:marTop w:val="0"/>
      <w:marBottom w:val="0"/>
      <w:divBdr>
        <w:top w:val="none" w:sz="0" w:space="0" w:color="auto"/>
        <w:left w:val="none" w:sz="0" w:space="0" w:color="auto"/>
        <w:bottom w:val="none" w:sz="0" w:space="0" w:color="auto"/>
        <w:right w:val="none" w:sz="0" w:space="0" w:color="auto"/>
      </w:divBdr>
    </w:div>
    <w:div w:id="1397776471">
      <w:bodyDiv w:val="1"/>
      <w:marLeft w:val="0"/>
      <w:marRight w:val="0"/>
      <w:marTop w:val="0"/>
      <w:marBottom w:val="0"/>
      <w:divBdr>
        <w:top w:val="none" w:sz="0" w:space="0" w:color="auto"/>
        <w:left w:val="none" w:sz="0" w:space="0" w:color="auto"/>
        <w:bottom w:val="none" w:sz="0" w:space="0" w:color="auto"/>
        <w:right w:val="none" w:sz="0" w:space="0" w:color="auto"/>
      </w:divBdr>
    </w:div>
    <w:div w:id="1400129787">
      <w:bodyDiv w:val="1"/>
      <w:marLeft w:val="0"/>
      <w:marRight w:val="0"/>
      <w:marTop w:val="0"/>
      <w:marBottom w:val="0"/>
      <w:divBdr>
        <w:top w:val="none" w:sz="0" w:space="0" w:color="auto"/>
        <w:left w:val="none" w:sz="0" w:space="0" w:color="auto"/>
        <w:bottom w:val="none" w:sz="0" w:space="0" w:color="auto"/>
        <w:right w:val="none" w:sz="0" w:space="0" w:color="auto"/>
      </w:divBdr>
    </w:div>
    <w:div w:id="1400832989">
      <w:bodyDiv w:val="1"/>
      <w:marLeft w:val="0"/>
      <w:marRight w:val="0"/>
      <w:marTop w:val="0"/>
      <w:marBottom w:val="0"/>
      <w:divBdr>
        <w:top w:val="none" w:sz="0" w:space="0" w:color="auto"/>
        <w:left w:val="none" w:sz="0" w:space="0" w:color="auto"/>
        <w:bottom w:val="none" w:sz="0" w:space="0" w:color="auto"/>
        <w:right w:val="none" w:sz="0" w:space="0" w:color="auto"/>
      </w:divBdr>
    </w:div>
    <w:div w:id="1401751504">
      <w:bodyDiv w:val="1"/>
      <w:marLeft w:val="0"/>
      <w:marRight w:val="0"/>
      <w:marTop w:val="0"/>
      <w:marBottom w:val="0"/>
      <w:divBdr>
        <w:top w:val="none" w:sz="0" w:space="0" w:color="auto"/>
        <w:left w:val="none" w:sz="0" w:space="0" w:color="auto"/>
        <w:bottom w:val="none" w:sz="0" w:space="0" w:color="auto"/>
        <w:right w:val="none" w:sz="0" w:space="0" w:color="auto"/>
      </w:divBdr>
    </w:div>
    <w:div w:id="1402288464">
      <w:bodyDiv w:val="1"/>
      <w:marLeft w:val="0"/>
      <w:marRight w:val="0"/>
      <w:marTop w:val="0"/>
      <w:marBottom w:val="0"/>
      <w:divBdr>
        <w:top w:val="none" w:sz="0" w:space="0" w:color="auto"/>
        <w:left w:val="none" w:sz="0" w:space="0" w:color="auto"/>
        <w:bottom w:val="none" w:sz="0" w:space="0" w:color="auto"/>
        <w:right w:val="none" w:sz="0" w:space="0" w:color="auto"/>
      </w:divBdr>
    </w:div>
    <w:div w:id="1406302321">
      <w:bodyDiv w:val="1"/>
      <w:marLeft w:val="0"/>
      <w:marRight w:val="0"/>
      <w:marTop w:val="0"/>
      <w:marBottom w:val="0"/>
      <w:divBdr>
        <w:top w:val="none" w:sz="0" w:space="0" w:color="auto"/>
        <w:left w:val="none" w:sz="0" w:space="0" w:color="auto"/>
        <w:bottom w:val="none" w:sz="0" w:space="0" w:color="auto"/>
        <w:right w:val="none" w:sz="0" w:space="0" w:color="auto"/>
      </w:divBdr>
    </w:div>
    <w:div w:id="1407069717">
      <w:bodyDiv w:val="1"/>
      <w:marLeft w:val="0"/>
      <w:marRight w:val="0"/>
      <w:marTop w:val="0"/>
      <w:marBottom w:val="0"/>
      <w:divBdr>
        <w:top w:val="none" w:sz="0" w:space="0" w:color="auto"/>
        <w:left w:val="none" w:sz="0" w:space="0" w:color="auto"/>
        <w:bottom w:val="none" w:sz="0" w:space="0" w:color="auto"/>
        <w:right w:val="none" w:sz="0" w:space="0" w:color="auto"/>
      </w:divBdr>
    </w:div>
    <w:div w:id="1407803259">
      <w:bodyDiv w:val="1"/>
      <w:marLeft w:val="0"/>
      <w:marRight w:val="0"/>
      <w:marTop w:val="0"/>
      <w:marBottom w:val="0"/>
      <w:divBdr>
        <w:top w:val="none" w:sz="0" w:space="0" w:color="auto"/>
        <w:left w:val="none" w:sz="0" w:space="0" w:color="auto"/>
        <w:bottom w:val="none" w:sz="0" w:space="0" w:color="auto"/>
        <w:right w:val="none" w:sz="0" w:space="0" w:color="auto"/>
      </w:divBdr>
    </w:div>
    <w:div w:id="1410152751">
      <w:bodyDiv w:val="1"/>
      <w:marLeft w:val="0"/>
      <w:marRight w:val="0"/>
      <w:marTop w:val="0"/>
      <w:marBottom w:val="0"/>
      <w:divBdr>
        <w:top w:val="none" w:sz="0" w:space="0" w:color="auto"/>
        <w:left w:val="none" w:sz="0" w:space="0" w:color="auto"/>
        <w:bottom w:val="none" w:sz="0" w:space="0" w:color="auto"/>
        <w:right w:val="none" w:sz="0" w:space="0" w:color="auto"/>
      </w:divBdr>
    </w:div>
    <w:div w:id="1411003398">
      <w:bodyDiv w:val="1"/>
      <w:marLeft w:val="0"/>
      <w:marRight w:val="0"/>
      <w:marTop w:val="0"/>
      <w:marBottom w:val="0"/>
      <w:divBdr>
        <w:top w:val="none" w:sz="0" w:space="0" w:color="auto"/>
        <w:left w:val="none" w:sz="0" w:space="0" w:color="auto"/>
        <w:bottom w:val="none" w:sz="0" w:space="0" w:color="auto"/>
        <w:right w:val="none" w:sz="0" w:space="0" w:color="auto"/>
      </w:divBdr>
    </w:div>
    <w:div w:id="1417240920">
      <w:bodyDiv w:val="1"/>
      <w:marLeft w:val="0"/>
      <w:marRight w:val="0"/>
      <w:marTop w:val="0"/>
      <w:marBottom w:val="0"/>
      <w:divBdr>
        <w:top w:val="none" w:sz="0" w:space="0" w:color="auto"/>
        <w:left w:val="none" w:sz="0" w:space="0" w:color="auto"/>
        <w:bottom w:val="none" w:sz="0" w:space="0" w:color="auto"/>
        <w:right w:val="none" w:sz="0" w:space="0" w:color="auto"/>
      </w:divBdr>
    </w:div>
    <w:div w:id="1419865113">
      <w:bodyDiv w:val="1"/>
      <w:marLeft w:val="0"/>
      <w:marRight w:val="0"/>
      <w:marTop w:val="0"/>
      <w:marBottom w:val="0"/>
      <w:divBdr>
        <w:top w:val="none" w:sz="0" w:space="0" w:color="auto"/>
        <w:left w:val="none" w:sz="0" w:space="0" w:color="auto"/>
        <w:bottom w:val="none" w:sz="0" w:space="0" w:color="auto"/>
        <w:right w:val="none" w:sz="0" w:space="0" w:color="auto"/>
      </w:divBdr>
    </w:div>
    <w:div w:id="1420365727">
      <w:bodyDiv w:val="1"/>
      <w:marLeft w:val="0"/>
      <w:marRight w:val="0"/>
      <w:marTop w:val="0"/>
      <w:marBottom w:val="0"/>
      <w:divBdr>
        <w:top w:val="none" w:sz="0" w:space="0" w:color="auto"/>
        <w:left w:val="none" w:sz="0" w:space="0" w:color="auto"/>
        <w:bottom w:val="none" w:sz="0" w:space="0" w:color="auto"/>
        <w:right w:val="none" w:sz="0" w:space="0" w:color="auto"/>
      </w:divBdr>
    </w:div>
    <w:div w:id="1422795768">
      <w:bodyDiv w:val="1"/>
      <w:marLeft w:val="0"/>
      <w:marRight w:val="0"/>
      <w:marTop w:val="0"/>
      <w:marBottom w:val="0"/>
      <w:divBdr>
        <w:top w:val="none" w:sz="0" w:space="0" w:color="auto"/>
        <w:left w:val="none" w:sz="0" w:space="0" w:color="auto"/>
        <w:bottom w:val="none" w:sz="0" w:space="0" w:color="auto"/>
        <w:right w:val="none" w:sz="0" w:space="0" w:color="auto"/>
      </w:divBdr>
    </w:div>
    <w:div w:id="1423532375">
      <w:bodyDiv w:val="1"/>
      <w:marLeft w:val="0"/>
      <w:marRight w:val="0"/>
      <w:marTop w:val="0"/>
      <w:marBottom w:val="0"/>
      <w:divBdr>
        <w:top w:val="none" w:sz="0" w:space="0" w:color="auto"/>
        <w:left w:val="none" w:sz="0" w:space="0" w:color="auto"/>
        <w:bottom w:val="none" w:sz="0" w:space="0" w:color="auto"/>
        <w:right w:val="none" w:sz="0" w:space="0" w:color="auto"/>
      </w:divBdr>
    </w:div>
    <w:div w:id="1424492472">
      <w:bodyDiv w:val="1"/>
      <w:marLeft w:val="0"/>
      <w:marRight w:val="0"/>
      <w:marTop w:val="0"/>
      <w:marBottom w:val="0"/>
      <w:divBdr>
        <w:top w:val="none" w:sz="0" w:space="0" w:color="auto"/>
        <w:left w:val="none" w:sz="0" w:space="0" w:color="auto"/>
        <w:bottom w:val="none" w:sz="0" w:space="0" w:color="auto"/>
        <w:right w:val="none" w:sz="0" w:space="0" w:color="auto"/>
      </w:divBdr>
    </w:div>
    <w:div w:id="1424841613">
      <w:bodyDiv w:val="1"/>
      <w:marLeft w:val="0"/>
      <w:marRight w:val="0"/>
      <w:marTop w:val="0"/>
      <w:marBottom w:val="0"/>
      <w:divBdr>
        <w:top w:val="none" w:sz="0" w:space="0" w:color="auto"/>
        <w:left w:val="none" w:sz="0" w:space="0" w:color="auto"/>
        <w:bottom w:val="none" w:sz="0" w:space="0" w:color="auto"/>
        <w:right w:val="none" w:sz="0" w:space="0" w:color="auto"/>
      </w:divBdr>
    </w:div>
    <w:div w:id="1427464432">
      <w:bodyDiv w:val="1"/>
      <w:marLeft w:val="0"/>
      <w:marRight w:val="0"/>
      <w:marTop w:val="0"/>
      <w:marBottom w:val="0"/>
      <w:divBdr>
        <w:top w:val="none" w:sz="0" w:space="0" w:color="auto"/>
        <w:left w:val="none" w:sz="0" w:space="0" w:color="auto"/>
        <w:bottom w:val="none" w:sz="0" w:space="0" w:color="auto"/>
        <w:right w:val="none" w:sz="0" w:space="0" w:color="auto"/>
      </w:divBdr>
    </w:div>
    <w:div w:id="1429962233">
      <w:bodyDiv w:val="1"/>
      <w:marLeft w:val="0"/>
      <w:marRight w:val="0"/>
      <w:marTop w:val="0"/>
      <w:marBottom w:val="0"/>
      <w:divBdr>
        <w:top w:val="none" w:sz="0" w:space="0" w:color="auto"/>
        <w:left w:val="none" w:sz="0" w:space="0" w:color="auto"/>
        <w:bottom w:val="none" w:sz="0" w:space="0" w:color="auto"/>
        <w:right w:val="none" w:sz="0" w:space="0" w:color="auto"/>
      </w:divBdr>
    </w:div>
    <w:div w:id="1431775229">
      <w:bodyDiv w:val="1"/>
      <w:marLeft w:val="0"/>
      <w:marRight w:val="0"/>
      <w:marTop w:val="0"/>
      <w:marBottom w:val="0"/>
      <w:divBdr>
        <w:top w:val="none" w:sz="0" w:space="0" w:color="auto"/>
        <w:left w:val="none" w:sz="0" w:space="0" w:color="auto"/>
        <w:bottom w:val="none" w:sz="0" w:space="0" w:color="auto"/>
        <w:right w:val="none" w:sz="0" w:space="0" w:color="auto"/>
      </w:divBdr>
    </w:div>
    <w:div w:id="1435129327">
      <w:bodyDiv w:val="1"/>
      <w:marLeft w:val="0"/>
      <w:marRight w:val="0"/>
      <w:marTop w:val="0"/>
      <w:marBottom w:val="0"/>
      <w:divBdr>
        <w:top w:val="none" w:sz="0" w:space="0" w:color="auto"/>
        <w:left w:val="none" w:sz="0" w:space="0" w:color="auto"/>
        <w:bottom w:val="none" w:sz="0" w:space="0" w:color="auto"/>
        <w:right w:val="none" w:sz="0" w:space="0" w:color="auto"/>
      </w:divBdr>
    </w:div>
    <w:div w:id="1439982687">
      <w:bodyDiv w:val="1"/>
      <w:marLeft w:val="0"/>
      <w:marRight w:val="0"/>
      <w:marTop w:val="0"/>
      <w:marBottom w:val="0"/>
      <w:divBdr>
        <w:top w:val="none" w:sz="0" w:space="0" w:color="auto"/>
        <w:left w:val="none" w:sz="0" w:space="0" w:color="auto"/>
        <w:bottom w:val="none" w:sz="0" w:space="0" w:color="auto"/>
        <w:right w:val="none" w:sz="0" w:space="0" w:color="auto"/>
      </w:divBdr>
    </w:div>
    <w:div w:id="1440293431">
      <w:bodyDiv w:val="1"/>
      <w:marLeft w:val="0"/>
      <w:marRight w:val="0"/>
      <w:marTop w:val="0"/>
      <w:marBottom w:val="0"/>
      <w:divBdr>
        <w:top w:val="none" w:sz="0" w:space="0" w:color="auto"/>
        <w:left w:val="none" w:sz="0" w:space="0" w:color="auto"/>
        <w:bottom w:val="none" w:sz="0" w:space="0" w:color="auto"/>
        <w:right w:val="none" w:sz="0" w:space="0" w:color="auto"/>
      </w:divBdr>
    </w:div>
    <w:div w:id="1443837661">
      <w:bodyDiv w:val="1"/>
      <w:marLeft w:val="0"/>
      <w:marRight w:val="0"/>
      <w:marTop w:val="0"/>
      <w:marBottom w:val="0"/>
      <w:divBdr>
        <w:top w:val="none" w:sz="0" w:space="0" w:color="auto"/>
        <w:left w:val="none" w:sz="0" w:space="0" w:color="auto"/>
        <w:bottom w:val="none" w:sz="0" w:space="0" w:color="auto"/>
        <w:right w:val="none" w:sz="0" w:space="0" w:color="auto"/>
      </w:divBdr>
    </w:div>
    <w:div w:id="1444494841">
      <w:bodyDiv w:val="1"/>
      <w:marLeft w:val="0"/>
      <w:marRight w:val="0"/>
      <w:marTop w:val="0"/>
      <w:marBottom w:val="0"/>
      <w:divBdr>
        <w:top w:val="none" w:sz="0" w:space="0" w:color="auto"/>
        <w:left w:val="none" w:sz="0" w:space="0" w:color="auto"/>
        <w:bottom w:val="none" w:sz="0" w:space="0" w:color="auto"/>
        <w:right w:val="none" w:sz="0" w:space="0" w:color="auto"/>
      </w:divBdr>
    </w:div>
    <w:div w:id="1450273775">
      <w:bodyDiv w:val="1"/>
      <w:marLeft w:val="0"/>
      <w:marRight w:val="0"/>
      <w:marTop w:val="0"/>
      <w:marBottom w:val="0"/>
      <w:divBdr>
        <w:top w:val="none" w:sz="0" w:space="0" w:color="auto"/>
        <w:left w:val="none" w:sz="0" w:space="0" w:color="auto"/>
        <w:bottom w:val="none" w:sz="0" w:space="0" w:color="auto"/>
        <w:right w:val="none" w:sz="0" w:space="0" w:color="auto"/>
      </w:divBdr>
    </w:div>
    <w:div w:id="1451705011">
      <w:bodyDiv w:val="1"/>
      <w:marLeft w:val="0"/>
      <w:marRight w:val="0"/>
      <w:marTop w:val="0"/>
      <w:marBottom w:val="0"/>
      <w:divBdr>
        <w:top w:val="none" w:sz="0" w:space="0" w:color="auto"/>
        <w:left w:val="none" w:sz="0" w:space="0" w:color="auto"/>
        <w:bottom w:val="none" w:sz="0" w:space="0" w:color="auto"/>
        <w:right w:val="none" w:sz="0" w:space="0" w:color="auto"/>
      </w:divBdr>
    </w:div>
    <w:div w:id="1454136407">
      <w:bodyDiv w:val="1"/>
      <w:marLeft w:val="0"/>
      <w:marRight w:val="0"/>
      <w:marTop w:val="0"/>
      <w:marBottom w:val="0"/>
      <w:divBdr>
        <w:top w:val="none" w:sz="0" w:space="0" w:color="auto"/>
        <w:left w:val="none" w:sz="0" w:space="0" w:color="auto"/>
        <w:bottom w:val="none" w:sz="0" w:space="0" w:color="auto"/>
        <w:right w:val="none" w:sz="0" w:space="0" w:color="auto"/>
      </w:divBdr>
    </w:div>
    <w:div w:id="1456170982">
      <w:bodyDiv w:val="1"/>
      <w:marLeft w:val="0"/>
      <w:marRight w:val="0"/>
      <w:marTop w:val="0"/>
      <w:marBottom w:val="0"/>
      <w:divBdr>
        <w:top w:val="none" w:sz="0" w:space="0" w:color="auto"/>
        <w:left w:val="none" w:sz="0" w:space="0" w:color="auto"/>
        <w:bottom w:val="none" w:sz="0" w:space="0" w:color="auto"/>
        <w:right w:val="none" w:sz="0" w:space="0" w:color="auto"/>
      </w:divBdr>
    </w:div>
    <w:div w:id="1461416011">
      <w:bodyDiv w:val="1"/>
      <w:marLeft w:val="0"/>
      <w:marRight w:val="0"/>
      <w:marTop w:val="0"/>
      <w:marBottom w:val="0"/>
      <w:divBdr>
        <w:top w:val="none" w:sz="0" w:space="0" w:color="auto"/>
        <w:left w:val="none" w:sz="0" w:space="0" w:color="auto"/>
        <w:bottom w:val="none" w:sz="0" w:space="0" w:color="auto"/>
        <w:right w:val="none" w:sz="0" w:space="0" w:color="auto"/>
      </w:divBdr>
    </w:div>
    <w:div w:id="1461802702">
      <w:bodyDiv w:val="1"/>
      <w:marLeft w:val="0"/>
      <w:marRight w:val="0"/>
      <w:marTop w:val="0"/>
      <w:marBottom w:val="0"/>
      <w:divBdr>
        <w:top w:val="none" w:sz="0" w:space="0" w:color="auto"/>
        <w:left w:val="none" w:sz="0" w:space="0" w:color="auto"/>
        <w:bottom w:val="none" w:sz="0" w:space="0" w:color="auto"/>
        <w:right w:val="none" w:sz="0" w:space="0" w:color="auto"/>
      </w:divBdr>
    </w:div>
    <w:div w:id="1464811965">
      <w:bodyDiv w:val="1"/>
      <w:marLeft w:val="0"/>
      <w:marRight w:val="0"/>
      <w:marTop w:val="0"/>
      <w:marBottom w:val="0"/>
      <w:divBdr>
        <w:top w:val="none" w:sz="0" w:space="0" w:color="auto"/>
        <w:left w:val="none" w:sz="0" w:space="0" w:color="auto"/>
        <w:bottom w:val="none" w:sz="0" w:space="0" w:color="auto"/>
        <w:right w:val="none" w:sz="0" w:space="0" w:color="auto"/>
      </w:divBdr>
    </w:div>
    <w:div w:id="1470516620">
      <w:bodyDiv w:val="1"/>
      <w:marLeft w:val="0"/>
      <w:marRight w:val="0"/>
      <w:marTop w:val="0"/>
      <w:marBottom w:val="0"/>
      <w:divBdr>
        <w:top w:val="none" w:sz="0" w:space="0" w:color="auto"/>
        <w:left w:val="none" w:sz="0" w:space="0" w:color="auto"/>
        <w:bottom w:val="none" w:sz="0" w:space="0" w:color="auto"/>
        <w:right w:val="none" w:sz="0" w:space="0" w:color="auto"/>
      </w:divBdr>
    </w:div>
    <w:div w:id="1472021816">
      <w:bodyDiv w:val="1"/>
      <w:marLeft w:val="0"/>
      <w:marRight w:val="0"/>
      <w:marTop w:val="0"/>
      <w:marBottom w:val="0"/>
      <w:divBdr>
        <w:top w:val="none" w:sz="0" w:space="0" w:color="auto"/>
        <w:left w:val="none" w:sz="0" w:space="0" w:color="auto"/>
        <w:bottom w:val="none" w:sz="0" w:space="0" w:color="auto"/>
        <w:right w:val="none" w:sz="0" w:space="0" w:color="auto"/>
      </w:divBdr>
    </w:div>
    <w:div w:id="1473905294">
      <w:bodyDiv w:val="1"/>
      <w:marLeft w:val="0"/>
      <w:marRight w:val="0"/>
      <w:marTop w:val="0"/>
      <w:marBottom w:val="0"/>
      <w:divBdr>
        <w:top w:val="none" w:sz="0" w:space="0" w:color="auto"/>
        <w:left w:val="none" w:sz="0" w:space="0" w:color="auto"/>
        <w:bottom w:val="none" w:sz="0" w:space="0" w:color="auto"/>
        <w:right w:val="none" w:sz="0" w:space="0" w:color="auto"/>
      </w:divBdr>
    </w:div>
    <w:div w:id="1474253835">
      <w:bodyDiv w:val="1"/>
      <w:marLeft w:val="0"/>
      <w:marRight w:val="0"/>
      <w:marTop w:val="0"/>
      <w:marBottom w:val="0"/>
      <w:divBdr>
        <w:top w:val="none" w:sz="0" w:space="0" w:color="auto"/>
        <w:left w:val="none" w:sz="0" w:space="0" w:color="auto"/>
        <w:bottom w:val="none" w:sz="0" w:space="0" w:color="auto"/>
        <w:right w:val="none" w:sz="0" w:space="0" w:color="auto"/>
      </w:divBdr>
    </w:div>
    <w:div w:id="1476294228">
      <w:bodyDiv w:val="1"/>
      <w:marLeft w:val="0"/>
      <w:marRight w:val="0"/>
      <w:marTop w:val="0"/>
      <w:marBottom w:val="0"/>
      <w:divBdr>
        <w:top w:val="none" w:sz="0" w:space="0" w:color="auto"/>
        <w:left w:val="none" w:sz="0" w:space="0" w:color="auto"/>
        <w:bottom w:val="none" w:sz="0" w:space="0" w:color="auto"/>
        <w:right w:val="none" w:sz="0" w:space="0" w:color="auto"/>
      </w:divBdr>
    </w:div>
    <w:div w:id="1477330912">
      <w:bodyDiv w:val="1"/>
      <w:marLeft w:val="0"/>
      <w:marRight w:val="0"/>
      <w:marTop w:val="0"/>
      <w:marBottom w:val="0"/>
      <w:divBdr>
        <w:top w:val="none" w:sz="0" w:space="0" w:color="auto"/>
        <w:left w:val="none" w:sz="0" w:space="0" w:color="auto"/>
        <w:bottom w:val="none" w:sz="0" w:space="0" w:color="auto"/>
        <w:right w:val="none" w:sz="0" w:space="0" w:color="auto"/>
      </w:divBdr>
    </w:div>
    <w:div w:id="1478959657">
      <w:bodyDiv w:val="1"/>
      <w:marLeft w:val="0"/>
      <w:marRight w:val="0"/>
      <w:marTop w:val="0"/>
      <w:marBottom w:val="0"/>
      <w:divBdr>
        <w:top w:val="none" w:sz="0" w:space="0" w:color="auto"/>
        <w:left w:val="none" w:sz="0" w:space="0" w:color="auto"/>
        <w:bottom w:val="none" w:sz="0" w:space="0" w:color="auto"/>
        <w:right w:val="none" w:sz="0" w:space="0" w:color="auto"/>
      </w:divBdr>
    </w:div>
    <w:div w:id="1479760235">
      <w:bodyDiv w:val="1"/>
      <w:marLeft w:val="0"/>
      <w:marRight w:val="0"/>
      <w:marTop w:val="0"/>
      <w:marBottom w:val="0"/>
      <w:divBdr>
        <w:top w:val="none" w:sz="0" w:space="0" w:color="auto"/>
        <w:left w:val="none" w:sz="0" w:space="0" w:color="auto"/>
        <w:bottom w:val="none" w:sz="0" w:space="0" w:color="auto"/>
        <w:right w:val="none" w:sz="0" w:space="0" w:color="auto"/>
      </w:divBdr>
    </w:div>
    <w:div w:id="1483110357">
      <w:bodyDiv w:val="1"/>
      <w:marLeft w:val="0"/>
      <w:marRight w:val="0"/>
      <w:marTop w:val="0"/>
      <w:marBottom w:val="0"/>
      <w:divBdr>
        <w:top w:val="none" w:sz="0" w:space="0" w:color="auto"/>
        <w:left w:val="none" w:sz="0" w:space="0" w:color="auto"/>
        <w:bottom w:val="none" w:sz="0" w:space="0" w:color="auto"/>
        <w:right w:val="none" w:sz="0" w:space="0" w:color="auto"/>
      </w:divBdr>
    </w:div>
    <w:div w:id="1487476993">
      <w:bodyDiv w:val="1"/>
      <w:marLeft w:val="0"/>
      <w:marRight w:val="0"/>
      <w:marTop w:val="0"/>
      <w:marBottom w:val="0"/>
      <w:divBdr>
        <w:top w:val="none" w:sz="0" w:space="0" w:color="auto"/>
        <w:left w:val="none" w:sz="0" w:space="0" w:color="auto"/>
        <w:bottom w:val="none" w:sz="0" w:space="0" w:color="auto"/>
        <w:right w:val="none" w:sz="0" w:space="0" w:color="auto"/>
      </w:divBdr>
    </w:div>
    <w:div w:id="1488546137">
      <w:bodyDiv w:val="1"/>
      <w:marLeft w:val="0"/>
      <w:marRight w:val="0"/>
      <w:marTop w:val="0"/>
      <w:marBottom w:val="0"/>
      <w:divBdr>
        <w:top w:val="none" w:sz="0" w:space="0" w:color="auto"/>
        <w:left w:val="none" w:sz="0" w:space="0" w:color="auto"/>
        <w:bottom w:val="none" w:sz="0" w:space="0" w:color="auto"/>
        <w:right w:val="none" w:sz="0" w:space="0" w:color="auto"/>
      </w:divBdr>
    </w:div>
    <w:div w:id="1489783975">
      <w:bodyDiv w:val="1"/>
      <w:marLeft w:val="0"/>
      <w:marRight w:val="0"/>
      <w:marTop w:val="0"/>
      <w:marBottom w:val="0"/>
      <w:divBdr>
        <w:top w:val="none" w:sz="0" w:space="0" w:color="auto"/>
        <w:left w:val="none" w:sz="0" w:space="0" w:color="auto"/>
        <w:bottom w:val="none" w:sz="0" w:space="0" w:color="auto"/>
        <w:right w:val="none" w:sz="0" w:space="0" w:color="auto"/>
      </w:divBdr>
    </w:div>
    <w:div w:id="1493641388">
      <w:bodyDiv w:val="1"/>
      <w:marLeft w:val="0"/>
      <w:marRight w:val="0"/>
      <w:marTop w:val="0"/>
      <w:marBottom w:val="0"/>
      <w:divBdr>
        <w:top w:val="none" w:sz="0" w:space="0" w:color="auto"/>
        <w:left w:val="none" w:sz="0" w:space="0" w:color="auto"/>
        <w:bottom w:val="none" w:sz="0" w:space="0" w:color="auto"/>
        <w:right w:val="none" w:sz="0" w:space="0" w:color="auto"/>
      </w:divBdr>
    </w:div>
    <w:div w:id="1495024864">
      <w:bodyDiv w:val="1"/>
      <w:marLeft w:val="0"/>
      <w:marRight w:val="0"/>
      <w:marTop w:val="0"/>
      <w:marBottom w:val="0"/>
      <w:divBdr>
        <w:top w:val="none" w:sz="0" w:space="0" w:color="auto"/>
        <w:left w:val="none" w:sz="0" w:space="0" w:color="auto"/>
        <w:bottom w:val="none" w:sz="0" w:space="0" w:color="auto"/>
        <w:right w:val="none" w:sz="0" w:space="0" w:color="auto"/>
      </w:divBdr>
    </w:div>
    <w:div w:id="1496919548">
      <w:bodyDiv w:val="1"/>
      <w:marLeft w:val="0"/>
      <w:marRight w:val="0"/>
      <w:marTop w:val="0"/>
      <w:marBottom w:val="0"/>
      <w:divBdr>
        <w:top w:val="none" w:sz="0" w:space="0" w:color="auto"/>
        <w:left w:val="none" w:sz="0" w:space="0" w:color="auto"/>
        <w:bottom w:val="none" w:sz="0" w:space="0" w:color="auto"/>
        <w:right w:val="none" w:sz="0" w:space="0" w:color="auto"/>
      </w:divBdr>
    </w:div>
    <w:div w:id="1497962743">
      <w:bodyDiv w:val="1"/>
      <w:marLeft w:val="0"/>
      <w:marRight w:val="0"/>
      <w:marTop w:val="0"/>
      <w:marBottom w:val="0"/>
      <w:divBdr>
        <w:top w:val="none" w:sz="0" w:space="0" w:color="auto"/>
        <w:left w:val="none" w:sz="0" w:space="0" w:color="auto"/>
        <w:bottom w:val="none" w:sz="0" w:space="0" w:color="auto"/>
        <w:right w:val="none" w:sz="0" w:space="0" w:color="auto"/>
      </w:divBdr>
    </w:div>
    <w:div w:id="1498497748">
      <w:bodyDiv w:val="1"/>
      <w:marLeft w:val="0"/>
      <w:marRight w:val="0"/>
      <w:marTop w:val="0"/>
      <w:marBottom w:val="0"/>
      <w:divBdr>
        <w:top w:val="none" w:sz="0" w:space="0" w:color="auto"/>
        <w:left w:val="none" w:sz="0" w:space="0" w:color="auto"/>
        <w:bottom w:val="none" w:sz="0" w:space="0" w:color="auto"/>
        <w:right w:val="none" w:sz="0" w:space="0" w:color="auto"/>
      </w:divBdr>
    </w:div>
    <w:div w:id="1504010453">
      <w:bodyDiv w:val="1"/>
      <w:marLeft w:val="0"/>
      <w:marRight w:val="0"/>
      <w:marTop w:val="0"/>
      <w:marBottom w:val="0"/>
      <w:divBdr>
        <w:top w:val="none" w:sz="0" w:space="0" w:color="auto"/>
        <w:left w:val="none" w:sz="0" w:space="0" w:color="auto"/>
        <w:bottom w:val="none" w:sz="0" w:space="0" w:color="auto"/>
        <w:right w:val="none" w:sz="0" w:space="0" w:color="auto"/>
      </w:divBdr>
    </w:div>
    <w:div w:id="1507817550">
      <w:bodyDiv w:val="1"/>
      <w:marLeft w:val="0"/>
      <w:marRight w:val="0"/>
      <w:marTop w:val="0"/>
      <w:marBottom w:val="0"/>
      <w:divBdr>
        <w:top w:val="none" w:sz="0" w:space="0" w:color="auto"/>
        <w:left w:val="none" w:sz="0" w:space="0" w:color="auto"/>
        <w:bottom w:val="none" w:sz="0" w:space="0" w:color="auto"/>
        <w:right w:val="none" w:sz="0" w:space="0" w:color="auto"/>
      </w:divBdr>
    </w:div>
    <w:div w:id="1510678145">
      <w:bodyDiv w:val="1"/>
      <w:marLeft w:val="0"/>
      <w:marRight w:val="0"/>
      <w:marTop w:val="0"/>
      <w:marBottom w:val="0"/>
      <w:divBdr>
        <w:top w:val="none" w:sz="0" w:space="0" w:color="auto"/>
        <w:left w:val="none" w:sz="0" w:space="0" w:color="auto"/>
        <w:bottom w:val="none" w:sz="0" w:space="0" w:color="auto"/>
        <w:right w:val="none" w:sz="0" w:space="0" w:color="auto"/>
      </w:divBdr>
    </w:div>
    <w:div w:id="1511792886">
      <w:bodyDiv w:val="1"/>
      <w:marLeft w:val="0"/>
      <w:marRight w:val="0"/>
      <w:marTop w:val="0"/>
      <w:marBottom w:val="0"/>
      <w:divBdr>
        <w:top w:val="none" w:sz="0" w:space="0" w:color="auto"/>
        <w:left w:val="none" w:sz="0" w:space="0" w:color="auto"/>
        <w:bottom w:val="none" w:sz="0" w:space="0" w:color="auto"/>
        <w:right w:val="none" w:sz="0" w:space="0" w:color="auto"/>
      </w:divBdr>
    </w:div>
    <w:div w:id="1511800340">
      <w:bodyDiv w:val="1"/>
      <w:marLeft w:val="0"/>
      <w:marRight w:val="0"/>
      <w:marTop w:val="0"/>
      <w:marBottom w:val="0"/>
      <w:divBdr>
        <w:top w:val="none" w:sz="0" w:space="0" w:color="auto"/>
        <w:left w:val="none" w:sz="0" w:space="0" w:color="auto"/>
        <w:bottom w:val="none" w:sz="0" w:space="0" w:color="auto"/>
        <w:right w:val="none" w:sz="0" w:space="0" w:color="auto"/>
      </w:divBdr>
    </w:div>
    <w:div w:id="1515223987">
      <w:bodyDiv w:val="1"/>
      <w:marLeft w:val="0"/>
      <w:marRight w:val="0"/>
      <w:marTop w:val="0"/>
      <w:marBottom w:val="0"/>
      <w:divBdr>
        <w:top w:val="none" w:sz="0" w:space="0" w:color="auto"/>
        <w:left w:val="none" w:sz="0" w:space="0" w:color="auto"/>
        <w:bottom w:val="none" w:sz="0" w:space="0" w:color="auto"/>
        <w:right w:val="none" w:sz="0" w:space="0" w:color="auto"/>
      </w:divBdr>
    </w:div>
    <w:div w:id="1515681375">
      <w:bodyDiv w:val="1"/>
      <w:marLeft w:val="0"/>
      <w:marRight w:val="0"/>
      <w:marTop w:val="0"/>
      <w:marBottom w:val="0"/>
      <w:divBdr>
        <w:top w:val="none" w:sz="0" w:space="0" w:color="auto"/>
        <w:left w:val="none" w:sz="0" w:space="0" w:color="auto"/>
        <w:bottom w:val="none" w:sz="0" w:space="0" w:color="auto"/>
        <w:right w:val="none" w:sz="0" w:space="0" w:color="auto"/>
      </w:divBdr>
    </w:div>
    <w:div w:id="1516965751">
      <w:bodyDiv w:val="1"/>
      <w:marLeft w:val="0"/>
      <w:marRight w:val="0"/>
      <w:marTop w:val="0"/>
      <w:marBottom w:val="0"/>
      <w:divBdr>
        <w:top w:val="none" w:sz="0" w:space="0" w:color="auto"/>
        <w:left w:val="none" w:sz="0" w:space="0" w:color="auto"/>
        <w:bottom w:val="none" w:sz="0" w:space="0" w:color="auto"/>
        <w:right w:val="none" w:sz="0" w:space="0" w:color="auto"/>
      </w:divBdr>
    </w:div>
    <w:div w:id="1517846349">
      <w:bodyDiv w:val="1"/>
      <w:marLeft w:val="0"/>
      <w:marRight w:val="0"/>
      <w:marTop w:val="0"/>
      <w:marBottom w:val="0"/>
      <w:divBdr>
        <w:top w:val="none" w:sz="0" w:space="0" w:color="auto"/>
        <w:left w:val="none" w:sz="0" w:space="0" w:color="auto"/>
        <w:bottom w:val="none" w:sz="0" w:space="0" w:color="auto"/>
        <w:right w:val="none" w:sz="0" w:space="0" w:color="auto"/>
      </w:divBdr>
    </w:div>
    <w:div w:id="1520580075">
      <w:bodyDiv w:val="1"/>
      <w:marLeft w:val="0"/>
      <w:marRight w:val="0"/>
      <w:marTop w:val="0"/>
      <w:marBottom w:val="0"/>
      <w:divBdr>
        <w:top w:val="none" w:sz="0" w:space="0" w:color="auto"/>
        <w:left w:val="none" w:sz="0" w:space="0" w:color="auto"/>
        <w:bottom w:val="none" w:sz="0" w:space="0" w:color="auto"/>
        <w:right w:val="none" w:sz="0" w:space="0" w:color="auto"/>
      </w:divBdr>
    </w:div>
    <w:div w:id="1521580321">
      <w:bodyDiv w:val="1"/>
      <w:marLeft w:val="0"/>
      <w:marRight w:val="0"/>
      <w:marTop w:val="0"/>
      <w:marBottom w:val="0"/>
      <w:divBdr>
        <w:top w:val="none" w:sz="0" w:space="0" w:color="auto"/>
        <w:left w:val="none" w:sz="0" w:space="0" w:color="auto"/>
        <w:bottom w:val="none" w:sz="0" w:space="0" w:color="auto"/>
        <w:right w:val="none" w:sz="0" w:space="0" w:color="auto"/>
      </w:divBdr>
    </w:div>
    <w:div w:id="1524247399">
      <w:bodyDiv w:val="1"/>
      <w:marLeft w:val="0"/>
      <w:marRight w:val="0"/>
      <w:marTop w:val="0"/>
      <w:marBottom w:val="0"/>
      <w:divBdr>
        <w:top w:val="none" w:sz="0" w:space="0" w:color="auto"/>
        <w:left w:val="none" w:sz="0" w:space="0" w:color="auto"/>
        <w:bottom w:val="none" w:sz="0" w:space="0" w:color="auto"/>
        <w:right w:val="none" w:sz="0" w:space="0" w:color="auto"/>
      </w:divBdr>
    </w:div>
    <w:div w:id="1525049207">
      <w:bodyDiv w:val="1"/>
      <w:marLeft w:val="0"/>
      <w:marRight w:val="0"/>
      <w:marTop w:val="0"/>
      <w:marBottom w:val="0"/>
      <w:divBdr>
        <w:top w:val="none" w:sz="0" w:space="0" w:color="auto"/>
        <w:left w:val="none" w:sz="0" w:space="0" w:color="auto"/>
        <w:bottom w:val="none" w:sz="0" w:space="0" w:color="auto"/>
        <w:right w:val="none" w:sz="0" w:space="0" w:color="auto"/>
      </w:divBdr>
    </w:div>
    <w:div w:id="1527674391">
      <w:bodyDiv w:val="1"/>
      <w:marLeft w:val="0"/>
      <w:marRight w:val="0"/>
      <w:marTop w:val="0"/>
      <w:marBottom w:val="0"/>
      <w:divBdr>
        <w:top w:val="none" w:sz="0" w:space="0" w:color="auto"/>
        <w:left w:val="none" w:sz="0" w:space="0" w:color="auto"/>
        <w:bottom w:val="none" w:sz="0" w:space="0" w:color="auto"/>
        <w:right w:val="none" w:sz="0" w:space="0" w:color="auto"/>
      </w:divBdr>
    </w:div>
    <w:div w:id="1534925922">
      <w:bodyDiv w:val="1"/>
      <w:marLeft w:val="0"/>
      <w:marRight w:val="0"/>
      <w:marTop w:val="0"/>
      <w:marBottom w:val="0"/>
      <w:divBdr>
        <w:top w:val="none" w:sz="0" w:space="0" w:color="auto"/>
        <w:left w:val="none" w:sz="0" w:space="0" w:color="auto"/>
        <w:bottom w:val="none" w:sz="0" w:space="0" w:color="auto"/>
        <w:right w:val="none" w:sz="0" w:space="0" w:color="auto"/>
      </w:divBdr>
    </w:div>
    <w:div w:id="1536695143">
      <w:bodyDiv w:val="1"/>
      <w:marLeft w:val="0"/>
      <w:marRight w:val="0"/>
      <w:marTop w:val="0"/>
      <w:marBottom w:val="0"/>
      <w:divBdr>
        <w:top w:val="none" w:sz="0" w:space="0" w:color="auto"/>
        <w:left w:val="none" w:sz="0" w:space="0" w:color="auto"/>
        <w:bottom w:val="none" w:sz="0" w:space="0" w:color="auto"/>
        <w:right w:val="none" w:sz="0" w:space="0" w:color="auto"/>
      </w:divBdr>
    </w:div>
    <w:div w:id="1538002512">
      <w:bodyDiv w:val="1"/>
      <w:marLeft w:val="0"/>
      <w:marRight w:val="0"/>
      <w:marTop w:val="0"/>
      <w:marBottom w:val="0"/>
      <w:divBdr>
        <w:top w:val="none" w:sz="0" w:space="0" w:color="auto"/>
        <w:left w:val="none" w:sz="0" w:space="0" w:color="auto"/>
        <w:bottom w:val="none" w:sz="0" w:space="0" w:color="auto"/>
        <w:right w:val="none" w:sz="0" w:space="0" w:color="auto"/>
      </w:divBdr>
    </w:div>
    <w:div w:id="1539859180">
      <w:bodyDiv w:val="1"/>
      <w:marLeft w:val="0"/>
      <w:marRight w:val="0"/>
      <w:marTop w:val="0"/>
      <w:marBottom w:val="0"/>
      <w:divBdr>
        <w:top w:val="none" w:sz="0" w:space="0" w:color="auto"/>
        <w:left w:val="none" w:sz="0" w:space="0" w:color="auto"/>
        <w:bottom w:val="none" w:sz="0" w:space="0" w:color="auto"/>
        <w:right w:val="none" w:sz="0" w:space="0" w:color="auto"/>
      </w:divBdr>
    </w:div>
    <w:div w:id="1543446356">
      <w:bodyDiv w:val="1"/>
      <w:marLeft w:val="0"/>
      <w:marRight w:val="0"/>
      <w:marTop w:val="0"/>
      <w:marBottom w:val="0"/>
      <w:divBdr>
        <w:top w:val="none" w:sz="0" w:space="0" w:color="auto"/>
        <w:left w:val="none" w:sz="0" w:space="0" w:color="auto"/>
        <w:bottom w:val="none" w:sz="0" w:space="0" w:color="auto"/>
        <w:right w:val="none" w:sz="0" w:space="0" w:color="auto"/>
      </w:divBdr>
    </w:div>
    <w:div w:id="1543515402">
      <w:bodyDiv w:val="1"/>
      <w:marLeft w:val="0"/>
      <w:marRight w:val="0"/>
      <w:marTop w:val="0"/>
      <w:marBottom w:val="0"/>
      <w:divBdr>
        <w:top w:val="none" w:sz="0" w:space="0" w:color="auto"/>
        <w:left w:val="none" w:sz="0" w:space="0" w:color="auto"/>
        <w:bottom w:val="none" w:sz="0" w:space="0" w:color="auto"/>
        <w:right w:val="none" w:sz="0" w:space="0" w:color="auto"/>
      </w:divBdr>
    </w:div>
    <w:div w:id="1546403356">
      <w:bodyDiv w:val="1"/>
      <w:marLeft w:val="0"/>
      <w:marRight w:val="0"/>
      <w:marTop w:val="0"/>
      <w:marBottom w:val="0"/>
      <w:divBdr>
        <w:top w:val="none" w:sz="0" w:space="0" w:color="auto"/>
        <w:left w:val="none" w:sz="0" w:space="0" w:color="auto"/>
        <w:bottom w:val="none" w:sz="0" w:space="0" w:color="auto"/>
        <w:right w:val="none" w:sz="0" w:space="0" w:color="auto"/>
      </w:divBdr>
    </w:div>
    <w:div w:id="1554391282">
      <w:bodyDiv w:val="1"/>
      <w:marLeft w:val="0"/>
      <w:marRight w:val="0"/>
      <w:marTop w:val="0"/>
      <w:marBottom w:val="0"/>
      <w:divBdr>
        <w:top w:val="none" w:sz="0" w:space="0" w:color="auto"/>
        <w:left w:val="none" w:sz="0" w:space="0" w:color="auto"/>
        <w:bottom w:val="none" w:sz="0" w:space="0" w:color="auto"/>
        <w:right w:val="none" w:sz="0" w:space="0" w:color="auto"/>
      </w:divBdr>
    </w:div>
    <w:div w:id="1555847203">
      <w:bodyDiv w:val="1"/>
      <w:marLeft w:val="0"/>
      <w:marRight w:val="0"/>
      <w:marTop w:val="0"/>
      <w:marBottom w:val="0"/>
      <w:divBdr>
        <w:top w:val="none" w:sz="0" w:space="0" w:color="auto"/>
        <w:left w:val="none" w:sz="0" w:space="0" w:color="auto"/>
        <w:bottom w:val="none" w:sz="0" w:space="0" w:color="auto"/>
        <w:right w:val="none" w:sz="0" w:space="0" w:color="auto"/>
      </w:divBdr>
    </w:div>
    <w:div w:id="1557351269">
      <w:bodyDiv w:val="1"/>
      <w:marLeft w:val="0"/>
      <w:marRight w:val="0"/>
      <w:marTop w:val="0"/>
      <w:marBottom w:val="0"/>
      <w:divBdr>
        <w:top w:val="none" w:sz="0" w:space="0" w:color="auto"/>
        <w:left w:val="none" w:sz="0" w:space="0" w:color="auto"/>
        <w:bottom w:val="none" w:sz="0" w:space="0" w:color="auto"/>
        <w:right w:val="none" w:sz="0" w:space="0" w:color="auto"/>
      </w:divBdr>
    </w:div>
    <w:div w:id="1560747468">
      <w:bodyDiv w:val="1"/>
      <w:marLeft w:val="0"/>
      <w:marRight w:val="0"/>
      <w:marTop w:val="0"/>
      <w:marBottom w:val="0"/>
      <w:divBdr>
        <w:top w:val="none" w:sz="0" w:space="0" w:color="auto"/>
        <w:left w:val="none" w:sz="0" w:space="0" w:color="auto"/>
        <w:bottom w:val="none" w:sz="0" w:space="0" w:color="auto"/>
        <w:right w:val="none" w:sz="0" w:space="0" w:color="auto"/>
      </w:divBdr>
    </w:div>
    <w:div w:id="1565407129">
      <w:bodyDiv w:val="1"/>
      <w:marLeft w:val="0"/>
      <w:marRight w:val="0"/>
      <w:marTop w:val="0"/>
      <w:marBottom w:val="0"/>
      <w:divBdr>
        <w:top w:val="none" w:sz="0" w:space="0" w:color="auto"/>
        <w:left w:val="none" w:sz="0" w:space="0" w:color="auto"/>
        <w:bottom w:val="none" w:sz="0" w:space="0" w:color="auto"/>
        <w:right w:val="none" w:sz="0" w:space="0" w:color="auto"/>
      </w:divBdr>
    </w:div>
    <w:div w:id="1570186912">
      <w:bodyDiv w:val="1"/>
      <w:marLeft w:val="0"/>
      <w:marRight w:val="0"/>
      <w:marTop w:val="0"/>
      <w:marBottom w:val="0"/>
      <w:divBdr>
        <w:top w:val="none" w:sz="0" w:space="0" w:color="auto"/>
        <w:left w:val="none" w:sz="0" w:space="0" w:color="auto"/>
        <w:bottom w:val="none" w:sz="0" w:space="0" w:color="auto"/>
        <w:right w:val="none" w:sz="0" w:space="0" w:color="auto"/>
      </w:divBdr>
    </w:div>
    <w:div w:id="1570385903">
      <w:bodyDiv w:val="1"/>
      <w:marLeft w:val="0"/>
      <w:marRight w:val="0"/>
      <w:marTop w:val="0"/>
      <w:marBottom w:val="0"/>
      <w:divBdr>
        <w:top w:val="none" w:sz="0" w:space="0" w:color="auto"/>
        <w:left w:val="none" w:sz="0" w:space="0" w:color="auto"/>
        <w:bottom w:val="none" w:sz="0" w:space="0" w:color="auto"/>
        <w:right w:val="none" w:sz="0" w:space="0" w:color="auto"/>
      </w:divBdr>
    </w:div>
    <w:div w:id="1574779049">
      <w:bodyDiv w:val="1"/>
      <w:marLeft w:val="0"/>
      <w:marRight w:val="0"/>
      <w:marTop w:val="0"/>
      <w:marBottom w:val="0"/>
      <w:divBdr>
        <w:top w:val="none" w:sz="0" w:space="0" w:color="auto"/>
        <w:left w:val="none" w:sz="0" w:space="0" w:color="auto"/>
        <w:bottom w:val="none" w:sz="0" w:space="0" w:color="auto"/>
        <w:right w:val="none" w:sz="0" w:space="0" w:color="auto"/>
      </w:divBdr>
    </w:div>
    <w:div w:id="1577014979">
      <w:bodyDiv w:val="1"/>
      <w:marLeft w:val="0"/>
      <w:marRight w:val="0"/>
      <w:marTop w:val="0"/>
      <w:marBottom w:val="0"/>
      <w:divBdr>
        <w:top w:val="none" w:sz="0" w:space="0" w:color="auto"/>
        <w:left w:val="none" w:sz="0" w:space="0" w:color="auto"/>
        <w:bottom w:val="none" w:sz="0" w:space="0" w:color="auto"/>
        <w:right w:val="none" w:sz="0" w:space="0" w:color="auto"/>
      </w:divBdr>
    </w:div>
    <w:div w:id="1579361124">
      <w:bodyDiv w:val="1"/>
      <w:marLeft w:val="0"/>
      <w:marRight w:val="0"/>
      <w:marTop w:val="0"/>
      <w:marBottom w:val="0"/>
      <w:divBdr>
        <w:top w:val="none" w:sz="0" w:space="0" w:color="auto"/>
        <w:left w:val="none" w:sz="0" w:space="0" w:color="auto"/>
        <w:bottom w:val="none" w:sz="0" w:space="0" w:color="auto"/>
        <w:right w:val="none" w:sz="0" w:space="0" w:color="auto"/>
      </w:divBdr>
    </w:div>
    <w:div w:id="1579942033">
      <w:bodyDiv w:val="1"/>
      <w:marLeft w:val="0"/>
      <w:marRight w:val="0"/>
      <w:marTop w:val="0"/>
      <w:marBottom w:val="0"/>
      <w:divBdr>
        <w:top w:val="none" w:sz="0" w:space="0" w:color="auto"/>
        <w:left w:val="none" w:sz="0" w:space="0" w:color="auto"/>
        <w:bottom w:val="none" w:sz="0" w:space="0" w:color="auto"/>
        <w:right w:val="none" w:sz="0" w:space="0" w:color="auto"/>
      </w:divBdr>
    </w:div>
    <w:div w:id="1581253513">
      <w:bodyDiv w:val="1"/>
      <w:marLeft w:val="0"/>
      <w:marRight w:val="0"/>
      <w:marTop w:val="0"/>
      <w:marBottom w:val="0"/>
      <w:divBdr>
        <w:top w:val="none" w:sz="0" w:space="0" w:color="auto"/>
        <w:left w:val="none" w:sz="0" w:space="0" w:color="auto"/>
        <w:bottom w:val="none" w:sz="0" w:space="0" w:color="auto"/>
        <w:right w:val="none" w:sz="0" w:space="0" w:color="auto"/>
      </w:divBdr>
    </w:div>
    <w:div w:id="1581669611">
      <w:bodyDiv w:val="1"/>
      <w:marLeft w:val="0"/>
      <w:marRight w:val="0"/>
      <w:marTop w:val="0"/>
      <w:marBottom w:val="0"/>
      <w:divBdr>
        <w:top w:val="none" w:sz="0" w:space="0" w:color="auto"/>
        <w:left w:val="none" w:sz="0" w:space="0" w:color="auto"/>
        <w:bottom w:val="none" w:sz="0" w:space="0" w:color="auto"/>
        <w:right w:val="none" w:sz="0" w:space="0" w:color="auto"/>
      </w:divBdr>
    </w:div>
    <w:div w:id="1585869883">
      <w:bodyDiv w:val="1"/>
      <w:marLeft w:val="0"/>
      <w:marRight w:val="0"/>
      <w:marTop w:val="0"/>
      <w:marBottom w:val="0"/>
      <w:divBdr>
        <w:top w:val="none" w:sz="0" w:space="0" w:color="auto"/>
        <w:left w:val="none" w:sz="0" w:space="0" w:color="auto"/>
        <w:bottom w:val="none" w:sz="0" w:space="0" w:color="auto"/>
        <w:right w:val="none" w:sz="0" w:space="0" w:color="auto"/>
      </w:divBdr>
    </w:div>
    <w:div w:id="1586962709">
      <w:bodyDiv w:val="1"/>
      <w:marLeft w:val="0"/>
      <w:marRight w:val="0"/>
      <w:marTop w:val="0"/>
      <w:marBottom w:val="0"/>
      <w:divBdr>
        <w:top w:val="none" w:sz="0" w:space="0" w:color="auto"/>
        <w:left w:val="none" w:sz="0" w:space="0" w:color="auto"/>
        <w:bottom w:val="none" w:sz="0" w:space="0" w:color="auto"/>
        <w:right w:val="none" w:sz="0" w:space="0" w:color="auto"/>
      </w:divBdr>
    </w:div>
    <w:div w:id="1589928428">
      <w:bodyDiv w:val="1"/>
      <w:marLeft w:val="0"/>
      <w:marRight w:val="0"/>
      <w:marTop w:val="0"/>
      <w:marBottom w:val="0"/>
      <w:divBdr>
        <w:top w:val="none" w:sz="0" w:space="0" w:color="auto"/>
        <w:left w:val="none" w:sz="0" w:space="0" w:color="auto"/>
        <w:bottom w:val="none" w:sz="0" w:space="0" w:color="auto"/>
        <w:right w:val="none" w:sz="0" w:space="0" w:color="auto"/>
      </w:divBdr>
    </w:div>
    <w:div w:id="1591695153">
      <w:bodyDiv w:val="1"/>
      <w:marLeft w:val="0"/>
      <w:marRight w:val="0"/>
      <w:marTop w:val="0"/>
      <w:marBottom w:val="0"/>
      <w:divBdr>
        <w:top w:val="none" w:sz="0" w:space="0" w:color="auto"/>
        <w:left w:val="none" w:sz="0" w:space="0" w:color="auto"/>
        <w:bottom w:val="none" w:sz="0" w:space="0" w:color="auto"/>
        <w:right w:val="none" w:sz="0" w:space="0" w:color="auto"/>
      </w:divBdr>
    </w:div>
    <w:div w:id="1593852884">
      <w:bodyDiv w:val="1"/>
      <w:marLeft w:val="0"/>
      <w:marRight w:val="0"/>
      <w:marTop w:val="0"/>
      <w:marBottom w:val="0"/>
      <w:divBdr>
        <w:top w:val="none" w:sz="0" w:space="0" w:color="auto"/>
        <w:left w:val="none" w:sz="0" w:space="0" w:color="auto"/>
        <w:bottom w:val="none" w:sz="0" w:space="0" w:color="auto"/>
        <w:right w:val="none" w:sz="0" w:space="0" w:color="auto"/>
      </w:divBdr>
    </w:div>
    <w:div w:id="1597323943">
      <w:bodyDiv w:val="1"/>
      <w:marLeft w:val="0"/>
      <w:marRight w:val="0"/>
      <w:marTop w:val="0"/>
      <w:marBottom w:val="0"/>
      <w:divBdr>
        <w:top w:val="none" w:sz="0" w:space="0" w:color="auto"/>
        <w:left w:val="none" w:sz="0" w:space="0" w:color="auto"/>
        <w:bottom w:val="none" w:sz="0" w:space="0" w:color="auto"/>
        <w:right w:val="none" w:sz="0" w:space="0" w:color="auto"/>
      </w:divBdr>
    </w:div>
    <w:div w:id="1598248923">
      <w:bodyDiv w:val="1"/>
      <w:marLeft w:val="0"/>
      <w:marRight w:val="0"/>
      <w:marTop w:val="0"/>
      <w:marBottom w:val="0"/>
      <w:divBdr>
        <w:top w:val="none" w:sz="0" w:space="0" w:color="auto"/>
        <w:left w:val="none" w:sz="0" w:space="0" w:color="auto"/>
        <w:bottom w:val="none" w:sz="0" w:space="0" w:color="auto"/>
        <w:right w:val="none" w:sz="0" w:space="0" w:color="auto"/>
      </w:divBdr>
    </w:div>
    <w:div w:id="1603605852">
      <w:bodyDiv w:val="1"/>
      <w:marLeft w:val="0"/>
      <w:marRight w:val="0"/>
      <w:marTop w:val="0"/>
      <w:marBottom w:val="0"/>
      <w:divBdr>
        <w:top w:val="none" w:sz="0" w:space="0" w:color="auto"/>
        <w:left w:val="none" w:sz="0" w:space="0" w:color="auto"/>
        <w:bottom w:val="none" w:sz="0" w:space="0" w:color="auto"/>
        <w:right w:val="none" w:sz="0" w:space="0" w:color="auto"/>
      </w:divBdr>
    </w:div>
    <w:div w:id="1607418597">
      <w:bodyDiv w:val="1"/>
      <w:marLeft w:val="0"/>
      <w:marRight w:val="0"/>
      <w:marTop w:val="0"/>
      <w:marBottom w:val="0"/>
      <w:divBdr>
        <w:top w:val="none" w:sz="0" w:space="0" w:color="auto"/>
        <w:left w:val="none" w:sz="0" w:space="0" w:color="auto"/>
        <w:bottom w:val="none" w:sz="0" w:space="0" w:color="auto"/>
        <w:right w:val="none" w:sz="0" w:space="0" w:color="auto"/>
      </w:divBdr>
    </w:div>
    <w:div w:id="1609266579">
      <w:bodyDiv w:val="1"/>
      <w:marLeft w:val="0"/>
      <w:marRight w:val="0"/>
      <w:marTop w:val="0"/>
      <w:marBottom w:val="0"/>
      <w:divBdr>
        <w:top w:val="none" w:sz="0" w:space="0" w:color="auto"/>
        <w:left w:val="none" w:sz="0" w:space="0" w:color="auto"/>
        <w:bottom w:val="none" w:sz="0" w:space="0" w:color="auto"/>
        <w:right w:val="none" w:sz="0" w:space="0" w:color="auto"/>
      </w:divBdr>
    </w:div>
    <w:div w:id="1610157139">
      <w:bodyDiv w:val="1"/>
      <w:marLeft w:val="0"/>
      <w:marRight w:val="0"/>
      <w:marTop w:val="0"/>
      <w:marBottom w:val="0"/>
      <w:divBdr>
        <w:top w:val="none" w:sz="0" w:space="0" w:color="auto"/>
        <w:left w:val="none" w:sz="0" w:space="0" w:color="auto"/>
        <w:bottom w:val="none" w:sz="0" w:space="0" w:color="auto"/>
        <w:right w:val="none" w:sz="0" w:space="0" w:color="auto"/>
      </w:divBdr>
    </w:div>
    <w:div w:id="1611427850">
      <w:bodyDiv w:val="1"/>
      <w:marLeft w:val="0"/>
      <w:marRight w:val="0"/>
      <w:marTop w:val="0"/>
      <w:marBottom w:val="0"/>
      <w:divBdr>
        <w:top w:val="none" w:sz="0" w:space="0" w:color="auto"/>
        <w:left w:val="none" w:sz="0" w:space="0" w:color="auto"/>
        <w:bottom w:val="none" w:sz="0" w:space="0" w:color="auto"/>
        <w:right w:val="none" w:sz="0" w:space="0" w:color="auto"/>
      </w:divBdr>
    </w:div>
    <w:div w:id="1618373882">
      <w:bodyDiv w:val="1"/>
      <w:marLeft w:val="0"/>
      <w:marRight w:val="0"/>
      <w:marTop w:val="0"/>
      <w:marBottom w:val="0"/>
      <w:divBdr>
        <w:top w:val="none" w:sz="0" w:space="0" w:color="auto"/>
        <w:left w:val="none" w:sz="0" w:space="0" w:color="auto"/>
        <w:bottom w:val="none" w:sz="0" w:space="0" w:color="auto"/>
        <w:right w:val="none" w:sz="0" w:space="0" w:color="auto"/>
      </w:divBdr>
    </w:div>
    <w:div w:id="1619339858">
      <w:bodyDiv w:val="1"/>
      <w:marLeft w:val="0"/>
      <w:marRight w:val="0"/>
      <w:marTop w:val="0"/>
      <w:marBottom w:val="0"/>
      <w:divBdr>
        <w:top w:val="none" w:sz="0" w:space="0" w:color="auto"/>
        <w:left w:val="none" w:sz="0" w:space="0" w:color="auto"/>
        <w:bottom w:val="none" w:sz="0" w:space="0" w:color="auto"/>
        <w:right w:val="none" w:sz="0" w:space="0" w:color="auto"/>
      </w:divBdr>
    </w:div>
    <w:div w:id="1619876139">
      <w:bodyDiv w:val="1"/>
      <w:marLeft w:val="0"/>
      <w:marRight w:val="0"/>
      <w:marTop w:val="0"/>
      <w:marBottom w:val="0"/>
      <w:divBdr>
        <w:top w:val="none" w:sz="0" w:space="0" w:color="auto"/>
        <w:left w:val="none" w:sz="0" w:space="0" w:color="auto"/>
        <w:bottom w:val="none" w:sz="0" w:space="0" w:color="auto"/>
        <w:right w:val="none" w:sz="0" w:space="0" w:color="auto"/>
      </w:divBdr>
    </w:div>
    <w:div w:id="1622572062">
      <w:bodyDiv w:val="1"/>
      <w:marLeft w:val="0"/>
      <w:marRight w:val="0"/>
      <w:marTop w:val="0"/>
      <w:marBottom w:val="0"/>
      <w:divBdr>
        <w:top w:val="none" w:sz="0" w:space="0" w:color="auto"/>
        <w:left w:val="none" w:sz="0" w:space="0" w:color="auto"/>
        <w:bottom w:val="none" w:sz="0" w:space="0" w:color="auto"/>
        <w:right w:val="none" w:sz="0" w:space="0" w:color="auto"/>
      </w:divBdr>
    </w:div>
    <w:div w:id="1622952085">
      <w:bodyDiv w:val="1"/>
      <w:marLeft w:val="0"/>
      <w:marRight w:val="0"/>
      <w:marTop w:val="0"/>
      <w:marBottom w:val="0"/>
      <w:divBdr>
        <w:top w:val="none" w:sz="0" w:space="0" w:color="auto"/>
        <w:left w:val="none" w:sz="0" w:space="0" w:color="auto"/>
        <w:bottom w:val="none" w:sz="0" w:space="0" w:color="auto"/>
        <w:right w:val="none" w:sz="0" w:space="0" w:color="auto"/>
      </w:divBdr>
    </w:div>
    <w:div w:id="1623725822">
      <w:bodyDiv w:val="1"/>
      <w:marLeft w:val="0"/>
      <w:marRight w:val="0"/>
      <w:marTop w:val="0"/>
      <w:marBottom w:val="0"/>
      <w:divBdr>
        <w:top w:val="none" w:sz="0" w:space="0" w:color="auto"/>
        <w:left w:val="none" w:sz="0" w:space="0" w:color="auto"/>
        <w:bottom w:val="none" w:sz="0" w:space="0" w:color="auto"/>
        <w:right w:val="none" w:sz="0" w:space="0" w:color="auto"/>
      </w:divBdr>
    </w:div>
    <w:div w:id="1628318019">
      <w:bodyDiv w:val="1"/>
      <w:marLeft w:val="0"/>
      <w:marRight w:val="0"/>
      <w:marTop w:val="0"/>
      <w:marBottom w:val="0"/>
      <w:divBdr>
        <w:top w:val="none" w:sz="0" w:space="0" w:color="auto"/>
        <w:left w:val="none" w:sz="0" w:space="0" w:color="auto"/>
        <w:bottom w:val="none" w:sz="0" w:space="0" w:color="auto"/>
        <w:right w:val="none" w:sz="0" w:space="0" w:color="auto"/>
      </w:divBdr>
    </w:div>
    <w:div w:id="1629357621">
      <w:bodyDiv w:val="1"/>
      <w:marLeft w:val="0"/>
      <w:marRight w:val="0"/>
      <w:marTop w:val="0"/>
      <w:marBottom w:val="0"/>
      <w:divBdr>
        <w:top w:val="none" w:sz="0" w:space="0" w:color="auto"/>
        <w:left w:val="none" w:sz="0" w:space="0" w:color="auto"/>
        <w:bottom w:val="none" w:sz="0" w:space="0" w:color="auto"/>
        <w:right w:val="none" w:sz="0" w:space="0" w:color="auto"/>
      </w:divBdr>
    </w:div>
    <w:div w:id="1629899538">
      <w:bodyDiv w:val="1"/>
      <w:marLeft w:val="0"/>
      <w:marRight w:val="0"/>
      <w:marTop w:val="0"/>
      <w:marBottom w:val="0"/>
      <w:divBdr>
        <w:top w:val="none" w:sz="0" w:space="0" w:color="auto"/>
        <w:left w:val="none" w:sz="0" w:space="0" w:color="auto"/>
        <w:bottom w:val="none" w:sz="0" w:space="0" w:color="auto"/>
        <w:right w:val="none" w:sz="0" w:space="0" w:color="auto"/>
      </w:divBdr>
    </w:div>
    <w:div w:id="1633629340">
      <w:bodyDiv w:val="1"/>
      <w:marLeft w:val="0"/>
      <w:marRight w:val="0"/>
      <w:marTop w:val="0"/>
      <w:marBottom w:val="0"/>
      <w:divBdr>
        <w:top w:val="none" w:sz="0" w:space="0" w:color="auto"/>
        <w:left w:val="none" w:sz="0" w:space="0" w:color="auto"/>
        <w:bottom w:val="none" w:sz="0" w:space="0" w:color="auto"/>
        <w:right w:val="none" w:sz="0" w:space="0" w:color="auto"/>
      </w:divBdr>
    </w:div>
    <w:div w:id="1633706445">
      <w:bodyDiv w:val="1"/>
      <w:marLeft w:val="0"/>
      <w:marRight w:val="0"/>
      <w:marTop w:val="0"/>
      <w:marBottom w:val="0"/>
      <w:divBdr>
        <w:top w:val="none" w:sz="0" w:space="0" w:color="auto"/>
        <w:left w:val="none" w:sz="0" w:space="0" w:color="auto"/>
        <w:bottom w:val="none" w:sz="0" w:space="0" w:color="auto"/>
        <w:right w:val="none" w:sz="0" w:space="0" w:color="auto"/>
      </w:divBdr>
    </w:div>
    <w:div w:id="1634019618">
      <w:bodyDiv w:val="1"/>
      <w:marLeft w:val="0"/>
      <w:marRight w:val="0"/>
      <w:marTop w:val="0"/>
      <w:marBottom w:val="0"/>
      <w:divBdr>
        <w:top w:val="none" w:sz="0" w:space="0" w:color="auto"/>
        <w:left w:val="none" w:sz="0" w:space="0" w:color="auto"/>
        <w:bottom w:val="none" w:sz="0" w:space="0" w:color="auto"/>
        <w:right w:val="none" w:sz="0" w:space="0" w:color="auto"/>
      </w:divBdr>
    </w:div>
    <w:div w:id="1636062614">
      <w:bodyDiv w:val="1"/>
      <w:marLeft w:val="0"/>
      <w:marRight w:val="0"/>
      <w:marTop w:val="0"/>
      <w:marBottom w:val="0"/>
      <w:divBdr>
        <w:top w:val="none" w:sz="0" w:space="0" w:color="auto"/>
        <w:left w:val="none" w:sz="0" w:space="0" w:color="auto"/>
        <w:bottom w:val="none" w:sz="0" w:space="0" w:color="auto"/>
        <w:right w:val="none" w:sz="0" w:space="0" w:color="auto"/>
      </w:divBdr>
    </w:div>
    <w:div w:id="1637180237">
      <w:bodyDiv w:val="1"/>
      <w:marLeft w:val="0"/>
      <w:marRight w:val="0"/>
      <w:marTop w:val="0"/>
      <w:marBottom w:val="0"/>
      <w:divBdr>
        <w:top w:val="none" w:sz="0" w:space="0" w:color="auto"/>
        <w:left w:val="none" w:sz="0" w:space="0" w:color="auto"/>
        <w:bottom w:val="none" w:sz="0" w:space="0" w:color="auto"/>
        <w:right w:val="none" w:sz="0" w:space="0" w:color="auto"/>
      </w:divBdr>
    </w:div>
    <w:div w:id="1637760853">
      <w:bodyDiv w:val="1"/>
      <w:marLeft w:val="0"/>
      <w:marRight w:val="0"/>
      <w:marTop w:val="0"/>
      <w:marBottom w:val="0"/>
      <w:divBdr>
        <w:top w:val="none" w:sz="0" w:space="0" w:color="auto"/>
        <w:left w:val="none" w:sz="0" w:space="0" w:color="auto"/>
        <w:bottom w:val="none" w:sz="0" w:space="0" w:color="auto"/>
        <w:right w:val="none" w:sz="0" w:space="0" w:color="auto"/>
      </w:divBdr>
    </w:div>
    <w:div w:id="1638073459">
      <w:bodyDiv w:val="1"/>
      <w:marLeft w:val="0"/>
      <w:marRight w:val="0"/>
      <w:marTop w:val="0"/>
      <w:marBottom w:val="0"/>
      <w:divBdr>
        <w:top w:val="none" w:sz="0" w:space="0" w:color="auto"/>
        <w:left w:val="none" w:sz="0" w:space="0" w:color="auto"/>
        <w:bottom w:val="none" w:sz="0" w:space="0" w:color="auto"/>
        <w:right w:val="none" w:sz="0" w:space="0" w:color="auto"/>
      </w:divBdr>
    </w:div>
    <w:div w:id="1639727311">
      <w:bodyDiv w:val="1"/>
      <w:marLeft w:val="0"/>
      <w:marRight w:val="0"/>
      <w:marTop w:val="0"/>
      <w:marBottom w:val="0"/>
      <w:divBdr>
        <w:top w:val="none" w:sz="0" w:space="0" w:color="auto"/>
        <w:left w:val="none" w:sz="0" w:space="0" w:color="auto"/>
        <w:bottom w:val="none" w:sz="0" w:space="0" w:color="auto"/>
        <w:right w:val="none" w:sz="0" w:space="0" w:color="auto"/>
      </w:divBdr>
    </w:div>
    <w:div w:id="1643391543">
      <w:bodyDiv w:val="1"/>
      <w:marLeft w:val="0"/>
      <w:marRight w:val="0"/>
      <w:marTop w:val="0"/>
      <w:marBottom w:val="0"/>
      <w:divBdr>
        <w:top w:val="none" w:sz="0" w:space="0" w:color="auto"/>
        <w:left w:val="none" w:sz="0" w:space="0" w:color="auto"/>
        <w:bottom w:val="none" w:sz="0" w:space="0" w:color="auto"/>
        <w:right w:val="none" w:sz="0" w:space="0" w:color="auto"/>
      </w:divBdr>
    </w:div>
    <w:div w:id="1644237140">
      <w:bodyDiv w:val="1"/>
      <w:marLeft w:val="0"/>
      <w:marRight w:val="0"/>
      <w:marTop w:val="0"/>
      <w:marBottom w:val="0"/>
      <w:divBdr>
        <w:top w:val="none" w:sz="0" w:space="0" w:color="auto"/>
        <w:left w:val="none" w:sz="0" w:space="0" w:color="auto"/>
        <w:bottom w:val="none" w:sz="0" w:space="0" w:color="auto"/>
        <w:right w:val="none" w:sz="0" w:space="0" w:color="auto"/>
      </w:divBdr>
    </w:div>
    <w:div w:id="1645816580">
      <w:bodyDiv w:val="1"/>
      <w:marLeft w:val="0"/>
      <w:marRight w:val="0"/>
      <w:marTop w:val="0"/>
      <w:marBottom w:val="0"/>
      <w:divBdr>
        <w:top w:val="none" w:sz="0" w:space="0" w:color="auto"/>
        <w:left w:val="none" w:sz="0" w:space="0" w:color="auto"/>
        <w:bottom w:val="none" w:sz="0" w:space="0" w:color="auto"/>
        <w:right w:val="none" w:sz="0" w:space="0" w:color="auto"/>
      </w:divBdr>
    </w:div>
    <w:div w:id="1647010238">
      <w:bodyDiv w:val="1"/>
      <w:marLeft w:val="0"/>
      <w:marRight w:val="0"/>
      <w:marTop w:val="0"/>
      <w:marBottom w:val="0"/>
      <w:divBdr>
        <w:top w:val="none" w:sz="0" w:space="0" w:color="auto"/>
        <w:left w:val="none" w:sz="0" w:space="0" w:color="auto"/>
        <w:bottom w:val="none" w:sz="0" w:space="0" w:color="auto"/>
        <w:right w:val="none" w:sz="0" w:space="0" w:color="auto"/>
      </w:divBdr>
    </w:div>
    <w:div w:id="1652369091">
      <w:bodyDiv w:val="1"/>
      <w:marLeft w:val="0"/>
      <w:marRight w:val="0"/>
      <w:marTop w:val="0"/>
      <w:marBottom w:val="0"/>
      <w:divBdr>
        <w:top w:val="none" w:sz="0" w:space="0" w:color="auto"/>
        <w:left w:val="none" w:sz="0" w:space="0" w:color="auto"/>
        <w:bottom w:val="none" w:sz="0" w:space="0" w:color="auto"/>
        <w:right w:val="none" w:sz="0" w:space="0" w:color="auto"/>
      </w:divBdr>
    </w:div>
    <w:div w:id="1654602734">
      <w:bodyDiv w:val="1"/>
      <w:marLeft w:val="0"/>
      <w:marRight w:val="0"/>
      <w:marTop w:val="0"/>
      <w:marBottom w:val="0"/>
      <w:divBdr>
        <w:top w:val="none" w:sz="0" w:space="0" w:color="auto"/>
        <w:left w:val="none" w:sz="0" w:space="0" w:color="auto"/>
        <w:bottom w:val="none" w:sz="0" w:space="0" w:color="auto"/>
        <w:right w:val="none" w:sz="0" w:space="0" w:color="auto"/>
      </w:divBdr>
    </w:div>
    <w:div w:id="1655796485">
      <w:bodyDiv w:val="1"/>
      <w:marLeft w:val="0"/>
      <w:marRight w:val="0"/>
      <w:marTop w:val="0"/>
      <w:marBottom w:val="0"/>
      <w:divBdr>
        <w:top w:val="none" w:sz="0" w:space="0" w:color="auto"/>
        <w:left w:val="none" w:sz="0" w:space="0" w:color="auto"/>
        <w:bottom w:val="none" w:sz="0" w:space="0" w:color="auto"/>
        <w:right w:val="none" w:sz="0" w:space="0" w:color="auto"/>
      </w:divBdr>
    </w:div>
    <w:div w:id="1656715205">
      <w:bodyDiv w:val="1"/>
      <w:marLeft w:val="0"/>
      <w:marRight w:val="0"/>
      <w:marTop w:val="0"/>
      <w:marBottom w:val="0"/>
      <w:divBdr>
        <w:top w:val="none" w:sz="0" w:space="0" w:color="auto"/>
        <w:left w:val="none" w:sz="0" w:space="0" w:color="auto"/>
        <w:bottom w:val="none" w:sz="0" w:space="0" w:color="auto"/>
        <w:right w:val="none" w:sz="0" w:space="0" w:color="auto"/>
      </w:divBdr>
    </w:div>
    <w:div w:id="1656956915">
      <w:bodyDiv w:val="1"/>
      <w:marLeft w:val="0"/>
      <w:marRight w:val="0"/>
      <w:marTop w:val="0"/>
      <w:marBottom w:val="0"/>
      <w:divBdr>
        <w:top w:val="none" w:sz="0" w:space="0" w:color="auto"/>
        <w:left w:val="none" w:sz="0" w:space="0" w:color="auto"/>
        <w:bottom w:val="none" w:sz="0" w:space="0" w:color="auto"/>
        <w:right w:val="none" w:sz="0" w:space="0" w:color="auto"/>
      </w:divBdr>
    </w:div>
    <w:div w:id="1657150721">
      <w:bodyDiv w:val="1"/>
      <w:marLeft w:val="0"/>
      <w:marRight w:val="0"/>
      <w:marTop w:val="0"/>
      <w:marBottom w:val="0"/>
      <w:divBdr>
        <w:top w:val="none" w:sz="0" w:space="0" w:color="auto"/>
        <w:left w:val="none" w:sz="0" w:space="0" w:color="auto"/>
        <w:bottom w:val="none" w:sz="0" w:space="0" w:color="auto"/>
        <w:right w:val="none" w:sz="0" w:space="0" w:color="auto"/>
      </w:divBdr>
    </w:div>
    <w:div w:id="1661426006">
      <w:bodyDiv w:val="1"/>
      <w:marLeft w:val="0"/>
      <w:marRight w:val="0"/>
      <w:marTop w:val="0"/>
      <w:marBottom w:val="0"/>
      <w:divBdr>
        <w:top w:val="none" w:sz="0" w:space="0" w:color="auto"/>
        <w:left w:val="none" w:sz="0" w:space="0" w:color="auto"/>
        <w:bottom w:val="none" w:sz="0" w:space="0" w:color="auto"/>
        <w:right w:val="none" w:sz="0" w:space="0" w:color="auto"/>
      </w:divBdr>
    </w:div>
    <w:div w:id="1663199276">
      <w:bodyDiv w:val="1"/>
      <w:marLeft w:val="0"/>
      <w:marRight w:val="0"/>
      <w:marTop w:val="0"/>
      <w:marBottom w:val="0"/>
      <w:divBdr>
        <w:top w:val="none" w:sz="0" w:space="0" w:color="auto"/>
        <w:left w:val="none" w:sz="0" w:space="0" w:color="auto"/>
        <w:bottom w:val="none" w:sz="0" w:space="0" w:color="auto"/>
        <w:right w:val="none" w:sz="0" w:space="0" w:color="auto"/>
      </w:divBdr>
    </w:div>
    <w:div w:id="1665013712">
      <w:bodyDiv w:val="1"/>
      <w:marLeft w:val="0"/>
      <w:marRight w:val="0"/>
      <w:marTop w:val="0"/>
      <w:marBottom w:val="0"/>
      <w:divBdr>
        <w:top w:val="none" w:sz="0" w:space="0" w:color="auto"/>
        <w:left w:val="none" w:sz="0" w:space="0" w:color="auto"/>
        <w:bottom w:val="none" w:sz="0" w:space="0" w:color="auto"/>
        <w:right w:val="none" w:sz="0" w:space="0" w:color="auto"/>
      </w:divBdr>
    </w:div>
    <w:div w:id="1665204703">
      <w:bodyDiv w:val="1"/>
      <w:marLeft w:val="0"/>
      <w:marRight w:val="0"/>
      <w:marTop w:val="0"/>
      <w:marBottom w:val="0"/>
      <w:divBdr>
        <w:top w:val="none" w:sz="0" w:space="0" w:color="auto"/>
        <w:left w:val="none" w:sz="0" w:space="0" w:color="auto"/>
        <w:bottom w:val="none" w:sz="0" w:space="0" w:color="auto"/>
        <w:right w:val="none" w:sz="0" w:space="0" w:color="auto"/>
      </w:divBdr>
    </w:div>
    <w:div w:id="1666131601">
      <w:bodyDiv w:val="1"/>
      <w:marLeft w:val="0"/>
      <w:marRight w:val="0"/>
      <w:marTop w:val="0"/>
      <w:marBottom w:val="0"/>
      <w:divBdr>
        <w:top w:val="none" w:sz="0" w:space="0" w:color="auto"/>
        <w:left w:val="none" w:sz="0" w:space="0" w:color="auto"/>
        <w:bottom w:val="none" w:sz="0" w:space="0" w:color="auto"/>
        <w:right w:val="none" w:sz="0" w:space="0" w:color="auto"/>
      </w:divBdr>
    </w:div>
    <w:div w:id="1666350170">
      <w:bodyDiv w:val="1"/>
      <w:marLeft w:val="0"/>
      <w:marRight w:val="0"/>
      <w:marTop w:val="0"/>
      <w:marBottom w:val="0"/>
      <w:divBdr>
        <w:top w:val="none" w:sz="0" w:space="0" w:color="auto"/>
        <w:left w:val="none" w:sz="0" w:space="0" w:color="auto"/>
        <w:bottom w:val="none" w:sz="0" w:space="0" w:color="auto"/>
        <w:right w:val="none" w:sz="0" w:space="0" w:color="auto"/>
      </w:divBdr>
    </w:div>
    <w:div w:id="1666401387">
      <w:bodyDiv w:val="1"/>
      <w:marLeft w:val="0"/>
      <w:marRight w:val="0"/>
      <w:marTop w:val="0"/>
      <w:marBottom w:val="0"/>
      <w:divBdr>
        <w:top w:val="none" w:sz="0" w:space="0" w:color="auto"/>
        <w:left w:val="none" w:sz="0" w:space="0" w:color="auto"/>
        <w:bottom w:val="none" w:sz="0" w:space="0" w:color="auto"/>
        <w:right w:val="none" w:sz="0" w:space="0" w:color="auto"/>
      </w:divBdr>
    </w:div>
    <w:div w:id="1667979339">
      <w:bodyDiv w:val="1"/>
      <w:marLeft w:val="0"/>
      <w:marRight w:val="0"/>
      <w:marTop w:val="0"/>
      <w:marBottom w:val="0"/>
      <w:divBdr>
        <w:top w:val="none" w:sz="0" w:space="0" w:color="auto"/>
        <w:left w:val="none" w:sz="0" w:space="0" w:color="auto"/>
        <w:bottom w:val="none" w:sz="0" w:space="0" w:color="auto"/>
        <w:right w:val="none" w:sz="0" w:space="0" w:color="auto"/>
      </w:divBdr>
    </w:div>
    <w:div w:id="1669360202">
      <w:bodyDiv w:val="1"/>
      <w:marLeft w:val="0"/>
      <w:marRight w:val="0"/>
      <w:marTop w:val="0"/>
      <w:marBottom w:val="0"/>
      <w:divBdr>
        <w:top w:val="none" w:sz="0" w:space="0" w:color="auto"/>
        <w:left w:val="none" w:sz="0" w:space="0" w:color="auto"/>
        <w:bottom w:val="none" w:sz="0" w:space="0" w:color="auto"/>
        <w:right w:val="none" w:sz="0" w:space="0" w:color="auto"/>
      </w:divBdr>
    </w:div>
    <w:div w:id="1670252070">
      <w:bodyDiv w:val="1"/>
      <w:marLeft w:val="0"/>
      <w:marRight w:val="0"/>
      <w:marTop w:val="0"/>
      <w:marBottom w:val="0"/>
      <w:divBdr>
        <w:top w:val="none" w:sz="0" w:space="0" w:color="auto"/>
        <w:left w:val="none" w:sz="0" w:space="0" w:color="auto"/>
        <w:bottom w:val="none" w:sz="0" w:space="0" w:color="auto"/>
        <w:right w:val="none" w:sz="0" w:space="0" w:color="auto"/>
      </w:divBdr>
    </w:div>
    <w:div w:id="1670986923">
      <w:bodyDiv w:val="1"/>
      <w:marLeft w:val="0"/>
      <w:marRight w:val="0"/>
      <w:marTop w:val="0"/>
      <w:marBottom w:val="0"/>
      <w:divBdr>
        <w:top w:val="none" w:sz="0" w:space="0" w:color="auto"/>
        <w:left w:val="none" w:sz="0" w:space="0" w:color="auto"/>
        <w:bottom w:val="none" w:sz="0" w:space="0" w:color="auto"/>
        <w:right w:val="none" w:sz="0" w:space="0" w:color="auto"/>
      </w:divBdr>
    </w:div>
    <w:div w:id="1671979437">
      <w:bodyDiv w:val="1"/>
      <w:marLeft w:val="0"/>
      <w:marRight w:val="0"/>
      <w:marTop w:val="0"/>
      <w:marBottom w:val="0"/>
      <w:divBdr>
        <w:top w:val="none" w:sz="0" w:space="0" w:color="auto"/>
        <w:left w:val="none" w:sz="0" w:space="0" w:color="auto"/>
        <w:bottom w:val="none" w:sz="0" w:space="0" w:color="auto"/>
        <w:right w:val="none" w:sz="0" w:space="0" w:color="auto"/>
      </w:divBdr>
    </w:div>
    <w:div w:id="1672179491">
      <w:bodyDiv w:val="1"/>
      <w:marLeft w:val="0"/>
      <w:marRight w:val="0"/>
      <w:marTop w:val="0"/>
      <w:marBottom w:val="0"/>
      <w:divBdr>
        <w:top w:val="none" w:sz="0" w:space="0" w:color="auto"/>
        <w:left w:val="none" w:sz="0" w:space="0" w:color="auto"/>
        <w:bottom w:val="none" w:sz="0" w:space="0" w:color="auto"/>
        <w:right w:val="none" w:sz="0" w:space="0" w:color="auto"/>
      </w:divBdr>
    </w:div>
    <w:div w:id="1674605959">
      <w:bodyDiv w:val="1"/>
      <w:marLeft w:val="0"/>
      <w:marRight w:val="0"/>
      <w:marTop w:val="0"/>
      <w:marBottom w:val="0"/>
      <w:divBdr>
        <w:top w:val="none" w:sz="0" w:space="0" w:color="auto"/>
        <w:left w:val="none" w:sz="0" w:space="0" w:color="auto"/>
        <w:bottom w:val="none" w:sz="0" w:space="0" w:color="auto"/>
        <w:right w:val="none" w:sz="0" w:space="0" w:color="auto"/>
      </w:divBdr>
    </w:div>
    <w:div w:id="1678380252">
      <w:bodyDiv w:val="1"/>
      <w:marLeft w:val="0"/>
      <w:marRight w:val="0"/>
      <w:marTop w:val="0"/>
      <w:marBottom w:val="0"/>
      <w:divBdr>
        <w:top w:val="none" w:sz="0" w:space="0" w:color="auto"/>
        <w:left w:val="none" w:sz="0" w:space="0" w:color="auto"/>
        <w:bottom w:val="none" w:sz="0" w:space="0" w:color="auto"/>
        <w:right w:val="none" w:sz="0" w:space="0" w:color="auto"/>
      </w:divBdr>
    </w:div>
    <w:div w:id="1679506816">
      <w:bodyDiv w:val="1"/>
      <w:marLeft w:val="0"/>
      <w:marRight w:val="0"/>
      <w:marTop w:val="0"/>
      <w:marBottom w:val="0"/>
      <w:divBdr>
        <w:top w:val="none" w:sz="0" w:space="0" w:color="auto"/>
        <w:left w:val="none" w:sz="0" w:space="0" w:color="auto"/>
        <w:bottom w:val="none" w:sz="0" w:space="0" w:color="auto"/>
        <w:right w:val="none" w:sz="0" w:space="0" w:color="auto"/>
      </w:divBdr>
    </w:div>
    <w:div w:id="1679651462">
      <w:bodyDiv w:val="1"/>
      <w:marLeft w:val="0"/>
      <w:marRight w:val="0"/>
      <w:marTop w:val="0"/>
      <w:marBottom w:val="0"/>
      <w:divBdr>
        <w:top w:val="none" w:sz="0" w:space="0" w:color="auto"/>
        <w:left w:val="none" w:sz="0" w:space="0" w:color="auto"/>
        <w:bottom w:val="none" w:sz="0" w:space="0" w:color="auto"/>
        <w:right w:val="none" w:sz="0" w:space="0" w:color="auto"/>
      </w:divBdr>
    </w:div>
    <w:div w:id="1682849581">
      <w:bodyDiv w:val="1"/>
      <w:marLeft w:val="0"/>
      <w:marRight w:val="0"/>
      <w:marTop w:val="0"/>
      <w:marBottom w:val="0"/>
      <w:divBdr>
        <w:top w:val="none" w:sz="0" w:space="0" w:color="auto"/>
        <w:left w:val="none" w:sz="0" w:space="0" w:color="auto"/>
        <w:bottom w:val="none" w:sz="0" w:space="0" w:color="auto"/>
        <w:right w:val="none" w:sz="0" w:space="0" w:color="auto"/>
      </w:divBdr>
    </w:div>
    <w:div w:id="1683162678">
      <w:bodyDiv w:val="1"/>
      <w:marLeft w:val="0"/>
      <w:marRight w:val="0"/>
      <w:marTop w:val="0"/>
      <w:marBottom w:val="0"/>
      <w:divBdr>
        <w:top w:val="none" w:sz="0" w:space="0" w:color="auto"/>
        <w:left w:val="none" w:sz="0" w:space="0" w:color="auto"/>
        <w:bottom w:val="none" w:sz="0" w:space="0" w:color="auto"/>
        <w:right w:val="none" w:sz="0" w:space="0" w:color="auto"/>
      </w:divBdr>
    </w:div>
    <w:div w:id="1689596788">
      <w:bodyDiv w:val="1"/>
      <w:marLeft w:val="0"/>
      <w:marRight w:val="0"/>
      <w:marTop w:val="0"/>
      <w:marBottom w:val="0"/>
      <w:divBdr>
        <w:top w:val="none" w:sz="0" w:space="0" w:color="auto"/>
        <w:left w:val="none" w:sz="0" w:space="0" w:color="auto"/>
        <w:bottom w:val="none" w:sz="0" w:space="0" w:color="auto"/>
        <w:right w:val="none" w:sz="0" w:space="0" w:color="auto"/>
      </w:divBdr>
    </w:div>
    <w:div w:id="1689943492">
      <w:bodyDiv w:val="1"/>
      <w:marLeft w:val="0"/>
      <w:marRight w:val="0"/>
      <w:marTop w:val="0"/>
      <w:marBottom w:val="0"/>
      <w:divBdr>
        <w:top w:val="none" w:sz="0" w:space="0" w:color="auto"/>
        <w:left w:val="none" w:sz="0" w:space="0" w:color="auto"/>
        <w:bottom w:val="none" w:sz="0" w:space="0" w:color="auto"/>
        <w:right w:val="none" w:sz="0" w:space="0" w:color="auto"/>
      </w:divBdr>
    </w:div>
    <w:div w:id="1692955219">
      <w:bodyDiv w:val="1"/>
      <w:marLeft w:val="0"/>
      <w:marRight w:val="0"/>
      <w:marTop w:val="0"/>
      <w:marBottom w:val="0"/>
      <w:divBdr>
        <w:top w:val="none" w:sz="0" w:space="0" w:color="auto"/>
        <w:left w:val="none" w:sz="0" w:space="0" w:color="auto"/>
        <w:bottom w:val="none" w:sz="0" w:space="0" w:color="auto"/>
        <w:right w:val="none" w:sz="0" w:space="0" w:color="auto"/>
      </w:divBdr>
    </w:div>
    <w:div w:id="1693146609">
      <w:bodyDiv w:val="1"/>
      <w:marLeft w:val="0"/>
      <w:marRight w:val="0"/>
      <w:marTop w:val="0"/>
      <w:marBottom w:val="0"/>
      <w:divBdr>
        <w:top w:val="none" w:sz="0" w:space="0" w:color="auto"/>
        <w:left w:val="none" w:sz="0" w:space="0" w:color="auto"/>
        <w:bottom w:val="none" w:sz="0" w:space="0" w:color="auto"/>
        <w:right w:val="none" w:sz="0" w:space="0" w:color="auto"/>
      </w:divBdr>
    </w:div>
    <w:div w:id="1693650028">
      <w:bodyDiv w:val="1"/>
      <w:marLeft w:val="0"/>
      <w:marRight w:val="0"/>
      <w:marTop w:val="0"/>
      <w:marBottom w:val="0"/>
      <w:divBdr>
        <w:top w:val="none" w:sz="0" w:space="0" w:color="auto"/>
        <w:left w:val="none" w:sz="0" w:space="0" w:color="auto"/>
        <w:bottom w:val="none" w:sz="0" w:space="0" w:color="auto"/>
        <w:right w:val="none" w:sz="0" w:space="0" w:color="auto"/>
      </w:divBdr>
    </w:div>
    <w:div w:id="1695303478">
      <w:bodyDiv w:val="1"/>
      <w:marLeft w:val="0"/>
      <w:marRight w:val="0"/>
      <w:marTop w:val="0"/>
      <w:marBottom w:val="0"/>
      <w:divBdr>
        <w:top w:val="none" w:sz="0" w:space="0" w:color="auto"/>
        <w:left w:val="none" w:sz="0" w:space="0" w:color="auto"/>
        <w:bottom w:val="none" w:sz="0" w:space="0" w:color="auto"/>
        <w:right w:val="none" w:sz="0" w:space="0" w:color="auto"/>
      </w:divBdr>
    </w:div>
    <w:div w:id="1696345430">
      <w:bodyDiv w:val="1"/>
      <w:marLeft w:val="0"/>
      <w:marRight w:val="0"/>
      <w:marTop w:val="0"/>
      <w:marBottom w:val="0"/>
      <w:divBdr>
        <w:top w:val="none" w:sz="0" w:space="0" w:color="auto"/>
        <w:left w:val="none" w:sz="0" w:space="0" w:color="auto"/>
        <w:bottom w:val="none" w:sz="0" w:space="0" w:color="auto"/>
        <w:right w:val="none" w:sz="0" w:space="0" w:color="auto"/>
      </w:divBdr>
    </w:div>
    <w:div w:id="1697150588">
      <w:bodyDiv w:val="1"/>
      <w:marLeft w:val="0"/>
      <w:marRight w:val="0"/>
      <w:marTop w:val="0"/>
      <w:marBottom w:val="0"/>
      <w:divBdr>
        <w:top w:val="none" w:sz="0" w:space="0" w:color="auto"/>
        <w:left w:val="none" w:sz="0" w:space="0" w:color="auto"/>
        <w:bottom w:val="none" w:sz="0" w:space="0" w:color="auto"/>
        <w:right w:val="none" w:sz="0" w:space="0" w:color="auto"/>
      </w:divBdr>
    </w:div>
    <w:div w:id="1706365989">
      <w:bodyDiv w:val="1"/>
      <w:marLeft w:val="0"/>
      <w:marRight w:val="0"/>
      <w:marTop w:val="0"/>
      <w:marBottom w:val="0"/>
      <w:divBdr>
        <w:top w:val="none" w:sz="0" w:space="0" w:color="auto"/>
        <w:left w:val="none" w:sz="0" w:space="0" w:color="auto"/>
        <w:bottom w:val="none" w:sz="0" w:space="0" w:color="auto"/>
        <w:right w:val="none" w:sz="0" w:space="0" w:color="auto"/>
      </w:divBdr>
    </w:div>
    <w:div w:id="1706637365">
      <w:bodyDiv w:val="1"/>
      <w:marLeft w:val="0"/>
      <w:marRight w:val="0"/>
      <w:marTop w:val="0"/>
      <w:marBottom w:val="0"/>
      <w:divBdr>
        <w:top w:val="none" w:sz="0" w:space="0" w:color="auto"/>
        <w:left w:val="none" w:sz="0" w:space="0" w:color="auto"/>
        <w:bottom w:val="none" w:sz="0" w:space="0" w:color="auto"/>
        <w:right w:val="none" w:sz="0" w:space="0" w:color="auto"/>
      </w:divBdr>
    </w:div>
    <w:div w:id="1709646199">
      <w:bodyDiv w:val="1"/>
      <w:marLeft w:val="0"/>
      <w:marRight w:val="0"/>
      <w:marTop w:val="0"/>
      <w:marBottom w:val="0"/>
      <w:divBdr>
        <w:top w:val="none" w:sz="0" w:space="0" w:color="auto"/>
        <w:left w:val="none" w:sz="0" w:space="0" w:color="auto"/>
        <w:bottom w:val="none" w:sz="0" w:space="0" w:color="auto"/>
        <w:right w:val="none" w:sz="0" w:space="0" w:color="auto"/>
      </w:divBdr>
    </w:div>
    <w:div w:id="1712611899">
      <w:bodyDiv w:val="1"/>
      <w:marLeft w:val="0"/>
      <w:marRight w:val="0"/>
      <w:marTop w:val="0"/>
      <w:marBottom w:val="0"/>
      <w:divBdr>
        <w:top w:val="none" w:sz="0" w:space="0" w:color="auto"/>
        <w:left w:val="none" w:sz="0" w:space="0" w:color="auto"/>
        <w:bottom w:val="none" w:sz="0" w:space="0" w:color="auto"/>
        <w:right w:val="none" w:sz="0" w:space="0" w:color="auto"/>
      </w:divBdr>
    </w:div>
    <w:div w:id="1713505399">
      <w:bodyDiv w:val="1"/>
      <w:marLeft w:val="0"/>
      <w:marRight w:val="0"/>
      <w:marTop w:val="0"/>
      <w:marBottom w:val="0"/>
      <w:divBdr>
        <w:top w:val="none" w:sz="0" w:space="0" w:color="auto"/>
        <w:left w:val="none" w:sz="0" w:space="0" w:color="auto"/>
        <w:bottom w:val="none" w:sz="0" w:space="0" w:color="auto"/>
        <w:right w:val="none" w:sz="0" w:space="0" w:color="auto"/>
      </w:divBdr>
    </w:div>
    <w:div w:id="1714160298">
      <w:bodyDiv w:val="1"/>
      <w:marLeft w:val="0"/>
      <w:marRight w:val="0"/>
      <w:marTop w:val="0"/>
      <w:marBottom w:val="0"/>
      <w:divBdr>
        <w:top w:val="none" w:sz="0" w:space="0" w:color="auto"/>
        <w:left w:val="none" w:sz="0" w:space="0" w:color="auto"/>
        <w:bottom w:val="none" w:sz="0" w:space="0" w:color="auto"/>
        <w:right w:val="none" w:sz="0" w:space="0" w:color="auto"/>
      </w:divBdr>
    </w:div>
    <w:div w:id="1718121486">
      <w:bodyDiv w:val="1"/>
      <w:marLeft w:val="0"/>
      <w:marRight w:val="0"/>
      <w:marTop w:val="0"/>
      <w:marBottom w:val="0"/>
      <w:divBdr>
        <w:top w:val="none" w:sz="0" w:space="0" w:color="auto"/>
        <w:left w:val="none" w:sz="0" w:space="0" w:color="auto"/>
        <w:bottom w:val="none" w:sz="0" w:space="0" w:color="auto"/>
        <w:right w:val="none" w:sz="0" w:space="0" w:color="auto"/>
      </w:divBdr>
    </w:div>
    <w:div w:id="1718433746">
      <w:bodyDiv w:val="1"/>
      <w:marLeft w:val="0"/>
      <w:marRight w:val="0"/>
      <w:marTop w:val="0"/>
      <w:marBottom w:val="0"/>
      <w:divBdr>
        <w:top w:val="none" w:sz="0" w:space="0" w:color="auto"/>
        <w:left w:val="none" w:sz="0" w:space="0" w:color="auto"/>
        <w:bottom w:val="none" w:sz="0" w:space="0" w:color="auto"/>
        <w:right w:val="none" w:sz="0" w:space="0" w:color="auto"/>
      </w:divBdr>
    </w:div>
    <w:div w:id="1719281005">
      <w:bodyDiv w:val="1"/>
      <w:marLeft w:val="0"/>
      <w:marRight w:val="0"/>
      <w:marTop w:val="0"/>
      <w:marBottom w:val="0"/>
      <w:divBdr>
        <w:top w:val="none" w:sz="0" w:space="0" w:color="auto"/>
        <w:left w:val="none" w:sz="0" w:space="0" w:color="auto"/>
        <w:bottom w:val="none" w:sz="0" w:space="0" w:color="auto"/>
        <w:right w:val="none" w:sz="0" w:space="0" w:color="auto"/>
      </w:divBdr>
    </w:div>
    <w:div w:id="1720204309">
      <w:bodyDiv w:val="1"/>
      <w:marLeft w:val="0"/>
      <w:marRight w:val="0"/>
      <w:marTop w:val="0"/>
      <w:marBottom w:val="0"/>
      <w:divBdr>
        <w:top w:val="none" w:sz="0" w:space="0" w:color="auto"/>
        <w:left w:val="none" w:sz="0" w:space="0" w:color="auto"/>
        <w:bottom w:val="none" w:sz="0" w:space="0" w:color="auto"/>
        <w:right w:val="none" w:sz="0" w:space="0" w:color="auto"/>
      </w:divBdr>
    </w:div>
    <w:div w:id="1720976132">
      <w:bodyDiv w:val="1"/>
      <w:marLeft w:val="0"/>
      <w:marRight w:val="0"/>
      <w:marTop w:val="0"/>
      <w:marBottom w:val="0"/>
      <w:divBdr>
        <w:top w:val="none" w:sz="0" w:space="0" w:color="auto"/>
        <w:left w:val="none" w:sz="0" w:space="0" w:color="auto"/>
        <w:bottom w:val="none" w:sz="0" w:space="0" w:color="auto"/>
        <w:right w:val="none" w:sz="0" w:space="0" w:color="auto"/>
      </w:divBdr>
    </w:div>
    <w:div w:id="1722747753">
      <w:bodyDiv w:val="1"/>
      <w:marLeft w:val="0"/>
      <w:marRight w:val="0"/>
      <w:marTop w:val="0"/>
      <w:marBottom w:val="0"/>
      <w:divBdr>
        <w:top w:val="none" w:sz="0" w:space="0" w:color="auto"/>
        <w:left w:val="none" w:sz="0" w:space="0" w:color="auto"/>
        <w:bottom w:val="none" w:sz="0" w:space="0" w:color="auto"/>
        <w:right w:val="none" w:sz="0" w:space="0" w:color="auto"/>
      </w:divBdr>
    </w:div>
    <w:div w:id="1722973760">
      <w:bodyDiv w:val="1"/>
      <w:marLeft w:val="0"/>
      <w:marRight w:val="0"/>
      <w:marTop w:val="0"/>
      <w:marBottom w:val="0"/>
      <w:divBdr>
        <w:top w:val="none" w:sz="0" w:space="0" w:color="auto"/>
        <w:left w:val="none" w:sz="0" w:space="0" w:color="auto"/>
        <w:bottom w:val="none" w:sz="0" w:space="0" w:color="auto"/>
        <w:right w:val="none" w:sz="0" w:space="0" w:color="auto"/>
      </w:divBdr>
    </w:div>
    <w:div w:id="1723671530">
      <w:bodyDiv w:val="1"/>
      <w:marLeft w:val="0"/>
      <w:marRight w:val="0"/>
      <w:marTop w:val="0"/>
      <w:marBottom w:val="0"/>
      <w:divBdr>
        <w:top w:val="none" w:sz="0" w:space="0" w:color="auto"/>
        <w:left w:val="none" w:sz="0" w:space="0" w:color="auto"/>
        <w:bottom w:val="none" w:sz="0" w:space="0" w:color="auto"/>
        <w:right w:val="none" w:sz="0" w:space="0" w:color="auto"/>
      </w:divBdr>
    </w:div>
    <w:div w:id="1726643359">
      <w:bodyDiv w:val="1"/>
      <w:marLeft w:val="0"/>
      <w:marRight w:val="0"/>
      <w:marTop w:val="0"/>
      <w:marBottom w:val="0"/>
      <w:divBdr>
        <w:top w:val="none" w:sz="0" w:space="0" w:color="auto"/>
        <w:left w:val="none" w:sz="0" w:space="0" w:color="auto"/>
        <w:bottom w:val="none" w:sz="0" w:space="0" w:color="auto"/>
        <w:right w:val="none" w:sz="0" w:space="0" w:color="auto"/>
      </w:divBdr>
    </w:div>
    <w:div w:id="1726760463">
      <w:bodyDiv w:val="1"/>
      <w:marLeft w:val="0"/>
      <w:marRight w:val="0"/>
      <w:marTop w:val="0"/>
      <w:marBottom w:val="0"/>
      <w:divBdr>
        <w:top w:val="none" w:sz="0" w:space="0" w:color="auto"/>
        <w:left w:val="none" w:sz="0" w:space="0" w:color="auto"/>
        <w:bottom w:val="none" w:sz="0" w:space="0" w:color="auto"/>
        <w:right w:val="none" w:sz="0" w:space="0" w:color="auto"/>
      </w:divBdr>
    </w:div>
    <w:div w:id="1729571407">
      <w:bodyDiv w:val="1"/>
      <w:marLeft w:val="0"/>
      <w:marRight w:val="0"/>
      <w:marTop w:val="0"/>
      <w:marBottom w:val="0"/>
      <w:divBdr>
        <w:top w:val="none" w:sz="0" w:space="0" w:color="auto"/>
        <w:left w:val="none" w:sz="0" w:space="0" w:color="auto"/>
        <w:bottom w:val="none" w:sz="0" w:space="0" w:color="auto"/>
        <w:right w:val="none" w:sz="0" w:space="0" w:color="auto"/>
      </w:divBdr>
    </w:div>
    <w:div w:id="1730304250">
      <w:bodyDiv w:val="1"/>
      <w:marLeft w:val="0"/>
      <w:marRight w:val="0"/>
      <w:marTop w:val="0"/>
      <w:marBottom w:val="0"/>
      <w:divBdr>
        <w:top w:val="none" w:sz="0" w:space="0" w:color="auto"/>
        <w:left w:val="none" w:sz="0" w:space="0" w:color="auto"/>
        <w:bottom w:val="none" w:sz="0" w:space="0" w:color="auto"/>
        <w:right w:val="none" w:sz="0" w:space="0" w:color="auto"/>
      </w:divBdr>
    </w:div>
    <w:div w:id="1732921919">
      <w:bodyDiv w:val="1"/>
      <w:marLeft w:val="0"/>
      <w:marRight w:val="0"/>
      <w:marTop w:val="0"/>
      <w:marBottom w:val="0"/>
      <w:divBdr>
        <w:top w:val="none" w:sz="0" w:space="0" w:color="auto"/>
        <w:left w:val="none" w:sz="0" w:space="0" w:color="auto"/>
        <w:bottom w:val="none" w:sz="0" w:space="0" w:color="auto"/>
        <w:right w:val="none" w:sz="0" w:space="0" w:color="auto"/>
      </w:divBdr>
    </w:div>
    <w:div w:id="1733964543">
      <w:bodyDiv w:val="1"/>
      <w:marLeft w:val="0"/>
      <w:marRight w:val="0"/>
      <w:marTop w:val="0"/>
      <w:marBottom w:val="0"/>
      <w:divBdr>
        <w:top w:val="none" w:sz="0" w:space="0" w:color="auto"/>
        <w:left w:val="none" w:sz="0" w:space="0" w:color="auto"/>
        <w:bottom w:val="none" w:sz="0" w:space="0" w:color="auto"/>
        <w:right w:val="none" w:sz="0" w:space="0" w:color="auto"/>
      </w:divBdr>
    </w:div>
    <w:div w:id="1735617428">
      <w:bodyDiv w:val="1"/>
      <w:marLeft w:val="0"/>
      <w:marRight w:val="0"/>
      <w:marTop w:val="0"/>
      <w:marBottom w:val="0"/>
      <w:divBdr>
        <w:top w:val="none" w:sz="0" w:space="0" w:color="auto"/>
        <w:left w:val="none" w:sz="0" w:space="0" w:color="auto"/>
        <w:bottom w:val="none" w:sz="0" w:space="0" w:color="auto"/>
        <w:right w:val="none" w:sz="0" w:space="0" w:color="auto"/>
      </w:divBdr>
    </w:div>
    <w:div w:id="1736277944">
      <w:bodyDiv w:val="1"/>
      <w:marLeft w:val="0"/>
      <w:marRight w:val="0"/>
      <w:marTop w:val="0"/>
      <w:marBottom w:val="0"/>
      <w:divBdr>
        <w:top w:val="none" w:sz="0" w:space="0" w:color="auto"/>
        <w:left w:val="none" w:sz="0" w:space="0" w:color="auto"/>
        <w:bottom w:val="none" w:sz="0" w:space="0" w:color="auto"/>
        <w:right w:val="none" w:sz="0" w:space="0" w:color="auto"/>
      </w:divBdr>
    </w:div>
    <w:div w:id="1737389349">
      <w:bodyDiv w:val="1"/>
      <w:marLeft w:val="0"/>
      <w:marRight w:val="0"/>
      <w:marTop w:val="0"/>
      <w:marBottom w:val="0"/>
      <w:divBdr>
        <w:top w:val="none" w:sz="0" w:space="0" w:color="auto"/>
        <w:left w:val="none" w:sz="0" w:space="0" w:color="auto"/>
        <w:bottom w:val="none" w:sz="0" w:space="0" w:color="auto"/>
        <w:right w:val="none" w:sz="0" w:space="0" w:color="auto"/>
      </w:divBdr>
    </w:div>
    <w:div w:id="1739087953">
      <w:bodyDiv w:val="1"/>
      <w:marLeft w:val="0"/>
      <w:marRight w:val="0"/>
      <w:marTop w:val="0"/>
      <w:marBottom w:val="0"/>
      <w:divBdr>
        <w:top w:val="none" w:sz="0" w:space="0" w:color="auto"/>
        <w:left w:val="none" w:sz="0" w:space="0" w:color="auto"/>
        <w:bottom w:val="none" w:sz="0" w:space="0" w:color="auto"/>
        <w:right w:val="none" w:sz="0" w:space="0" w:color="auto"/>
      </w:divBdr>
    </w:div>
    <w:div w:id="1742025495">
      <w:bodyDiv w:val="1"/>
      <w:marLeft w:val="0"/>
      <w:marRight w:val="0"/>
      <w:marTop w:val="0"/>
      <w:marBottom w:val="0"/>
      <w:divBdr>
        <w:top w:val="none" w:sz="0" w:space="0" w:color="auto"/>
        <w:left w:val="none" w:sz="0" w:space="0" w:color="auto"/>
        <w:bottom w:val="none" w:sz="0" w:space="0" w:color="auto"/>
        <w:right w:val="none" w:sz="0" w:space="0" w:color="auto"/>
      </w:divBdr>
    </w:div>
    <w:div w:id="1744332152">
      <w:bodyDiv w:val="1"/>
      <w:marLeft w:val="0"/>
      <w:marRight w:val="0"/>
      <w:marTop w:val="0"/>
      <w:marBottom w:val="0"/>
      <w:divBdr>
        <w:top w:val="none" w:sz="0" w:space="0" w:color="auto"/>
        <w:left w:val="none" w:sz="0" w:space="0" w:color="auto"/>
        <w:bottom w:val="none" w:sz="0" w:space="0" w:color="auto"/>
        <w:right w:val="none" w:sz="0" w:space="0" w:color="auto"/>
      </w:divBdr>
    </w:div>
    <w:div w:id="1746343120">
      <w:bodyDiv w:val="1"/>
      <w:marLeft w:val="0"/>
      <w:marRight w:val="0"/>
      <w:marTop w:val="0"/>
      <w:marBottom w:val="0"/>
      <w:divBdr>
        <w:top w:val="none" w:sz="0" w:space="0" w:color="auto"/>
        <w:left w:val="none" w:sz="0" w:space="0" w:color="auto"/>
        <w:bottom w:val="none" w:sz="0" w:space="0" w:color="auto"/>
        <w:right w:val="none" w:sz="0" w:space="0" w:color="auto"/>
      </w:divBdr>
    </w:div>
    <w:div w:id="1746762043">
      <w:bodyDiv w:val="1"/>
      <w:marLeft w:val="0"/>
      <w:marRight w:val="0"/>
      <w:marTop w:val="0"/>
      <w:marBottom w:val="0"/>
      <w:divBdr>
        <w:top w:val="none" w:sz="0" w:space="0" w:color="auto"/>
        <w:left w:val="none" w:sz="0" w:space="0" w:color="auto"/>
        <w:bottom w:val="none" w:sz="0" w:space="0" w:color="auto"/>
        <w:right w:val="none" w:sz="0" w:space="0" w:color="auto"/>
      </w:divBdr>
    </w:div>
    <w:div w:id="1749303846">
      <w:bodyDiv w:val="1"/>
      <w:marLeft w:val="0"/>
      <w:marRight w:val="0"/>
      <w:marTop w:val="0"/>
      <w:marBottom w:val="0"/>
      <w:divBdr>
        <w:top w:val="none" w:sz="0" w:space="0" w:color="auto"/>
        <w:left w:val="none" w:sz="0" w:space="0" w:color="auto"/>
        <w:bottom w:val="none" w:sz="0" w:space="0" w:color="auto"/>
        <w:right w:val="none" w:sz="0" w:space="0" w:color="auto"/>
      </w:divBdr>
    </w:div>
    <w:div w:id="1749305860">
      <w:bodyDiv w:val="1"/>
      <w:marLeft w:val="0"/>
      <w:marRight w:val="0"/>
      <w:marTop w:val="0"/>
      <w:marBottom w:val="0"/>
      <w:divBdr>
        <w:top w:val="none" w:sz="0" w:space="0" w:color="auto"/>
        <w:left w:val="none" w:sz="0" w:space="0" w:color="auto"/>
        <w:bottom w:val="none" w:sz="0" w:space="0" w:color="auto"/>
        <w:right w:val="none" w:sz="0" w:space="0" w:color="auto"/>
      </w:divBdr>
    </w:div>
    <w:div w:id="1754207644">
      <w:bodyDiv w:val="1"/>
      <w:marLeft w:val="0"/>
      <w:marRight w:val="0"/>
      <w:marTop w:val="0"/>
      <w:marBottom w:val="0"/>
      <w:divBdr>
        <w:top w:val="none" w:sz="0" w:space="0" w:color="auto"/>
        <w:left w:val="none" w:sz="0" w:space="0" w:color="auto"/>
        <w:bottom w:val="none" w:sz="0" w:space="0" w:color="auto"/>
        <w:right w:val="none" w:sz="0" w:space="0" w:color="auto"/>
      </w:divBdr>
    </w:div>
    <w:div w:id="1755666174">
      <w:bodyDiv w:val="1"/>
      <w:marLeft w:val="0"/>
      <w:marRight w:val="0"/>
      <w:marTop w:val="0"/>
      <w:marBottom w:val="0"/>
      <w:divBdr>
        <w:top w:val="none" w:sz="0" w:space="0" w:color="auto"/>
        <w:left w:val="none" w:sz="0" w:space="0" w:color="auto"/>
        <w:bottom w:val="none" w:sz="0" w:space="0" w:color="auto"/>
        <w:right w:val="none" w:sz="0" w:space="0" w:color="auto"/>
      </w:divBdr>
    </w:div>
    <w:div w:id="1756125298">
      <w:bodyDiv w:val="1"/>
      <w:marLeft w:val="0"/>
      <w:marRight w:val="0"/>
      <w:marTop w:val="0"/>
      <w:marBottom w:val="0"/>
      <w:divBdr>
        <w:top w:val="none" w:sz="0" w:space="0" w:color="auto"/>
        <w:left w:val="none" w:sz="0" w:space="0" w:color="auto"/>
        <w:bottom w:val="none" w:sz="0" w:space="0" w:color="auto"/>
        <w:right w:val="none" w:sz="0" w:space="0" w:color="auto"/>
      </w:divBdr>
    </w:div>
    <w:div w:id="1759523074">
      <w:bodyDiv w:val="1"/>
      <w:marLeft w:val="0"/>
      <w:marRight w:val="0"/>
      <w:marTop w:val="0"/>
      <w:marBottom w:val="0"/>
      <w:divBdr>
        <w:top w:val="none" w:sz="0" w:space="0" w:color="auto"/>
        <w:left w:val="none" w:sz="0" w:space="0" w:color="auto"/>
        <w:bottom w:val="none" w:sz="0" w:space="0" w:color="auto"/>
        <w:right w:val="none" w:sz="0" w:space="0" w:color="auto"/>
      </w:divBdr>
    </w:div>
    <w:div w:id="1761291757">
      <w:bodyDiv w:val="1"/>
      <w:marLeft w:val="0"/>
      <w:marRight w:val="0"/>
      <w:marTop w:val="0"/>
      <w:marBottom w:val="0"/>
      <w:divBdr>
        <w:top w:val="none" w:sz="0" w:space="0" w:color="auto"/>
        <w:left w:val="none" w:sz="0" w:space="0" w:color="auto"/>
        <w:bottom w:val="none" w:sz="0" w:space="0" w:color="auto"/>
        <w:right w:val="none" w:sz="0" w:space="0" w:color="auto"/>
      </w:divBdr>
    </w:div>
    <w:div w:id="1762140570">
      <w:bodyDiv w:val="1"/>
      <w:marLeft w:val="0"/>
      <w:marRight w:val="0"/>
      <w:marTop w:val="0"/>
      <w:marBottom w:val="0"/>
      <w:divBdr>
        <w:top w:val="none" w:sz="0" w:space="0" w:color="auto"/>
        <w:left w:val="none" w:sz="0" w:space="0" w:color="auto"/>
        <w:bottom w:val="none" w:sz="0" w:space="0" w:color="auto"/>
        <w:right w:val="none" w:sz="0" w:space="0" w:color="auto"/>
      </w:divBdr>
    </w:div>
    <w:div w:id="1775519682">
      <w:bodyDiv w:val="1"/>
      <w:marLeft w:val="0"/>
      <w:marRight w:val="0"/>
      <w:marTop w:val="0"/>
      <w:marBottom w:val="0"/>
      <w:divBdr>
        <w:top w:val="none" w:sz="0" w:space="0" w:color="auto"/>
        <w:left w:val="none" w:sz="0" w:space="0" w:color="auto"/>
        <w:bottom w:val="none" w:sz="0" w:space="0" w:color="auto"/>
        <w:right w:val="none" w:sz="0" w:space="0" w:color="auto"/>
      </w:divBdr>
    </w:div>
    <w:div w:id="1777822832">
      <w:bodyDiv w:val="1"/>
      <w:marLeft w:val="0"/>
      <w:marRight w:val="0"/>
      <w:marTop w:val="0"/>
      <w:marBottom w:val="0"/>
      <w:divBdr>
        <w:top w:val="none" w:sz="0" w:space="0" w:color="auto"/>
        <w:left w:val="none" w:sz="0" w:space="0" w:color="auto"/>
        <w:bottom w:val="none" w:sz="0" w:space="0" w:color="auto"/>
        <w:right w:val="none" w:sz="0" w:space="0" w:color="auto"/>
      </w:divBdr>
    </w:div>
    <w:div w:id="1778058977">
      <w:bodyDiv w:val="1"/>
      <w:marLeft w:val="0"/>
      <w:marRight w:val="0"/>
      <w:marTop w:val="0"/>
      <w:marBottom w:val="0"/>
      <w:divBdr>
        <w:top w:val="none" w:sz="0" w:space="0" w:color="auto"/>
        <w:left w:val="none" w:sz="0" w:space="0" w:color="auto"/>
        <w:bottom w:val="none" w:sz="0" w:space="0" w:color="auto"/>
        <w:right w:val="none" w:sz="0" w:space="0" w:color="auto"/>
      </w:divBdr>
    </w:div>
    <w:div w:id="1778675388">
      <w:bodyDiv w:val="1"/>
      <w:marLeft w:val="0"/>
      <w:marRight w:val="0"/>
      <w:marTop w:val="0"/>
      <w:marBottom w:val="0"/>
      <w:divBdr>
        <w:top w:val="none" w:sz="0" w:space="0" w:color="auto"/>
        <w:left w:val="none" w:sz="0" w:space="0" w:color="auto"/>
        <w:bottom w:val="none" w:sz="0" w:space="0" w:color="auto"/>
        <w:right w:val="none" w:sz="0" w:space="0" w:color="auto"/>
      </w:divBdr>
    </w:div>
    <w:div w:id="1778795915">
      <w:bodyDiv w:val="1"/>
      <w:marLeft w:val="0"/>
      <w:marRight w:val="0"/>
      <w:marTop w:val="0"/>
      <w:marBottom w:val="0"/>
      <w:divBdr>
        <w:top w:val="none" w:sz="0" w:space="0" w:color="auto"/>
        <w:left w:val="none" w:sz="0" w:space="0" w:color="auto"/>
        <w:bottom w:val="none" w:sz="0" w:space="0" w:color="auto"/>
        <w:right w:val="none" w:sz="0" w:space="0" w:color="auto"/>
      </w:divBdr>
    </w:div>
    <w:div w:id="1779523355">
      <w:bodyDiv w:val="1"/>
      <w:marLeft w:val="0"/>
      <w:marRight w:val="0"/>
      <w:marTop w:val="0"/>
      <w:marBottom w:val="0"/>
      <w:divBdr>
        <w:top w:val="none" w:sz="0" w:space="0" w:color="auto"/>
        <w:left w:val="none" w:sz="0" w:space="0" w:color="auto"/>
        <w:bottom w:val="none" w:sz="0" w:space="0" w:color="auto"/>
        <w:right w:val="none" w:sz="0" w:space="0" w:color="auto"/>
      </w:divBdr>
    </w:div>
    <w:div w:id="1779565581">
      <w:bodyDiv w:val="1"/>
      <w:marLeft w:val="0"/>
      <w:marRight w:val="0"/>
      <w:marTop w:val="0"/>
      <w:marBottom w:val="0"/>
      <w:divBdr>
        <w:top w:val="none" w:sz="0" w:space="0" w:color="auto"/>
        <w:left w:val="none" w:sz="0" w:space="0" w:color="auto"/>
        <w:bottom w:val="none" w:sz="0" w:space="0" w:color="auto"/>
        <w:right w:val="none" w:sz="0" w:space="0" w:color="auto"/>
      </w:divBdr>
    </w:div>
    <w:div w:id="1780635279">
      <w:bodyDiv w:val="1"/>
      <w:marLeft w:val="0"/>
      <w:marRight w:val="0"/>
      <w:marTop w:val="0"/>
      <w:marBottom w:val="0"/>
      <w:divBdr>
        <w:top w:val="none" w:sz="0" w:space="0" w:color="auto"/>
        <w:left w:val="none" w:sz="0" w:space="0" w:color="auto"/>
        <w:bottom w:val="none" w:sz="0" w:space="0" w:color="auto"/>
        <w:right w:val="none" w:sz="0" w:space="0" w:color="auto"/>
      </w:divBdr>
    </w:div>
    <w:div w:id="1780638662">
      <w:bodyDiv w:val="1"/>
      <w:marLeft w:val="0"/>
      <w:marRight w:val="0"/>
      <w:marTop w:val="0"/>
      <w:marBottom w:val="0"/>
      <w:divBdr>
        <w:top w:val="none" w:sz="0" w:space="0" w:color="auto"/>
        <w:left w:val="none" w:sz="0" w:space="0" w:color="auto"/>
        <w:bottom w:val="none" w:sz="0" w:space="0" w:color="auto"/>
        <w:right w:val="none" w:sz="0" w:space="0" w:color="auto"/>
      </w:divBdr>
    </w:div>
    <w:div w:id="1780955599">
      <w:bodyDiv w:val="1"/>
      <w:marLeft w:val="0"/>
      <w:marRight w:val="0"/>
      <w:marTop w:val="0"/>
      <w:marBottom w:val="0"/>
      <w:divBdr>
        <w:top w:val="none" w:sz="0" w:space="0" w:color="auto"/>
        <w:left w:val="none" w:sz="0" w:space="0" w:color="auto"/>
        <w:bottom w:val="none" w:sz="0" w:space="0" w:color="auto"/>
        <w:right w:val="none" w:sz="0" w:space="0" w:color="auto"/>
      </w:divBdr>
    </w:div>
    <w:div w:id="1783763350">
      <w:bodyDiv w:val="1"/>
      <w:marLeft w:val="0"/>
      <w:marRight w:val="0"/>
      <w:marTop w:val="0"/>
      <w:marBottom w:val="0"/>
      <w:divBdr>
        <w:top w:val="none" w:sz="0" w:space="0" w:color="auto"/>
        <w:left w:val="none" w:sz="0" w:space="0" w:color="auto"/>
        <w:bottom w:val="none" w:sz="0" w:space="0" w:color="auto"/>
        <w:right w:val="none" w:sz="0" w:space="0" w:color="auto"/>
      </w:divBdr>
    </w:div>
    <w:div w:id="1791897921">
      <w:bodyDiv w:val="1"/>
      <w:marLeft w:val="0"/>
      <w:marRight w:val="0"/>
      <w:marTop w:val="0"/>
      <w:marBottom w:val="0"/>
      <w:divBdr>
        <w:top w:val="none" w:sz="0" w:space="0" w:color="auto"/>
        <w:left w:val="none" w:sz="0" w:space="0" w:color="auto"/>
        <w:bottom w:val="none" w:sz="0" w:space="0" w:color="auto"/>
        <w:right w:val="none" w:sz="0" w:space="0" w:color="auto"/>
      </w:divBdr>
    </w:div>
    <w:div w:id="1792089593">
      <w:bodyDiv w:val="1"/>
      <w:marLeft w:val="0"/>
      <w:marRight w:val="0"/>
      <w:marTop w:val="0"/>
      <w:marBottom w:val="0"/>
      <w:divBdr>
        <w:top w:val="none" w:sz="0" w:space="0" w:color="auto"/>
        <w:left w:val="none" w:sz="0" w:space="0" w:color="auto"/>
        <w:bottom w:val="none" w:sz="0" w:space="0" w:color="auto"/>
        <w:right w:val="none" w:sz="0" w:space="0" w:color="auto"/>
      </w:divBdr>
    </w:div>
    <w:div w:id="1792431127">
      <w:bodyDiv w:val="1"/>
      <w:marLeft w:val="0"/>
      <w:marRight w:val="0"/>
      <w:marTop w:val="0"/>
      <w:marBottom w:val="0"/>
      <w:divBdr>
        <w:top w:val="none" w:sz="0" w:space="0" w:color="auto"/>
        <w:left w:val="none" w:sz="0" w:space="0" w:color="auto"/>
        <w:bottom w:val="none" w:sz="0" w:space="0" w:color="auto"/>
        <w:right w:val="none" w:sz="0" w:space="0" w:color="auto"/>
      </w:divBdr>
    </w:div>
    <w:div w:id="1793283764">
      <w:bodyDiv w:val="1"/>
      <w:marLeft w:val="0"/>
      <w:marRight w:val="0"/>
      <w:marTop w:val="0"/>
      <w:marBottom w:val="0"/>
      <w:divBdr>
        <w:top w:val="none" w:sz="0" w:space="0" w:color="auto"/>
        <w:left w:val="none" w:sz="0" w:space="0" w:color="auto"/>
        <w:bottom w:val="none" w:sz="0" w:space="0" w:color="auto"/>
        <w:right w:val="none" w:sz="0" w:space="0" w:color="auto"/>
      </w:divBdr>
    </w:div>
    <w:div w:id="1798260804">
      <w:bodyDiv w:val="1"/>
      <w:marLeft w:val="0"/>
      <w:marRight w:val="0"/>
      <w:marTop w:val="0"/>
      <w:marBottom w:val="0"/>
      <w:divBdr>
        <w:top w:val="none" w:sz="0" w:space="0" w:color="auto"/>
        <w:left w:val="none" w:sz="0" w:space="0" w:color="auto"/>
        <w:bottom w:val="none" w:sz="0" w:space="0" w:color="auto"/>
        <w:right w:val="none" w:sz="0" w:space="0" w:color="auto"/>
      </w:divBdr>
    </w:div>
    <w:div w:id="1800296999">
      <w:bodyDiv w:val="1"/>
      <w:marLeft w:val="0"/>
      <w:marRight w:val="0"/>
      <w:marTop w:val="0"/>
      <w:marBottom w:val="0"/>
      <w:divBdr>
        <w:top w:val="none" w:sz="0" w:space="0" w:color="auto"/>
        <w:left w:val="none" w:sz="0" w:space="0" w:color="auto"/>
        <w:bottom w:val="none" w:sz="0" w:space="0" w:color="auto"/>
        <w:right w:val="none" w:sz="0" w:space="0" w:color="auto"/>
      </w:divBdr>
    </w:div>
    <w:div w:id="1804151898">
      <w:bodyDiv w:val="1"/>
      <w:marLeft w:val="0"/>
      <w:marRight w:val="0"/>
      <w:marTop w:val="0"/>
      <w:marBottom w:val="0"/>
      <w:divBdr>
        <w:top w:val="none" w:sz="0" w:space="0" w:color="auto"/>
        <w:left w:val="none" w:sz="0" w:space="0" w:color="auto"/>
        <w:bottom w:val="none" w:sz="0" w:space="0" w:color="auto"/>
        <w:right w:val="none" w:sz="0" w:space="0" w:color="auto"/>
      </w:divBdr>
    </w:div>
    <w:div w:id="1807241759">
      <w:bodyDiv w:val="1"/>
      <w:marLeft w:val="0"/>
      <w:marRight w:val="0"/>
      <w:marTop w:val="0"/>
      <w:marBottom w:val="0"/>
      <w:divBdr>
        <w:top w:val="none" w:sz="0" w:space="0" w:color="auto"/>
        <w:left w:val="none" w:sz="0" w:space="0" w:color="auto"/>
        <w:bottom w:val="none" w:sz="0" w:space="0" w:color="auto"/>
        <w:right w:val="none" w:sz="0" w:space="0" w:color="auto"/>
      </w:divBdr>
    </w:div>
    <w:div w:id="1811823284">
      <w:bodyDiv w:val="1"/>
      <w:marLeft w:val="0"/>
      <w:marRight w:val="0"/>
      <w:marTop w:val="0"/>
      <w:marBottom w:val="0"/>
      <w:divBdr>
        <w:top w:val="none" w:sz="0" w:space="0" w:color="auto"/>
        <w:left w:val="none" w:sz="0" w:space="0" w:color="auto"/>
        <w:bottom w:val="none" w:sz="0" w:space="0" w:color="auto"/>
        <w:right w:val="none" w:sz="0" w:space="0" w:color="auto"/>
      </w:divBdr>
    </w:div>
    <w:div w:id="1812407296">
      <w:bodyDiv w:val="1"/>
      <w:marLeft w:val="0"/>
      <w:marRight w:val="0"/>
      <w:marTop w:val="0"/>
      <w:marBottom w:val="0"/>
      <w:divBdr>
        <w:top w:val="none" w:sz="0" w:space="0" w:color="auto"/>
        <w:left w:val="none" w:sz="0" w:space="0" w:color="auto"/>
        <w:bottom w:val="none" w:sz="0" w:space="0" w:color="auto"/>
        <w:right w:val="none" w:sz="0" w:space="0" w:color="auto"/>
      </w:divBdr>
    </w:div>
    <w:div w:id="1812744400">
      <w:bodyDiv w:val="1"/>
      <w:marLeft w:val="0"/>
      <w:marRight w:val="0"/>
      <w:marTop w:val="0"/>
      <w:marBottom w:val="0"/>
      <w:divBdr>
        <w:top w:val="none" w:sz="0" w:space="0" w:color="auto"/>
        <w:left w:val="none" w:sz="0" w:space="0" w:color="auto"/>
        <w:bottom w:val="none" w:sz="0" w:space="0" w:color="auto"/>
        <w:right w:val="none" w:sz="0" w:space="0" w:color="auto"/>
      </w:divBdr>
    </w:div>
    <w:div w:id="1813673485">
      <w:bodyDiv w:val="1"/>
      <w:marLeft w:val="0"/>
      <w:marRight w:val="0"/>
      <w:marTop w:val="0"/>
      <w:marBottom w:val="0"/>
      <w:divBdr>
        <w:top w:val="none" w:sz="0" w:space="0" w:color="auto"/>
        <w:left w:val="none" w:sz="0" w:space="0" w:color="auto"/>
        <w:bottom w:val="none" w:sz="0" w:space="0" w:color="auto"/>
        <w:right w:val="none" w:sz="0" w:space="0" w:color="auto"/>
      </w:divBdr>
    </w:div>
    <w:div w:id="1815291599">
      <w:bodyDiv w:val="1"/>
      <w:marLeft w:val="0"/>
      <w:marRight w:val="0"/>
      <w:marTop w:val="0"/>
      <w:marBottom w:val="0"/>
      <w:divBdr>
        <w:top w:val="none" w:sz="0" w:space="0" w:color="auto"/>
        <w:left w:val="none" w:sz="0" w:space="0" w:color="auto"/>
        <w:bottom w:val="none" w:sz="0" w:space="0" w:color="auto"/>
        <w:right w:val="none" w:sz="0" w:space="0" w:color="auto"/>
      </w:divBdr>
    </w:div>
    <w:div w:id="1818301780">
      <w:bodyDiv w:val="1"/>
      <w:marLeft w:val="0"/>
      <w:marRight w:val="0"/>
      <w:marTop w:val="0"/>
      <w:marBottom w:val="0"/>
      <w:divBdr>
        <w:top w:val="none" w:sz="0" w:space="0" w:color="auto"/>
        <w:left w:val="none" w:sz="0" w:space="0" w:color="auto"/>
        <w:bottom w:val="none" w:sz="0" w:space="0" w:color="auto"/>
        <w:right w:val="none" w:sz="0" w:space="0" w:color="auto"/>
      </w:divBdr>
    </w:div>
    <w:div w:id="1818568089">
      <w:bodyDiv w:val="1"/>
      <w:marLeft w:val="0"/>
      <w:marRight w:val="0"/>
      <w:marTop w:val="0"/>
      <w:marBottom w:val="0"/>
      <w:divBdr>
        <w:top w:val="none" w:sz="0" w:space="0" w:color="auto"/>
        <w:left w:val="none" w:sz="0" w:space="0" w:color="auto"/>
        <w:bottom w:val="none" w:sz="0" w:space="0" w:color="auto"/>
        <w:right w:val="none" w:sz="0" w:space="0" w:color="auto"/>
      </w:divBdr>
    </w:div>
    <w:div w:id="1818952994">
      <w:bodyDiv w:val="1"/>
      <w:marLeft w:val="0"/>
      <w:marRight w:val="0"/>
      <w:marTop w:val="0"/>
      <w:marBottom w:val="0"/>
      <w:divBdr>
        <w:top w:val="none" w:sz="0" w:space="0" w:color="auto"/>
        <w:left w:val="none" w:sz="0" w:space="0" w:color="auto"/>
        <w:bottom w:val="none" w:sz="0" w:space="0" w:color="auto"/>
        <w:right w:val="none" w:sz="0" w:space="0" w:color="auto"/>
      </w:divBdr>
    </w:div>
    <w:div w:id="1818954346">
      <w:bodyDiv w:val="1"/>
      <w:marLeft w:val="0"/>
      <w:marRight w:val="0"/>
      <w:marTop w:val="0"/>
      <w:marBottom w:val="0"/>
      <w:divBdr>
        <w:top w:val="none" w:sz="0" w:space="0" w:color="auto"/>
        <w:left w:val="none" w:sz="0" w:space="0" w:color="auto"/>
        <w:bottom w:val="none" w:sz="0" w:space="0" w:color="auto"/>
        <w:right w:val="none" w:sz="0" w:space="0" w:color="auto"/>
      </w:divBdr>
    </w:div>
    <w:div w:id="1821311312">
      <w:bodyDiv w:val="1"/>
      <w:marLeft w:val="0"/>
      <w:marRight w:val="0"/>
      <w:marTop w:val="0"/>
      <w:marBottom w:val="0"/>
      <w:divBdr>
        <w:top w:val="none" w:sz="0" w:space="0" w:color="auto"/>
        <w:left w:val="none" w:sz="0" w:space="0" w:color="auto"/>
        <w:bottom w:val="none" w:sz="0" w:space="0" w:color="auto"/>
        <w:right w:val="none" w:sz="0" w:space="0" w:color="auto"/>
      </w:divBdr>
    </w:div>
    <w:div w:id="1821341168">
      <w:bodyDiv w:val="1"/>
      <w:marLeft w:val="0"/>
      <w:marRight w:val="0"/>
      <w:marTop w:val="0"/>
      <w:marBottom w:val="0"/>
      <w:divBdr>
        <w:top w:val="none" w:sz="0" w:space="0" w:color="auto"/>
        <w:left w:val="none" w:sz="0" w:space="0" w:color="auto"/>
        <w:bottom w:val="none" w:sz="0" w:space="0" w:color="auto"/>
        <w:right w:val="none" w:sz="0" w:space="0" w:color="auto"/>
      </w:divBdr>
    </w:div>
    <w:div w:id="1822767359">
      <w:bodyDiv w:val="1"/>
      <w:marLeft w:val="0"/>
      <w:marRight w:val="0"/>
      <w:marTop w:val="0"/>
      <w:marBottom w:val="0"/>
      <w:divBdr>
        <w:top w:val="none" w:sz="0" w:space="0" w:color="auto"/>
        <w:left w:val="none" w:sz="0" w:space="0" w:color="auto"/>
        <w:bottom w:val="none" w:sz="0" w:space="0" w:color="auto"/>
        <w:right w:val="none" w:sz="0" w:space="0" w:color="auto"/>
      </w:divBdr>
    </w:div>
    <w:div w:id="1824394312">
      <w:bodyDiv w:val="1"/>
      <w:marLeft w:val="0"/>
      <w:marRight w:val="0"/>
      <w:marTop w:val="0"/>
      <w:marBottom w:val="0"/>
      <w:divBdr>
        <w:top w:val="none" w:sz="0" w:space="0" w:color="auto"/>
        <w:left w:val="none" w:sz="0" w:space="0" w:color="auto"/>
        <w:bottom w:val="none" w:sz="0" w:space="0" w:color="auto"/>
        <w:right w:val="none" w:sz="0" w:space="0" w:color="auto"/>
      </w:divBdr>
    </w:div>
    <w:div w:id="1824656749">
      <w:bodyDiv w:val="1"/>
      <w:marLeft w:val="0"/>
      <w:marRight w:val="0"/>
      <w:marTop w:val="0"/>
      <w:marBottom w:val="0"/>
      <w:divBdr>
        <w:top w:val="none" w:sz="0" w:space="0" w:color="auto"/>
        <w:left w:val="none" w:sz="0" w:space="0" w:color="auto"/>
        <w:bottom w:val="none" w:sz="0" w:space="0" w:color="auto"/>
        <w:right w:val="none" w:sz="0" w:space="0" w:color="auto"/>
      </w:divBdr>
    </w:div>
    <w:div w:id="1825462283">
      <w:bodyDiv w:val="1"/>
      <w:marLeft w:val="0"/>
      <w:marRight w:val="0"/>
      <w:marTop w:val="0"/>
      <w:marBottom w:val="0"/>
      <w:divBdr>
        <w:top w:val="none" w:sz="0" w:space="0" w:color="auto"/>
        <w:left w:val="none" w:sz="0" w:space="0" w:color="auto"/>
        <w:bottom w:val="none" w:sz="0" w:space="0" w:color="auto"/>
        <w:right w:val="none" w:sz="0" w:space="0" w:color="auto"/>
      </w:divBdr>
    </w:div>
    <w:div w:id="1831168263">
      <w:bodyDiv w:val="1"/>
      <w:marLeft w:val="0"/>
      <w:marRight w:val="0"/>
      <w:marTop w:val="0"/>
      <w:marBottom w:val="0"/>
      <w:divBdr>
        <w:top w:val="none" w:sz="0" w:space="0" w:color="auto"/>
        <w:left w:val="none" w:sz="0" w:space="0" w:color="auto"/>
        <w:bottom w:val="none" w:sz="0" w:space="0" w:color="auto"/>
        <w:right w:val="none" w:sz="0" w:space="0" w:color="auto"/>
      </w:divBdr>
    </w:div>
    <w:div w:id="1833520095">
      <w:bodyDiv w:val="1"/>
      <w:marLeft w:val="0"/>
      <w:marRight w:val="0"/>
      <w:marTop w:val="0"/>
      <w:marBottom w:val="0"/>
      <w:divBdr>
        <w:top w:val="none" w:sz="0" w:space="0" w:color="auto"/>
        <w:left w:val="none" w:sz="0" w:space="0" w:color="auto"/>
        <w:bottom w:val="none" w:sz="0" w:space="0" w:color="auto"/>
        <w:right w:val="none" w:sz="0" w:space="0" w:color="auto"/>
      </w:divBdr>
    </w:div>
    <w:div w:id="1833643472">
      <w:bodyDiv w:val="1"/>
      <w:marLeft w:val="0"/>
      <w:marRight w:val="0"/>
      <w:marTop w:val="0"/>
      <w:marBottom w:val="0"/>
      <w:divBdr>
        <w:top w:val="none" w:sz="0" w:space="0" w:color="auto"/>
        <w:left w:val="none" w:sz="0" w:space="0" w:color="auto"/>
        <w:bottom w:val="none" w:sz="0" w:space="0" w:color="auto"/>
        <w:right w:val="none" w:sz="0" w:space="0" w:color="auto"/>
      </w:divBdr>
    </w:div>
    <w:div w:id="1834025162">
      <w:bodyDiv w:val="1"/>
      <w:marLeft w:val="0"/>
      <w:marRight w:val="0"/>
      <w:marTop w:val="0"/>
      <w:marBottom w:val="0"/>
      <w:divBdr>
        <w:top w:val="none" w:sz="0" w:space="0" w:color="auto"/>
        <w:left w:val="none" w:sz="0" w:space="0" w:color="auto"/>
        <w:bottom w:val="none" w:sz="0" w:space="0" w:color="auto"/>
        <w:right w:val="none" w:sz="0" w:space="0" w:color="auto"/>
      </w:divBdr>
    </w:div>
    <w:div w:id="1834106766">
      <w:bodyDiv w:val="1"/>
      <w:marLeft w:val="0"/>
      <w:marRight w:val="0"/>
      <w:marTop w:val="0"/>
      <w:marBottom w:val="0"/>
      <w:divBdr>
        <w:top w:val="none" w:sz="0" w:space="0" w:color="auto"/>
        <w:left w:val="none" w:sz="0" w:space="0" w:color="auto"/>
        <w:bottom w:val="none" w:sz="0" w:space="0" w:color="auto"/>
        <w:right w:val="none" w:sz="0" w:space="0" w:color="auto"/>
      </w:divBdr>
    </w:div>
    <w:div w:id="1835145069">
      <w:bodyDiv w:val="1"/>
      <w:marLeft w:val="0"/>
      <w:marRight w:val="0"/>
      <w:marTop w:val="0"/>
      <w:marBottom w:val="0"/>
      <w:divBdr>
        <w:top w:val="none" w:sz="0" w:space="0" w:color="auto"/>
        <w:left w:val="none" w:sz="0" w:space="0" w:color="auto"/>
        <w:bottom w:val="none" w:sz="0" w:space="0" w:color="auto"/>
        <w:right w:val="none" w:sz="0" w:space="0" w:color="auto"/>
      </w:divBdr>
    </w:div>
    <w:div w:id="1835147054">
      <w:bodyDiv w:val="1"/>
      <w:marLeft w:val="0"/>
      <w:marRight w:val="0"/>
      <w:marTop w:val="0"/>
      <w:marBottom w:val="0"/>
      <w:divBdr>
        <w:top w:val="none" w:sz="0" w:space="0" w:color="auto"/>
        <w:left w:val="none" w:sz="0" w:space="0" w:color="auto"/>
        <w:bottom w:val="none" w:sz="0" w:space="0" w:color="auto"/>
        <w:right w:val="none" w:sz="0" w:space="0" w:color="auto"/>
      </w:divBdr>
    </w:div>
    <w:div w:id="1843933833">
      <w:bodyDiv w:val="1"/>
      <w:marLeft w:val="0"/>
      <w:marRight w:val="0"/>
      <w:marTop w:val="0"/>
      <w:marBottom w:val="0"/>
      <w:divBdr>
        <w:top w:val="none" w:sz="0" w:space="0" w:color="auto"/>
        <w:left w:val="none" w:sz="0" w:space="0" w:color="auto"/>
        <w:bottom w:val="none" w:sz="0" w:space="0" w:color="auto"/>
        <w:right w:val="none" w:sz="0" w:space="0" w:color="auto"/>
      </w:divBdr>
    </w:div>
    <w:div w:id="1844584393">
      <w:bodyDiv w:val="1"/>
      <w:marLeft w:val="0"/>
      <w:marRight w:val="0"/>
      <w:marTop w:val="0"/>
      <w:marBottom w:val="0"/>
      <w:divBdr>
        <w:top w:val="none" w:sz="0" w:space="0" w:color="auto"/>
        <w:left w:val="none" w:sz="0" w:space="0" w:color="auto"/>
        <w:bottom w:val="none" w:sz="0" w:space="0" w:color="auto"/>
        <w:right w:val="none" w:sz="0" w:space="0" w:color="auto"/>
      </w:divBdr>
    </w:div>
    <w:div w:id="1847550769">
      <w:bodyDiv w:val="1"/>
      <w:marLeft w:val="0"/>
      <w:marRight w:val="0"/>
      <w:marTop w:val="0"/>
      <w:marBottom w:val="0"/>
      <w:divBdr>
        <w:top w:val="none" w:sz="0" w:space="0" w:color="auto"/>
        <w:left w:val="none" w:sz="0" w:space="0" w:color="auto"/>
        <w:bottom w:val="none" w:sz="0" w:space="0" w:color="auto"/>
        <w:right w:val="none" w:sz="0" w:space="0" w:color="auto"/>
      </w:divBdr>
    </w:div>
    <w:div w:id="1847551202">
      <w:bodyDiv w:val="1"/>
      <w:marLeft w:val="0"/>
      <w:marRight w:val="0"/>
      <w:marTop w:val="0"/>
      <w:marBottom w:val="0"/>
      <w:divBdr>
        <w:top w:val="none" w:sz="0" w:space="0" w:color="auto"/>
        <w:left w:val="none" w:sz="0" w:space="0" w:color="auto"/>
        <w:bottom w:val="none" w:sz="0" w:space="0" w:color="auto"/>
        <w:right w:val="none" w:sz="0" w:space="0" w:color="auto"/>
      </w:divBdr>
    </w:div>
    <w:div w:id="1847984240">
      <w:bodyDiv w:val="1"/>
      <w:marLeft w:val="0"/>
      <w:marRight w:val="0"/>
      <w:marTop w:val="0"/>
      <w:marBottom w:val="0"/>
      <w:divBdr>
        <w:top w:val="none" w:sz="0" w:space="0" w:color="auto"/>
        <w:left w:val="none" w:sz="0" w:space="0" w:color="auto"/>
        <w:bottom w:val="none" w:sz="0" w:space="0" w:color="auto"/>
        <w:right w:val="none" w:sz="0" w:space="0" w:color="auto"/>
      </w:divBdr>
    </w:div>
    <w:div w:id="1849099687">
      <w:bodyDiv w:val="1"/>
      <w:marLeft w:val="0"/>
      <w:marRight w:val="0"/>
      <w:marTop w:val="0"/>
      <w:marBottom w:val="0"/>
      <w:divBdr>
        <w:top w:val="none" w:sz="0" w:space="0" w:color="auto"/>
        <w:left w:val="none" w:sz="0" w:space="0" w:color="auto"/>
        <w:bottom w:val="none" w:sz="0" w:space="0" w:color="auto"/>
        <w:right w:val="none" w:sz="0" w:space="0" w:color="auto"/>
      </w:divBdr>
    </w:div>
    <w:div w:id="1849558950">
      <w:bodyDiv w:val="1"/>
      <w:marLeft w:val="0"/>
      <w:marRight w:val="0"/>
      <w:marTop w:val="0"/>
      <w:marBottom w:val="0"/>
      <w:divBdr>
        <w:top w:val="none" w:sz="0" w:space="0" w:color="auto"/>
        <w:left w:val="none" w:sz="0" w:space="0" w:color="auto"/>
        <w:bottom w:val="none" w:sz="0" w:space="0" w:color="auto"/>
        <w:right w:val="none" w:sz="0" w:space="0" w:color="auto"/>
      </w:divBdr>
    </w:div>
    <w:div w:id="1850291005">
      <w:bodyDiv w:val="1"/>
      <w:marLeft w:val="0"/>
      <w:marRight w:val="0"/>
      <w:marTop w:val="0"/>
      <w:marBottom w:val="0"/>
      <w:divBdr>
        <w:top w:val="none" w:sz="0" w:space="0" w:color="auto"/>
        <w:left w:val="none" w:sz="0" w:space="0" w:color="auto"/>
        <w:bottom w:val="none" w:sz="0" w:space="0" w:color="auto"/>
        <w:right w:val="none" w:sz="0" w:space="0" w:color="auto"/>
      </w:divBdr>
    </w:div>
    <w:div w:id="1860584730">
      <w:bodyDiv w:val="1"/>
      <w:marLeft w:val="0"/>
      <w:marRight w:val="0"/>
      <w:marTop w:val="0"/>
      <w:marBottom w:val="0"/>
      <w:divBdr>
        <w:top w:val="none" w:sz="0" w:space="0" w:color="auto"/>
        <w:left w:val="none" w:sz="0" w:space="0" w:color="auto"/>
        <w:bottom w:val="none" w:sz="0" w:space="0" w:color="auto"/>
        <w:right w:val="none" w:sz="0" w:space="0" w:color="auto"/>
      </w:divBdr>
    </w:div>
    <w:div w:id="1860587015">
      <w:bodyDiv w:val="1"/>
      <w:marLeft w:val="0"/>
      <w:marRight w:val="0"/>
      <w:marTop w:val="0"/>
      <w:marBottom w:val="0"/>
      <w:divBdr>
        <w:top w:val="none" w:sz="0" w:space="0" w:color="auto"/>
        <w:left w:val="none" w:sz="0" w:space="0" w:color="auto"/>
        <w:bottom w:val="none" w:sz="0" w:space="0" w:color="auto"/>
        <w:right w:val="none" w:sz="0" w:space="0" w:color="auto"/>
      </w:divBdr>
    </w:div>
    <w:div w:id="1860660113">
      <w:bodyDiv w:val="1"/>
      <w:marLeft w:val="0"/>
      <w:marRight w:val="0"/>
      <w:marTop w:val="0"/>
      <w:marBottom w:val="0"/>
      <w:divBdr>
        <w:top w:val="none" w:sz="0" w:space="0" w:color="auto"/>
        <w:left w:val="none" w:sz="0" w:space="0" w:color="auto"/>
        <w:bottom w:val="none" w:sz="0" w:space="0" w:color="auto"/>
        <w:right w:val="none" w:sz="0" w:space="0" w:color="auto"/>
      </w:divBdr>
    </w:div>
    <w:div w:id="1862552177">
      <w:bodyDiv w:val="1"/>
      <w:marLeft w:val="0"/>
      <w:marRight w:val="0"/>
      <w:marTop w:val="0"/>
      <w:marBottom w:val="0"/>
      <w:divBdr>
        <w:top w:val="none" w:sz="0" w:space="0" w:color="auto"/>
        <w:left w:val="none" w:sz="0" w:space="0" w:color="auto"/>
        <w:bottom w:val="none" w:sz="0" w:space="0" w:color="auto"/>
        <w:right w:val="none" w:sz="0" w:space="0" w:color="auto"/>
      </w:divBdr>
    </w:div>
    <w:div w:id="1863669321">
      <w:bodyDiv w:val="1"/>
      <w:marLeft w:val="0"/>
      <w:marRight w:val="0"/>
      <w:marTop w:val="0"/>
      <w:marBottom w:val="0"/>
      <w:divBdr>
        <w:top w:val="none" w:sz="0" w:space="0" w:color="auto"/>
        <w:left w:val="none" w:sz="0" w:space="0" w:color="auto"/>
        <w:bottom w:val="none" w:sz="0" w:space="0" w:color="auto"/>
        <w:right w:val="none" w:sz="0" w:space="0" w:color="auto"/>
      </w:divBdr>
    </w:div>
    <w:div w:id="1863779165">
      <w:bodyDiv w:val="1"/>
      <w:marLeft w:val="0"/>
      <w:marRight w:val="0"/>
      <w:marTop w:val="0"/>
      <w:marBottom w:val="0"/>
      <w:divBdr>
        <w:top w:val="none" w:sz="0" w:space="0" w:color="auto"/>
        <w:left w:val="none" w:sz="0" w:space="0" w:color="auto"/>
        <w:bottom w:val="none" w:sz="0" w:space="0" w:color="auto"/>
        <w:right w:val="none" w:sz="0" w:space="0" w:color="auto"/>
      </w:divBdr>
    </w:div>
    <w:div w:id="1865904150">
      <w:bodyDiv w:val="1"/>
      <w:marLeft w:val="0"/>
      <w:marRight w:val="0"/>
      <w:marTop w:val="0"/>
      <w:marBottom w:val="0"/>
      <w:divBdr>
        <w:top w:val="none" w:sz="0" w:space="0" w:color="auto"/>
        <w:left w:val="none" w:sz="0" w:space="0" w:color="auto"/>
        <w:bottom w:val="none" w:sz="0" w:space="0" w:color="auto"/>
        <w:right w:val="none" w:sz="0" w:space="0" w:color="auto"/>
      </w:divBdr>
    </w:div>
    <w:div w:id="1868710898">
      <w:bodyDiv w:val="1"/>
      <w:marLeft w:val="0"/>
      <w:marRight w:val="0"/>
      <w:marTop w:val="0"/>
      <w:marBottom w:val="0"/>
      <w:divBdr>
        <w:top w:val="none" w:sz="0" w:space="0" w:color="auto"/>
        <w:left w:val="none" w:sz="0" w:space="0" w:color="auto"/>
        <w:bottom w:val="none" w:sz="0" w:space="0" w:color="auto"/>
        <w:right w:val="none" w:sz="0" w:space="0" w:color="auto"/>
      </w:divBdr>
    </w:div>
    <w:div w:id="1868791104">
      <w:bodyDiv w:val="1"/>
      <w:marLeft w:val="0"/>
      <w:marRight w:val="0"/>
      <w:marTop w:val="0"/>
      <w:marBottom w:val="0"/>
      <w:divBdr>
        <w:top w:val="none" w:sz="0" w:space="0" w:color="auto"/>
        <w:left w:val="none" w:sz="0" w:space="0" w:color="auto"/>
        <w:bottom w:val="none" w:sz="0" w:space="0" w:color="auto"/>
        <w:right w:val="none" w:sz="0" w:space="0" w:color="auto"/>
      </w:divBdr>
    </w:div>
    <w:div w:id="1868986035">
      <w:bodyDiv w:val="1"/>
      <w:marLeft w:val="0"/>
      <w:marRight w:val="0"/>
      <w:marTop w:val="0"/>
      <w:marBottom w:val="0"/>
      <w:divBdr>
        <w:top w:val="none" w:sz="0" w:space="0" w:color="auto"/>
        <w:left w:val="none" w:sz="0" w:space="0" w:color="auto"/>
        <w:bottom w:val="none" w:sz="0" w:space="0" w:color="auto"/>
        <w:right w:val="none" w:sz="0" w:space="0" w:color="auto"/>
      </w:divBdr>
    </w:div>
    <w:div w:id="1869641268">
      <w:bodyDiv w:val="1"/>
      <w:marLeft w:val="0"/>
      <w:marRight w:val="0"/>
      <w:marTop w:val="0"/>
      <w:marBottom w:val="0"/>
      <w:divBdr>
        <w:top w:val="none" w:sz="0" w:space="0" w:color="auto"/>
        <w:left w:val="none" w:sz="0" w:space="0" w:color="auto"/>
        <w:bottom w:val="none" w:sz="0" w:space="0" w:color="auto"/>
        <w:right w:val="none" w:sz="0" w:space="0" w:color="auto"/>
      </w:divBdr>
    </w:div>
    <w:div w:id="1871068688">
      <w:bodyDiv w:val="1"/>
      <w:marLeft w:val="0"/>
      <w:marRight w:val="0"/>
      <w:marTop w:val="0"/>
      <w:marBottom w:val="0"/>
      <w:divBdr>
        <w:top w:val="none" w:sz="0" w:space="0" w:color="auto"/>
        <w:left w:val="none" w:sz="0" w:space="0" w:color="auto"/>
        <w:bottom w:val="none" w:sz="0" w:space="0" w:color="auto"/>
        <w:right w:val="none" w:sz="0" w:space="0" w:color="auto"/>
      </w:divBdr>
    </w:div>
    <w:div w:id="1872523633">
      <w:bodyDiv w:val="1"/>
      <w:marLeft w:val="0"/>
      <w:marRight w:val="0"/>
      <w:marTop w:val="0"/>
      <w:marBottom w:val="0"/>
      <w:divBdr>
        <w:top w:val="none" w:sz="0" w:space="0" w:color="auto"/>
        <w:left w:val="none" w:sz="0" w:space="0" w:color="auto"/>
        <w:bottom w:val="none" w:sz="0" w:space="0" w:color="auto"/>
        <w:right w:val="none" w:sz="0" w:space="0" w:color="auto"/>
      </w:divBdr>
    </w:div>
    <w:div w:id="1873836869">
      <w:bodyDiv w:val="1"/>
      <w:marLeft w:val="0"/>
      <w:marRight w:val="0"/>
      <w:marTop w:val="0"/>
      <w:marBottom w:val="0"/>
      <w:divBdr>
        <w:top w:val="none" w:sz="0" w:space="0" w:color="auto"/>
        <w:left w:val="none" w:sz="0" w:space="0" w:color="auto"/>
        <w:bottom w:val="none" w:sz="0" w:space="0" w:color="auto"/>
        <w:right w:val="none" w:sz="0" w:space="0" w:color="auto"/>
      </w:divBdr>
    </w:div>
    <w:div w:id="1874417299">
      <w:bodyDiv w:val="1"/>
      <w:marLeft w:val="0"/>
      <w:marRight w:val="0"/>
      <w:marTop w:val="0"/>
      <w:marBottom w:val="0"/>
      <w:divBdr>
        <w:top w:val="none" w:sz="0" w:space="0" w:color="auto"/>
        <w:left w:val="none" w:sz="0" w:space="0" w:color="auto"/>
        <w:bottom w:val="none" w:sz="0" w:space="0" w:color="auto"/>
        <w:right w:val="none" w:sz="0" w:space="0" w:color="auto"/>
      </w:divBdr>
    </w:div>
    <w:div w:id="1877885031">
      <w:bodyDiv w:val="1"/>
      <w:marLeft w:val="0"/>
      <w:marRight w:val="0"/>
      <w:marTop w:val="0"/>
      <w:marBottom w:val="0"/>
      <w:divBdr>
        <w:top w:val="none" w:sz="0" w:space="0" w:color="auto"/>
        <w:left w:val="none" w:sz="0" w:space="0" w:color="auto"/>
        <w:bottom w:val="none" w:sz="0" w:space="0" w:color="auto"/>
        <w:right w:val="none" w:sz="0" w:space="0" w:color="auto"/>
      </w:divBdr>
    </w:div>
    <w:div w:id="1879119554">
      <w:bodyDiv w:val="1"/>
      <w:marLeft w:val="0"/>
      <w:marRight w:val="0"/>
      <w:marTop w:val="0"/>
      <w:marBottom w:val="0"/>
      <w:divBdr>
        <w:top w:val="none" w:sz="0" w:space="0" w:color="auto"/>
        <w:left w:val="none" w:sz="0" w:space="0" w:color="auto"/>
        <w:bottom w:val="none" w:sz="0" w:space="0" w:color="auto"/>
        <w:right w:val="none" w:sz="0" w:space="0" w:color="auto"/>
      </w:divBdr>
    </w:div>
    <w:div w:id="1879586639">
      <w:bodyDiv w:val="1"/>
      <w:marLeft w:val="0"/>
      <w:marRight w:val="0"/>
      <w:marTop w:val="0"/>
      <w:marBottom w:val="0"/>
      <w:divBdr>
        <w:top w:val="none" w:sz="0" w:space="0" w:color="auto"/>
        <w:left w:val="none" w:sz="0" w:space="0" w:color="auto"/>
        <w:bottom w:val="none" w:sz="0" w:space="0" w:color="auto"/>
        <w:right w:val="none" w:sz="0" w:space="0" w:color="auto"/>
      </w:divBdr>
    </w:div>
    <w:div w:id="1880046187">
      <w:bodyDiv w:val="1"/>
      <w:marLeft w:val="0"/>
      <w:marRight w:val="0"/>
      <w:marTop w:val="0"/>
      <w:marBottom w:val="0"/>
      <w:divBdr>
        <w:top w:val="none" w:sz="0" w:space="0" w:color="auto"/>
        <w:left w:val="none" w:sz="0" w:space="0" w:color="auto"/>
        <w:bottom w:val="none" w:sz="0" w:space="0" w:color="auto"/>
        <w:right w:val="none" w:sz="0" w:space="0" w:color="auto"/>
      </w:divBdr>
    </w:div>
    <w:div w:id="1880556709">
      <w:bodyDiv w:val="1"/>
      <w:marLeft w:val="0"/>
      <w:marRight w:val="0"/>
      <w:marTop w:val="0"/>
      <w:marBottom w:val="0"/>
      <w:divBdr>
        <w:top w:val="none" w:sz="0" w:space="0" w:color="auto"/>
        <w:left w:val="none" w:sz="0" w:space="0" w:color="auto"/>
        <w:bottom w:val="none" w:sz="0" w:space="0" w:color="auto"/>
        <w:right w:val="none" w:sz="0" w:space="0" w:color="auto"/>
      </w:divBdr>
    </w:div>
    <w:div w:id="1883471601">
      <w:bodyDiv w:val="1"/>
      <w:marLeft w:val="0"/>
      <w:marRight w:val="0"/>
      <w:marTop w:val="0"/>
      <w:marBottom w:val="0"/>
      <w:divBdr>
        <w:top w:val="none" w:sz="0" w:space="0" w:color="auto"/>
        <w:left w:val="none" w:sz="0" w:space="0" w:color="auto"/>
        <w:bottom w:val="none" w:sz="0" w:space="0" w:color="auto"/>
        <w:right w:val="none" w:sz="0" w:space="0" w:color="auto"/>
      </w:divBdr>
    </w:div>
    <w:div w:id="1883981868">
      <w:bodyDiv w:val="1"/>
      <w:marLeft w:val="0"/>
      <w:marRight w:val="0"/>
      <w:marTop w:val="0"/>
      <w:marBottom w:val="0"/>
      <w:divBdr>
        <w:top w:val="none" w:sz="0" w:space="0" w:color="auto"/>
        <w:left w:val="none" w:sz="0" w:space="0" w:color="auto"/>
        <w:bottom w:val="none" w:sz="0" w:space="0" w:color="auto"/>
        <w:right w:val="none" w:sz="0" w:space="0" w:color="auto"/>
      </w:divBdr>
    </w:div>
    <w:div w:id="1885602108">
      <w:bodyDiv w:val="1"/>
      <w:marLeft w:val="0"/>
      <w:marRight w:val="0"/>
      <w:marTop w:val="0"/>
      <w:marBottom w:val="0"/>
      <w:divBdr>
        <w:top w:val="none" w:sz="0" w:space="0" w:color="auto"/>
        <w:left w:val="none" w:sz="0" w:space="0" w:color="auto"/>
        <w:bottom w:val="none" w:sz="0" w:space="0" w:color="auto"/>
        <w:right w:val="none" w:sz="0" w:space="0" w:color="auto"/>
      </w:divBdr>
    </w:div>
    <w:div w:id="1886943720">
      <w:bodyDiv w:val="1"/>
      <w:marLeft w:val="0"/>
      <w:marRight w:val="0"/>
      <w:marTop w:val="0"/>
      <w:marBottom w:val="0"/>
      <w:divBdr>
        <w:top w:val="none" w:sz="0" w:space="0" w:color="auto"/>
        <w:left w:val="none" w:sz="0" w:space="0" w:color="auto"/>
        <w:bottom w:val="none" w:sz="0" w:space="0" w:color="auto"/>
        <w:right w:val="none" w:sz="0" w:space="0" w:color="auto"/>
      </w:divBdr>
    </w:div>
    <w:div w:id="1887791172">
      <w:bodyDiv w:val="1"/>
      <w:marLeft w:val="0"/>
      <w:marRight w:val="0"/>
      <w:marTop w:val="0"/>
      <w:marBottom w:val="0"/>
      <w:divBdr>
        <w:top w:val="none" w:sz="0" w:space="0" w:color="auto"/>
        <w:left w:val="none" w:sz="0" w:space="0" w:color="auto"/>
        <w:bottom w:val="none" w:sz="0" w:space="0" w:color="auto"/>
        <w:right w:val="none" w:sz="0" w:space="0" w:color="auto"/>
      </w:divBdr>
    </w:div>
    <w:div w:id="1887836991">
      <w:bodyDiv w:val="1"/>
      <w:marLeft w:val="0"/>
      <w:marRight w:val="0"/>
      <w:marTop w:val="0"/>
      <w:marBottom w:val="0"/>
      <w:divBdr>
        <w:top w:val="none" w:sz="0" w:space="0" w:color="auto"/>
        <w:left w:val="none" w:sz="0" w:space="0" w:color="auto"/>
        <w:bottom w:val="none" w:sz="0" w:space="0" w:color="auto"/>
        <w:right w:val="none" w:sz="0" w:space="0" w:color="auto"/>
      </w:divBdr>
    </w:div>
    <w:div w:id="1888105004">
      <w:bodyDiv w:val="1"/>
      <w:marLeft w:val="0"/>
      <w:marRight w:val="0"/>
      <w:marTop w:val="0"/>
      <w:marBottom w:val="0"/>
      <w:divBdr>
        <w:top w:val="none" w:sz="0" w:space="0" w:color="auto"/>
        <w:left w:val="none" w:sz="0" w:space="0" w:color="auto"/>
        <w:bottom w:val="none" w:sz="0" w:space="0" w:color="auto"/>
        <w:right w:val="none" w:sz="0" w:space="0" w:color="auto"/>
      </w:divBdr>
    </w:div>
    <w:div w:id="1889488174">
      <w:bodyDiv w:val="1"/>
      <w:marLeft w:val="0"/>
      <w:marRight w:val="0"/>
      <w:marTop w:val="0"/>
      <w:marBottom w:val="0"/>
      <w:divBdr>
        <w:top w:val="none" w:sz="0" w:space="0" w:color="auto"/>
        <w:left w:val="none" w:sz="0" w:space="0" w:color="auto"/>
        <w:bottom w:val="none" w:sz="0" w:space="0" w:color="auto"/>
        <w:right w:val="none" w:sz="0" w:space="0" w:color="auto"/>
      </w:divBdr>
    </w:div>
    <w:div w:id="1893686002">
      <w:bodyDiv w:val="1"/>
      <w:marLeft w:val="0"/>
      <w:marRight w:val="0"/>
      <w:marTop w:val="0"/>
      <w:marBottom w:val="0"/>
      <w:divBdr>
        <w:top w:val="none" w:sz="0" w:space="0" w:color="auto"/>
        <w:left w:val="none" w:sz="0" w:space="0" w:color="auto"/>
        <w:bottom w:val="none" w:sz="0" w:space="0" w:color="auto"/>
        <w:right w:val="none" w:sz="0" w:space="0" w:color="auto"/>
      </w:divBdr>
    </w:div>
    <w:div w:id="1895384650">
      <w:bodyDiv w:val="1"/>
      <w:marLeft w:val="0"/>
      <w:marRight w:val="0"/>
      <w:marTop w:val="0"/>
      <w:marBottom w:val="0"/>
      <w:divBdr>
        <w:top w:val="none" w:sz="0" w:space="0" w:color="auto"/>
        <w:left w:val="none" w:sz="0" w:space="0" w:color="auto"/>
        <w:bottom w:val="none" w:sz="0" w:space="0" w:color="auto"/>
        <w:right w:val="none" w:sz="0" w:space="0" w:color="auto"/>
      </w:divBdr>
    </w:div>
    <w:div w:id="1898393314">
      <w:bodyDiv w:val="1"/>
      <w:marLeft w:val="0"/>
      <w:marRight w:val="0"/>
      <w:marTop w:val="0"/>
      <w:marBottom w:val="0"/>
      <w:divBdr>
        <w:top w:val="none" w:sz="0" w:space="0" w:color="auto"/>
        <w:left w:val="none" w:sz="0" w:space="0" w:color="auto"/>
        <w:bottom w:val="none" w:sz="0" w:space="0" w:color="auto"/>
        <w:right w:val="none" w:sz="0" w:space="0" w:color="auto"/>
      </w:divBdr>
    </w:div>
    <w:div w:id="1900051902">
      <w:bodyDiv w:val="1"/>
      <w:marLeft w:val="0"/>
      <w:marRight w:val="0"/>
      <w:marTop w:val="0"/>
      <w:marBottom w:val="0"/>
      <w:divBdr>
        <w:top w:val="none" w:sz="0" w:space="0" w:color="auto"/>
        <w:left w:val="none" w:sz="0" w:space="0" w:color="auto"/>
        <w:bottom w:val="none" w:sz="0" w:space="0" w:color="auto"/>
        <w:right w:val="none" w:sz="0" w:space="0" w:color="auto"/>
      </w:divBdr>
    </w:div>
    <w:div w:id="1901749254">
      <w:bodyDiv w:val="1"/>
      <w:marLeft w:val="0"/>
      <w:marRight w:val="0"/>
      <w:marTop w:val="0"/>
      <w:marBottom w:val="0"/>
      <w:divBdr>
        <w:top w:val="none" w:sz="0" w:space="0" w:color="auto"/>
        <w:left w:val="none" w:sz="0" w:space="0" w:color="auto"/>
        <w:bottom w:val="none" w:sz="0" w:space="0" w:color="auto"/>
        <w:right w:val="none" w:sz="0" w:space="0" w:color="auto"/>
      </w:divBdr>
    </w:div>
    <w:div w:id="1903716184">
      <w:bodyDiv w:val="1"/>
      <w:marLeft w:val="0"/>
      <w:marRight w:val="0"/>
      <w:marTop w:val="0"/>
      <w:marBottom w:val="0"/>
      <w:divBdr>
        <w:top w:val="none" w:sz="0" w:space="0" w:color="auto"/>
        <w:left w:val="none" w:sz="0" w:space="0" w:color="auto"/>
        <w:bottom w:val="none" w:sz="0" w:space="0" w:color="auto"/>
        <w:right w:val="none" w:sz="0" w:space="0" w:color="auto"/>
      </w:divBdr>
    </w:div>
    <w:div w:id="1904556882">
      <w:bodyDiv w:val="1"/>
      <w:marLeft w:val="0"/>
      <w:marRight w:val="0"/>
      <w:marTop w:val="0"/>
      <w:marBottom w:val="0"/>
      <w:divBdr>
        <w:top w:val="none" w:sz="0" w:space="0" w:color="auto"/>
        <w:left w:val="none" w:sz="0" w:space="0" w:color="auto"/>
        <w:bottom w:val="none" w:sz="0" w:space="0" w:color="auto"/>
        <w:right w:val="none" w:sz="0" w:space="0" w:color="auto"/>
      </w:divBdr>
    </w:div>
    <w:div w:id="1904944164">
      <w:bodyDiv w:val="1"/>
      <w:marLeft w:val="0"/>
      <w:marRight w:val="0"/>
      <w:marTop w:val="0"/>
      <w:marBottom w:val="0"/>
      <w:divBdr>
        <w:top w:val="none" w:sz="0" w:space="0" w:color="auto"/>
        <w:left w:val="none" w:sz="0" w:space="0" w:color="auto"/>
        <w:bottom w:val="none" w:sz="0" w:space="0" w:color="auto"/>
        <w:right w:val="none" w:sz="0" w:space="0" w:color="auto"/>
      </w:divBdr>
    </w:div>
    <w:div w:id="1908565445">
      <w:bodyDiv w:val="1"/>
      <w:marLeft w:val="0"/>
      <w:marRight w:val="0"/>
      <w:marTop w:val="0"/>
      <w:marBottom w:val="0"/>
      <w:divBdr>
        <w:top w:val="none" w:sz="0" w:space="0" w:color="auto"/>
        <w:left w:val="none" w:sz="0" w:space="0" w:color="auto"/>
        <w:bottom w:val="none" w:sz="0" w:space="0" w:color="auto"/>
        <w:right w:val="none" w:sz="0" w:space="0" w:color="auto"/>
      </w:divBdr>
    </w:div>
    <w:div w:id="1911303547">
      <w:bodyDiv w:val="1"/>
      <w:marLeft w:val="0"/>
      <w:marRight w:val="0"/>
      <w:marTop w:val="0"/>
      <w:marBottom w:val="0"/>
      <w:divBdr>
        <w:top w:val="none" w:sz="0" w:space="0" w:color="auto"/>
        <w:left w:val="none" w:sz="0" w:space="0" w:color="auto"/>
        <w:bottom w:val="none" w:sz="0" w:space="0" w:color="auto"/>
        <w:right w:val="none" w:sz="0" w:space="0" w:color="auto"/>
      </w:divBdr>
    </w:div>
    <w:div w:id="1912228223">
      <w:bodyDiv w:val="1"/>
      <w:marLeft w:val="0"/>
      <w:marRight w:val="0"/>
      <w:marTop w:val="0"/>
      <w:marBottom w:val="0"/>
      <w:divBdr>
        <w:top w:val="none" w:sz="0" w:space="0" w:color="auto"/>
        <w:left w:val="none" w:sz="0" w:space="0" w:color="auto"/>
        <w:bottom w:val="none" w:sz="0" w:space="0" w:color="auto"/>
        <w:right w:val="none" w:sz="0" w:space="0" w:color="auto"/>
      </w:divBdr>
    </w:div>
    <w:div w:id="1914732328">
      <w:bodyDiv w:val="1"/>
      <w:marLeft w:val="0"/>
      <w:marRight w:val="0"/>
      <w:marTop w:val="0"/>
      <w:marBottom w:val="0"/>
      <w:divBdr>
        <w:top w:val="none" w:sz="0" w:space="0" w:color="auto"/>
        <w:left w:val="none" w:sz="0" w:space="0" w:color="auto"/>
        <w:bottom w:val="none" w:sz="0" w:space="0" w:color="auto"/>
        <w:right w:val="none" w:sz="0" w:space="0" w:color="auto"/>
      </w:divBdr>
    </w:div>
    <w:div w:id="1915123650">
      <w:bodyDiv w:val="1"/>
      <w:marLeft w:val="0"/>
      <w:marRight w:val="0"/>
      <w:marTop w:val="0"/>
      <w:marBottom w:val="0"/>
      <w:divBdr>
        <w:top w:val="none" w:sz="0" w:space="0" w:color="auto"/>
        <w:left w:val="none" w:sz="0" w:space="0" w:color="auto"/>
        <w:bottom w:val="none" w:sz="0" w:space="0" w:color="auto"/>
        <w:right w:val="none" w:sz="0" w:space="0" w:color="auto"/>
      </w:divBdr>
    </w:div>
    <w:div w:id="1917283885">
      <w:bodyDiv w:val="1"/>
      <w:marLeft w:val="0"/>
      <w:marRight w:val="0"/>
      <w:marTop w:val="0"/>
      <w:marBottom w:val="0"/>
      <w:divBdr>
        <w:top w:val="none" w:sz="0" w:space="0" w:color="auto"/>
        <w:left w:val="none" w:sz="0" w:space="0" w:color="auto"/>
        <w:bottom w:val="none" w:sz="0" w:space="0" w:color="auto"/>
        <w:right w:val="none" w:sz="0" w:space="0" w:color="auto"/>
      </w:divBdr>
    </w:div>
    <w:div w:id="1919630587">
      <w:bodyDiv w:val="1"/>
      <w:marLeft w:val="0"/>
      <w:marRight w:val="0"/>
      <w:marTop w:val="0"/>
      <w:marBottom w:val="0"/>
      <w:divBdr>
        <w:top w:val="none" w:sz="0" w:space="0" w:color="auto"/>
        <w:left w:val="none" w:sz="0" w:space="0" w:color="auto"/>
        <w:bottom w:val="none" w:sz="0" w:space="0" w:color="auto"/>
        <w:right w:val="none" w:sz="0" w:space="0" w:color="auto"/>
      </w:divBdr>
    </w:div>
    <w:div w:id="1919829194">
      <w:bodyDiv w:val="1"/>
      <w:marLeft w:val="0"/>
      <w:marRight w:val="0"/>
      <w:marTop w:val="0"/>
      <w:marBottom w:val="0"/>
      <w:divBdr>
        <w:top w:val="none" w:sz="0" w:space="0" w:color="auto"/>
        <w:left w:val="none" w:sz="0" w:space="0" w:color="auto"/>
        <w:bottom w:val="none" w:sz="0" w:space="0" w:color="auto"/>
        <w:right w:val="none" w:sz="0" w:space="0" w:color="auto"/>
      </w:divBdr>
    </w:div>
    <w:div w:id="1921326676">
      <w:bodyDiv w:val="1"/>
      <w:marLeft w:val="0"/>
      <w:marRight w:val="0"/>
      <w:marTop w:val="0"/>
      <w:marBottom w:val="0"/>
      <w:divBdr>
        <w:top w:val="none" w:sz="0" w:space="0" w:color="auto"/>
        <w:left w:val="none" w:sz="0" w:space="0" w:color="auto"/>
        <w:bottom w:val="none" w:sz="0" w:space="0" w:color="auto"/>
        <w:right w:val="none" w:sz="0" w:space="0" w:color="auto"/>
      </w:divBdr>
    </w:div>
    <w:div w:id="1923761901">
      <w:bodyDiv w:val="1"/>
      <w:marLeft w:val="0"/>
      <w:marRight w:val="0"/>
      <w:marTop w:val="0"/>
      <w:marBottom w:val="0"/>
      <w:divBdr>
        <w:top w:val="none" w:sz="0" w:space="0" w:color="auto"/>
        <w:left w:val="none" w:sz="0" w:space="0" w:color="auto"/>
        <w:bottom w:val="none" w:sz="0" w:space="0" w:color="auto"/>
        <w:right w:val="none" w:sz="0" w:space="0" w:color="auto"/>
      </w:divBdr>
    </w:div>
    <w:div w:id="1924141678">
      <w:bodyDiv w:val="1"/>
      <w:marLeft w:val="0"/>
      <w:marRight w:val="0"/>
      <w:marTop w:val="0"/>
      <w:marBottom w:val="0"/>
      <w:divBdr>
        <w:top w:val="none" w:sz="0" w:space="0" w:color="auto"/>
        <w:left w:val="none" w:sz="0" w:space="0" w:color="auto"/>
        <w:bottom w:val="none" w:sz="0" w:space="0" w:color="auto"/>
        <w:right w:val="none" w:sz="0" w:space="0" w:color="auto"/>
      </w:divBdr>
    </w:div>
    <w:div w:id="1925844375">
      <w:bodyDiv w:val="1"/>
      <w:marLeft w:val="0"/>
      <w:marRight w:val="0"/>
      <w:marTop w:val="0"/>
      <w:marBottom w:val="0"/>
      <w:divBdr>
        <w:top w:val="none" w:sz="0" w:space="0" w:color="auto"/>
        <w:left w:val="none" w:sz="0" w:space="0" w:color="auto"/>
        <w:bottom w:val="none" w:sz="0" w:space="0" w:color="auto"/>
        <w:right w:val="none" w:sz="0" w:space="0" w:color="auto"/>
      </w:divBdr>
    </w:div>
    <w:div w:id="1932200891">
      <w:bodyDiv w:val="1"/>
      <w:marLeft w:val="0"/>
      <w:marRight w:val="0"/>
      <w:marTop w:val="0"/>
      <w:marBottom w:val="0"/>
      <w:divBdr>
        <w:top w:val="none" w:sz="0" w:space="0" w:color="auto"/>
        <w:left w:val="none" w:sz="0" w:space="0" w:color="auto"/>
        <w:bottom w:val="none" w:sz="0" w:space="0" w:color="auto"/>
        <w:right w:val="none" w:sz="0" w:space="0" w:color="auto"/>
      </w:divBdr>
    </w:div>
    <w:div w:id="1932469583">
      <w:bodyDiv w:val="1"/>
      <w:marLeft w:val="0"/>
      <w:marRight w:val="0"/>
      <w:marTop w:val="0"/>
      <w:marBottom w:val="0"/>
      <w:divBdr>
        <w:top w:val="none" w:sz="0" w:space="0" w:color="auto"/>
        <w:left w:val="none" w:sz="0" w:space="0" w:color="auto"/>
        <w:bottom w:val="none" w:sz="0" w:space="0" w:color="auto"/>
        <w:right w:val="none" w:sz="0" w:space="0" w:color="auto"/>
      </w:divBdr>
    </w:div>
    <w:div w:id="1936475981">
      <w:bodyDiv w:val="1"/>
      <w:marLeft w:val="0"/>
      <w:marRight w:val="0"/>
      <w:marTop w:val="0"/>
      <w:marBottom w:val="0"/>
      <w:divBdr>
        <w:top w:val="none" w:sz="0" w:space="0" w:color="auto"/>
        <w:left w:val="none" w:sz="0" w:space="0" w:color="auto"/>
        <w:bottom w:val="none" w:sz="0" w:space="0" w:color="auto"/>
        <w:right w:val="none" w:sz="0" w:space="0" w:color="auto"/>
      </w:divBdr>
    </w:div>
    <w:div w:id="1937905387">
      <w:bodyDiv w:val="1"/>
      <w:marLeft w:val="0"/>
      <w:marRight w:val="0"/>
      <w:marTop w:val="0"/>
      <w:marBottom w:val="0"/>
      <w:divBdr>
        <w:top w:val="none" w:sz="0" w:space="0" w:color="auto"/>
        <w:left w:val="none" w:sz="0" w:space="0" w:color="auto"/>
        <w:bottom w:val="none" w:sz="0" w:space="0" w:color="auto"/>
        <w:right w:val="none" w:sz="0" w:space="0" w:color="auto"/>
      </w:divBdr>
    </w:div>
    <w:div w:id="1943489339">
      <w:bodyDiv w:val="1"/>
      <w:marLeft w:val="0"/>
      <w:marRight w:val="0"/>
      <w:marTop w:val="0"/>
      <w:marBottom w:val="0"/>
      <w:divBdr>
        <w:top w:val="none" w:sz="0" w:space="0" w:color="auto"/>
        <w:left w:val="none" w:sz="0" w:space="0" w:color="auto"/>
        <w:bottom w:val="none" w:sz="0" w:space="0" w:color="auto"/>
        <w:right w:val="none" w:sz="0" w:space="0" w:color="auto"/>
      </w:divBdr>
    </w:div>
    <w:div w:id="1943995583">
      <w:bodyDiv w:val="1"/>
      <w:marLeft w:val="0"/>
      <w:marRight w:val="0"/>
      <w:marTop w:val="0"/>
      <w:marBottom w:val="0"/>
      <w:divBdr>
        <w:top w:val="none" w:sz="0" w:space="0" w:color="auto"/>
        <w:left w:val="none" w:sz="0" w:space="0" w:color="auto"/>
        <w:bottom w:val="none" w:sz="0" w:space="0" w:color="auto"/>
        <w:right w:val="none" w:sz="0" w:space="0" w:color="auto"/>
      </w:divBdr>
    </w:div>
    <w:div w:id="1945573201">
      <w:bodyDiv w:val="1"/>
      <w:marLeft w:val="0"/>
      <w:marRight w:val="0"/>
      <w:marTop w:val="0"/>
      <w:marBottom w:val="0"/>
      <w:divBdr>
        <w:top w:val="none" w:sz="0" w:space="0" w:color="auto"/>
        <w:left w:val="none" w:sz="0" w:space="0" w:color="auto"/>
        <w:bottom w:val="none" w:sz="0" w:space="0" w:color="auto"/>
        <w:right w:val="none" w:sz="0" w:space="0" w:color="auto"/>
      </w:divBdr>
    </w:div>
    <w:div w:id="1945843321">
      <w:bodyDiv w:val="1"/>
      <w:marLeft w:val="0"/>
      <w:marRight w:val="0"/>
      <w:marTop w:val="0"/>
      <w:marBottom w:val="0"/>
      <w:divBdr>
        <w:top w:val="none" w:sz="0" w:space="0" w:color="auto"/>
        <w:left w:val="none" w:sz="0" w:space="0" w:color="auto"/>
        <w:bottom w:val="none" w:sz="0" w:space="0" w:color="auto"/>
        <w:right w:val="none" w:sz="0" w:space="0" w:color="auto"/>
      </w:divBdr>
    </w:div>
    <w:div w:id="1948922972">
      <w:bodyDiv w:val="1"/>
      <w:marLeft w:val="0"/>
      <w:marRight w:val="0"/>
      <w:marTop w:val="0"/>
      <w:marBottom w:val="0"/>
      <w:divBdr>
        <w:top w:val="none" w:sz="0" w:space="0" w:color="auto"/>
        <w:left w:val="none" w:sz="0" w:space="0" w:color="auto"/>
        <w:bottom w:val="none" w:sz="0" w:space="0" w:color="auto"/>
        <w:right w:val="none" w:sz="0" w:space="0" w:color="auto"/>
      </w:divBdr>
    </w:div>
    <w:div w:id="1949001049">
      <w:bodyDiv w:val="1"/>
      <w:marLeft w:val="0"/>
      <w:marRight w:val="0"/>
      <w:marTop w:val="0"/>
      <w:marBottom w:val="0"/>
      <w:divBdr>
        <w:top w:val="none" w:sz="0" w:space="0" w:color="auto"/>
        <w:left w:val="none" w:sz="0" w:space="0" w:color="auto"/>
        <w:bottom w:val="none" w:sz="0" w:space="0" w:color="auto"/>
        <w:right w:val="none" w:sz="0" w:space="0" w:color="auto"/>
      </w:divBdr>
    </w:div>
    <w:div w:id="1953320153">
      <w:bodyDiv w:val="1"/>
      <w:marLeft w:val="0"/>
      <w:marRight w:val="0"/>
      <w:marTop w:val="0"/>
      <w:marBottom w:val="0"/>
      <w:divBdr>
        <w:top w:val="none" w:sz="0" w:space="0" w:color="auto"/>
        <w:left w:val="none" w:sz="0" w:space="0" w:color="auto"/>
        <w:bottom w:val="none" w:sz="0" w:space="0" w:color="auto"/>
        <w:right w:val="none" w:sz="0" w:space="0" w:color="auto"/>
      </w:divBdr>
    </w:div>
    <w:div w:id="1954432942">
      <w:bodyDiv w:val="1"/>
      <w:marLeft w:val="0"/>
      <w:marRight w:val="0"/>
      <w:marTop w:val="0"/>
      <w:marBottom w:val="0"/>
      <w:divBdr>
        <w:top w:val="none" w:sz="0" w:space="0" w:color="auto"/>
        <w:left w:val="none" w:sz="0" w:space="0" w:color="auto"/>
        <w:bottom w:val="none" w:sz="0" w:space="0" w:color="auto"/>
        <w:right w:val="none" w:sz="0" w:space="0" w:color="auto"/>
      </w:divBdr>
    </w:div>
    <w:div w:id="1955286745">
      <w:bodyDiv w:val="1"/>
      <w:marLeft w:val="0"/>
      <w:marRight w:val="0"/>
      <w:marTop w:val="0"/>
      <w:marBottom w:val="0"/>
      <w:divBdr>
        <w:top w:val="none" w:sz="0" w:space="0" w:color="auto"/>
        <w:left w:val="none" w:sz="0" w:space="0" w:color="auto"/>
        <w:bottom w:val="none" w:sz="0" w:space="0" w:color="auto"/>
        <w:right w:val="none" w:sz="0" w:space="0" w:color="auto"/>
      </w:divBdr>
    </w:div>
    <w:div w:id="1957324317">
      <w:bodyDiv w:val="1"/>
      <w:marLeft w:val="0"/>
      <w:marRight w:val="0"/>
      <w:marTop w:val="0"/>
      <w:marBottom w:val="0"/>
      <w:divBdr>
        <w:top w:val="none" w:sz="0" w:space="0" w:color="auto"/>
        <w:left w:val="none" w:sz="0" w:space="0" w:color="auto"/>
        <w:bottom w:val="none" w:sz="0" w:space="0" w:color="auto"/>
        <w:right w:val="none" w:sz="0" w:space="0" w:color="auto"/>
      </w:divBdr>
    </w:div>
    <w:div w:id="1957328978">
      <w:bodyDiv w:val="1"/>
      <w:marLeft w:val="0"/>
      <w:marRight w:val="0"/>
      <w:marTop w:val="0"/>
      <w:marBottom w:val="0"/>
      <w:divBdr>
        <w:top w:val="none" w:sz="0" w:space="0" w:color="auto"/>
        <w:left w:val="none" w:sz="0" w:space="0" w:color="auto"/>
        <w:bottom w:val="none" w:sz="0" w:space="0" w:color="auto"/>
        <w:right w:val="none" w:sz="0" w:space="0" w:color="auto"/>
      </w:divBdr>
    </w:div>
    <w:div w:id="1957368491">
      <w:bodyDiv w:val="1"/>
      <w:marLeft w:val="0"/>
      <w:marRight w:val="0"/>
      <w:marTop w:val="0"/>
      <w:marBottom w:val="0"/>
      <w:divBdr>
        <w:top w:val="none" w:sz="0" w:space="0" w:color="auto"/>
        <w:left w:val="none" w:sz="0" w:space="0" w:color="auto"/>
        <w:bottom w:val="none" w:sz="0" w:space="0" w:color="auto"/>
        <w:right w:val="none" w:sz="0" w:space="0" w:color="auto"/>
      </w:divBdr>
    </w:div>
    <w:div w:id="1959988637">
      <w:bodyDiv w:val="1"/>
      <w:marLeft w:val="0"/>
      <w:marRight w:val="0"/>
      <w:marTop w:val="0"/>
      <w:marBottom w:val="0"/>
      <w:divBdr>
        <w:top w:val="none" w:sz="0" w:space="0" w:color="auto"/>
        <w:left w:val="none" w:sz="0" w:space="0" w:color="auto"/>
        <w:bottom w:val="none" w:sz="0" w:space="0" w:color="auto"/>
        <w:right w:val="none" w:sz="0" w:space="0" w:color="auto"/>
      </w:divBdr>
    </w:div>
    <w:div w:id="1960918579">
      <w:bodyDiv w:val="1"/>
      <w:marLeft w:val="0"/>
      <w:marRight w:val="0"/>
      <w:marTop w:val="0"/>
      <w:marBottom w:val="0"/>
      <w:divBdr>
        <w:top w:val="none" w:sz="0" w:space="0" w:color="auto"/>
        <w:left w:val="none" w:sz="0" w:space="0" w:color="auto"/>
        <w:bottom w:val="none" w:sz="0" w:space="0" w:color="auto"/>
        <w:right w:val="none" w:sz="0" w:space="0" w:color="auto"/>
      </w:divBdr>
    </w:div>
    <w:div w:id="1963030742">
      <w:bodyDiv w:val="1"/>
      <w:marLeft w:val="0"/>
      <w:marRight w:val="0"/>
      <w:marTop w:val="0"/>
      <w:marBottom w:val="0"/>
      <w:divBdr>
        <w:top w:val="none" w:sz="0" w:space="0" w:color="auto"/>
        <w:left w:val="none" w:sz="0" w:space="0" w:color="auto"/>
        <w:bottom w:val="none" w:sz="0" w:space="0" w:color="auto"/>
        <w:right w:val="none" w:sz="0" w:space="0" w:color="auto"/>
      </w:divBdr>
    </w:div>
    <w:div w:id="1968008840">
      <w:bodyDiv w:val="1"/>
      <w:marLeft w:val="0"/>
      <w:marRight w:val="0"/>
      <w:marTop w:val="0"/>
      <w:marBottom w:val="0"/>
      <w:divBdr>
        <w:top w:val="none" w:sz="0" w:space="0" w:color="auto"/>
        <w:left w:val="none" w:sz="0" w:space="0" w:color="auto"/>
        <w:bottom w:val="none" w:sz="0" w:space="0" w:color="auto"/>
        <w:right w:val="none" w:sz="0" w:space="0" w:color="auto"/>
      </w:divBdr>
    </w:div>
    <w:div w:id="1970083156">
      <w:bodyDiv w:val="1"/>
      <w:marLeft w:val="0"/>
      <w:marRight w:val="0"/>
      <w:marTop w:val="0"/>
      <w:marBottom w:val="0"/>
      <w:divBdr>
        <w:top w:val="none" w:sz="0" w:space="0" w:color="auto"/>
        <w:left w:val="none" w:sz="0" w:space="0" w:color="auto"/>
        <w:bottom w:val="none" w:sz="0" w:space="0" w:color="auto"/>
        <w:right w:val="none" w:sz="0" w:space="0" w:color="auto"/>
      </w:divBdr>
    </w:div>
    <w:div w:id="1971786801">
      <w:bodyDiv w:val="1"/>
      <w:marLeft w:val="0"/>
      <w:marRight w:val="0"/>
      <w:marTop w:val="0"/>
      <w:marBottom w:val="0"/>
      <w:divBdr>
        <w:top w:val="none" w:sz="0" w:space="0" w:color="auto"/>
        <w:left w:val="none" w:sz="0" w:space="0" w:color="auto"/>
        <w:bottom w:val="none" w:sz="0" w:space="0" w:color="auto"/>
        <w:right w:val="none" w:sz="0" w:space="0" w:color="auto"/>
      </w:divBdr>
    </w:div>
    <w:div w:id="1974864428">
      <w:bodyDiv w:val="1"/>
      <w:marLeft w:val="0"/>
      <w:marRight w:val="0"/>
      <w:marTop w:val="0"/>
      <w:marBottom w:val="0"/>
      <w:divBdr>
        <w:top w:val="none" w:sz="0" w:space="0" w:color="auto"/>
        <w:left w:val="none" w:sz="0" w:space="0" w:color="auto"/>
        <w:bottom w:val="none" w:sz="0" w:space="0" w:color="auto"/>
        <w:right w:val="none" w:sz="0" w:space="0" w:color="auto"/>
      </w:divBdr>
    </w:div>
    <w:div w:id="1975207984">
      <w:bodyDiv w:val="1"/>
      <w:marLeft w:val="0"/>
      <w:marRight w:val="0"/>
      <w:marTop w:val="0"/>
      <w:marBottom w:val="0"/>
      <w:divBdr>
        <w:top w:val="none" w:sz="0" w:space="0" w:color="auto"/>
        <w:left w:val="none" w:sz="0" w:space="0" w:color="auto"/>
        <w:bottom w:val="none" w:sz="0" w:space="0" w:color="auto"/>
        <w:right w:val="none" w:sz="0" w:space="0" w:color="auto"/>
      </w:divBdr>
    </w:div>
    <w:div w:id="1976182430">
      <w:bodyDiv w:val="1"/>
      <w:marLeft w:val="0"/>
      <w:marRight w:val="0"/>
      <w:marTop w:val="0"/>
      <w:marBottom w:val="0"/>
      <w:divBdr>
        <w:top w:val="none" w:sz="0" w:space="0" w:color="auto"/>
        <w:left w:val="none" w:sz="0" w:space="0" w:color="auto"/>
        <w:bottom w:val="none" w:sz="0" w:space="0" w:color="auto"/>
        <w:right w:val="none" w:sz="0" w:space="0" w:color="auto"/>
      </w:divBdr>
    </w:div>
    <w:div w:id="1979262416">
      <w:bodyDiv w:val="1"/>
      <w:marLeft w:val="0"/>
      <w:marRight w:val="0"/>
      <w:marTop w:val="0"/>
      <w:marBottom w:val="0"/>
      <w:divBdr>
        <w:top w:val="none" w:sz="0" w:space="0" w:color="auto"/>
        <w:left w:val="none" w:sz="0" w:space="0" w:color="auto"/>
        <w:bottom w:val="none" w:sz="0" w:space="0" w:color="auto"/>
        <w:right w:val="none" w:sz="0" w:space="0" w:color="auto"/>
      </w:divBdr>
    </w:div>
    <w:div w:id="1983731338">
      <w:bodyDiv w:val="1"/>
      <w:marLeft w:val="0"/>
      <w:marRight w:val="0"/>
      <w:marTop w:val="0"/>
      <w:marBottom w:val="0"/>
      <w:divBdr>
        <w:top w:val="none" w:sz="0" w:space="0" w:color="auto"/>
        <w:left w:val="none" w:sz="0" w:space="0" w:color="auto"/>
        <w:bottom w:val="none" w:sz="0" w:space="0" w:color="auto"/>
        <w:right w:val="none" w:sz="0" w:space="0" w:color="auto"/>
      </w:divBdr>
    </w:div>
    <w:div w:id="1984693837">
      <w:bodyDiv w:val="1"/>
      <w:marLeft w:val="0"/>
      <w:marRight w:val="0"/>
      <w:marTop w:val="0"/>
      <w:marBottom w:val="0"/>
      <w:divBdr>
        <w:top w:val="none" w:sz="0" w:space="0" w:color="auto"/>
        <w:left w:val="none" w:sz="0" w:space="0" w:color="auto"/>
        <w:bottom w:val="none" w:sz="0" w:space="0" w:color="auto"/>
        <w:right w:val="none" w:sz="0" w:space="0" w:color="auto"/>
      </w:divBdr>
    </w:div>
    <w:div w:id="1987199058">
      <w:bodyDiv w:val="1"/>
      <w:marLeft w:val="0"/>
      <w:marRight w:val="0"/>
      <w:marTop w:val="0"/>
      <w:marBottom w:val="0"/>
      <w:divBdr>
        <w:top w:val="none" w:sz="0" w:space="0" w:color="auto"/>
        <w:left w:val="none" w:sz="0" w:space="0" w:color="auto"/>
        <w:bottom w:val="none" w:sz="0" w:space="0" w:color="auto"/>
        <w:right w:val="none" w:sz="0" w:space="0" w:color="auto"/>
      </w:divBdr>
    </w:div>
    <w:div w:id="1988393754">
      <w:bodyDiv w:val="1"/>
      <w:marLeft w:val="0"/>
      <w:marRight w:val="0"/>
      <w:marTop w:val="0"/>
      <w:marBottom w:val="0"/>
      <w:divBdr>
        <w:top w:val="none" w:sz="0" w:space="0" w:color="auto"/>
        <w:left w:val="none" w:sz="0" w:space="0" w:color="auto"/>
        <w:bottom w:val="none" w:sz="0" w:space="0" w:color="auto"/>
        <w:right w:val="none" w:sz="0" w:space="0" w:color="auto"/>
      </w:divBdr>
    </w:div>
    <w:div w:id="1988431317">
      <w:bodyDiv w:val="1"/>
      <w:marLeft w:val="0"/>
      <w:marRight w:val="0"/>
      <w:marTop w:val="0"/>
      <w:marBottom w:val="0"/>
      <w:divBdr>
        <w:top w:val="none" w:sz="0" w:space="0" w:color="auto"/>
        <w:left w:val="none" w:sz="0" w:space="0" w:color="auto"/>
        <w:bottom w:val="none" w:sz="0" w:space="0" w:color="auto"/>
        <w:right w:val="none" w:sz="0" w:space="0" w:color="auto"/>
      </w:divBdr>
    </w:div>
    <w:div w:id="1992978916">
      <w:bodyDiv w:val="1"/>
      <w:marLeft w:val="0"/>
      <w:marRight w:val="0"/>
      <w:marTop w:val="0"/>
      <w:marBottom w:val="0"/>
      <w:divBdr>
        <w:top w:val="none" w:sz="0" w:space="0" w:color="auto"/>
        <w:left w:val="none" w:sz="0" w:space="0" w:color="auto"/>
        <w:bottom w:val="none" w:sz="0" w:space="0" w:color="auto"/>
        <w:right w:val="none" w:sz="0" w:space="0" w:color="auto"/>
      </w:divBdr>
    </w:div>
    <w:div w:id="1993097422">
      <w:bodyDiv w:val="1"/>
      <w:marLeft w:val="0"/>
      <w:marRight w:val="0"/>
      <w:marTop w:val="0"/>
      <w:marBottom w:val="0"/>
      <w:divBdr>
        <w:top w:val="none" w:sz="0" w:space="0" w:color="auto"/>
        <w:left w:val="none" w:sz="0" w:space="0" w:color="auto"/>
        <w:bottom w:val="none" w:sz="0" w:space="0" w:color="auto"/>
        <w:right w:val="none" w:sz="0" w:space="0" w:color="auto"/>
      </w:divBdr>
    </w:div>
    <w:div w:id="1993172309">
      <w:bodyDiv w:val="1"/>
      <w:marLeft w:val="0"/>
      <w:marRight w:val="0"/>
      <w:marTop w:val="0"/>
      <w:marBottom w:val="0"/>
      <w:divBdr>
        <w:top w:val="none" w:sz="0" w:space="0" w:color="auto"/>
        <w:left w:val="none" w:sz="0" w:space="0" w:color="auto"/>
        <w:bottom w:val="none" w:sz="0" w:space="0" w:color="auto"/>
        <w:right w:val="none" w:sz="0" w:space="0" w:color="auto"/>
      </w:divBdr>
    </w:div>
    <w:div w:id="1996177699">
      <w:bodyDiv w:val="1"/>
      <w:marLeft w:val="0"/>
      <w:marRight w:val="0"/>
      <w:marTop w:val="0"/>
      <w:marBottom w:val="0"/>
      <w:divBdr>
        <w:top w:val="none" w:sz="0" w:space="0" w:color="auto"/>
        <w:left w:val="none" w:sz="0" w:space="0" w:color="auto"/>
        <w:bottom w:val="none" w:sz="0" w:space="0" w:color="auto"/>
        <w:right w:val="none" w:sz="0" w:space="0" w:color="auto"/>
      </w:divBdr>
    </w:div>
    <w:div w:id="1996566596">
      <w:bodyDiv w:val="1"/>
      <w:marLeft w:val="0"/>
      <w:marRight w:val="0"/>
      <w:marTop w:val="0"/>
      <w:marBottom w:val="0"/>
      <w:divBdr>
        <w:top w:val="none" w:sz="0" w:space="0" w:color="auto"/>
        <w:left w:val="none" w:sz="0" w:space="0" w:color="auto"/>
        <w:bottom w:val="none" w:sz="0" w:space="0" w:color="auto"/>
        <w:right w:val="none" w:sz="0" w:space="0" w:color="auto"/>
      </w:divBdr>
    </w:div>
    <w:div w:id="1998613258">
      <w:bodyDiv w:val="1"/>
      <w:marLeft w:val="0"/>
      <w:marRight w:val="0"/>
      <w:marTop w:val="0"/>
      <w:marBottom w:val="0"/>
      <w:divBdr>
        <w:top w:val="none" w:sz="0" w:space="0" w:color="auto"/>
        <w:left w:val="none" w:sz="0" w:space="0" w:color="auto"/>
        <w:bottom w:val="none" w:sz="0" w:space="0" w:color="auto"/>
        <w:right w:val="none" w:sz="0" w:space="0" w:color="auto"/>
      </w:divBdr>
    </w:div>
    <w:div w:id="1998653048">
      <w:bodyDiv w:val="1"/>
      <w:marLeft w:val="0"/>
      <w:marRight w:val="0"/>
      <w:marTop w:val="0"/>
      <w:marBottom w:val="0"/>
      <w:divBdr>
        <w:top w:val="none" w:sz="0" w:space="0" w:color="auto"/>
        <w:left w:val="none" w:sz="0" w:space="0" w:color="auto"/>
        <w:bottom w:val="none" w:sz="0" w:space="0" w:color="auto"/>
        <w:right w:val="none" w:sz="0" w:space="0" w:color="auto"/>
      </w:divBdr>
    </w:div>
    <w:div w:id="1999573505">
      <w:bodyDiv w:val="1"/>
      <w:marLeft w:val="0"/>
      <w:marRight w:val="0"/>
      <w:marTop w:val="0"/>
      <w:marBottom w:val="0"/>
      <w:divBdr>
        <w:top w:val="none" w:sz="0" w:space="0" w:color="auto"/>
        <w:left w:val="none" w:sz="0" w:space="0" w:color="auto"/>
        <w:bottom w:val="none" w:sz="0" w:space="0" w:color="auto"/>
        <w:right w:val="none" w:sz="0" w:space="0" w:color="auto"/>
      </w:divBdr>
    </w:div>
    <w:div w:id="2000648404">
      <w:bodyDiv w:val="1"/>
      <w:marLeft w:val="0"/>
      <w:marRight w:val="0"/>
      <w:marTop w:val="0"/>
      <w:marBottom w:val="0"/>
      <w:divBdr>
        <w:top w:val="none" w:sz="0" w:space="0" w:color="auto"/>
        <w:left w:val="none" w:sz="0" w:space="0" w:color="auto"/>
        <w:bottom w:val="none" w:sz="0" w:space="0" w:color="auto"/>
        <w:right w:val="none" w:sz="0" w:space="0" w:color="auto"/>
      </w:divBdr>
    </w:div>
    <w:div w:id="2004434209">
      <w:bodyDiv w:val="1"/>
      <w:marLeft w:val="0"/>
      <w:marRight w:val="0"/>
      <w:marTop w:val="0"/>
      <w:marBottom w:val="0"/>
      <w:divBdr>
        <w:top w:val="none" w:sz="0" w:space="0" w:color="auto"/>
        <w:left w:val="none" w:sz="0" w:space="0" w:color="auto"/>
        <w:bottom w:val="none" w:sz="0" w:space="0" w:color="auto"/>
        <w:right w:val="none" w:sz="0" w:space="0" w:color="auto"/>
      </w:divBdr>
    </w:div>
    <w:div w:id="2007200971">
      <w:bodyDiv w:val="1"/>
      <w:marLeft w:val="0"/>
      <w:marRight w:val="0"/>
      <w:marTop w:val="0"/>
      <w:marBottom w:val="0"/>
      <w:divBdr>
        <w:top w:val="none" w:sz="0" w:space="0" w:color="auto"/>
        <w:left w:val="none" w:sz="0" w:space="0" w:color="auto"/>
        <w:bottom w:val="none" w:sz="0" w:space="0" w:color="auto"/>
        <w:right w:val="none" w:sz="0" w:space="0" w:color="auto"/>
      </w:divBdr>
    </w:div>
    <w:div w:id="2009674599">
      <w:bodyDiv w:val="1"/>
      <w:marLeft w:val="0"/>
      <w:marRight w:val="0"/>
      <w:marTop w:val="0"/>
      <w:marBottom w:val="0"/>
      <w:divBdr>
        <w:top w:val="none" w:sz="0" w:space="0" w:color="auto"/>
        <w:left w:val="none" w:sz="0" w:space="0" w:color="auto"/>
        <w:bottom w:val="none" w:sz="0" w:space="0" w:color="auto"/>
        <w:right w:val="none" w:sz="0" w:space="0" w:color="auto"/>
      </w:divBdr>
    </w:div>
    <w:div w:id="2011131977">
      <w:bodyDiv w:val="1"/>
      <w:marLeft w:val="0"/>
      <w:marRight w:val="0"/>
      <w:marTop w:val="0"/>
      <w:marBottom w:val="0"/>
      <w:divBdr>
        <w:top w:val="none" w:sz="0" w:space="0" w:color="auto"/>
        <w:left w:val="none" w:sz="0" w:space="0" w:color="auto"/>
        <w:bottom w:val="none" w:sz="0" w:space="0" w:color="auto"/>
        <w:right w:val="none" w:sz="0" w:space="0" w:color="auto"/>
      </w:divBdr>
    </w:div>
    <w:div w:id="2011177083">
      <w:bodyDiv w:val="1"/>
      <w:marLeft w:val="0"/>
      <w:marRight w:val="0"/>
      <w:marTop w:val="0"/>
      <w:marBottom w:val="0"/>
      <w:divBdr>
        <w:top w:val="none" w:sz="0" w:space="0" w:color="auto"/>
        <w:left w:val="none" w:sz="0" w:space="0" w:color="auto"/>
        <w:bottom w:val="none" w:sz="0" w:space="0" w:color="auto"/>
        <w:right w:val="none" w:sz="0" w:space="0" w:color="auto"/>
      </w:divBdr>
    </w:div>
    <w:div w:id="2013943725">
      <w:bodyDiv w:val="1"/>
      <w:marLeft w:val="0"/>
      <w:marRight w:val="0"/>
      <w:marTop w:val="0"/>
      <w:marBottom w:val="0"/>
      <w:divBdr>
        <w:top w:val="none" w:sz="0" w:space="0" w:color="auto"/>
        <w:left w:val="none" w:sz="0" w:space="0" w:color="auto"/>
        <w:bottom w:val="none" w:sz="0" w:space="0" w:color="auto"/>
        <w:right w:val="none" w:sz="0" w:space="0" w:color="auto"/>
      </w:divBdr>
    </w:div>
    <w:div w:id="2014407424">
      <w:bodyDiv w:val="1"/>
      <w:marLeft w:val="0"/>
      <w:marRight w:val="0"/>
      <w:marTop w:val="0"/>
      <w:marBottom w:val="0"/>
      <w:divBdr>
        <w:top w:val="none" w:sz="0" w:space="0" w:color="auto"/>
        <w:left w:val="none" w:sz="0" w:space="0" w:color="auto"/>
        <w:bottom w:val="none" w:sz="0" w:space="0" w:color="auto"/>
        <w:right w:val="none" w:sz="0" w:space="0" w:color="auto"/>
      </w:divBdr>
    </w:div>
    <w:div w:id="2018265585">
      <w:bodyDiv w:val="1"/>
      <w:marLeft w:val="0"/>
      <w:marRight w:val="0"/>
      <w:marTop w:val="0"/>
      <w:marBottom w:val="0"/>
      <w:divBdr>
        <w:top w:val="none" w:sz="0" w:space="0" w:color="auto"/>
        <w:left w:val="none" w:sz="0" w:space="0" w:color="auto"/>
        <w:bottom w:val="none" w:sz="0" w:space="0" w:color="auto"/>
        <w:right w:val="none" w:sz="0" w:space="0" w:color="auto"/>
      </w:divBdr>
    </w:div>
    <w:div w:id="2022660901">
      <w:bodyDiv w:val="1"/>
      <w:marLeft w:val="0"/>
      <w:marRight w:val="0"/>
      <w:marTop w:val="0"/>
      <w:marBottom w:val="0"/>
      <w:divBdr>
        <w:top w:val="none" w:sz="0" w:space="0" w:color="auto"/>
        <w:left w:val="none" w:sz="0" w:space="0" w:color="auto"/>
        <w:bottom w:val="none" w:sz="0" w:space="0" w:color="auto"/>
        <w:right w:val="none" w:sz="0" w:space="0" w:color="auto"/>
      </w:divBdr>
    </w:div>
    <w:div w:id="2031491801">
      <w:bodyDiv w:val="1"/>
      <w:marLeft w:val="0"/>
      <w:marRight w:val="0"/>
      <w:marTop w:val="0"/>
      <w:marBottom w:val="0"/>
      <w:divBdr>
        <w:top w:val="none" w:sz="0" w:space="0" w:color="auto"/>
        <w:left w:val="none" w:sz="0" w:space="0" w:color="auto"/>
        <w:bottom w:val="none" w:sz="0" w:space="0" w:color="auto"/>
        <w:right w:val="none" w:sz="0" w:space="0" w:color="auto"/>
      </w:divBdr>
    </w:div>
    <w:div w:id="2034529523">
      <w:bodyDiv w:val="1"/>
      <w:marLeft w:val="0"/>
      <w:marRight w:val="0"/>
      <w:marTop w:val="0"/>
      <w:marBottom w:val="0"/>
      <w:divBdr>
        <w:top w:val="none" w:sz="0" w:space="0" w:color="auto"/>
        <w:left w:val="none" w:sz="0" w:space="0" w:color="auto"/>
        <w:bottom w:val="none" w:sz="0" w:space="0" w:color="auto"/>
        <w:right w:val="none" w:sz="0" w:space="0" w:color="auto"/>
      </w:divBdr>
    </w:div>
    <w:div w:id="2038197484">
      <w:bodyDiv w:val="1"/>
      <w:marLeft w:val="0"/>
      <w:marRight w:val="0"/>
      <w:marTop w:val="0"/>
      <w:marBottom w:val="0"/>
      <w:divBdr>
        <w:top w:val="none" w:sz="0" w:space="0" w:color="auto"/>
        <w:left w:val="none" w:sz="0" w:space="0" w:color="auto"/>
        <w:bottom w:val="none" w:sz="0" w:space="0" w:color="auto"/>
        <w:right w:val="none" w:sz="0" w:space="0" w:color="auto"/>
      </w:divBdr>
    </w:div>
    <w:div w:id="2041592186">
      <w:bodyDiv w:val="1"/>
      <w:marLeft w:val="0"/>
      <w:marRight w:val="0"/>
      <w:marTop w:val="0"/>
      <w:marBottom w:val="0"/>
      <w:divBdr>
        <w:top w:val="none" w:sz="0" w:space="0" w:color="auto"/>
        <w:left w:val="none" w:sz="0" w:space="0" w:color="auto"/>
        <w:bottom w:val="none" w:sz="0" w:space="0" w:color="auto"/>
        <w:right w:val="none" w:sz="0" w:space="0" w:color="auto"/>
      </w:divBdr>
    </w:div>
    <w:div w:id="2042241057">
      <w:bodyDiv w:val="1"/>
      <w:marLeft w:val="0"/>
      <w:marRight w:val="0"/>
      <w:marTop w:val="0"/>
      <w:marBottom w:val="0"/>
      <w:divBdr>
        <w:top w:val="none" w:sz="0" w:space="0" w:color="auto"/>
        <w:left w:val="none" w:sz="0" w:space="0" w:color="auto"/>
        <w:bottom w:val="none" w:sz="0" w:space="0" w:color="auto"/>
        <w:right w:val="none" w:sz="0" w:space="0" w:color="auto"/>
      </w:divBdr>
    </w:div>
    <w:div w:id="2045212667">
      <w:bodyDiv w:val="1"/>
      <w:marLeft w:val="0"/>
      <w:marRight w:val="0"/>
      <w:marTop w:val="0"/>
      <w:marBottom w:val="0"/>
      <w:divBdr>
        <w:top w:val="none" w:sz="0" w:space="0" w:color="auto"/>
        <w:left w:val="none" w:sz="0" w:space="0" w:color="auto"/>
        <w:bottom w:val="none" w:sz="0" w:space="0" w:color="auto"/>
        <w:right w:val="none" w:sz="0" w:space="0" w:color="auto"/>
      </w:divBdr>
    </w:div>
    <w:div w:id="2046979798">
      <w:bodyDiv w:val="1"/>
      <w:marLeft w:val="0"/>
      <w:marRight w:val="0"/>
      <w:marTop w:val="0"/>
      <w:marBottom w:val="0"/>
      <w:divBdr>
        <w:top w:val="none" w:sz="0" w:space="0" w:color="auto"/>
        <w:left w:val="none" w:sz="0" w:space="0" w:color="auto"/>
        <w:bottom w:val="none" w:sz="0" w:space="0" w:color="auto"/>
        <w:right w:val="none" w:sz="0" w:space="0" w:color="auto"/>
      </w:divBdr>
    </w:div>
    <w:div w:id="2049987117">
      <w:bodyDiv w:val="1"/>
      <w:marLeft w:val="0"/>
      <w:marRight w:val="0"/>
      <w:marTop w:val="0"/>
      <w:marBottom w:val="0"/>
      <w:divBdr>
        <w:top w:val="none" w:sz="0" w:space="0" w:color="auto"/>
        <w:left w:val="none" w:sz="0" w:space="0" w:color="auto"/>
        <w:bottom w:val="none" w:sz="0" w:space="0" w:color="auto"/>
        <w:right w:val="none" w:sz="0" w:space="0" w:color="auto"/>
      </w:divBdr>
    </w:div>
    <w:div w:id="2051221359">
      <w:bodyDiv w:val="1"/>
      <w:marLeft w:val="0"/>
      <w:marRight w:val="0"/>
      <w:marTop w:val="0"/>
      <w:marBottom w:val="0"/>
      <w:divBdr>
        <w:top w:val="none" w:sz="0" w:space="0" w:color="auto"/>
        <w:left w:val="none" w:sz="0" w:space="0" w:color="auto"/>
        <w:bottom w:val="none" w:sz="0" w:space="0" w:color="auto"/>
        <w:right w:val="none" w:sz="0" w:space="0" w:color="auto"/>
      </w:divBdr>
    </w:div>
    <w:div w:id="2056661381">
      <w:bodyDiv w:val="1"/>
      <w:marLeft w:val="0"/>
      <w:marRight w:val="0"/>
      <w:marTop w:val="0"/>
      <w:marBottom w:val="0"/>
      <w:divBdr>
        <w:top w:val="none" w:sz="0" w:space="0" w:color="auto"/>
        <w:left w:val="none" w:sz="0" w:space="0" w:color="auto"/>
        <w:bottom w:val="none" w:sz="0" w:space="0" w:color="auto"/>
        <w:right w:val="none" w:sz="0" w:space="0" w:color="auto"/>
      </w:divBdr>
    </w:div>
    <w:div w:id="2058971318">
      <w:bodyDiv w:val="1"/>
      <w:marLeft w:val="0"/>
      <w:marRight w:val="0"/>
      <w:marTop w:val="0"/>
      <w:marBottom w:val="0"/>
      <w:divBdr>
        <w:top w:val="none" w:sz="0" w:space="0" w:color="auto"/>
        <w:left w:val="none" w:sz="0" w:space="0" w:color="auto"/>
        <w:bottom w:val="none" w:sz="0" w:space="0" w:color="auto"/>
        <w:right w:val="none" w:sz="0" w:space="0" w:color="auto"/>
      </w:divBdr>
    </w:div>
    <w:div w:id="2059161645">
      <w:bodyDiv w:val="1"/>
      <w:marLeft w:val="0"/>
      <w:marRight w:val="0"/>
      <w:marTop w:val="0"/>
      <w:marBottom w:val="0"/>
      <w:divBdr>
        <w:top w:val="none" w:sz="0" w:space="0" w:color="auto"/>
        <w:left w:val="none" w:sz="0" w:space="0" w:color="auto"/>
        <w:bottom w:val="none" w:sz="0" w:space="0" w:color="auto"/>
        <w:right w:val="none" w:sz="0" w:space="0" w:color="auto"/>
      </w:divBdr>
    </w:div>
    <w:div w:id="2060859752">
      <w:bodyDiv w:val="1"/>
      <w:marLeft w:val="0"/>
      <w:marRight w:val="0"/>
      <w:marTop w:val="0"/>
      <w:marBottom w:val="0"/>
      <w:divBdr>
        <w:top w:val="none" w:sz="0" w:space="0" w:color="auto"/>
        <w:left w:val="none" w:sz="0" w:space="0" w:color="auto"/>
        <w:bottom w:val="none" w:sz="0" w:space="0" w:color="auto"/>
        <w:right w:val="none" w:sz="0" w:space="0" w:color="auto"/>
      </w:divBdr>
    </w:div>
    <w:div w:id="2061393864">
      <w:bodyDiv w:val="1"/>
      <w:marLeft w:val="0"/>
      <w:marRight w:val="0"/>
      <w:marTop w:val="0"/>
      <w:marBottom w:val="0"/>
      <w:divBdr>
        <w:top w:val="none" w:sz="0" w:space="0" w:color="auto"/>
        <w:left w:val="none" w:sz="0" w:space="0" w:color="auto"/>
        <w:bottom w:val="none" w:sz="0" w:space="0" w:color="auto"/>
        <w:right w:val="none" w:sz="0" w:space="0" w:color="auto"/>
      </w:divBdr>
    </w:div>
    <w:div w:id="2061896618">
      <w:bodyDiv w:val="1"/>
      <w:marLeft w:val="0"/>
      <w:marRight w:val="0"/>
      <w:marTop w:val="0"/>
      <w:marBottom w:val="0"/>
      <w:divBdr>
        <w:top w:val="none" w:sz="0" w:space="0" w:color="auto"/>
        <w:left w:val="none" w:sz="0" w:space="0" w:color="auto"/>
        <w:bottom w:val="none" w:sz="0" w:space="0" w:color="auto"/>
        <w:right w:val="none" w:sz="0" w:space="0" w:color="auto"/>
      </w:divBdr>
    </w:div>
    <w:div w:id="2062972470">
      <w:bodyDiv w:val="1"/>
      <w:marLeft w:val="0"/>
      <w:marRight w:val="0"/>
      <w:marTop w:val="0"/>
      <w:marBottom w:val="0"/>
      <w:divBdr>
        <w:top w:val="none" w:sz="0" w:space="0" w:color="auto"/>
        <w:left w:val="none" w:sz="0" w:space="0" w:color="auto"/>
        <w:bottom w:val="none" w:sz="0" w:space="0" w:color="auto"/>
        <w:right w:val="none" w:sz="0" w:space="0" w:color="auto"/>
      </w:divBdr>
    </w:div>
    <w:div w:id="2064399276">
      <w:bodyDiv w:val="1"/>
      <w:marLeft w:val="0"/>
      <w:marRight w:val="0"/>
      <w:marTop w:val="0"/>
      <w:marBottom w:val="0"/>
      <w:divBdr>
        <w:top w:val="none" w:sz="0" w:space="0" w:color="auto"/>
        <w:left w:val="none" w:sz="0" w:space="0" w:color="auto"/>
        <w:bottom w:val="none" w:sz="0" w:space="0" w:color="auto"/>
        <w:right w:val="none" w:sz="0" w:space="0" w:color="auto"/>
      </w:divBdr>
    </w:div>
    <w:div w:id="2066177140">
      <w:bodyDiv w:val="1"/>
      <w:marLeft w:val="0"/>
      <w:marRight w:val="0"/>
      <w:marTop w:val="0"/>
      <w:marBottom w:val="0"/>
      <w:divBdr>
        <w:top w:val="none" w:sz="0" w:space="0" w:color="auto"/>
        <w:left w:val="none" w:sz="0" w:space="0" w:color="auto"/>
        <w:bottom w:val="none" w:sz="0" w:space="0" w:color="auto"/>
        <w:right w:val="none" w:sz="0" w:space="0" w:color="auto"/>
      </w:divBdr>
    </w:div>
    <w:div w:id="2066827864">
      <w:bodyDiv w:val="1"/>
      <w:marLeft w:val="0"/>
      <w:marRight w:val="0"/>
      <w:marTop w:val="0"/>
      <w:marBottom w:val="0"/>
      <w:divBdr>
        <w:top w:val="none" w:sz="0" w:space="0" w:color="auto"/>
        <w:left w:val="none" w:sz="0" w:space="0" w:color="auto"/>
        <w:bottom w:val="none" w:sz="0" w:space="0" w:color="auto"/>
        <w:right w:val="none" w:sz="0" w:space="0" w:color="auto"/>
      </w:divBdr>
    </w:div>
    <w:div w:id="2069724369">
      <w:bodyDiv w:val="1"/>
      <w:marLeft w:val="0"/>
      <w:marRight w:val="0"/>
      <w:marTop w:val="0"/>
      <w:marBottom w:val="0"/>
      <w:divBdr>
        <w:top w:val="none" w:sz="0" w:space="0" w:color="auto"/>
        <w:left w:val="none" w:sz="0" w:space="0" w:color="auto"/>
        <w:bottom w:val="none" w:sz="0" w:space="0" w:color="auto"/>
        <w:right w:val="none" w:sz="0" w:space="0" w:color="auto"/>
      </w:divBdr>
    </w:div>
    <w:div w:id="2070496633">
      <w:bodyDiv w:val="1"/>
      <w:marLeft w:val="0"/>
      <w:marRight w:val="0"/>
      <w:marTop w:val="0"/>
      <w:marBottom w:val="0"/>
      <w:divBdr>
        <w:top w:val="none" w:sz="0" w:space="0" w:color="auto"/>
        <w:left w:val="none" w:sz="0" w:space="0" w:color="auto"/>
        <w:bottom w:val="none" w:sz="0" w:space="0" w:color="auto"/>
        <w:right w:val="none" w:sz="0" w:space="0" w:color="auto"/>
      </w:divBdr>
    </w:div>
    <w:div w:id="2071879783">
      <w:bodyDiv w:val="1"/>
      <w:marLeft w:val="0"/>
      <w:marRight w:val="0"/>
      <w:marTop w:val="0"/>
      <w:marBottom w:val="0"/>
      <w:divBdr>
        <w:top w:val="none" w:sz="0" w:space="0" w:color="auto"/>
        <w:left w:val="none" w:sz="0" w:space="0" w:color="auto"/>
        <w:bottom w:val="none" w:sz="0" w:space="0" w:color="auto"/>
        <w:right w:val="none" w:sz="0" w:space="0" w:color="auto"/>
      </w:divBdr>
    </w:div>
    <w:div w:id="2075078550">
      <w:bodyDiv w:val="1"/>
      <w:marLeft w:val="0"/>
      <w:marRight w:val="0"/>
      <w:marTop w:val="0"/>
      <w:marBottom w:val="0"/>
      <w:divBdr>
        <w:top w:val="none" w:sz="0" w:space="0" w:color="auto"/>
        <w:left w:val="none" w:sz="0" w:space="0" w:color="auto"/>
        <w:bottom w:val="none" w:sz="0" w:space="0" w:color="auto"/>
        <w:right w:val="none" w:sz="0" w:space="0" w:color="auto"/>
      </w:divBdr>
    </w:div>
    <w:div w:id="2075665298">
      <w:bodyDiv w:val="1"/>
      <w:marLeft w:val="0"/>
      <w:marRight w:val="0"/>
      <w:marTop w:val="0"/>
      <w:marBottom w:val="0"/>
      <w:divBdr>
        <w:top w:val="none" w:sz="0" w:space="0" w:color="auto"/>
        <w:left w:val="none" w:sz="0" w:space="0" w:color="auto"/>
        <w:bottom w:val="none" w:sz="0" w:space="0" w:color="auto"/>
        <w:right w:val="none" w:sz="0" w:space="0" w:color="auto"/>
      </w:divBdr>
    </w:div>
    <w:div w:id="2076705470">
      <w:bodyDiv w:val="1"/>
      <w:marLeft w:val="0"/>
      <w:marRight w:val="0"/>
      <w:marTop w:val="0"/>
      <w:marBottom w:val="0"/>
      <w:divBdr>
        <w:top w:val="none" w:sz="0" w:space="0" w:color="auto"/>
        <w:left w:val="none" w:sz="0" w:space="0" w:color="auto"/>
        <w:bottom w:val="none" w:sz="0" w:space="0" w:color="auto"/>
        <w:right w:val="none" w:sz="0" w:space="0" w:color="auto"/>
      </w:divBdr>
    </w:div>
    <w:div w:id="2078624523">
      <w:bodyDiv w:val="1"/>
      <w:marLeft w:val="0"/>
      <w:marRight w:val="0"/>
      <w:marTop w:val="0"/>
      <w:marBottom w:val="0"/>
      <w:divBdr>
        <w:top w:val="none" w:sz="0" w:space="0" w:color="auto"/>
        <w:left w:val="none" w:sz="0" w:space="0" w:color="auto"/>
        <w:bottom w:val="none" w:sz="0" w:space="0" w:color="auto"/>
        <w:right w:val="none" w:sz="0" w:space="0" w:color="auto"/>
      </w:divBdr>
    </w:div>
    <w:div w:id="2079858374">
      <w:bodyDiv w:val="1"/>
      <w:marLeft w:val="0"/>
      <w:marRight w:val="0"/>
      <w:marTop w:val="0"/>
      <w:marBottom w:val="0"/>
      <w:divBdr>
        <w:top w:val="none" w:sz="0" w:space="0" w:color="auto"/>
        <w:left w:val="none" w:sz="0" w:space="0" w:color="auto"/>
        <w:bottom w:val="none" w:sz="0" w:space="0" w:color="auto"/>
        <w:right w:val="none" w:sz="0" w:space="0" w:color="auto"/>
      </w:divBdr>
    </w:div>
    <w:div w:id="2081099373">
      <w:bodyDiv w:val="1"/>
      <w:marLeft w:val="0"/>
      <w:marRight w:val="0"/>
      <w:marTop w:val="0"/>
      <w:marBottom w:val="0"/>
      <w:divBdr>
        <w:top w:val="none" w:sz="0" w:space="0" w:color="auto"/>
        <w:left w:val="none" w:sz="0" w:space="0" w:color="auto"/>
        <w:bottom w:val="none" w:sz="0" w:space="0" w:color="auto"/>
        <w:right w:val="none" w:sz="0" w:space="0" w:color="auto"/>
      </w:divBdr>
    </w:div>
    <w:div w:id="2083331362">
      <w:bodyDiv w:val="1"/>
      <w:marLeft w:val="0"/>
      <w:marRight w:val="0"/>
      <w:marTop w:val="0"/>
      <w:marBottom w:val="0"/>
      <w:divBdr>
        <w:top w:val="none" w:sz="0" w:space="0" w:color="auto"/>
        <w:left w:val="none" w:sz="0" w:space="0" w:color="auto"/>
        <w:bottom w:val="none" w:sz="0" w:space="0" w:color="auto"/>
        <w:right w:val="none" w:sz="0" w:space="0" w:color="auto"/>
      </w:divBdr>
    </w:div>
    <w:div w:id="2086416071">
      <w:bodyDiv w:val="1"/>
      <w:marLeft w:val="0"/>
      <w:marRight w:val="0"/>
      <w:marTop w:val="0"/>
      <w:marBottom w:val="0"/>
      <w:divBdr>
        <w:top w:val="none" w:sz="0" w:space="0" w:color="auto"/>
        <w:left w:val="none" w:sz="0" w:space="0" w:color="auto"/>
        <w:bottom w:val="none" w:sz="0" w:space="0" w:color="auto"/>
        <w:right w:val="none" w:sz="0" w:space="0" w:color="auto"/>
      </w:divBdr>
    </w:div>
    <w:div w:id="2086607543">
      <w:bodyDiv w:val="1"/>
      <w:marLeft w:val="0"/>
      <w:marRight w:val="0"/>
      <w:marTop w:val="0"/>
      <w:marBottom w:val="0"/>
      <w:divBdr>
        <w:top w:val="none" w:sz="0" w:space="0" w:color="auto"/>
        <w:left w:val="none" w:sz="0" w:space="0" w:color="auto"/>
        <w:bottom w:val="none" w:sz="0" w:space="0" w:color="auto"/>
        <w:right w:val="none" w:sz="0" w:space="0" w:color="auto"/>
      </w:divBdr>
    </w:div>
    <w:div w:id="2087217611">
      <w:bodyDiv w:val="1"/>
      <w:marLeft w:val="0"/>
      <w:marRight w:val="0"/>
      <w:marTop w:val="0"/>
      <w:marBottom w:val="0"/>
      <w:divBdr>
        <w:top w:val="none" w:sz="0" w:space="0" w:color="auto"/>
        <w:left w:val="none" w:sz="0" w:space="0" w:color="auto"/>
        <w:bottom w:val="none" w:sz="0" w:space="0" w:color="auto"/>
        <w:right w:val="none" w:sz="0" w:space="0" w:color="auto"/>
      </w:divBdr>
    </w:div>
    <w:div w:id="2087452685">
      <w:bodyDiv w:val="1"/>
      <w:marLeft w:val="0"/>
      <w:marRight w:val="0"/>
      <w:marTop w:val="0"/>
      <w:marBottom w:val="0"/>
      <w:divBdr>
        <w:top w:val="none" w:sz="0" w:space="0" w:color="auto"/>
        <w:left w:val="none" w:sz="0" w:space="0" w:color="auto"/>
        <w:bottom w:val="none" w:sz="0" w:space="0" w:color="auto"/>
        <w:right w:val="none" w:sz="0" w:space="0" w:color="auto"/>
      </w:divBdr>
    </w:div>
    <w:div w:id="2087608031">
      <w:bodyDiv w:val="1"/>
      <w:marLeft w:val="0"/>
      <w:marRight w:val="0"/>
      <w:marTop w:val="0"/>
      <w:marBottom w:val="0"/>
      <w:divBdr>
        <w:top w:val="none" w:sz="0" w:space="0" w:color="auto"/>
        <w:left w:val="none" w:sz="0" w:space="0" w:color="auto"/>
        <w:bottom w:val="none" w:sz="0" w:space="0" w:color="auto"/>
        <w:right w:val="none" w:sz="0" w:space="0" w:color="auto"/>
      </w:divBdr>
    </w:div>
    <w:div w:id="2089837992">
      <w:bodyDiv w:val="1"/>
      <w:marLeft w:val="0"/>
      <w:marRight w:val="0"/>
      <w:marTop w:val="0"/>
      <w:marBottom w:val="0"/>
      <w:divBdr>
        <w:top w:val="none" w:sz="0" w:space="0" w:color="auto"/>
        <w:left w:val="none" w:sz="0" w:space="0" w:color="auto"/>
        <w:bottom w:val="none" w:sz="0" w:space="0" w:color="auto"/>
        <w:right w:val="none" w:sz="0" w:space="0" w:color="auto"/>
      </w:divBdr>
    </w:div>
    <w:div w:id="2090544158">
      <w:bodyDiv w:val="1"/>
      <w:marLeft w:val="0"/>
      <w:marRight w:val="0"/>
      <w:marTop w:val="0"/>
      <w:marBottom w:val="0"/>
      <w:divBdr>
        <w:top w:val="none" w:sz="0" w:space="0" w:color="auto"/>
        <w:left w:val="none" w:sz="0" w:space="0" w:color="auto"/>
        <w:bottom w:val="none" w:sz="0" w:space="0" w:color="auto"/>
        <w:right w:val="none" w:sz="0" w:space="0" w:color="auto"/>
      </w:divBdr>
    </w:div>
    <w:div w:id="2092581317">
      <w:bodyDiv w:val="1"/>
      <w:marLeft w:val="0"/>
      <w:marRight w:val="0"/>
      <w:marTop w:val="0"/>
      <w:marBottom w:val="0"/>
      <w:divBdr>
        <w:top w:val="none" w:sz="0" w:space="0" w:color="auto"/>
        <w:left w:val="none" w:sz="0" w:space="0" w:color="auto"/>
        <w:bottom w:val="none" w:sz="0" w:space="0" w:color="auto"/>
        <w:right w:val="none" w:sz="0" w:space="0" w:color="auto"/>
      </w:divBdr>
    </w:div>
    <w:div w:id="2099910766">
      <w:bodyDiv w:val="1"/>
      <w:marLeft w:val="0"/>
      <w:marRight w:val="0"/>
      <w:marTop w:val="0"/>
      <w:marBottom w:val="0"/>
      <w:divBdr>
        <w:top w:val="none" w:sz="0" w:space="0" w:color="auto"/>
        <w:left w:val="none" w:sz="0" w:space="0" w:color="auto"/>
        <w:bottom w:val="none" w:sz="0" w:space="0" w:color="auto"/>
        <w:right w:val="none" w:sz="0" w:space="0" w:color="auto"/>
      </w:divBdr>
    </w:div>
    <w:div w:id="2102069701">
      <w:bodyDiv w:val="1"/>
      <w:marLeft w:val="0"/>
      <w:marRight w:val="0"/>
      <w:marTop w:val="0"/>
      <w:marBottom w:val="0"/>
      <w:divBdr>
        <w:top w:val="none" w:sz="0" w:space="0" w:color="auto"/>
        <w:left w:val="none" w:sz="0" w:space="0" w:color="auto"/>
        <w:bottom w:val="none" w:sz="0" w:space="0" w:color="auto"/>
        <w:right w:val="none" w:sz="0" w:space="0" w:color="auto"/>
      </w:divBdr>
    </w:div>
    <w:div w:id="2105681169">
      <w:bodyDiv w:val="1"/>
      <w:marLeft w:val="0"/>
      <w:marRight w:val="0"/>
      <w:marTop w:val="0"/>
      <w:marBottom w:val="0"/>
      <w:divBdr>
        <w:top w:val="none" w:sz="0" w:space="0" w:color="auto"/>
        <w:left w:val="none" w:sz="0" w:space="0" w:color="auto"/>
        <w:bottom w:val="none" w:sz="0" w:space="0" w:color="auto"/>
        <w:right w:val="none" w:sz="0" w:space="0" w:color="auto"/>
      </w:divBdr>
    </w:div>
    <w:div w:id="2105804692">
      <w:bodyDiv w:val="1"/>
      <w:marLeft w:val="0"/>
      <w:marRight w:val="0"/>
      <w:marTop w:val="0"/>
      <w:marBottom w:val="0"/>
      <w:divBdr>
        <w:top w:val="none" w:sz="0" w:space="0" w:color="auto"/>
        <w:left w:val="none" w:sz="0" w:space="0" w:color="auto"/>
        <w:bottom w:val="none" w:sz="0" w:space="0" w:color="auto"/>
        <w:right w:val="none" w:sz="0" w:space="0" w:color="auto"/>
      </w:divBdr>
    </w:div>
    <w:div w:id="2113284302">
      <w:bodyDiv w:val="1"/>
      <w:marLeft w:val="0"/>
      <w:marRight w:val="0"/>
      <w:marTop w:val="0"/>
      <w:marBottom w:val="0"/>
      <w:divBdr>
        <w:top w:val="none" w:sz="0" w:space="0" w:color="auto"/>
        <w:left w:val="none" w:sz="0" w:space="0" w:color="auto"/>
        <w:bottom w:val="none" w:sz="0" w:space="0" w:color="auto"/>
        <w:right w:val="none" w:sz="0" w:space="0" w:color="auto"/>
      </w:divBdr>
    </w:div>
    <w:div w:id="2113472830">
      <w:bodyDiv w:val="1"/>
      <w:marLeft w:val="0"/>
      <w:marRight w:val="0"/>
      <w:marTop w:val="0"/>
      <w:marBottom w:val="0"/>
      <w:divBdr>
        <w:top w:val="none" w:sz="0" w:space="0" w:color="auto"/>
        <w:left w:val="none" w:sz="0" w:space="0" w:color="auto"/>
        <w:bottom w:val="none" w:sz="0" w:space="0" w:color="auto"/>
        <w:right w:val="none" w:sz="0" w:space="0" w:color="auto"/>
      </w:divBdr>
    </w:div>
    <w:div w:id="2117409723">
      <w:bodyDiv w:val="1"/>
      <w:marLeft w:val="0"/>
      <w:marRight w:val="0"/>
      <w:marTop w:val="0"/>
      <w:marBottom w:val="0"/>
      <w:divBdr>
        <w:top w:val="none" w:sz="0" w:space="0" w:color="auto"/>
        <w:left w:val="none" w:sz="0" w:space="0" w:color="auto"/>
        <w:bottom w:val="none" w:sz="0" w:space="0" w:color="auto"/>
        <w:right w:val="none" w:sz="0" w:space="0" w:color="auto"/>
      </w:divBdr>
    </w:div>
    <w:div w:id="2122337577">
      <w:bodyDiv w:val="1"/>
      <w:marLeft w:val="0"/>
      <w:marRight w:val="0"/>
      <w:marTop w:val="0"/>
      <w:marBottom w:val="0"/>
      <w:divBdr>
        <w:top w:val="none" w:sz="0" w:space="0" w:color="auto"/>
        <w:left w:val="none" w:sz="0" w:space="0" w:color="auto"/>
        <w:bottom w:val="none" w:sz="0" w:space="0" w:color="auto"/>
        <w:right w:val="none" w:sz="0" w:space="0" w:color="auto"/>
      </w:divBdr>
    </w:div>
    <w:div w:id="2122720158">
      <w:bodyDiv w:val="1"/>
      <w:marLeft w:val="0"/>
      <w:marRight w:val="0"/>
      <w:marTop w:val="0"/>
      <w:marBottom w:val="0"/>
      <w:divBdr>
        <w:top w:val="none" w:sz="0" w:space="0" w:color="auto"/>
        <w:left w:val="none" w:sz="0" w:space="0" w:color="auto"/>
        <w:bottom w:val="none" w:sz="0" w:space="0" w:color="auto"/>
        <w:right w:val="none" w:sz="0" w:space="0" w:color="auto"/>
      </w:divBdr>
    </w:div>
    <w:div w:id="2125608819">
      <w:bodyDiv w:val="1"/>
      <w:marLeft w:val="0"/>
      <w:marRight w:val="0"/>
      <w:marTop w:val="0"/>
      <w:marBottom w:val="0"/>
      <w:divBdr>
        <w:top w:val="none" w:sz="0" w:space="0" w:color="auto"/>
        <w:left w:val="none" w:sz="0" w:space="0" w:color="auto"/>
        <w:bottom w:val="none" w:sz="0" w:space="0" w:color="auto"/>
        <w:right w:val="none" w:sz="0" w:space="0" w:color="auto"/>
      </w:divBdr>
    </w:div>
    <w:div w:id="2128886013">
      <w:bodyDiv w:val="1"/>
      <w:marLeft w:val="0"/>
      <w:marRight w:val="0"/>
      <w:marTop w:val="0"/>
      <w:marBottom w:val="0"/>
      <w:divBdr>
        <w:top w:val="none" w:sz="0" w:space="0" w:color="auto"/>
        <w:left w:val="none" w:sz="0" w:space="0" w:color="auto"/>
        <w:bottom w:val="none" w:sz="0" w:space="0" w:color="auto"/>
        <w:right w:val="none" w:sz="0" w:space="0" w:color="auto"/>
      </w:divBdr>
    </w:div>
    <w:div w:id="2133009284">
      <w:bodyDiv w:val="1"/>
      <w:marLeft w:val="0"/>
      <w:marRight w:val="0"/>
      <w:marTop w:val="0"/>
      <w:marBottom w:val="0"/>
      <w:divBdr>
        <w:top w:val="none" w:sz="0" w:space="0" w:color="auto"/>
        <w:left w:val="none" w:sz="0" w:space="0" w:color="auto"/>
        <w:bottom w:val="none" w:sz="0" w:space="0" w:color="auto"/>
        <w:right w:val="none" w:sz="0" w:space="0" w:color="auto"/>
      </w:divBdr>
    </w:div>
    <w:div w:id="2133400216">
      <w:bodyDiv w:val="1"/>
      <w:marLeft w:val="0"/>
      <w:marRight w:val="0"/>
      <w:marTop w:val="0"/>
      <w:marBottom w:val="0"/>
      <w:divBdr>
        <w:top w:val="none" w:sz="0" w:space="0" w:color="auto"/>
        <w:left w:val="none" w:sz="0" w:space="0" w:color="auto"/>
        <w:bottom w:val="none" w:sz="0" w:space="0" w:color="auto"/>
        <w:right w:val="none" w:sz="0" w:space="0" w:color="auto"/>
      </w:divBdr>
    </w:div>
    <w:div w:id="2134210306">
      <w:bodyDiv w:val="1"/>
      <w:marLeft w:val="0"/>
      <w:marRight w:val="0"/>
      <w:marTop w:val="0"/>
      <w:marBottom w:val="0"/>
      <w:divBdr>
        <w:top w:val="none" w:sz="0" w:space="0" w:color="auto"/>
        <w:left w:val="none" w:sz="0" w:space="0" w:color="auto"/>
        <w:bottom w:val="none" w:sz="0" w:space="0" w:color="auto"/>
        <w:right w:val="none" w:sz="0" w:space="0" w:color="auto"/>
      </w:divBdr>
    </w:div>
    <w:div w:id="2135439443">
      <w:bodyDiv w:val="1"/>
      <w:marLeft w:val="0"/>
      <w:marRight w:val="0"/>
      <w:marTop w:val="0"/>
      <w:marBottom w:val="0"/>
      <w:divBdr>
        <w:top w:val="none" w:sz="0" w:space="0" w:color="auto"/>
        <w:left w:val="none" w:sz="0" w:space="0" w:color="auto"/>
        <w:bottom w:val="none" w:sz="0" w:space="0" w:color="auto"/>
        <w:right w:val="none" w:sz="0" w:space="0" w:color="auto"/>
      </w:divBdr>
    </w:div>
    <w:div w:id="2135825528">
      <w:bodyDiv w:val="1"/>
      <w:marLeft w:val="0"/>
      <w:marRight w:val="0"/>
      <w:marTop w:val="0"/>
      <w:marBottom w:val="0"/>
      <w:divBdr>
        <w:top w:val="none" w:sz="0" w:space="0" w:color="auto"/>
        <w:left w:val="none" w:sz="0" w:space="0" w:color="auto"/>
        <w:bottom w:val="none" w:sz="0" w:space="0" w:color="auto"/>
        <w:right w:val="none" w:sz="0" w:space="0" w:color="auto"/>
      </w:divBdr>
    </w:div>
    <w:div w:id="2140301586">
      <w:bodyDiv w:val="1"/>
      <w:marLeft w:val="0"/>
      <w:marRight w:val="0"/>
      <w:marTop w:val="0"/>
      <w:marBottom w:val="0"/>
      <w:divBdr>
        <w:top w:val="none" w:sz="0" w:space="0" w:color="auto"/>
        <w:left w:val="none" w:sz="0" w:space="0" w:color="auto"/>
        <w:bottom w:val="none" w:sz="0" w:space="0" w:color="auto"/>
        <w:right w:val="none" w:sz="0" w:space="0" w:color="auto"/>
      </w:divBdr>
    </w:div>
    <w:div w:id="2141997218">
      <w:bodyDiv w:val="1"/>
      <w:marLeft w:val="0"/>
      <w:marRight w:val="0"/>
      <w:marTop w:val="0"/>
      <w:marBottom w:val="0"/>
      <w:divBdr>
        <w:top w:val="none" w:sz="0" w:space="0" w:color="auto"/>
        <w:left w:val="none" w:sz="0" w:space="0" w:color="auto"/>
        <w:bottom w:val="none" w:sz="0" w:space="0" w:color="auto"/>
        <w:right w:val="none" w:sz="0" w:space="0" w:color="auto"/>
      </w:divBdr>
    </w:div>
    <w:div w:id="2143840708">
      <w:bodyDiv w:val="1"/>
      <w:marLeft w:val="0"/>
      <w:marRight w:val="0"/>
      <w:marTop w:val="0"/>
      <w:marBottom w:val="0"/>
      <w:divBdr>
        <w:top w:val="none" w:sz="0" w:space="0" w:color="auto"/>
        <w:left w:val="none" w:sz="0" w:space="0" w:color="auto"/>
        <w:bottom w:val="none" w:sz="0" w:space="0" w:color="auto"/>
        <w:right w:val="none" w:sz="0" w:space="0" w:color="auto"/>
      </w:divBdr>
    </w:div>
    <w:div w:id="2144762088">
      <w:bodyDiv w:val="1"/>
      <w:marLeft w:val="0"/>
      <w:marRight w:val="0"/>
      <w:marTop w:val="0"/>
      <w:marBottom w:val="0"/>
      <w:divBdr>
        <w:top w:val="none" w:sz="0" w:space="0" w:color="auto"/>
        <w:left w:val="none" w:sz="0" w:space="0" w:color="auto"/>
        <w:bottom w:val="none" w:sz="0" w:space="0" w:color="auto"/>
        <w:right w:val="none" w:sz="0" w:space="0" w:color="auto"/>
      </w:divBdr>
    </w:div>
    <w:div w:id="214624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2.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0032724\Documents\Office%20&#12398;&#12459;&#12473;&#12479;&#12512;%20&#12486;&#12531;&#12503;&#12524;&#12540;&#12488;\Y-E31-4_Denovo&#22577;&#21578;&#26360;.dotx"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cartesianddG</b:Tag>
    <b:SourceType>InternetSite</b:SourceType>
    <b:Guid>{6B295A02-0BDA-4CFD-A417-5F0896E3E792}</b:Guid>
    <b:URL>https://www.rosettacommons.org/docs/latest/cartesian-ddG</b:URL>
    <b:Title>cartesian_ddg application (rosettacommons.org)</b:Title>
    <b:RefOrder>6</b:RefOrder>
  </b:Source>
  <b:Source>
    <b:Tag>UniProtP62694</b:Tag>
    <b:SourceType>InternetSite</b:SourceType>
    <b:Guid>{24645359-8823-492E-B9AC-8783F5B91F32}</b:Guid>
    <b:Title>cbh1 - Exoglucanase 1 - Hypocrea jecorina (Trichoderma reesei) | UniProtKB | UniProt</b:Title>
    <b:URL>https://www.uniprot.org/uniprotkb/P62694/entry</b:URL>
    <b:RefOrder>5</b:RefOrder>
  </b:Source>
  <b:Source>
    <b:Tag>PDB1CBH</b:Tag>
    <b:SourceType>InternetSite</b:SourceType>
    <b:Guid>{BCBAA9B1-B193-4BDF-B9B5-0359DEC4F9DC}</b:Guid>
    <b:URL>https://www.rcsb.org/structure/1CBH</b:URL>
    <b:Title>RCSB PDB - 1CBH: DETERMINATION OF THE THREE-DIMENSIONAL STRUCTURE OF THE C-TERMINAL DOMAIN OF CELLOBIOHYDROLASE I FROM TRICHODERMA REESEI. A STUDY USING NUCLEAR MAGNETIC RESONANCE AND HYBRID DISTANCE GEOMETRY-DYNAMICAL SIMULATED ANNEALING</b:Title>
    <b:RefOrder>7</b:RefOrder>
  </b:Source>
  <b:Source>
    <b:Tag>Linder1995a</b:Tag>
    <b:SourceType>Report</b:SourceType>
    <b:Guid>{8B303F74-5B01-4DF0-9BCE-CF0AC88E8549}</b:Guid>
    <b:Title>Identification of functionally important amino acids in the cellulose-binding domain of Trichoderma reesei cellobiohydrolase I</b:Title>
    <b:Year>1995</b:Year>
    <b:Author>
      <b:Author>
        <b:Corporate>M. Linder et al.</b:Corporate>
      </b:Author>
    </b:Author>
    <b:Publisher>Protein Sci</b:Publisher>
    <b:RefOrder>2</b:RefOrder>
  </b:Source>
  <b:Source>
    <b:Tag>Reinikainen1995</b:Tag>
    <b:SourceType>Report</b:SourceType>
    <b:Guid>{024FF620-9143-4301-AAD0-FFC904F6653F}</b:Guid>
    <b:Author>
      <b:Author>
        <b:Corporate>T. Reinikainen, O. Teleman, and T. T. Teeri</b:Corporate>
      </b:Author>
    </b:Author>
    <b:Title>Effects of pH and high ionic strength on the adsorption and activity of native and mutated cellobiohydrolase I from Trichoderma reesei</b:Title>
    <b:Year>1995</b:Year>
    <b:Publisher>Proteins Struct Funct Bioinform</b:Publisher>
    <b:RefOrder>4</b:RefOrder>
  </b:Source>
  <b:Source>
    <b:Tag>Jumper2021</b:Tag>
    <b:SourceType>Report</b:SourceType>
    <b:Guid>{C171C1AE-DCDE-455C-ABBC-FD36741EF29B}</b:Guid>
    <b:Author>
      <b:Author>
        <b:Corporate>J. Jumper et al.</b:Corporate>
      </b:Author>
    </b:Author>
    <b:Title>Highly accurate protein structure prediction with AlphaFold</b:Title>
    <b:Year>2021</b:Year>
    <b:Publisher>Nature</b:Publisher>
    <b:RefOrder>10</b:RefOrder>
  </b:Source>
  <b:Source>
    <b:Tag>Mirdita2022</b:Tag>
    <b:SourceType>Report</b:SourceType>
    <b:Guid>{C8B33778-A166-4E7C-B334-F07B290914A9}</b:Guid>
    <b:Author>
      <b:Author>
        <b:Corporate>M. Mirdita, K. Schütze, Y. Moriwaki, L. Heo, S. Ovchinnikov, and M. Steinegger</b:Corporate>
      </b:Author>
    </b:Author>
    <b:Title>ColabFold: making protein folding accessible to all</b:Title>
    <b:Year>2022</b:Year>
    <b:Publisher>Nat Methods</b:Publisher>
    <b:RefOrder>12</b:RefOrder>
  </b:Source>
  <b:Source>
    <b:Tag>Kosugi2022</b:Tag>
    <b:SourceType>Report</b:SourceType>
    <b:Guid>{73ADE21C-16B6-4CA1-8419-98BC56172087}</b:Guid>
    <b:Author>
      <b:Author>
        <b:Corporate>T. Kosugi and M. Ohue</b:Corporate>
      </b:Author>
    </b:Author>
    <b:Title>Solubility-Aware Protein Binding Peptide Design Using AlphaFold</b:Title>
    <b:Year>2022</b:Year>
    <b:Publisher>Biomed</b:Publisher>
    <b:RefOrder>11</b:RefOrder>
  </b:Source>
  <b:Source>
    <b:Tag>Linder1995b</b:Tag>
    <b:SourceType>Report</b:SourceType>
    <b:Guid>{1B635E84-786E-40A8-846E-F698EEC159CA}</b:Guid>
    <b:Author>
      <b:Author>
        <b:Corporate>M. Linder, G. Lindeberg, T. Reinikainen, T. T. Teeri, and G. Pettersson</b:Corporate>
      </b:Author>
    </b:Author>
    <b:Title>The difference in affinity between two fungal cellulose-binding domains is dominated by a single amino acid substitution</b:Title>
    <b:Year>1995</b:Year>
    <b:Publisher>FEBS Lett.</b:Publisher>
    <b:RefOrder>3</b:RefOrder>
  </b:Source>
  <b:Source>
    <b:Tag>Leman2020</b:Tag>
    <b:SourceType>Report</b:SourceType>
    <b:Guid>{A8DF0784-656F-4348-828A-3A0BDB68CC72}</b:Guid>
    <b:Title>Macromolecular modeling and design in Rosetta: recent methods and frameworks</b:Title>
    <b:Year>2020</b:Year>
    <b:Author>
      <b:Author>
        <b:Corporate>J. K. Leman et al.</b:Corporate>
      </b:Author>
    </b:Author>
    <b:Publisher>Nat Methods</b:Publisher>
    <b:LCID>en-US</b:LCID>
    <b:RefOrder>8</b:RefOrder>
  </b:Source>
  <b:Source>
    <b:Tag>Schneider1990</b:Tag>
    <b:SourceType>Report</b:SourceType>
    <b:Guid>{235A0637-5EDD-41DF-AA2C-F30FC6333727}</b:Guid>
    <b:Author>
      <b:Author>
        <b:Corporate>T. D. Schneider and R. M. Stephens</b:Corporate>
      </b:Author>
    </b:Author>
    <b:Title>Sequence logos: a new way to display consensus sequences</b:Title>
    <b:Year>1990</b:Year>
    <b:Publisher>Nucleic Acids</b:Publisher>
    <b:RefOrder>9</b:RefOrder>
  </b:Source>
  <b:Source>
    <b:Tag>Sugimoto2012</b:Tag>
    <b:SourceType>Report</b:SourceType>
    <b:Guid>{B8DD8AF7-F5C5-4C3B-9F4C-ACC0307D8682}</b:Guid>
    <b:Author>
      <b:Author>
        <b:Corporate>N. Sugimoto</b:Corporate>
      </b:Author>
    </b:Author>
    <b:Title>Functional analysis and application of fungal cellulose-binding domains</b:Title>
    <b:Year>2012</b:Year>
    <b:Publisher>東京大学農学生命科学研究科生物材料科学専攻 博士論文</b:Publisher>
    <b:RefOrder>20</b:RefOrder>
  </b:Source>
  <b:Source>
    <b:Tag>中林2020</b:Tag>
    <b:SourceType>Report</b:SourceType>
    <b:Guid>{A899A041-505A-4861-9B75-D56ACD4EC156}</b:Guid>
    <b:Title>2019年度 共同研究最終報告書「人工セルラーゼ設計手法の開発に向けた要素技術の調査研究」</b:Title>
    <b:Year>2020</b:Year>
    <b:Author>
      <b:Author>
        <b:Corporate>中林</b:Corporate>
      </b:Author>
    </b:Author>
    <b:RefOrder>1</b:RefOrder>
  </b:Source>
  <b:Source>
    <b:Tag>AutoDockVina</b:Tag>
    <b:SourceType>InternetSite</b:SourceType>
    <b:Guid>{80A0F31F-0489-4B3A-8D0A-D0F11751E6DA}</b:Guid>
    <b:Title>AutoDock Vina</b:Title>
    <b:URL>https://vina.scripps.edu/</b:URL>
    <b:RefOrder>15</b:RefOrder>
  </b:Source>
  <b:Source>
    <b:Tag>Trott2010</b:Tag>
    <b:SourceType>Report</b:SourceType>
    <b:Guid>{90C9925E-7D77-45C9-B07A-F79E4F1AA52A}</b:Guid>
    <b:Title>AutoDock Vina: Improving the speed and accuracy of docking with a new scoring function, efficient optimization, and multithreading</b:Title>
    <b:Year>2010</b:Year>
    <b:Author>
      <b:Author>
        <b:Corporate>O. Trott and A. J. Olson</b:Corporate>
      </b:Author>
    </b:Author>
    <b:Publisher>J Comput Chem</b:Publisher>
    <b:RefOrder>13</b:RefOrder>
  </b:Source>
  <b:Source>
    <b:Tag>Case2005</b:Tag>
    <b:SourceType>Report</b:SourceType>
    <b:Guid>{7F2333CB-5D0C-4E4F-BAE0-BB0F6D77377C}</b:Guid>
    <b:Author>
      <b:Author>
        <b:Corporate>D. A. Case et al.</b:Corporate>
      </b:Author>
    </b:Author>
    <b:Title>The Amber biomolecular simulation programs</b:Title>
    <b:Year>2005</b:Year>
    <b:Publisher>J. Comput. Chem.</b:Publisher>
    <b:RefOrder>17</b:RefOrder>
  </b:Source>
  <b:Source>
    <b:Tag>SalomonFerrer2012</b:Tag>
    <b:SourceType>Report</b:SourceType>
    <b:Guid>{3CCE4057-E0F2-4348-AFA9-FF3A2EDBCCF7}</b:Guid>
    <b:Author>
      <b:Author>
        <b:Corporate>R. Salomon-Ferrer, D. A. Case, and R. C. Walker</b:Corporate>
      </b:Author>
    </b:Author>
    <b:Title>An overview of the Amber biomolecular simulation package: Amber biomolecular simulation package</b:Title>
    <b:Year>2012</b:Year>
    <b:Publisher>Wiley Interdiscip Rev Comput Mol Sci</b:Publisher>
    <b:RefOrder>18</b:RefOrder>
  </b:Source>
  <b:Source>
    <b:Tag>Gomes2012</b:Tag>
    <b:SourceType>Report</b:SourceType>
    <b:Guid>{03108AB3-36C6-42F5-9B8F-0765D47D08D8}</b:Guid>
    <b:Author>
      <b:Author>
        <b:Corporate>T. C. F. Gomes and M. S. Skaf</b:Corporate>
      </b:Author>
    </b:Author>
    <b:Title>Cellulose-Builder: A toolkit for building crystalline structures of cellulose,” J. Comput. Chem.</b:Title>
    <b:Year>2012</b:Year>
    <b:Publisher>J. Comput. Chem.</b:Publisher>
    <b:RefOrder>14</b:RefOrder>
  </b:Source>
  <b:Source>
    <b:Tag>Amber</b:Tag>
    <b:SourceType>InternetSite</b:SourceType>
    <b:Guid>{2C400E6A-9E95-4799-901F-4B222DA3A1F5}</b:Guid>
    <b:Title>The Amber Molecular Dynamics Package</b:Title>
    <b:URL>https://ambermd.org/</b:URL>
    <b:RefOrder>19</b:RefOrder>
  </b:Source>
  <b:Source>
    <b:Tag>Eberhardt2021</b:Tag>
    <b:SourceType>Report</b:SourceType>
    <b:Guid>{01815653-56F1-4F3F-A218-742F518351BB}</b:Guid>
    <b:Title>AutoDock Vina 1.2.0: New Docking Methods, Expanded Force Field, and Python Bindings</b:Title>
    <b:Year>2021</b:Year>
    <b:Author>
      <b:Author>
        <b:Corporate>J. Eberhardt, D. Santos-Martins, A. F. Tillack, and S. Forli</b:Corporate>
      </b:Author>
    </b:Author>
    <b:Publisher>J Chem Inf Model</b:Publisher>
    <b:RefOrder>16</b:RefOrder>
  </b:Source>
  <b:Source>
    <b:Tag>吉田09</b:Tag>
    <b:SourceType>Report</b:SourceType>
    <b:Guid>{3382BD74-5E5B-4DF2-A669-BB259D76DFEC}</b:Guid>
    <b:Author>
      <b:Author>
        <b:Corporate>吉田</b:Corporate>
      </b:Author>
    </b:Author>
    <b:Title>セルロース分解性真菌類が生産するセルラーゼの多様性</b:Title>
    <b:Year>2009</b:Year>
    <b:Publisher>Wood preservation</b:Publisher>
    <b:RefOrder>21</b:RefOrder>
  </b:Source>
  <b:Source>
    <b:Tag>Iga12</b:Tag>
    <b:SourceType>Report</b:SourceType>
    <b:Guid>{C229E4A8-F572-4AE4-90CE-62DC1D9C7692}</b:Guid>
    <b:Author>
      <b:Author>
        <b:Corporate>Igarashi, K., Maruyama, M., Nakamura, A., Ishida, T., Wada, M., &amp; Samejima, M.</b:Corporate>
      </b:Author>
    </b:Author>
    <b:Title>Degradation of crystalline celluloses by Phanerochaete chrysosporium cellobiohydrolase II (Cel6A) heterologously expressed in methylotrophic yeast Pichia pastoris</b:Title>
    <b:Year>2012</b:Year>
    <b:Publisher>Journal of applied glycoscience</b:Publisher>
    <b:RefOrder>22</b:RefOrder>
  </b:Source>
  <b:Source>
    <b:Tag>Vou10</b:Tag>
    <b:SourceType>Report</b:SourceType>
    <b:Guid>{9EE49818-F467-4EB8-92AC-108AD84D85EF}</b:Guid>
    <b:Author>
      <b:Author>
        <b:Corporate>Voutilainen, S. P., Murray, P. G., Tuohy, M. G., &amp; Koivula, A.</b:Corporate>
      </b:Author>
    </b:Author>
    <b:Title>Expression of Talaromyces emersonii cellobiohydrolase Cel7A in Saccharomyces cerevisiae and rational mutagenesis to improve its thermostability and activity</b:Title>
    <b:Year>2010</b:Year>
    <b:Publisher>Protein Engineering, Design &amp; Selection</b:Publisher>
    <b:RefOrder>23</b:RefOrder>
  </b:Source>
  <b:Source>
    <b:Tag>Boe00</b:Tag>
    <b:SourceType>Report</b:SourceType>
    <b:Guid>{17180605-798B-479A-ADE1-CADC4182546B}</b:Guid>
    <b:Author>
      <b:Author>
        <b:Corporate>Boer H, Teeri TT, Koivula A.</b:Corporate>
      </b:Author>
    </b:Author>
    <b:Title>Characterization of Trichoderma reesei cellobiohydrolase Cel7A secreted from Pichia pastoris using two different promoters</b:Title>
    <b:Year>2000</b:Year>
    <b:Publisher>Biotechnol Bioengineering</b:Publisher>
    <b:RefOrder>24</b:RefOrder>
  </b:Source>
  <b:Source>
    <b:Tag>Bau06</b:Tag>
    <b:SourceType>Report</b:SourceType>
    <b:Guid>{DFC84F2A-BF22-47C7-9A69-1DD4016EF8FA}</b:Guid>
    <b:Author>
      <b:Author>
        <b:Corporate>Bauer, S., Vasu, P., Persson, S., Mort, A. J., &amp; Somerville, C. R.</b:Corporate>
      </b:Author>
    </b:Author>
    <b:Title>Development and application of a suite of polysaccharide-degrading enzymes for analyzing plant cell walls. Proceedings of the National Academy of Sciences</b:Title>
    <b:Year>2006</b:Year>
    <b:Publisher>Proceedings of the National Academy of Sciences</b:Publisher>
    <b:RefOrder>25</b:RefOrder>
  </b:Source>
  <b:Source>
    <b:Tag>Vou101</b:Tag>
    <b:SourceType>Report</b:SourceType>
    <b:Guid>{FAF99B1A-CAFB-4559-85AC-6F104DE4DF58}</b:Guid>
    <b:Author>
      <b:Author>
        <b:Corporate>Voutilainen SP, Murray PG, Tuohy MG, Koivula A.</b:Corporate>
      </b:Author>
    </b:Author>
    <b:Title>Expression of Talaromyces emersonii cellobiohydrolase Cel7A in Saccharomyces cerevisiae and rational mutagenesis to improve its thermostability and activity</b:Title>
    <b:Year>2010</b:Year>
    <b:Publisher>Protein Engineering, Design &amp; Selection</b:Publisher>
    <b:RefOrder>26</b:RefOrder>
  </b:Source>
  <b:Source>
    <b:Tag>Str15</b:Tag>
    <b:SourceType>Report</b:SourceType>
    <b:Guid>{20F8C146-612C-4572-9538-3083C51D1BB3}</b:Guid>
    <b:Author>
      <b:Author>
        <b:Corporate>Strobel KL, Pfeiffer KA, Blanch HW, Clark DS</b:Corporate>
      </b:Author>
    </b:Author>
    <b:Title>Structural insights into the affinity of Cel7A carbohydrate-binding module for lignin</b:Title>
    <b:Year>2015</b:Year>
    <b:Publisher>Journal of Biological Chemistry</b:Publisher>
    <b:RefOrder>27</b:RefOrder>
  </b:Source>
  <b:Source>
    <b:Tag>Tac16</b:Tag>
    <b:SourceType>Report</b:SourceType>
    <b:Guid>{14AEA5E4-F4F2-4B42-A5DB-65921B8A3CD8}</b:Guid>
    <b:Author>
      <b:Author>
        <b:Corporate>Tachioka, M., Sugimoto, N., Nakamura, A., Sunagawa, N., Ishida, T., Uchiyama, T., Igarashi, K. &amp; Samejima, M.</b:Corporate>
      </b:Author>
    </b:Author>
    <b:Title>Development of simple random mutagenesis protocol for the protein expression system in Pichia pastoris</b:Title>
    <b:Year>2016</b:Year>
    <b:Publisher>Biotechnology for Biofuels</b:Publisher>
    <b:RefOrder>28</b:RefOrder>
  </b:Source>
  <b:Source>
    <b:Tag>Yam20</b:Tag>
    <b:SourceType>Report</b:SourceType>
    <b:Guid>{F42F4B9B-31F3-4B4B-91D5-60F82934401D}</b:Guid>
    <b:Author>
      <b:Author>
        <b:Corporate>Yamaguchi, S., Sunagawa, N., Tachioka, M., Igarashi, K., &amp; Samejima, M.</b:Corporate>
      </b:Author>
    </b:Author>
    <b:Title>Thermostable mutants of glycoside hydrolase family 6 cellobiohydrolase from the basidiomycete Phanerochaete chrysosporium</b:Title>
    <b:Year>2020</b:Year>
    <b:Publisher>Biotechnology for Biofuels</b:Publisher>
    <b:RefOrder>29</b:RefOrder>
  </b:Source>
</b:Sources>
</file>

<file path=customXml/itemProps1.xml><?xml version="1.0" encoding="utf-8"?>
<ds:datastoreItem xmlns:ds="http://schemas.openxmlformats.org/officeDocument/2006/customXml" ds:itemID="{82549DFA-8B0C-4116-BB5E-9FEBB0301CC7}">
  <ds:schemaRefs>
    <ds:schemaRef ds:uri="http://schemas.openxmlformats.org/officeDocument/2006/bibliography"/>
  </ds:schemaRefs>
</ds:datastoreItem>
</file>

<file path=docMetadata/LabelInfo.xml><?xml version="1.0" encoding="utf-8"?>
<clbl:labelList xmlns:clbl="http://schemas.microsoft.com/office/2020/mipLabelMetadata">
  <clbl:label id="{5db29ff9-328f-40bc-bdc5-3c7b0421d507}" enabled="1" method="Standard" siteId="{0da2a83b-13d9-4a35-965f-ec53a220ed9d}" contentBits="0" removed="0"/>
</clbl:labelList>
</file>

<file path=docProps/app.xml><?xml version="1.0" encoding="utf-8"?>
<Properties xmlns="http://schemas.openxmlformats.org/officeDocument/2006/extended-properties" xmlns:vt="http://schemas.openxmlformats.org/officeDocument/2006/docPropsVTypes">
  <Template>Y-E31-4_Denovo報告書.dotx</Template>
  <TotalTime>8</TotalTime>
  <Pages>50</Pages>
  <Words>7099</Words>
  <Characters>40466</Characters>
  <Application>Microsoft Office Word</Application>
  <DocSecurity>0</DocSecurity>
  <Lines>337</Lines>
  <Paragraphs>94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共同研究最終報告書「人工的なセルロース結合性タンパク質の設計に関する研究」</vt:lpstr>
      <vt:lpstr>一般技術用紙…</vt:lpstr>
    </vt:vector>
  </TitlesOfParts>
  <Company>横河電機</Company>
  <LinksUpToDate>false</LinksUpToDate>
  <CharactersWithSpaces>47471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共同研究最終報告書「人工的なセルロース結合性タンパク質の設計に関する研究」</dc:title>
  <dc:creator>Hashimoto, Himuro (Himuro.Hashimoto@yokogawa.com)</dc:creator>
  <cp:lastModifiedBy>Kumagai, Wataru (Wataru.Kumagai@yokogawa.com)</cp:lastModifiedBy>
  <cp:revision>9</cp:revision>
  <cp:lastPrinted>2022-11-18T06:14:00Z</cp:lastPrinted>
  <dcterms:created xsi:type="dcterms:W3CDTF">2024-03-06T00:21:00Z</dcterms:created>
  <dcterms:modified xsi:type="dcterms:W3CDTF">2024-03-22T04:07:00Z</dcterms:modified>
  <cp:version>1.0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-1483601526</vt:i4>
  </property>
  <property fmtid="{D5CDD505-2E9C-101B-9397-08002B2CF9AE}" pid="3" name="_EmailSubject">
    <vt:lpwstr>Y-E31</vt:lpwstr>
  </property>
  <property fmtid="{D5CDD505-2E9C-101B-9397-08002B2CF9AE}" pid="4" name="_AuthorEmail">
    <vt:lpwstr>Tatsuo.Fukuda@jp.yokogawa.com</vt:lpwstr>
  </property>
  <property fmtid="{D5CDD505-2E9C-101B-9397-08002B2CF9AE}" pid="5" name="_AuthorEmailDisplayName">
    <vt:lpwstr>Fukuda, Tatsuo</vt:lpwstr>
  </property>
  <property fmtid="{D5CDD505-2E9C-101B-9397-08002B2CF9AE}" pid="6" name="_ReviewingToolsShownOnce">
    <vt:lpwstr/>
  </property>
  <property fmtid="{D5CDD505-2E9C-101B-9397-08002B2CF9AE}" pid="7" name="MSIP_Label_5103fc50-f95d-49bb-8c65-b0d4cdcf5706_Enabled">
    <vt:lpwstr>true</vt:lpwstr>
  </property>
  <property fmtid="{D5CDD505-2E9C-101B-9397-08002B2CF9AE}" pid="8" name="MSIP_Label_5103fc50-f95d-49bb-8c65-b0d4cdcf5706_SetDate">
    <vt:lpwstr>2022-11-08T05:35:29Z</vt:lpwstr>
  </property>
  <property fmtid="{D5CDD505-2E9C-101B-9397-08002B2CF9AE}" pid="9" name="MSIP_Label_5103fc50-f95d-49bb-8c65-b0d4cdcf5706_Method">
    <vt:lpwstr>Privileged</vt:lpwstr>
  </property>
  <property fmtid="{D5CDD505-2E9C-101B-9397-08002B2CF9AE}" pid="10" name="MSIP_Label_5103fc50-f95d-49bb-8c65-b0d4cdcf5706_Name">
    <vt:lpwstr>Confidential</vt:lpwstr>
  </property>
  <property fmtid="{D5CDD505-2E9C-101B-9397-08002B2CF9AE}" pid="11" name="MSIP_Label_5103fc50-f95d-49bb-8c65-b0d4cdcf5706_SiteId">
    <vt:lpwstr>0da2a83b-13d9-4a35-965f-ec53a220ed9d</vt:lpwstr>
  </property>
  <property fmtid="{D5CDD505-2E9C-101B-9397-08002B2CF9AE}" pid="12" name="MSIP_Label_5103fc50-f95d-49bb-8c65-b0d4cdcf5706_ActionId">
    <vt:lpwstr>f21a079f-007f-4aab-9039-3d6a3526b987</vt:lpwstr>
  </property>
  <property fmtid="{D5CDD505-2E9C-101B-9397-08002B2CF9AE}" pid="13" name="MSIP_Label_5103fc50-f95d-49bb-8c65-b0d4cdcf5706_ContentBits">
    <vt:lpwstr>0</vt:lpwstr>
  </property>
</Properties>
</file>