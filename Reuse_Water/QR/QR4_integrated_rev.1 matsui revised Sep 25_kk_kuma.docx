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417F0" w14:textId="692136FD" w:rsidR="00D10540" w:rsidRPr="00653B5A" w:rsidRDefault="00A534BC" w:rsidP="00650186">
      <w:pPr>
        <w:pStyle w:val="aff4"/>
      </w:pPr>
      <w:bookmarkStart w:id="0" w:name="_Toc287025500"/>
      <w:bookmarkStart w:id="1" w:name="_Toc2537453"/>
      <w:bookmarkStart w:id="2" w:name="_Toc437422613"/>
      <w:bookmarkStart w:id="3" w:name="_Toc422142839"/>
      <w:bookmarkStart w:id="4" w:name="_Toc421185922"/>
      <w:bookmarkStart w:id="5" w:name="_Hlk25330513"/>
      <w:bookmarkStart w:id="6" w:name="_Toc7514440"/>
      <w:r w:rsidRPr="00653B5A">
        <w:rPr>
          <w:rFonts w:eastAsia="ＭＳ Ｐゴシック"/>
          <w:bCs/>
          <w:noProof w:val="0"/>
          <w:lang w:eastAsia="en-US"/>
        </w:rPr>
        <w:t xml:space="preserve">Task: Subtask </w:t>
      </w:r>
      <w:r w:rsidRPr="00653B5A">
        <w:rPr>
          <w:rFonts w:eastAsia="ＭＳ Ｐゴシック"/>
          <w:bCs/>
          <w:noProof w:val="0"/>
          <w:color w:val="auto"/>
          <w:lang w:eastAsia="en-US"/>
        </w:rPr>
        <w:t xml:space="preserve">5.17.1.5 – </w:t>
      </w:r>
      <w:r w:rsidRPr="00653B5A">
        <w:rPr>
          <w:rFonts w:eastAsia="Calibri"/>
          <w:bCs/>
        </w:rPr>
        <w:t>D</w:t>
      </w:r>
      <w:r w:rsidR="00D10540" w:rsidRPr="00653B5A">
        <w:t>ata-Driven Fault Detection and Process Control for Potable Reuse with Reverse Osmosis</w:t>
      </w:r>
    </w:p>
    <w:bookmarkEnd w:id="0"/>
    <w:bookmarkEnd w:id="1"/>
    <w:bookmarkEnd w:id="2"/>
    <w:bookmarkEnd w:id="3"/>
    <w:bookmarkEnd w:id="4"/>
    <w:bookmarkEnd w:id="5"/>
    <w:p w14:paraId="07AF65F8" w14:textId="05850E45" w:rsidR="00EE3789" w:rsidRPr="00653B5A" w:rsidRDefault="00EE3789">
      <w:pPr>
        <w:snapToGrid/>
        <w:spacing w:after="0"/>
        <w:rPr>
          <w:b/>
          <w:bCs/>
          <w:color w:val="984806"/>
        </w:rPr>
      </w:pPr>
    </w:p>
    <w:p w14:paraId="5C810F28" w14:textId="5E2F642C" w:rsidR="002D4E21" w:rsidRPr="00653B5A" w:rsidRDefault="002D4E21">
      <w:pPr>
        <w:snapToGrid/>
        <w:spacing w:after="0"/>
        <w:rPr>
          <w:b/>
          <w:bCs/>
          <w:color w:val="984806"/>
        </w:rPr>
      </w:pPr>
    </w:p>
    <w:p w14:paraId="5B22C260" w14:textId="77777777" w:rsidR="002D4E21" w:rsidRPr="00653B5A" w:rsidRDefault="002D4E21">
      <w:pPr>
        <w:snapToGrid/>
        <w:spacing w:after="0"/>
        <w:rPr>
          <w:b/>
          <w:bCs/>
          <w:color w:val="984806"/>
        </w:rPr>
      </w:pPr>
    </w:p>
    <w:p w14:paraId="6A5F1CC2" w14:textId="104D7C8A" w:rsidR="00692271" w:rsidRPr="00653B5A" w:rsidRDefault="00692271" w:rsidP="00692271">
      <w:pPr>
        <w:spacing w:before="120"/>
        <w:rPr>
          <w:rStyle w:val="20"/>
          <w:b w:val="0"/>
          <w:bCs w:val="0"/>
        </w:rPr>
      </w:pPr>
      <w:r w:rsidRPr="00653B5A">
        <w:rPr>
          <w:b/>
          <w:bCs/>
          <w:color w:val="984806"/>
        </w:rPr>
        <w:t>PROGRESS AND STATUS BY SUBTASK</w:t>
      </w:r>
      <w:r w:rsidRPr="00653B5A">
        <w:rPr>
          <w:b/>
          <w:bCs/>
          <w:color w:val="1F497D"/>
        </w:rPr>
        <w:t>:</w:t>
      </w:r>
    </w:p>
    <w:p w14:paraId="5EF471FC" w14:textId="0D96B9B5" w:rsidR="00E0105E" w:rsidRPr="00653B5A" w:rsidRDefault="6D5A8D03" w:rsidP="00560E28">
      <w:pPr>
        <w:pStyle w:val="1"/>
        <w:rPr>
          <w:b w:val="0"/>
        </w:rPr>
      </w:pPr>
      <w:bookmarkStart w:id="7" w:name="_Hlk122428110"/>
      <w:r w:rsidRPr="00653B5A">
        <w:rPr>
          <w:rStyle w:val="20"/>
          <w:b/>
          <w:bCs w:val="0"/>
        </w:rPr>
        <w:t xml:space="preserve">Task: Task </w:t>
      </w:r>
      <w:r w:rsidRPr="00653B5A">
        <w:rPr>
          <w:rStyle w:val="20"/>
          <w:b/>
          <w:bCs w:val="0"/>
          <w:color w:val="auto"/>
        </w:rPr>
        <w:t xml:space="preserve">5.17.1 </w:t>
      </w:r>
      <w:r w:rsidRPr="00653B5A">
        <w:rPr>
          <w:rStyle w:val="20"/>
          <w:color w:val="auto"/>
        </w:rPr>
        <w:t xml:space="preserve">– </w:t>
      </w:r>
      <w:r w:rsidRPr="00653B5A">
        <w:t>Desktop Evaluations</w:t>
      </w:r>
    </w:p>
    <w:bookmarkEnd w:id="7"/>
    <w:p w14:paraId="03BB3DA0" w14:textId="77777777" w:rsidR="002D7FD0" w:rsidRPr="00653B5A" w:rsidRDefault="002D7FD0" w:rsidP="002D7FD0">
      <w:pPr>
        <w:rPr>
          <w:lang w:eastAsia="ja-JP"/>
        </w:rPr>
      </w:pPr>
    </w:p>
    <w:p w14:paraId="2D416D81" w14:textId="77777777" w:rsidR="00C67E65" w:rsidRPr="00653B5A" w:rsidRDefault="00C67E65" w:rsidP="00C67E65">
      <w:pPr>
        <w:rPr>
          <w:rStyle w:val="20"/>
          <w:b w:val="0"/>
          <w:bCs w:val="0"/>
        </w:rPr>
      </w:pPr>
      <w:bookmarkStart w:id="8" w:name="_Toc7514441"/>
      <w:bookmarkEnd w:id="6"/>
    </w:p>
    <w:p w14:paraId="7FDB77A5" w14:textId="3EB48077" w:rsidR="001B6AB5" w:rsidRPr="00653B5A" w:rsidRDefault="001B6AB5" w:rsidP="001B6AB5"/>
    <w:p w14:paraId="2DB13750" w14:textId="02A3C8FD" w:rsidR="001B6AB5" w:rsidRPr="00653B5A" w:rsidRDefault="001B6AB5" w:rsidP="001B6AB5"/>
    <w:p w14:paraId="60624BFA" w14:textId="3609AD42" w:rsidR="001B6AB5" w:rsidRPr="00653B5A" w:rsidRDefault="001B6AB5" w:rsidP="001B6AB5"/>
    <w:p w14:paraId="2C489BFD" w14:textId="7894F8AC" w:rsidR="001B6AB5" w:rsidRPr="00653B5A" w:rsidRDefault="001B6AB5" w:rsidP="001B6AB5"/>
    <w:p w14:paraId="0614CE6E" w14:textId="674013D2" w:rsidR="001B6AB5" w:rsidRPr="00653B5A" w:rsidRDefault="001B6AB5" w:rsidP="001B6AB5"/>
    <w:p w14:paraId="20455288" w14:textId="1E7BECD2" w:rsidR="001B6AB5" w:rsidRPr="00653B5A" w:rsidRDefault="001B6AB5" w:rsidP="001B6AB5"/>
    <w:p w14:paraId="1338FDB9" w14:textId="0C6A55FC" w:rsidR="001B6AB5" w:rsidRPr="00653B5A" w:rsidRDefault="001B6AB5" w:rsidP="001B6AB5"/>
    <w:p w14:paraId="66716BBA" w14:textId="283EADD7" w:rsidR="001B6AB5" w:rsidRPr="00653B5A" w:rsidRDefault="001B6AB5" w:rsidP="001B6AB5"/>
    <w:p w14:paraId="079FE0D5" w14:textId="1B81090C" w:rsidR="001B6AB5" w:rsidRPr="00653B5A" w:rsidRDefault="001B6AB5" w:rsidP="001B6AB5"/>
    <w:p w14:paraId="4044D7A4" w14:textId="2C1196F4" w:rsidR="001B6AB5" w:rsidRPr="00653B5A" w:rsidRDefault="001B6AB5" w:rsidP="001B6AB5"/>
    <w:p w14:paraId="39D8E974" w14:textId="5180E6AC" w:rsidR="001B6AB5" w:rsidRPr="00653B5A" w:rsidRDefault="001B6AB5" w:rsidP="001B6AB5"/>
    <w:p w14:paraId="591E4507" w14:textId="77777777" w:rsidR="001B6AB5" w:rsidRPr="00653B5A" w:rsidRDefault="001B6AB5" w:rsidP="001B6AB5"/>
    <w:p w14:paraId="445AA084" w14:textId="63CCC5C3" w:rsidR="001B6AB5" w:rsidRPr="00653B5A" w:rsidRDefault="001B6AB5" w:rsidP="001B6AB5"/>
    <w:p w14:paraId="41CBB390" w14:textId="27103A75" w:rsidR="001B6AB5" w:rsidRPr="00653B5A" w:rsidRDefault="001B6AB5" w:rsidP="001B6AB5"/>
    <w:p w14:paraId="349F4FDB" w14:textId="5EC7449F" w:rsidR="002D4E21" w:rsidRPr="00653B5A" w:rsidRDefault="002D4E21" w:rsidP="001B6AB5"/>
    <w:p w14:paraId="1DA06D38" w14:textId="2E8AAE93" w:rsidR="002D4E21" w:rsidRPr="00653B5A" w:rsidRDefault="002D4E21" w:rsidP="001B6AB5"/>
    <w:p w14:paraId="1957FDD8" w14:textId="5FB20309" w:rsidR="002D4E21" w:rsidRPr="00653B5A" w:rsidRDefault="002D4E21" w:rsidP="001B6AB5"/>
    <w:p w14:paraId="4B2B599E" w14:textId="5919EB12" w:rsidR="002D4E21" w:rsidRPr="00653B5A" w:rsidRDefault="002D4E21" w:rsidP="001B6AB5"/>
    <w:p w14:paraId="525C083A" w14:textId="2FB4681F" w:rsidR="002D4E21" w:rsidRPr="00653B5A" w:rsidRDefault="002D4E21" w:rsidP="001B6AB5"/>
    <w:p w14:paraId="6F8ED661" w14:textId="55C32F2A" w:rsidR="002D4E21" w:rsidRPr="00653B5A" w:rsidRDefault="002D4E21" w:rsidP="001B6AB5"/>
    <w:p w14:paraId="509E3E4D" w14:textId="65962981" w:rsidR="002D4E21" w:rsidRPr="00653B5A" w:rsidRDefault="002D4E21" w:rsidP="001B6AB5"/>
    <w:p w14:paraId="4CC31593" w14:textId="77777777" w:rsidR="0040698C" w:rsidRPr="00653B5A" w:rsidRDefault="0040698C" w:rsidP="001B6AB5"/>
    <w:p w14:paraId="3DC6E6B0" w14:textId="7A9D5951" w:rsidR="00D84322" w:rsidRPr="00653B5A" w:rsidRDefault="00D84322" w:rsidP="00D84322">
      <w:pPr>
        <w:pStyle w:val="2"/>
      </w:pPr>
      <w:r w:rsidRPr="00653B5A">
        <w:rPr>
          <w:rStyle w:val="20"/>
          <w:b/>
          <w:bCs/>
        </w:rPr>
        <w:lastRenderedPageBreak/>
        <w:t xml:space="preserve">Task: </w:t>
      </w:r>
      <w:bookmarkStart w:id="9" w:name="_Hlk122428483"/>
      <w:r w:rsidRPr="00653B5A">
        <w:rPr>
          <w:rStyle w:val="20"/>
          <w:b/>
          <w:bCs/>
        </w:rPr>
        <w:t xml:space="preserve">Subtask </w:t>
      </w:r>
      <w:r w:rsidRPr="00653B5A">
        <w:rPr>
          <w:rStyle w:val="20"/>
          <w:b/>
          <w:bCs/>
          <w:color w:val="auto"/>
        </w:rPr>
        <w:t>5.17.1.</w:t>
      </w:r>
      <w:r w:rsidR="00857CCE" w:rsidRPr="00653B5A">
        <w:rPr>
          <w:rStyle w:val="20"/>
          <w:b/>
          <w:bCs/>
          <w:color w:val="auto"/>
        </w:rPr>
        <w:t>5</w:t>
      </w:r>
      <w:r w:rsidRPr="00653B5A">
        <w:rPr>
          <w:rStyle w:val="20"/>
          <w:b/>
          <w:bCs/>
          <w:color w:val="auto"/>
        </w:rPr>
        <w:t xml:space="preserve"> – </w:t>
      </w:r>
      <w:r w:rsidR="00CA44BB" w:rsidRPr="00653B5A">
        <w:rPr>
          <w:noProof/>
          <w:lang w:eastAsia="ja-JP"/>
        </w:rPr>
        <w:t>Data-Driven Model Optimization</w:t>
      </w:r>
      <w:r w:rsidR="007E4C25" w:rsidRPr="00653B5A">
        <w:rPr>
          <w:noProof/>
          <w:lang w:eastAsia="ja-JP"/>
        </w:rPr>
        <w:t xml:space="preserve"> (DDMO)</w:t>
      </w:r>
      <w:r w:rsidR="00CA44BB" w:rsidRPr="00653B5A">
        <w:rPr>
          <w:noProof/>
          <w:lang w:eastAsia="ja-JP"/>
        </w:rPr>
        <w:t xml:space="preserve"> for Chloramine and Anti-Scalant Dosing</w:t>
      </w:r>
      <w:bookmarkEnd w:id="9"/>
    </w:p>
    <w:p w14:paraId="09178C78" w14:textId="348E0990" w:rsidR="003B502A" w:rsidRPr="00653B5A" w:rsidRDefault="003B502A" w:rsidP="003B502A">
      <w:pPr>
        <w:spacing w:before="120"/>
        <w:rPr>
          <w:rFonts w:eastAsia="游明朝"/>
          <w:b/>
          <w:bCs/>
          <w:lang w:eastAsia="ja-JP"/>
        </w:rPr>
      </w:pPr>
      <w:r w:rsidRPr="00653B5A">
        <w:rPr>
          <w:rFonts w:eastAsia="游明朝"/>
          <w:b/>
          <w:bCs/>
          <w:lang w:eastAsia="ja-JP"/>
        </w:rPr>
        <w:t>Subtask Lead: Steve Hayden</w:t>
      </w:r>
    </w:p>
    <w:p w14:paraId="6B35516D" w14:textId="46325A34" w:rsidR="003B502A" w:rsidRPr="00653B5A" w:rsidRDefault="003B502A" w:rsidP="003B502A">
      <w:pPr>
        <w:rPr>
          <w:rFonts w:eastAsia="游明朝"/>
          <w:lang w:eastAsia="ja-JP"/>
        </w:rPr>
      </w:pPr>
      <w:r w:rsidRPr="00653B5A">
        <w:rPr>
          <w:rFonts w:eastAsia="游明朝"/>
          <w:lang w:eastAsia="ja-JP"/>
        </w:rPr>
        <w:t>Research Questions:</w:t>
      </w:r>
    </w:p>
    <w:p w14:paraId="690E7609" w14:textId="77777777" w:rsidR="003B502A" w:rsidRPr="00653B5A" w:rsidRDefault="003B502A" w:rsidP="003B502A">
      <w:pPr>
        <w:pStyle w:val="a4"/>
        <w:numPr>
          <w:ilvl w:val="0"/>
          <w:numId w:val="2"/>
        </w:numPr>
        <w:spacing w:before="120" w:after="0"/>
        <w:jc w:val="both"/>
        <w:rPr>
          <w:b/>
          <w:bCs/>
        </w:rPr>
      </w:pPr>
      <w:r w:rsidRPr="00653B5A">
        <w:rPr>
          <w:rFonts w:eastAsia="ＭＳ Ｐゴシック"/>
        </w:rPr>
        <w:t xml:space="preserve">How much cost and energy could be saved across the reuse treatment train applying DDMO to adjust the pre-chloramine and </w:t>
      </w:r>
      <w:proofErr w:type="spellStart"/>
      <w:r w:rsidRPr="00653B5A">
        <w:rPr>
          <w:rFonts w:eastAsia="ＭＳ Ｐゴシック"/>
        </w:rPr>
        <w:t>antiscalant</w:t>
      </w:r>
      <w:proofErr w:type="spellEnd"/>
      <w:r w:rsidRPr="00653B5A">
        <w:rPr>
          <w:rFonts w:eastAsia="ＭＳ Ｐゴシック"/>
        </w:rPr>
        <w:t xml:space="preserve"> doses and predict a fault in real-time in response to water quality changes?</w:t>
      </w:r>
    </w:p>
    <w:p w14:paraId="64D9F4D6" w14:textId="77777777" w:rsidR="003B502A" w:rsidRPr="00653B5A" w:rsidRDefault="003B502A" w:rsidP="003B502A">
      <w:pPr>
        <w:spacing w:before="120" w:after="0"/>
        <w:rPr>
          <w:rStyle w:val="30"/>
          <w:rFonts w:eastAsia="Calibri"/>
          <w:color w:val="1F497D"/>
        </w:rPr>
      </w:pPr>
      <w:r w:rsidRPr="00653B5A">
        <w:rPr>
          <w:b/>
          <w:bCs/>
          <w:color w:val="984806"/>
        </w:rPr>
        <w:t>PROGRESS AND STATUS</w:t>
      </w:r>
      <w:r w:rsidRPr="00653B5A">
        <w:rPr>
          <w:b/>
          <w:bCs/>
          <w:color w:val="1F497D"/>
        </w:rPr>
        <w:t xml:space="preserve">:  </w:t>
      </w:r>
    </w:p>
    <w:p w14:paraId="1892AF81" w14:textId="77777777" w:rsidR="003B502A" w:rsidRPr="00653B5A" w:rsidRDefault="003B502A">
      <w:pPr>
        <w:pStyle w:val="a4"/>
        <w:numPr>
          <w:ilvl w:val="0"/>
          <w:numId w:val="3"/>
        </w:numPr>
        <w:spacing w:before="120" w:after="0"/>
      </w:pPr>
      <w:r w:rsidRPr="00653B5A">
        <w:t>Collected data from:</w:t>
      </w:r>
    </w:p>
    <w:p w14:paraId="57002AA7" w14:textId="77777777" w:rsidR="005503BC" w:rsidRPr="00653B5A" w:rsidRDefault="005503BC" w:rsidP="005503BC">
      <w:pPr>
        <w:pStyle w:val="a4"/>
        <w:numPr>
          <w:ilvl w:val="1"/>
          <w:numId w:val="3"/>
        </w:numPr>
        <w:spacing w:before="120" w:after="0"/>
      </w:pPr>
      <w:r w:rsidRPr="00653B5A">
        <w:t>Orange County Water District</w:t>
      </w:r>
    </w:p>
    <w:p w14:paraId="159A2EC0" w14:textId="0FCABEDC" w:rsidR="005503BC" w:rsidRPr="00653B5A" w:rsidRDefault="005503BC" w:rsidP="005503BC">
      <w:pPr>
        <w:pStyle w:val="a4"/>
        <w:numPr>
          <w:ilvl w:val="2"/>
          <w:numId w:val="3"/>
        </w:numPr>
        <w:spacing w:before="120" w:after="0"/>
      </w:pPr>
      <w:r w:rsidRPr="00653B5A">
        <w:t>All necessary data is available and shared among the team</w:t>
      </w:r>
    </w:p>
    <w:p w14:paraId="4E63A1B5" w14:textId="3B53B6D7" w:rsidR="003B502A" w:rsidRPr="00653B5A" w:rsidRDefault="003B502A">
      <w:pPr>
        <w:pStyle w:val="a4"/>
        <w:numPr>
          <w:ilvl w:val="1"/>
          <w:numId w:val="3"/>
        </w:numPr>
        <w:spacing w:before="120" w:after="0"/>
      </w:pPr>
      <w:r w:rsidRPr="00653B5A">
        <w:t xml:space="preserve">Las </w:t>
      </w:r>
      <w:proofErr w:type="spellStart"/>
      <w:r w:rsidRPr="00653B5A">
        <w:t>Virgenes</w:t>
      </w:r>
      <w:proofErr w:type="spellEnd"/>
      <w:r w:rsidRPr="00653B5A">
        <w:t xml:space="preserve"> Municipal Water District</w:t>
      </w:r>
    </w:p>
    <w:p w14:paraId="5F3F7F48" w14:textId="77777777" w:rsidR="003B502A" w:rsidRPr="00653B5A" w:rsidRDefault="003B502A">
      <w:pPr>
        <w:pStyle w:val="a4"/>
        <w:numPr>
          <w:ilvl w:val="2"/>
          <w:numId w:val="3"/>
        </w:numPr>
        <w:spacing w:before="120" w:after="0"/>
      </w:pPr>
      <w:r w:rsidRPr="00653B5A">
        <w:t>All necessary data is available and shared among the team</w:t>
      </w:r>
    </w:p>
    <w:p w14:paraId="24EDA417" w14:textId="77777777" w:rsidR="003B502A" w:rsidRPr="00653B5A" w:rsidRDefault="003B502A">
      <w:pPr>
        <w:pStyle w:val="a4"/>
        <w:numPr>
          <w:ilvl w:val="1"/>
          <w:numId w:val="3"/>
        </w:numPr>
        <w:spacing w:before="120" w:after="0"/>
      </w:pPr>
      <w:r w:rsidRPr="00653B5A">
        <w:t>West Basin Municipal Water District</w:t>
      </w:r>
    </w:p>
    <w:p w14:paraId="4BBCDF98" w14:textId="77777777" w:rsidR="003B502A" w:rsidRPr="00653B5A" w:rsidRDefault="003B502A">
      <w:pPr>
        <w:pStyle w:val="a4"/>
        <w:numPr>
          <w:ilvl w:val="2"/>
          <w:numId w:val="3"/>
        </w:numPr>
        <w:spacing w:before="120" w:after="0"/>
      </w:pPr>
      <w:r w:rsidRPr="00653B5A">
        <w:t xml:space="preserve">Additional data from WBMWD is still needed. </w:t>
      </w:r>
    </w:p>
    <w:p w14:paraId="14BB675E" w14:textId="43A0242C" w:rsidR="003B502A" w:rsidRPr="00653B5A" w:rsidRDefault="003B502A" w:rsidP="003B502A">
      <w:pPr>
        <w:rPr>
          <w:rFonts w:eastAsia="游明朝"/>
          <w:lang w:eastAsia="ja-JP"/>
        </w:rPr>
      </w:pPr>
    </w:p>
    <w:p w14:paraId="71987197" w14:textId="29EE5DB8" w:rsidR="000236CF" w:rsidRPr="00653B5A" w:rsidRDefault="000236CF" w:rsidP="003B502A">
      <w:pPr>
        <w:rPr>
          <w:rFonts w:eastAsia="游明朝"/>
          <w:lang w:eastAsia="ja-JP"/>
        </w:rPr>
      </w:pPr>
    </w:p>
    <w:p w14:paraId="388E23DA" w14:textId="40022B07" w:rsidR="000236CF" w:rsidRPr="00653B5A" w:rsidRDefault="000236CF" w:rsidP="003B502A">
      <w:pPr>
        <w:rPr>
          <w:rFonts w:eastAsia="游明朝"/>
          <w:lang w:eastAsia="ja-JP"/>
        </w:rPr>
      </w:pPr>
    </w:p>
    <w:p w14:paraId="2E39744D" w14:textId="6D2F6FC2" w:rsidR="000236CF" w:rsidRPr="00653B5A" w:rsidRDefault="000236CF" w:rsidP="003B502A">
      <w:pPr>
        <w:rPr>
          <w:rFonts w:eastAsia="游明朝"/>
          <w:lang w:eastAsia="ja-JP"/>
        </w:rPr>
      </w:pPr>
    </w:p>
    <w:p w14:paraId="4FDF51BF" w14:textId="454FF85C" w:rsidR="000236CF" w:rsidRPr="00653B5A" w:rsidRDefault="000236CF" w:rsidP="003B502A">
      <w:pPr>
        <w:rPr>
          <w:rFonts w:eastAsia="游明朝"/>
          <w:lang w:eastAsia="ja-JP"/>
        </w:rPr>
      </w:pPr>
    </w:p>
    <w:p w14:paraId="27F7B172" w14:textId="645F3BF4" w:rsidR="000236CF" w:rsidRPr="00653B5A" w:rsidRDefault="000236CF" w:rsidP="003B502A">
      <w:pPr>
        <w:rPr>
          <w:rFonts w:eastAsia="游明朝"/>
          <w:lang w:eastAsia="ja-JP"/>
        </w:rPr>
      </w:pPr>
    </w:p>
    <w:p w14:paraId="348BDBCE" w14:textId="747C3158" w:rsidR="000236CF" w:rsidRPr="00653B5A" w:rsidRDefault="000236CF" w:rsidP="003B502A">
      <w:pPr>
        <w:rPr>
          <w:rFonts w:eastAsia="游明朝"/>
          <w:lang w:eastAsia="ja-JP"/>
        </w:rPr>
      </w:pPr>
    </w:p>
    <w:p w14:paraId="5B7DF00F" w14:textId="096F494B" w:rsidR="000236CF" w:rsidRPr="00653B5A" w:rsidRDefault="000236CF" w:rsidP="003B502A">
      <w:pPr>
        <w:rPr>
          <w:rFonts w:eastAsia="游明朝"/>
          <w:lang w:eastAsia="ja-JP"/>
        </w:rPr>
      </w:pPr>
    </w:p>
    <w:p w14:paraId="0D5B6D8F" w14:textId="0786B9FB" w:rsidR="000236CF" w:rsidRPr="00653B5A" w:rsidRDefault="000236CF" w:rsidP="003B502A">
      <w:pPr>
        <w:rPr>
          <w:rFonts w:eastAsia="游明朝"/>
          <w:lang w:eastAsia="ja-JP"/>
        </w:rPr>
      </w:pPr>
    </w:p>
    <w:p w14:paraId="56997A0B" w14:textId="58EBEA1C" w:rsidR="000236CF" w:rsidRPr="00653B5A" w:rsidRDefault="000236CF" w:rsidP="003B502A">
      <w:pPr>
        <w:rPr>
          <w:rFonts w:eastAsia="游明朝"/>
          <w:lang w:eastAsia="ja-JP"/>
        </w:rPr>
      </w:pPr>
    </w:p>
    <w:p w14:paraId="6D812683" w14:textId="0EAF507A" w:rsidR="000236CF" w:rsidRPr="00653B5A" w:rsidRDefault="000236CF" w:rsidP="003B502A">
      <w:pPr>
        <w:rPr>
          <w:rFonts w:eastAsia="游明朝"/>
          <w:lang w:eastAsia="ja-JP"/>
        </w:rPr>
      </w:pPr>
    </w:p>
    <w:p w14:paraId="76AF068C" w14:textId="339B2BD6" w:rsidR="000236CF" w:rsidRPr="00653B5A" w:rsidRDefault="000236CF" w:rsidP="003B502A">
      <w:pPr>
        <w:rPr>
          <w:rFonts w:eastAsia="游明朝"/>
          <w:lang w:eastAsia="ja-JP"/>
        </w:rPr>
      </w:pPr>
    </w:p>
    <w:p w14:paraId="62ED77B3" w14:textId="4B15E864" w:rsidR="000236CF" w:rsidRPr="00653B5A" w:rsidRDefault="000236CF" w:rsidP="003B502A">
      <w:pPr>
        <w:rPr>
          <w:rFonts w:eastAsia="游明朝"/>
          <w:lang w:eastAsia="ja-JP"/>
        </w:rPr>
      </w:pPr>
    </w:p>
    <w:p w14:paraId="2281206B" w14:textId="4EC5656A" w:rsidR="000236CF" w:rsidRPr="00653B5A" w:rsidRDefault="000236CF" w:rsidP="003B502A">
      <w:pPr>
        <w:rPr>
          <w:rFonts w:eastAsia="游明朝"/>
          <w:lang w:eastAsia="ja-JP"/>
        </w:rPr>
      </w:pPr>
    </w:p>
    <w:p w14:paraId="05D0645C" w14:textId="26A6D086" w:rsidR="000236CF" w:rsidRPr="00653B5A" w:rsidRDefault="000236CF" w:rsidP="003B502A">
      <w:pPr>
        <w:rPr>
          <w:rFonts w:eastAsia="游明朝"/>
          <w:lang w:eastAsia="ja-JP"/>
        </w:rPr>
      </w:pPr>
    </w:p>
    <w:p w14:paraId="689A79DF" w14:textId="09424E03" w:rsidR="000236CF" w:rsidRPr="00653B5A" w:rsidRDefault="000236CF" w:rsidP="003B502A">
      <w:pPr>
        <w:rPr>
          <w:rFonts w:eastAsia="游明朝"/>
          <w:lang w:eastAsia="ja-JP"/>
        </w:rPr>
      </w:pPr>
    </w:p>
    <w:p w14:paraId="4FB76F14" w14:textId="4B2D2FA0" w:rsidR="000236CF" w:rsidRPr="00653B5A" w:rsidRDefault="000236CF" w:rsidP="003B502A">
      <w:pPr>
        <w:rPr>
          <w:rFonts w:eastAsia="游明朝"/>
          <w:lang w:eastAsia="ja-JP"/>
        </w:rPr>
      </w:pPr>
    </w:p>
    <w:p w14:paraId="1F88F368" w14:textId="63EE8DEF" w:rsidR="000236CF" w:rsidRPr="00653B5A" w:rsidRDefault="000236CF" w:rsidP="003B502A">
      <w:pPr>
        <w:rPr>
          <w:rFonts w:eastAsia="游明朝"/>
          <w:lang w:eastAsia="ja-JP"/>
        </w:rPr>
      </w:pPr>
    </w:p>
    <w:p w14:paraId="51C7E9A8" w14:textId="77777777" w:rsidR="000236CF" w:rsidRPr="00653B5A" w:rsidRDefault="000236CF" w:rsidP="003B502A">
      <w:pPr>
        <w:rPr>
          <w:rFonts w:eastAsia="游明朝"/>
          <w:lang w:eastAsia="ja-JP"/>
        </w:rPr>
      </w:pPr>
    </w:p>
    <w:p w14:paraId="6C9B09A4" w14:textId="67A74B23" w:rsidR="003B502A" w:rsidRPr="00653B5A" w:rsidRDefault="005A22A2" w:rsidP="008125E5">
      <w:pPr>
        <w:pStyle w:val="3"/>
      </w:pPr>
      <w:r w:rsidRPr="00653B5A">
        <w:lastRenderedPageBreak/>
        <w:t>Budget Spent</w:t>
      </w:r>
      <w:r w:rsidR="003B502A" w:rsidRPr="00653B5A">
        <w:t xml:space="preserve"> (</w:t>
      </w:r>
      <w:r w:rsidRPr="00653B5A">
        <w:t>YCA</w:t>
      </w:r>
      <w:r w:rsidR="003B502A" w:rsidRPr="00653B5A">
        <w:t>)</w:t>
      </w:r>
    </w:p>
    <w:p w14:paraId="7CBFFEB3" w14:textId="5869D847" w:rsidR="003B502A" w:rsidRPr="00653B5A" w:rsidRDefault="003B502A" w:rsidP="003B502A">
      <w:pPr>
        <w:rPr>
          <w:rFonts w:eastAsia="游明朝"/>
          <w:lang w:eastAsia="ja-JP"/>
        </w:rPr>
      </w:pPr>
    </w:p>
    <w:p w14:paraId="2096D4B6" w14:textId="2303173C" w:rsidR="003B502A" w:rsidRPr="00653B5A" w:rsidRDefault="003B502A" w:rsidP="008125E5">
      <w:pPr>
        <w:pStyle w:val="3"/>
        <w:rPr>
          <w:color w:val="FF0000"/>
        </w:rPr>
      </w:pPr>
      <w:r w:rsidRPr="00653B5A">
        <w:rPr>
          <w:color w:val="FF0000"/>
        </w:rPr>
        <w:t>Summary</w:t>
      </w:r>
    </w:p>
    <w:p w14:paraId="45BEA8B3" w14:textId="1C6C5A74" w:rsidR="005503BC" w:rsidRPr="00653B5A" w:rsidRDefault="005503BC" w:rsidP="005503BC">
      <w:pPr>
        <w:spacing w:before="120" w:after="0"/>
        <w:rPr>
          <w:color w:val="FF0000"/>
          <w:rPrChange w:id="10" w:author="Kumagai, Wataru (Wataru.Kumagai@yokogawa.com)" w:date="2023-09-25T18:30:00Z">
            <w:rPr>
              <w:color w:val="FF0000"/>
              <w:sz w:val="21"/>
              <w:szCs w:val="21"/>
            </w:rPr>
          </w:rPrChange>
        </w:rPr>
      </w:pPr>
      <w:r w:rsidRPr="00653B5A">
        <w:tab/>
      </w:r>
      <w:r w:rsidRPr="00653B5A">
        <w:rPr>
          <w:color w:val="FF0000"/>
          <w:rPrChange w:id="11" w:author="Kumagai, Wataru (Wataru.Kumagai@yokogawa.com)" w:date="2023-09-25T18:30:00Z">
            <w:rPr>
              <w:color w:val="FF0000"/>
              <w:sz w:val="21"/>
              <w:szCs w:val="21"/>
            </w:rPr>
          </w:rPrChange>
        </w:rPr>
        <w:t>In Orange County Water District, data analysis aims to create a model for</w:t>
      </w:r>
      <w:r w:rsidR="00606532" w:rsidRPr="00653B5A">
        <w:rPr>
          <w:color w:val="FF0000"/>
          <w:rPrChange w:id="12" w:author="Kumagai, Wataru (Wataru.Kumagai@yokogawa.com)" w:date="2023-09-25T18:30:00Z">
            <w:rPr>
              <w:color w:val="FF0000"/>
              <w:sz w:val="21"/>
              <w:szCs w:val="21"/>
            </w:rPr>
          </w:rPrChange>
        </w:rPr>
        <w:t xml:space="preserve"> </w:t>
      </w:r>
      <w:r w:rsidRPr="00653B5A">
        <w:rPr>
          <w:color w:val="FF0000"/>
          <w:rPrChange w:id="13" w:author="Kumagai, Wataru (Wataru.Kumagai@yokogawa.com)" w:date="2023-09-25T18:30:00Z">
            <w:rPr>
              <w:color w:val="FF0000"/>
              <w:sz w:val="21"/>
              <w:szCs w:val="21"/>
            </w:rPr>
          </w:rPrChange>
        </w:rPr>
        <w:t>RO</w:t>
      </w:r>
      <w:r w:rsidR="00A4252C" w:rsidRPr="00653B5A">
        <w:rPr>
          <w:color w:val="FF0000"/>
          <w:rPrChange w:id="14" w:author="Kumagai, Wataru (Wataru.Kumagai@yokogawa.com)" w:date="2023-09-25T18:30:00Z">
            <w:rPr>
              <w:color w:val="FF0000"/>
              <w:sz w:val="21"/>
              <w:szCs w:val="21"/>
            </w:rPr>
          </w:rPrChange>
        </w:rPr>
        <w:t xml:space="preserve"> membrane</w:t>
      </w:r>
      <w:r w:rsidRPr="00653B5A">
        <w:rPr>
          <w:color w:val="FF0000"/>
          <w:rPrChange w:id="15" w:author="Kumagai, Wataru (Wataru.Kumagai@yokogawa.com)" w:date="2023-09-25T18:30:00Z">
            <w:rPr>
              <w:color w:val="FF0000"/>
              <w:sz w:val="21"/>
              <w:szCs w:val="21"/>
            </w:rPr>
          </w:rPrChange>
        </w:rPr>
        <w:t xml:space="preserve"> </w:t>
      </w:r>
      <w:r w:rsidR="00606532" w:rsidRPr="00653B5A">
        <w:rPr>
          <w:color w:val="FF0000"/>
          <w:rPrChange w:id="16" w:author="Kumagai, Wataru (Wataru.Kumagai@yokogawa.com)" w:date="2023-09-25T18:30:00Z">
            <w:rPr>
              <w:color w:val="FF0000"/>
              <w:sz w:val="21"/>
              <w:szCs w:val="21"/>
            </w:rPr>
          </w:rPrChange>
        </w:rPr>
        <w:t>operation</w:t>
      </w:r>
      <w:r w:rsidRPr="00653B5A">
        <w:rPr>
          <w:color w:val="FF0000"/>
          <w:rPrChange w:id="17" w:author="Kumagai, Wataru (Wataru.Kumagai@yokogawa.com)" w:date="2023-09-25T18:30:00Z">
            <w:rPr>
              <w:color w:val="FF0000"/>
              <w:sz w:val="21"/>
              <w:szCs w:val="21"/>
            </w:rPr>
          </w:rPrChange>
        </w:rPr>
        <w:t xml:space="preserve"> </w:t>
      </w:r>
      <w:r w:rsidR="002223BA" w:rsidRPr="00653B5A">
        <w:rPr>
          <w:color w:val="FF0000"/>
          <w:rPrChange w:id="18" w:author="Kumagai, Wataru (Wataru.Kumagai@yokogawa.com)" w:date="2023-09-25T18:30:00Z">
            <w:rPr>
              <w:color w:val="FF0000"/>
              <w:sz w:val="21"/>
              <w:szCs w:val="21"/>
            </w:rPr>
          </w:rPrChange>
        </w:rPr>
        <w:t>optimization in terms of preve</w:t>
      </w:r>
      <w:r w:rsidR="00753E9A" w:rsidRPr="00653B5A">
        <w:rPr>
          <w:color w:val="FF0000"/>
          <w:rPrChange w:id="19" w:author="Kumagai, Wataru (Wataru.Kumagai@yokogawa.com)" w:date="2023-09-25T18:30:00Z">
            <w:rPr>
              <w:color w:val="FF0000"/>
              <w:sz w:val="21"/>
              <w:szCs w:val="21"/>
            </w:rPr>
          </w:rPrChange>
        </w:rPr>
        <w:t>nting</w:t>
      </w:r>
      <w:r w:rsidRPr="00653B5A">
        <w:rPr>
          <w:color w:val="FF0000"/>
          <w:rPrChange w:id="20" w:author="Kumagai, Wataru (Wataru.Kumagai@yokogawa.com)" w:date="2023-09-25T18:30:00Z">
            <w:rPr>
              <w:color w:val="FF0000"/>
              <w:sz w:val="21"/>
              <w:szCs w:val="21"/>
            </w:rPr>
          </w:rPrChange>
        </w:rPr>
        <w:t xml:space="preserve"> mineral scaling </w:t>
      </w:r>
      <w:r w:rsidR="00753E9A" w:rsidRPr="00653B5A">
        <w:rPr>
          <w:color w:val="FF0000"/>
          <w:rPrChange w:id="21" w:author="Kumagai, Wataru (Wataru.Kumagai@yokogawa.com)" w:date="2023-09-25T18:30:00Z">
            <w:rPr>
              <w:color w:val="FF0000"/>
              <w:sz w:val="21"/>
              <w:szCs w:val="21"/>
            </w:rPr>
          </w:rPrChange>
        </w:rPr>
        <w:t>and saving</w:t>
      </w:r>
      <w:r w:rsidRPr="00653B5A">
        <w:rPr>
          <w:color w:val="FF0000"/>
          <w:rPrChange w:id="22" w:author="Kumagai, Wataru (Wataru.Kumagai@yokogawa.com)" w:date="2023-09-25T18:30:00Z">
            <w:rPr>
              <w:color w:val="FF0000"/>
              <w:sz w:val="21"/>
              <w:szCs w:val="21"/>
            </w:rPr>
          </w:rPrChange>
        </w:rPr>
        <w:t xml:space="preserve"> acid and anti-</w:t>
      </w:r>
      <w:proofErr w:type="spellStart"/>
      <w:r w:rsidRPr="00653B5A">
        <w:rPr>
          <w:color w:val="FF0000"/>
          <w:rPrChange w:id="23" w:author="Kumagai, Wataru (Wataru.Kumagai@yokogawa.com)" w:date="2023-09-25T18:30:00Z">
            <w:rPr>
              <w:color w:val="FF0000"/>
              <w:sz w:val="21"/>
              <w:szCs w:val="21"/>
            </w:rPr>
          </w:rPrChange>
        </w:rPr>
        <w:t>scalant</w:t>
      </w:r>
      <w:proofErr w:type="spellEnd"/>
      <w:r w:rsidR="00753E9A" w:rsidRPr="00653B5A">
        <w:rPr>
          <w:color w:val="FF0000"/>
          <w:rPrChange w:id="24" w:author="Kumagai, Wataru (Wataru.Kumagai@yokogawa.com)" w:date="2023-09-25T18:30:00Z">
            <w:rPr>
              <w:color w:val="FF0000"/>
              <w:sz w:val="21"/>
              <w:szCs w:val="21"/>
            </w:rPr>
          </w:rPrChange>
        </w:rPr>
        <w:t xml:space="preserve"> consumptions</w:t>
      </w:r>
      <w:r w:rsidRPr="00653B5A">
        <w:rPr>
          <w:color w:val="FF0000"/>
          <w:rPrChange w:id="25" w:author="Kumagai, Wataru (Wataru.Kumagai@yokogawa.com)" w:date="2023-09-25T18:30:00Z">
            <w:rPr>
              <w:color w:val="FF0000"/>
              <w:sz w:val="21"/>
              <w:szCs w:val="21"/>
            </w:rPr>
          </w:rPrChange>
        </w:rPr>
        <w:t xml:space="preserve">. To achieve this objective, we adopted the analytical approach combining the statistical model to predict water quality </w:t>
      </w:r>
      <w:r w:rsidR="00097E90" w:rsidRPr="00653B5A">
        <w:rPr>
          <w:color w:val="FF0000"/>
          <w:rPrChange w:id="26" w:author="Kumagai, Wataru (Wataru.Kumagai@yokogawa.com)" w:date="2023-09-25T18:30:00Z">
            <w:rPr>
              <w:color w:val="FF0000"/>
              <w:sz w:val="21"/>
              <w:szCs w:val="21"/>
            </w:rPr>
          </w:rPrChange>
        </w:rPr>
        <w:t xml:space="preserve">from </w:t>
      </w:r>
      <w:r w:rsidR="004730D0" w:rsidRPr="00653B5A">
        <w:rPr>
          <w:color w:val="FF0000"/>
          <w:rPrChange w:id="27" w:author="Kumagai, Wataru (Wataru.Kumagai@yokogawa.com)" w:date="2023-09-25T18:30:00Z">
            <w:rPr>
              <w:color w:val="FF0000"/>
              <w:sz w:val="21"/>
              <w:szCs w:val="21"/>
            </w:rPr>
          </w:rPrChange>
        </w:rPr>
        <w:t xml:space="preserve">RO </w:t>
      </w:r>
      <w:r w:rsidR="007F1CE8" w:rsidRPr="00653B5A">
        <w:rPr>
          <w:color w:val="FF0000"/>
          <w:rPrChange w:id="28" w:author="Kumagai, Wataru (Wataru.Kumagai@yokogawa.com)" w:date="2023-09-25T18:30:00Z">
            <w:rPr>
              <w:color w:val="FF0000"/>
              <w:sz w:val="21"/>
              <w:szCs w:val="21"/>
            </w:rPr>
          </w:rPrChange>
        </w:rPr>
        <w:t>permeate</w:t>
      </w:r>
      <w:r w:rsidR="00974F76" w:rsidRPr="00653B5A">
        <w:rPr>
          <w:color w:val="FF0000"/>
          <w:rPrChange w:id="29" w:author="Kumagai, Wataru (Wataru.Kumagai@yokogawa.com)" w:date="2023-09-25T18:30:00Z">
            <w:rPr>
              <w:color w:val="FF0000"/>
              <w:sz w:val="21"/>
              <w:szCs w:val="21"/>
            </w:rPr>
          </w:rPrChange>
        </w:rPr>
        <w:t xml:space="preserve"> </w:t>
      </w:r>
      <w:r w:rsidRPr="00653B5A">
        <w:rPr>
          <w:color w:val="FF0000"/>
          <w:rPrChange w:id="30" w:author="Kumagai, Wataru (Wataru.Kumagai@yokogawa.com)" w:date="2023-09-25T18:30:00Z">
            <w:rPr>
              <w:color w:val="FF0000"/>
              <w:sz w:val="21"/>
              <w:szCs w:val="21"/>
            </w:rPr>
          </w:rPrChange>
        </w:rPr>
        <w:t>with the physical mode</w:t>
      </w:r>
      <w:ins w:id="31" w:author="Ken-ichi Kamada (Ken-ichi.Kamada@yokoagwa.com)" w:date="2023-09-25T15:00:00Z">
        <w:r w:rsidR="00BE5EEF" w:rsidRPr="00653B5A">
          <w:rPr>
            <w:color w:val="FF0000"/>
            <w:rPrChange w:id="32" w:author="Kumagai, Wataru (Wataru.Kumagai@yokogawa.com)" w:date="2023-09-25T18:30:00Z">
              <w:rPr>
                <w:color w:val="FF0000"/>
                <w:sz w:val="21"/>
                <w:szCs w:val="21"/>
              </w:rPr>
            </w:rPrChange>
          </w:rPr>
          <w:t>l</w:t>
        </w:r>
      </w:ins>
      <w:r w:rsidR="00F24280" w:rsidRPr="00653B5A">
        <w:rPr>
          <w:color w:val="FF0000"/>
          <w:rPrChange w:id="33" w:author="Kumagai, Wataru (Wataru.Kumagai@yokogawa.com)" w:date="2023-09-25T18:30:00Z">
            <w:rPr>
              <w:color w:val="FF0000"/>
              <w:sz w:val="21"/>
              <w:szCs w:val="21"/>
            </w:rPr>
          </w:rPrChange>
        </w:rPr>
        <w:t xml:space="preserve"> based on </w:t>
      </w:r>
      <w:r w:rsidR="00B57174" w:rsidRPr="00653B5A">
        <w:rPr>
          <w:color w:val="FF0000"/>
          <w:rPrChange w:id="34" w:author="Kumagai, Wataru (Wataru.Kumagai@yokogawa.com)" w:date="2023-09-25T18:30:00Z">
            <w:rPr>
              <w:color w:val="FF0000"/>
              <w:sz w:val="21"/>
              <w:szCs w:val="21"/>
            </w:rPr>
          </w:rPrChange>
        </w:rPr>
        <w:t>phys</w:t>
      </w:r>
      <w:r w:rsidR="00985C8D" w:rsidRPr="00653B5A">
        <w:rPr>
          <w:color w:val="FF0000"/>
          <w:rPrChange w:id="35" w:author="Kumagai, Wataru (Wataru.Kumagai@yokogawa.com)" w:date="2023-09-25T18:30:00Z">
            <w:rPr>
              <w:color w:val="FF0000"/>
              <w:sz w:val="21"/>
              <w:szCs w:val="21"/>
            </w:rPr>
          </w:rPrChange>
        </w:rPr>
        <w:t>ic</w:t>
      </w:r>
      <w:r w:rsidR="00AE29DD" w:rsidRPr="00653B5A">
        <w:rPr>
          <w:color w:val="FF0000"/>
          <w:rPrChange w:id="36" w:author="Kumagai, Wataru (Wataru.Kumagai@yokogawa.com)" w:date="2023-09-25T18:30:00Z">
            <w:rPr>
              <w:color w:val="FF0000"/>
              <w:sz w:val="21"/>
              <w:szCs w:val="21"/>
            </w:rPr>
          </w:rPrChange>
        </w:rPr>
        <w:t>ochemical par</w:t>
      </w:r>
      <w:r w:rsidR="002E2EB8" w:rsidRPr="00653B5A">
        <w:rPr>
          <w:color w:val="FF0000"/>
          <w:rPrChange w:id="37" w:author="Kumagai, Wataru (Wataru.Kumagai@yokogawa.com)" w:date="2023-09-25T18:30:00Z">
            <w:rPr>
              <w:color w:val="FF0000"/>
              <w:sz w:val="21"/>
              <w:szCs w:val="21"/>
            </w:rPr>
          </w:rPrChange>
        </w:rPr>
        <w:t xml:space="preserve">ameters related to </w:t>
      </w:r>
      <w:r w:rsidR="00B57174" w:rsidRPr="00653B5A">
        <w:rPr>
          <w:color w:val="FF0000"/>
          <w:rPrChange w:id="38" w:author="Kumagai, Wataru (Wataru.Kumagai@yokogawa.com)" w:date="2023-09-25T18:30:00Z">
            <w:rPr>
              <w:color w:val="FF0000"/>
              <w:sz w:val="21"/>
              <w:szCs w:val="21"/>
            </w:rPr>
          </w:rPrChange>
        </w:rPr>
        <w:t>flow rate, pressure</w:t>
      </w:r>
      <w:r w:rsidR="001E4142" w:rsidRPr="00653B5A">
        <w:rPr>
          <w:color w:val="FF0000"/>
          <w:rPrChange w:id="39" w:author="Kumagai, Wataru (Wataru.Kumagai@yokogawa.com)" w:date="2023-09-25T18:30:00Z">
            <w:rPr>
              <w:color w:val="FF0000"/>
              <w:sz w:val="21"/>
              <w:szCs w:val="21"/>
            </w:rPr>
          </w:rPrChange>
        </w:rPr>
        <w:t xml:space="preserve"> and water quality measured, and subsequently</w:t>
      </w:r>
      <w:r w:rsidR="00124CDC" w:rsidRPr="00653B5A">
        <w:rPr>
          <w:color w:val="FF0000"/>
          <w:rPrChange w:id="40" w:author="Kumagai, Wataru (Wataru.Kumagai@yokogawa.com)" w:date="2023-09-25T18:30:00Z">
            <w:rPr>
              <w:color w:val="FF0000"/>
              <w:sz w:val="21"/>
              <w:szCs w:val="21"/>
            </w:rPr>
          </w:rPrChange>
        </w:rPr>
        <w:t>,</w:t>
      </w:r>
      <w:r w:rsidRPr="00653B5A">
        <w:rPr>
          <w:color w:val="FF0000"/>
          <w:rPrChange w:id="41" w:author="Kumagai, Wataru (Wataru.Kumagai@yokogawa.com)" w:date="2023-09-25T18:30:00Z">
            <w:rPr>
              <w:color w:val="FF0000"/>
              <w:sz w:val="21"/>
              <w:szCs w:val="21"/>
            </w:rPr>
          </w:rPrChange>
        </w:rPr>
        <w:t xml:space="preserve"> to</w:t>
      </w:r>
      <w:r w:rsidR="006D74C6" w:rsidRPr="00653B5A">
        <w:rPr>
          <w:color w:val="FF0000"/>
          <w:rPrChange w:id="42" w:author="Kumagai, Wataru (Wataru.Kumagai@yokogawa.com)" w:date="2023-09-25T18:30:00Z">
            <w:rPr>
              <w:color w:val="FF0000"/>
              <w:sz w:val="21"/>
              <w:szCs w:val="21"/>
            </w:rPr>
          </w:rPrChange>
        </w:rPr>
        <w:t xml:space="preserve"> investigate a</w:t>
      </w:r>
      <w:r w:rsidR="00E71CBC" w:rsidRPr="00653B5A">
        <w:rPr>
          <w:color w:val="FF0000"/>
          <w:rPrChange w:id="43" w:author="Kumagai, Wataru (Wataru.Kumagai@yokogawa.com)" w:date="2023-09-25T18:30:00Z">
            <w:rPr>
              <w:color w:val="FF0000"/>
              <w:sz w:val="21"/>
              <w:szCs w:val="21"/>
            </w:rPr>
          </w:rPrChange>
        </w:rPr>
        <w:t>n</w:t>
      </w:r>
      <w:r w:rsidRPr="00653B5A">
        <w:rPr>
          <w:color w:val="FF0000"/>
          <w:rPrChange w:id="44" w:author="Kumagai, Wataru (Wataru.Kumagai@yokogawa.com)" w:date="2023-09-25T18:30:00Z">
            <w:rPr>
              <w:color w:val="FF0000"/>
              <w:sz w:val="21"/>
              <w:szCs w:val="21"/>
            </w:rPr>
          </w:rPrChange>
        </w:rPr>
        <w:t xml:space="preserve"> </w:t>
      </w:r>
      <w:r w:rsidR="00124CDC" w:rsidRPr="00653B5A">
        <w:rPr>
          <w:color w:val="FF0000"/>
          <w:rPrChange w:id="45" w:author="Kumagai, Wataru (Wataru.Kumagai@yokogawa.com)" w:date="2023-09-25T18:30:00Z">
            <w:rPr>
              <w:color w:val="FF0000"/>
              <w:sz w:val="21"/>
              <w:szCs w:val="21"/>
            </w:rPr>
          </w:rPrChange>
        </w:rPr>
        <w:t>anti-</w:t>
      </w:r>
      <w:proofErr w:type="spellStart"/>
      <w:r w:rsidR="00124CDC" w:rsidRPr="00653B5A">
        <w:rPr>
          <w:color w:val="FF0000"/>
          <w:rPrChange w:id="46" w:author="Kumagai, Wataru (Wataru.Kumagai@yokogawa.com)" w:date="2023-09-25T18:30:00Z">
            <w:rPr>
              <w:color w:val="FF0000"/>
              <w:sz w:val="21"/>
              <w:szCs w:val="21"/>
            </w:rPr>
          </w:rPrChange>
        </w:rPr>
        <w:t>scalant</w:t>
      </w:r>
      <w:proofErr w:type="spellEnd"/>
      <w:r w:rsidR="00124CDC" w:rsidRPr="00653B5A">
        <w:rPr>
          <w:color w:val="FF0000"/>
          <w:rPrChange w:id="47" w:author="Kumagai, Wataru (Wataru.Kumagai@yokogawa.com)" w:date="2023-09-25T18:30:00Z">
            <w:rPr>
              <w:color w:val="FF0000"/>
              <w:sz w:val="21"/>
              <w:szCs w:val="21"/>
            </w:rPr>
          </w:rPrChange>
        </w:rPr>
        <w:t xml:space="preserve"> </w:t>
      </w:r>
      <w:r w:rsidR="00E71CBC" w:rsidRPr="00653B5A">
        <w:rPr>
          <w:color w:val="FF0000"/>
          <w:rPrChange w:id="48" w:author="Kumagai, Wataru (Wataru.Kumagai@yokogawa.com)" w:date="2023-09-25T18:30:00Z">
            <w:rPr>
              <w:color w:val="FF0000"/>
              <w:sz w:val="21"/>
              <w:szCs w:val="21"/>
            </w:rPr>
          </w:rPrChange>
        </w:rPr>
        <w:t>demand</w:t>
      </w:r>
      <w:r w:rsidR="00A46AA0" w:rsidRPr="00653B5A">
        <w:rPr>
          <w:color w:val="FF0000"/>
          <w:rPrChange w:id="49" w:author="Kumagai, Wataru (Wataru.Kumagai@yokogawa.com)" w:date="2023-09-25T18:30:00Z">
            <w:rPr>
              <w:color w:val="FF0000"/>
              <w:sz w:val="21"/>
              <w:szCs w:val="21"/>
            </w:rPr>
          </w:rPrChange>
        </w:rPr>
        <w:t>.</w:t>
      </w:r>
      <w:r w:rsidRPr="00653B5A">
        <w:rPr>
          <w:color w:val="FF0000"/>
          <w:rPrChange w:id="50" w:author="Kumagai, Wataru (Wataru.Kumagai@yokogawa.com)" w:date="2023-09-25T18:30:00Z">
            <w:rPr>
              <w:color w:val="FF0000"/>
              <w:sz w:val="21"/>
              <w:szCs w:val="21"/>
            </w:rPr>
          </w:rPrChange>
        </w:rPr>
        <w:t xml:space="preserve"> </w:t>
      </w:r>
      <w:r w:rsidR="00A46AA0" w:rsidRPr="00653B5A">
        <w:rPr>
          <w:color w:val="FF0000"/>
          <w:rPrChange w:id="51" w:author="Kumagai, Wataru (Wataru.Kumagai@yokogawa.com)" w:date="2023-09-25T18:30:00Z">
            <w:rPr>
              <w:color w:val="FF0000"/>
              <w:sz w:val="21"/>
              <w:szCs w:val="21"/>
            </w:rPr>
          </w:rPrChange>
        </w:rPr>
        <w:t xml:space="preserve">The </w:t>
      </w:r>
      <w:r w:rsidRPr="00653B5A">
        <w:rPr>
          <w:color w:val="FF0000"/>
          <w:rPrChange w:id="52" w:author="Kumagai, Wataru (Wataru.Kumagai@yokogawa.com)" w:date="2023-09-25T18:30:00Z">
            <w:rPr>
              <w:color w:val="FF0000"/>
              <w:sz w:val="21"/>
              <w:szCs w:val="21"/>
            </w:rPr>
          </w:rPrChange>
        </w:rPr>
        <w:t xml:space="preserve">scaling </w:t>
      </w:r>
      <w:r w:rsidR="00A46AA0" w:rsidRPr="00653B5A">
        <w:rPr>
          <w:color w:val="FF0000"/>
          <w:rPrChange w:id="53" w:author="Kumagai, Wataru (Wataru.Kumagai@yokogawa.com)" w:date="2023-09-25T18:30:00Z">
            <w:rPr>
              <w:color w:val="FF0000"/>
              <w:sz w:val="21"/>
              <w:szCs w:val="21"/>
            </w:rPr>
          </w:rPrChange>
        </w:rPr>
        <w:t xml:space="preserve">potential </w:t>
      </w:r>
      <w:r w:rsidR="00861507" w:rsidRPr="00653B5A">
        <w:rPr>
          <w:color w:val="FF0000"/>
          <w:rPrChange w:id="54" w:author="Kumagai, Wataru (Wataru.Kumagai@yokogawa.com)" w:date="2023-09-25T18:30:00Z">
            <w:rPr>
              <w:color w:val="FF0000"/>
              <w:sz w:val="21"/>
              <w:szCs w:val="21"/>
            </w:rPr>
          </w:rPrChange>
        </w:rPr>
        <w:t xml:space="preserve">was estimated </w:t>
      </w:r>
      <w:r w:rsidR="005851D7" w:rsidRPr="00653B5A">
        <w:rPr>
          <w:color w:val="FF0000"/>
          <w:rPrChange w:id="55" w:author="Kumagai, Wataru (Wataru.Kumagai@yokogawa.com)" w:date="2023-09-25T18:30:00Z">
            <w:rPr>
              <w:color w:val="FF0000"/>
              <w:sz w:val="21"/>
              <w:szCs w:val="21"/>
            </w:rPr>
          </w:rPrChange>
        </w:rPr>
        <w:t>from real time mineral monitoring with</w:t>
      </w:r>
      <w:r w:rsidRPr="00653B5A">
        <w:rPr>
          <w:color w:val="FF0000"/>
          <w:rPrChange w:id="56" w:author="Kumagai, Wataru (Wataru.Kumagai@yokogawa.com)" w:date="2023-09-25T18:30:00Z">
            <w:rPr>
              <w:color w:val="FF0000"/>
              <w:sz w:val="21"/>
              <w:szCs w:val="21"/>
            </w:rPr>
          </w:rPrChange>
        </w:rPr>
        <w:t xml:space="preserve"> XACT920 data</w:t>
      </w:r>
      <w:r w:rsidR="005851D7" w:rsidRPr="00653B5A">
        <w:rPr>
          <w:color w:val="FF0000"/>
          <w:rPrChange w:id="57" w:author="Kumagai, Wataru (Wataru.Kumagai@yokogawa.com)" w:date="2023-09-25T18:30:00Z">
            <w:rPr>
              <w:color w:val="FF0000"/>
              <w:sz w:val="21"/>
              <w:szCs w:val="21"/>
            </w:rPr>
          </w:rPrChange>
        </w:rPr>
        <w:t xml:space="preserve"> and </w:t>
      </w:r>
      <w:r w:rsidR="00905868" w:rsidRPr="00653B5A">
        <w:rPr>
          <w:color w:val="FF0000"/>
          <w:rPrChange w:id="58" w:author="Kumagai, Wataru (Wataru.Kumagai@yokogawa.com)" w:date="2023-09-25T18:30:00Z">
            <w:rPr>
              <w:color w:val="FF0000"/>
              <w:sz w:val="21"/>
              <w:szCs w:val="21"/>
            </w:rPr>
          </w:rPrChange>
        </w:rPr>
        <w:t>saturation inde</w:t>
      </w:r>
      <w:r w:rsidR="0003194E" w:rsidRPr="00653B5A">
        <w:rPr>
          <w:color w:val="FF0000"/>
          <w:rPrChange w:id="59" w:author="Kumagai, Wataru (Wataru.Kumagai@yokogawa.com)" w:date="2023-09-25T18:30:00Z">
            <w:rPr>
              <w:color w:val="FF0000"/>
              <w:sz w:val="21"/>
              <w:szCs w:val="21"/>
            </w:rPr>
          </w:rPrChange>
        </w:rPr>
        <w:t xml:space="preserve">x considering </w:t>
      </w:r>
      <w:r w:rsidR="00905868" w:rsidRPr="00653B5A">
        <w:rPr>
          <w:color w:val="FF0000"/>
          <w:rPrChange w:id="60" w:author="Kumagai, Wataru (Wataru.Kumagai@yokogawa.com)" w:date="2023-09-25T18:30:00Z">
            <w:rPr>
              <w:color w:val="FF0000"/>
              <w:sz w:val="21"/>
              <w:szCs w:val="21"/>
            </w:rPr>
          </w:rPrChange>
        </w:rPr>
        <w:t xml:space="preserve">concentration polarization </w:t>
      </w:r>
      <w:r w:rsidR="0003194E" w:rsidRPr="00653B5A">
        <w:rPr>
          <w:color w:val="FF0000"/>
          <w:rPrChange w:id="61" w:author="Kumagai, Wataru (Wataru.Kumagai@yokogawa.com)" w:date="2023-09-25T18:30:00Z">
            <w:rPr>
              <w:color w:val="FF0000"/>
              <w:sz w:val="21"/>
              <w:szCs w:val="21"/>
            </w:rPr>
          </w:rPrChange>
        </w:rPr>
        <w:t>at third stage of RO membrane</w:t>
      </w:r>
      <w:r w:rsidRPr="00653B5A">
        <w:rPr>
          <w:color w:val="FF0000"/>
          <w:rPrChange w:id="62" w:author="Kumagai, Wataru (Wataru.Kumagai@yokogawa.com)" w:date="2023-09-25T18:30:00Z">
            <w:rPr>
              <w:color w:val="FF0000"/>
              <w:sz w:val="21"/>
              <w:szCs w:val="21"/>
            </w:rPr>
          </w:rPrChange>
        </w:rPr>
        <w:t xml:space="preserve">. The statistical model was integrated into the optimization model as a first step. However, </w:t>
      </w:r>
      <w:r w:rsidR="00B62264" w:rsidRPr="00653B5A">
        <w:rPr>
          <w:color w:val="FF0000"/>
          <w:rPrChange w:id="63" w:author="Kumagai, Wataru (Wataru.Kumagai@yokogawa.com)" w:date="2023-09-25T18:30:00Z">
            <w:rPr>
              <w:color w:val="FF0000"/>
              <w:sz w:val="21"/>
              <w:szCs w:val="21"/>
            </w:rPr>
          </w:rPrChange>
        </w:rPr>
        <w:t>anti-</w:t>
      </w:r>
      <w:proofErr w:type="spellStart"/>
      <w:r w:rsidR="00B62264" w:rsidRPr="00653B5A">
        <w:rPr>
          <w:color w:val="FF0000"/>
          <w:rPrChange w:id="64" w:author="Kumagai, Wataru (Wataru.Kumagai@yokogawa.com)" w:date="2023-09-25T18:30:00Z">
            <w:rPr>
              <w:color w:val="FF0000"/>
              <w:sz w:val="21"/>
              <w:szCs w:val="21"/>
            </w:rPr>
          </w:rPrChange>
        </w:rPr>
        <w:t>scalant</w:t>
      </w:r>
      <w:proofErr w:type="spellEnd"/>
      <w:r w:rsidRPr="00653B5A">
        <w:rPr>
          <w:color w:val="FF0000"/>
          <w:rPrChange w:id="65" w:author="Kumagai, Wataru (Wataru.Kumagai@yokogawa.com)" w:date="2023-09-25T18:30:00Z">
            <w:rPr>
              <w:color w:val="FF0000"/>
              <w:sz w:val="21"/>
              <w:szCs w:val="21"/>
            </w:rPr>
          </w:rPrChange>
        </w:rPr>
        <w:t xml:space="preserve"> dosage could not be reduced by the optimization calculation. The physical model of the concentration polarization on RO membrane surface was considered to create more accurate models than the statistical model. The scaling status of Silica and Calcium can be simulated, and the model decides the necessity and intensity of anti-</w:t>
      </w:r>
      <w:proofErr w:type="spellStart"/>
      <w:r w:rsidRPr="00653B5A">
        <w:rPr>
          <w:color w:val="FF0000"/>
          <w:rPrChange w:id="66" w:author="Kumagai, Wataru (Wataru.Kumagai@yokogawa.com)" w:date="2023-09-25T18:30:00Z">
            <w:rPr>
              <w:color w:val="FF0000"/>
              <w:sz w:val="21"/>
              <w:szCs w:val="21"/>
            </w:rPr>
          </w:rPrChange>
        </w:rPr>
        <w:t>scalant</w:t>
      </w:r>
      <w:proofErr w:type="spellEnd"/>
      <w:r w:rsidRPr="00653B5A">
        <w:rPr>
          <w:color w:val="FF0000"/>
          <w:rPrChange w:id="67" w:author="Kumagai, Wataru (Wataru.Kumagai@yokogawa.com)" w:date="2023-09-25T18:30:00Z">
            <w:rPr>
              <w:color w:val="FF0000"/>
              <w:sz w:val="21"/>
              <w:szCs w:val="21"/>
            </w:rPr>
          </w:rPrChange>
        </w:rPr>
        <w:t xml:space="preserve"> dosing rate.</w:t>
      </w:r>
    </w:p>
    <w:p w14:paraId="59DD5997" w14:textId="65156678" w:rsidR="003C673E" w:rsidRPr="00653B5A" w:rsidRDefault="005503BC" w:rsidP="005503BC">
      <w:pPr>
        <w:spacing w:before="120" w:after="0"/>
        <w:rPr>
          <w:ins w:id="68" w:author="Ken-ichi Kamada (Ken-ichi.Kamada@yokoagwa.com)" w:date="2023-09-25T15:26:00Z"/>
          <w:color w:val="auto"/>
          <w:rPrChange w:id="69" w:author="Kumagai, Wataru (Wataru.Kumagai@yokogawa.com)" w:date="2023-09-25T18:30:00Z">
            <w:rPr>
              <w:ins w:id="70" w:author="Ken-ichi Kamada (Ken-ichi.Kamada@yokoagwa.com)" w:date="2023-09-25T15:26:00Z"/>
              <w:color w:val="auto"/>
              <w:sz w:val="21"/>
              <w:szCs w:val="21"/>
            </w:rPr>
          </w:rPrChange>
        </w:rPr>
      </w:pPr>
      <w:r w:rsidRPr="00653B5A">
        <w:rPr>
          <w:color w:val="auto"/>
          <w:rPrChange w:id="71" w:author="Kumagai, Wataru (Wataru.Kumagai@yokogawa.com)" w:date="2023-09-25T18:30:00Z">
            <w:rPr>
              <w:color w:val="auto"/>
              <w:sz w:val="21"/>
              <w:szCs w:val="21"/>
            </w:rPr>
          </w:rPrChange>
        </w:rPr>
        <w:tab/>
        <w:t xml:space="preserve">In Las </w:t>
      </w:r>
      <w:proofErr w:type="spellStart"/>
      <w:r w:rsidRPr="00653B5A">
        <w:rPr>
          <w:color w:val="auto"/>
          <w:rPrChange w:id="72" w:author="Kumagai, Wataru (Wataru.Kumagai@yokogawa.com)" w:date="2023-09-25T18:30:00Z">
            <w:rPr>
              <w:color w:val="auto"/>
              <w:sz w:val="21"/>
              <w:szCs w:val="21"/>
            </w:rPr>
          </w:rPrChange>
        </w:rPr>
        <w:t>Virgenes</w:t>
      </w:r>
      <w:proofErr w:type="spellEnd"/>
      <w:r w:rsidRPr="00653B5A">
        <w:rPr>
          <w:color w:val="auto"/>
          <w:rPrChange w:id="73" w:author="Kumagai, Wataru (Wataru.Kumagai@yokogawa.com)" w:date="2023-09-25T18:30:00Z">
            <w:rPr>
              <w:color w:val="auto"/>
              <w:sz w:val="21"/>
              <w:szCs w:val="21"/>
            </w:rPr>
          </w:rPrChange>
        </w:rPr>
        <w:t xml:space="preserve"> Municipal Water District, data analysis aims to optimize </w:t>
      </w:r>
      <w:ins w:id="74" w:author="Ken-ichi Kamada (Ken-ichi.Kamada@yokoagwa.com)" w:date="2023-09-25T15:29:00Z">
        <w:r w:rsidR="003C673E" w:rsidRPr="00653B5A">
          <w:rPr>
            <w:color w:val="auto"/>
            <w:rPrChange w:id="75" w:author="Kumagai, Wataru (Wataru.Kumagai@yokogawa.com)" w:date="2023-09-25T18:30:00Z">
              <w:rPr>
                <w:color w:val="auto"/>
                <w:sz w:val="21"/>
                <w:szCs w:val="21"/>
              </w:rPr>
            </w:rPrChange>
          </w:rPr>
          <w:t xml:space="preserve">the </w:t>
        </w:r>
      </w:ins>
      <w:r w:rsidRPr="00653B5A">
        <w:rPr>
          <w:color w:val="auto"/>
          <w:rPrChange w:id="76" w:author="Kumagai, Wataru (Wataru.Kumagai@yokogawa.com)" w:date="2023-09-25T18:30:00Z">
            <w:rPr>
              <w:color w:val="auto"/>
              <w:sz w:val="21"/>
              <w:szCs w:val="21"/>
            </w:rPr>
          </w:rPrChange>
        </w:rPr>
        <w:t xml:space="preserve">total chlorine </w:t>
      </w:r>
      <w:del w:id="77" w:author="Ken-ichi Kamada (Ken-ichi.Kamada@yokoagwa.com)" w:date="2023-09-25T15:29:00Z">
        <w:r w:rsidRPr="00653B5A" w:rsidDel="003C673E">
          <w:rPr>
            <w:color w:val="auto"/>
            <w:rPrChange w:id="78" w:author="Kumagai, Wataru (Wataru.Kumagai@yokogawa.com)" w:date="2023-09-25T18:30:00Z">
              <w:rPr>
                <w:color w:val="auto"/>
                <w:sz w:val="21"/>
                <w:szCs w:val="21"/>
              </w:rPr>
            </w:rPrChange>
          </w:rPr>
          <w:delText xml:space="preserve">dosage </w:delText>
        </w:r>
      </w:del>
      <w:r w:rsidRPr="00653B5A">
        <w:rPr>
          <w:color w:val="auto"/>
          <w:rPrChange w:id="79" w:author="Kumagai, Wataru (Wataru.Kumagai@yokogawa.com)" w:date="2023-09-25T18:30:00Z">
            <w:rPr>
              <w:color w:val="auto"/>
              <w:sz w:val="21"/>
              <w:szCs w:val="21"/>
            </w:rPr>
          </w:rPrChange>
        </w:rPr>
        <w:t>for stable operation in terms of water quality, flow rate</w:t>
      </w:r>
      <w:ins w:id="80" w:author="Ken-ichi Kamada (Ken-ichi.Kamada@yokoagwa.com)" w:date="2023-09-25T15:09:00Z">
        <w:r w:rsidR="0058140E" w:rsidRPr="00653B5A">
          <w:rPr>
            <w:color w:val="auto"/>
            <w:rPrChange w:id="81" w:author="Kumagai, Wataru (Wataru.Kumagai@yokogawa.com)" w:date="2023-09-25T18:30:00Z">
              <w:rPr>
                <w:color w:val="auto"/>
                <w:sz w:val="21"/>
                <w:szCs w:val="21"/>
              </w:rPr>
            </w:rPrChange>
          </w:rPr>
          <w:t>,</w:t>
        </w:r>
      </w:ins>
      <w:r w:rsidRPr="00653B5A">
        <w:rPr>
          <w:color w:val="auto"/>
          <w:rPrChange w:id="82" w:author="Kumagai, Wataru (Wataru.Kumagai@yokogawa.com)" w:date="2023-09-25T18:30:00Z">
            <w:rPr>
              <w:color w:val="auto"/>
              <w:sz w:val="21"/>
              <w:szCs w:val="21"/>
            </w:rPr>
          </w:rPrChange>
        </w:rPr>
        <w:t xml:space="preserve"> and pressure. To achieve this objective, we </w:t>
      </w:r>
      <w:ins w:id="83" w:author="Ken-ichi Kamada (Ken-ichi.Kamada@yokoagwa.com)" w:date="2023-09-25T15:10:00Z">
        <w:r w:rsidR="0058140E" w:rsidRPr="00653B5A">
          <w:rPr>
            <w:color w:val="auto"/>
            <w:rPrChange w:id="84" w:author="Kumagai, Wataru (Wataru.Kumagai@yokogawa.com)" w:date="2023-09-25T18:30:00Z">
              <w:rPr>
                <w:color w:val="auto"/>
                <w:sz w:val="21"/>
                <w:szCs w:val="21"/>
              </w:rPr>
            </w:rPrChange>
          </w:rPr>
          <w:t>analyzed the effects of input</w:t>
        </w:r>
      </w:ins>
      <w:ins w:id="85" w:author="Ken-ichi Kamada (Ken-ichi.Kamada@yokoagwa.com)" w:date="2023-09-25T15:11:00Z">
        <w:r w:rsidR="0058140E" w:rsidRPr="00653B5A">
          <w:rPr>
            <w:color w:val="auto"/>
            <w:rPrChange w:id="86" w:author="Kumagai, Wataru (Wataru.Kumagai@yokogawa.com)" w:date="2023-09-25T18:30:00Z">
              <w:rPr>
                <w:color w:val="auto"/>
                <w:sz w:val="21"/>
                <w:szCs w:val="21"/>
              </w:rPr>
            </w:rPrChange>
          </w:rPr>
          <w:t xml:space="preserve"> variables on the water quality, </w:t>
        </w:r>
      </w:ins>
      <w:r w:rsidRPr="00653B5A">
        <w:rPr>
          <w:color w:val="auto"/>
          <w:rPrChange w:id="87" w:author="Kumagai, Wataru (Wataru.Kumagai@yokogawa.com)" w:date="2023-09-25T18:30:00Z">
            <w:rPr>
              <w:color w:val="auto"/>
              <w:sz w:val="21"/>
              <w:szCs w:val="21"/>
            </w:rPr>
          </w:rPrChange>
        </w:rPr>
        <w:t xml:space="preserve">created a water quality </w:t>
      </w:r>
      <w:ins w:id="88" w:author="Ken-ichi Kamada (Ken-ichi.Kamada@yokoagwa.com)" w:date="2023-09-25T15:12:00Z">
        <w:r w:rsidR="004E2406" w:rsidRPr="00653B5A">
          <w:rPr>
            <w:color w:val="auto"/>
            <w:rPrChange w:id="89" w:author="Kumagai, Wataru (Wataru.Kumagai@yokogawa.com)" w:date="2023-09-25T18:30:00Z">
              <w:rPr>
                <w:color w:val="auto"/>
                <w:sz w:val="21"/>
                <w:szCs w:val="21"/>
              </w:rPr>
            </w:rPrChange>
          </w:rPr>
          <w:t xml:space="preserve">prediction </w:t>
        </w:r>
      </w:ins>
      <w:r w:rsidRPr="00653B5A">
        <w:rPr>
          <w:color w:val="auto"/>
          <w:rPrChange w:id="90" w:author="Kumagai, Wataru (Wataru.Kumagai@yokogawa.com)" w:date="2023-09-25T18:30:00Z">
            <w:rPr>
              <w:color w:val="auto"/>
              <w:sz w:val="21"/>
              <w:szCs w:val="21"/>
            </w:rPr>
          </w:rPrChange>
        </w:rPr>
        <w:t>model</w:t>
      </w:r>
      <w:ins w:id="91" w:author="Ken-ichi Kamada (Ken-ichi.Kamada@yokoagwa.com)" w:date="2023-09-25T15:12:00Z">
        <w:r w:rsidR="004E2406" w:rsidRPr="00653B5A">
          <w:rPr>
            <w:color w:val="auto"/>
            <w:rPrChange w:id="92" w:author="Kumagai, Wataru (Wataru.Kumagai@yokogawa.com)" w:date="2023-09-25T18:30:00Z">
              <w:rPr>
                <w:color w:val="auto"/>
                <w:sz w:val="21"/>
                <w:szCs w:val="21"/>
              </w:rPr>
            </w:rPrChange>
          </w:rPr>
          <w:t>, and</w:t>
        </w:r>
      </w:ins>
      <w:del w:id="93" w:author="Ken-ichi Kamada (Ken-ichi.Kamada@yokoagwa.com)" w:date="2023-09-25T15:12:00Z">
        <w:r w:rsidRPr="00653B5A" w:rsidDel="004E2406">
          <w:rPr>
            <w:color w:val="auto"/>
            <w:rPrChange w:id="94" w:author="Kumagai, Wataru (Wataru.Kumagai@yokogawa.com)" w:date="2023-09-25T18:30:00Z">
              <w:rPr>
                <w:color w:val="auto"/>
                <w:sz w:val="21"/>
                <w:szCs w:val="21"/>
              </w:rPr>
            </w:rPrChange>
          </w:rPr>
          <w:delText xml:space="preserve"> to</w:delText>
        </w:r>
      </w:del>
      <w:r w:rsidRPr="00653B5A">
        <w:rPr>
          <w:color w:val="auto"/>
          <w:rPrChange w:id="95" w:author="Kumagai, Wataru (Wataru.Kumagai@yokogawa.com)" w:date="2023-09-25T18:30:00Z">
            <w:rPr>
              <w:color w:val="auto"/>
              <w:sz w:val="21"/>
              <w:szCs w:val="21"/>
            </w:rPr>
          </w:rPrChange>
        </w:rPr>
        <w:t xml:space="preserve"> </w:t>
      </w:r>
      <w:ins w:id="96" w:author="Ken-ichi Kamada (Ken-ichi.Kamada@yokoagwa.com)" w:date="2023-09-25T15:12:00Z">
        <w:r w:rsidR="004E2406" w:rsidRPr="00653B5A">
          <w:rPr>
            <w:color w:val="auto"/>
            <w:rPrChange w:id="97" w:author="Kumagai, Wataru (Wataru.Kumagai@yokogawa.com)" w:date="2023-09-25T18:30:00Z">
              <w:rPr>
                <w:color w:val="auto"/>
                <w:sz w:val="21"/>
                <w:szCs w:val="21"/>
              </w:rPr>
            </w:rPrChange>
          </w:rPr>
          <w:t xml:space="preserve">calculated the </w:t>
        </w:r>
      </w:ins>
      <w:r w:rsidRPr="00653B5A">
        <w:rPr>
          <w:color w:val="auto"/>
          <w:rPrChange w:id="98" w:author="Kumagai, Wataru (Wataru.Kumagai@yokogawa.com)" w:date="2023-09-25T18:30:00Z">
            <w:rPr>
              <w:color w:val="auto"/>
              <w:sz w:val="21"/>
              <w:szCs w:val="21"/>
            </w:rPr>
          </w:rPrChange>
        </w:rPr>
        <w:t>opti</w:t>
      </w:r>
      <w:ins w:id="99" w:author="Ken-ichi Kamada (Ken-ichi.Kamada@yokoagwa.com)" w:date="2023-09-25T15:12:00Z">
        <w:r w:rsidR="004E2406" w:rsidRPr="00653B5A">
          <w:rPr>
            <w:color w:val="auto"/>
            <w:rPrChange w:id="100" w:author="Kumagai, Wataru (Wataru.Kumagai@yokogawa.com)" w:date="2023-09-25T18:30:00Z">
              <w:rPr>
                <w:color w:val="auto"/>
                <w:sz w:val="21"/>
                <w:szCs w:val="21"/>
              </w:rPr>
            </w:rPrChange>
          </w:rPr>
          <w:t>mum</w:t>
        </w:r>
      </w:ins>
      <w:del w:id="101" w:author="Ken-ichi Kamada (Ken-ichi.Kamada@yokoagwa.com)" w:date="2023-09-25T15:12:00Z">
        <w:r w:rsidRPr="00653B5A" w:rsidDel="004E2406">
          <w:rPr>
            <w:color w:val="auto"/>
            <w:rPrChange w:id="102" w:author="Kumagai, Wataru (Wataru.Kumagai@yokogawa.com)" w:date="2023-09-25T18:30:00Z">
              <w:rPr>
                <w:color w:val="auto"/>
                <w:sz w:val="21"/>
                <w:szCs w:val="21"/>
              </w:rPr>
            </w:rPrChange>
          </w:rPr>
          <w:delText>mize the</w:delText>
        </w:r>
      </w:del>
      <w:r w:rsidRPr="00653B5A">
        <w:rPr>
          <w:color w:val="auto"/>
          <w:rPrChange w:id="103" w:author="Kumagai, Wataru (Wataru.Kumagai@yokogawa.com)" w:date="2023-09-25T18:30:00Z">
            <w:rPr>
              <w:color w:val="auto"/>
              <w:sz w:val="21"/>
              <w:szCs w:val="21"/>
            </w:rPr>
          </w:rPrChange>
        </w:rPr>
        <w:t xml:space="preserve"> total chlorine</w:t>
      </w:r>
      <w:del w:id="104" w:author="Ken-ichi Kamada (Ken-ichi.Kamada@yokoagwa.com)" w:date="2023-09-25T15:29:00Z">
        <w:r w:rsidRPr="00653B5A" w:rsidDel="003C673E">
          <w:rPr>
            <w:color w:val="auto"/>
            <w:rPrChange w:id="105" w:author="Kumagai, Wataru (Wataru.Kumagai@yokogawa.com)" w:date="2023-09-25T18:30:00Z">
              <w:rPr>
                <w:color w:val="auto"/>
                <w:sz w:val="21"/>
                <w:szCs w:val="21"/>
              </w:rPr>
            </w:rPrChange>
          </w:rPr>
          <w:delText xml:space="preserve"> dosage</w:delText>
        </w:r>
      </w:del>
      <w:r w:rsidRPr="00653B5A">
        <w:rPr>
          <w:color w:val="auto"/>
          <w:rPrChange w:id="106" w:author="Kumagai, Wataru (Wataru.Kumagai@yokogawa.com)" w:date="2023-09-25T18:30:00Z">
            <w:rPr>
              <w:color w:val="auto"/>
              <w:sz w:val="21"/>
              <w:szCs w:val="21"/>
            </w:rPr>
          </w:rPrChange>
        </w:rPr>
        <w:t xml:space="preserve"> </w:t>
      </w:r>
      <w:del w:id="107" w:author="Ken-ichi Kamada (Ken-ichi.Kamada@yokoagwa.com)" w:date="2023-09-25T15:12:00Z">
        <w:r w:rsidRPr="00653B5A" w:rsidDel="004E2406">
          <w:rPr>
            <w:color w:val="auto"/>
            <w:rPrChange w:id="108" w:author="Kumagai, Wataru (Wataru.Kumagai@yokogawa.com)" w:date="2023-09-25T18:30:00Z">
              <w:rPr>
                <w:color w:val="auto"/>
                <w:sz w:val="21"/>
                <w:szCs w:val="21"/>
              </w:rPr>
            </w:rPrChange>
          </w:rPr>
          <w:delText xml:space="preserve">considering </w:delText>
        </w:r>
      </w:del>
      <w:ins w:id="109" w:author="Ken-ichi Kamada (Ken-ichi.Kamada@yokoagwa.com)" w:date="2023-09-25T15:12:00Z">
        <w:r w:rsidR="004E2406" w:rsidRPr="00653B5A">
          <w:rPr>
            <w:color w:val="auto"/>
            <w:rPrChange w:id="110" w:author="Kumagai, Wataru (Wataru.Kumagai@yokogawa.com)" w:date="2023-09-25T18:30:00Z">
              <w:rPr>
                <w:color w:val="auto"/>
                <w:sz w:val="21"/>
                <w:szCs w:val="21"/>
              </w:rPr>
            </w:rPrChange>
          </w:rPr>
          <w:t>keeping the pre</w:t>
        </w:r>
      </w:ins>
      <w:ins w:id="111" w:author="Ken-ichi Kamada (Ken-ichi.Kamada@yokoagwa.com)" w:date="2023-09-25T15:13:00Z">
        <w:r w:rsidR="004E2406" w:rsidRPr="00653B5A">
          <w:rPr>
            <w:color w:val="auto"/>
            <w:rPrChange w:id="112" w:author="Kumagai, Wataru (Wataru.Kumagai@yokogawa.com)" w:date="2023-09-25T18:30:00Z">
              <w:rPr>
                <w:color w:val="auto"/>
                <w:sz w:val="21"/>
                <w:szCs w:val="21"/>
              </w:rPr>
            </w:rPrChange>
          </w:rPr>
          <w:t>dicted</w:t>
        </w:r>
      </w:ins>
      <w:ins w:id="113" w:author="Ken-ichi Kamada (Ken-ichi.Kamada@yokoagwa.com)" w:date="2023-09-25T15:12:00Z">
        <w:r w:rsidR="004E2406" w:rsidRPr="00653B5A">
          <w:rPr>
            <w:color w:val="auto"/>
            <w:rPrChange w:id="114" w:author="Kumagai, Wataru (Wataru.Kumagai@yokogawa.com)" w:date="2023-09-25T18:30:00Z">
              <w:rPr>
                <w:color w:val="auto"/>
                <w:sz w:val="21"/>
                <w:szCs w:val="21"/>
              </w:rPr>
            </w:rPrChange>
          </w:rPr>
          <w:t xml:space="preserve"> </w:t>
        </w:r>
      </w:ins>
      <w:r w:rsidRPr="00653B5A">
        <w:rPr>
          <w:color w:val="auto"/>
          <w:rPrChange w:id="115" w:author="Kumagai, Wataru (Wataru.Kumagai@yokogawa.com)" w:date="2023-09-25T18:30:00Z">
            <w:rPr>
              <w:color w:val="auto"/>
              <w:sz w:val="21"/>
              <w:szCs w:val="21"/>
            </w:rPr>
          </w:rPrChange>
        </w:rPr>
        <w:t>water quality</w:t>
      </w:r>
      <w:ins w:id="116" w:author="Ken-ichi Kamada (Ken-ichi.Kamada@yokoagwa.com)" w:date="2023-09-25T15:13:00Z">
        <w:r w:rsidR="004E2406" w:rsidRPr="00653B5A">
          <w:rPr>
            <w:color w:val="auto"/>
            <w:rPrChange w:id="117" w:author="Kumagai, Wataru (Wataru.Kumagai@yokogawa.com)" w:date="2023-09-25T18:30:00Z">
              <w:rPr>
                <w:color w:val="auto"/>
                <w:sz w:val="21"/>
                <w:szCs w:val="21"/>
              </w:rPr>
            </w:rPrChange>
          </w:rPr>
          <w:t xml:space="preserve"> within constraints</w:t>
        </w:r>
      </w:ins>
      <w:del w:id="118" w:author="Ken-ichi Kamada (Ken-ichi.Kamada@yokoagwa.com)" w:date="2023-09-25T15:13:00Z">
        <w:r w:rsidRPr="00653B5A" w:rsidDel="004E2406">
          <w:rPr>
            <w:color w:val="auto"/>
            <w:rPrChange w:id="119" w:author="Kumagai, Wataru (Wataru.Kumagai@yokogawa.com)" w:date="2023-09-25T18:30:00Z">
              <w:rPr>
                <w:color w:val="auto"/>
                <w:sz w:val="21"/>
                <w:szCs w:val="21"/>
              </w:rPr>
            </w:rPrChange>
          </w:rPr>
          <w:delText>, and the model was integrated into the optimization model</w:delText>
        </w:r>
      </w:del>
      <w:r w:rsidRPr="00653B5A">
        <w:rPr>
          <w:color w:val="auto"/>
          <w:rPrChange w:id="120" w:author="Kumagai, Wataru (Wataru.Kumagai@yokogawa.com)" w:date="2023-09-25T18:30:00Z">
            <w:rPr>
              <w:color w:val="auto"/>
              <w:sz w:val="21"/>
              <w:szCs w:val="21"/>
            </w:rPr>
          </w:rPrChange>
        </w:rPr>
        <w:t xml:space="preserve">. However, </w:t>
      </w:r>
      <w:ins w:id="121" w:author="Ken-ichi Kamada (Ken-ichi.Kamada@yokoagwa.com)" w:date="2023-09-25T15:30:00Z">
        <w:r w:rsidR="003C673E" w:rsidRPr="00653B5A">
          <w:rPr>
            <w:color w:val="auto"/>
            <w:rPrChange w:id="122" w:author="Kumagai, Wataru (Wataru.Kumagai@yokogawa.com)" w:date="2023-09-25T18:30:00Z">
              <w:rPr>
                <w:color w:val="auto"/>
                <w:sz w:val="21"/>
                <w:szCs w:val="21"/>
              </w:rPr>
            </w:rPrChange>
          </w:rPr>
          <w:t xml:space="preserve">the </w:t>
        </w:r>
      </w:ins>
      <w:r w:rsidRPr="00653B5A">
        <w:rPr>
          <w:color w:val="auto"/>
          <w:rPrChange w:id="123" w:author="Kumagai, Wataru (Wataru.Kumagai@yokogawa.com)" w:date="2023-09-25T18:30:00Z">
            <w:rPr>
              <w:color w:val="auto"/>
              <w:sz w:val="21"/>
              <w:szCs w:val="21"/>
            </w:rPr>
          </w:rPrChange>
        </w:rPr>
        <w:t>total chlorine</w:t>
      </w:r>
      <w:del w:id="124" w:author="Ken-ichi Kamada (Ken-ichi.Kamada@yokoagwa.com)" w:date="2023-09-25T15:30:00Z">
        <w:r w:rsidRPr="00653B5A" w:rsidDel="003C673E">
          <w:rPr>
            <w:color w:val="auto"/>
            <w:rPrChange w:id="125" w:author="Kumagai, Wataru (Wataru.Kumagai@yokogawa.com)" w:date="2023-09-25T18:30:00Z">
              <w:rPr>
                <w:color w:val="auto"/>
                <w:sz w:val="21"/>
                <w:szCs w:val="21"/>
              </w:rPr>
            </w:rPrChange>
          </w:rPr>
          <w:delText xml:space="preserve"> dosage</w:delText>
        </w:r>
      </w:del>
      <w:r w:rsidRPr="00653B5A">
        <w:rPr>
          <w:color w:val="auto"/>
          <w:rPrChange w:id="126" w:author="Kumagai, Wataru (Wataru.Kumagai@yokogawa.com)" w:date="2023-09-25T18:30:00Z">
            <w:rPr>
              <w:color w:val="auto"/>
              <w:sz w:val="21"/>
              <w:szCs w:val="21"/>
            </w:rPr>
          </w:rPrChange>
        </w:rPr>
        <w:t xml:space="preserve"> </w:t>
      </w:r>
      <w:del w:id="127" w:author="Ken-ichi Kamada (Ken-ichi.Kamada@yokoagwa.com)" w:date="2023-09-25T15:14:00Z">
        <w:r w:rsidRPr="00653B5A" w:rsidDel="004E2406">
          <w:rPr>
            <w:color w:val="auto"/>
            <w:rPrChange w:id="128" w:author="Kumagai, Wataru (Wataru.Kumagai@yokogawa.com)" w:date="2023-09-25T18:30:00Z">
              <w:rPr>
                <w:color w:val="auto"/>
                <w:sz w:val="21"/>
                <w:szCs w:val="21"/>
              </w:rPr>
            </w:rPrChange>
          </w:rPr>
          <w:delText xml:space="preserve">could </w:delText>
        </w:r>
      </w:del>
      <w:ins w:id="129" w:author="Ken-ichi Kamada (Ken-ichi.Kamada@yokoagwa.com)" w:date="2023-09-25T15:14:00Z">
        <w:r w:rsidR="004E2406" w:rsidRPr="00653B5A">
          <w:rPr>
            <w:color w:val="auto"/>
            <w:rPrChange w:id="130" w:author="Kumagai, Wataru (Wataru.Kumagai@yokogawa.com)" w:date="2023-09-25T18:30:00Z">
              <w:rPr>
                <w:color w:val="auto"/>
                <w:sz w:val="21"/>
                <w:szCs w:val="21"/>
              </w:rPr>
            </w:rPrChange>
          </w:rPr>
          <w:t xml:space="preserve">was </w:t>
        </w:r>
      </w:ins>
      <w:r w:rsidRPr="00653B5A">
        <w:rPr>
          <w:color w:val="auto"/>
          <w:rPrChange w:id="131" w:author="Kumagai, Wataru (Wataru.Kumagai@yokogawa.com)" w:date="2023-09-25T18:30:00Z">
            <w:rPr>
              <w:color w:val="auto"/>
              <w:sz w:val="21"/>
              <w:szCs w:val="21"/>
            </w:rPr>
          </w:rPrChange>
        </w:rPr>
        <w:t>not</w:t>
      </w:r>
      <w:del w:id="132" w:author="Ken-ichi Kamada (Ken-ichi.Kamada@yokoagwa.com)" w:date="2023-09-25T15:17:00Z">
        <w:r w:rsidRPr="00653B5A" w:rsidDel="004E2406">
          <w:rPr>
            <w:color w:val="auto"/>
            <w:rPrChange w:id="133" w:author="Kumagai, Wataru (Wataru.Kumagai@yokogawa.com)" w:date="2023-09-25T18:30:00Z">
              <w:rPr>
                <w:color w:val="auto"/>
                <w:sz w:val="21"/>
                <w:szCs w:val="21"/>
              </w:rPr>
            </w:rPrChange>
          </w:rPr>
          <w:delText xml:space="preserve"> be</w:delText>
        </w:r>
      </w:del>
      <w:r w:rsidRPr="00653B5A">
        <w:rPr>
          <w:color w:val="auto"/>
          <w:rPrChange w:id="134" w:author="Kumagai, Wataru (Wataru.Kumagai@yokogawa.com)" w:date="2023-09-25T18:30:00Z">
            <w:rPr>
              <w:color w:val="auto"/>
              <w:sz w:val="21"/>
              <w:szCs w:val="21"/>
            </w:rPr>
          </w:rPrChange>
        </w:rPr>
        <w:t xml:space="preserve"> reduced by the optimization calculation</w:t>
      </w:r>
      <w:ins w:id="135" w:author="Ken-ichi Kamada (Ken-ichi.Kamada@yokoagwa.com)" w:date="2023-09-25T15:14:00Z">
        <w:r w:rsidR="004E2406" w:rsidRPr="00653B5A">
          <w:rPr>
            <w:color w:val="auto"/>
            <w:rPrChange w:id="136" w:author="Kumagai, Wataru (Wataru.Kumagai@yokogawa.com)" w:date="2023-09-25T18:30:00Z">
              <w:rPr>
                <w:color w:val="auto"/>
                <w:sz w:val="21"/>
                <w:szCs w:val="21"/>
              </w:rPr>
            </w:rPrChange>
          </w:rPr>
          <w:t xml:space="preserve">, which </w:t>
        </w:r>
      </w:ins>
      <w:ins w:id="137" w:author="Ken-ichi Kamada (Ken-ichi.Kamada@yokoagwa.com)" w:date="2023-09-25T15:20:00Z">
        <w:r w:rsidR="004E2406" w:rsidRPr="00653B5A">
          <w:rPr>
            <w:color w:val="auto"/>
            <w:rPrChange w:id="138" w:author="Kumagai, Wataru (Wataru.Kumagai@yokogawa.com)" w:date="2023-09-25T18:30:00Z">
              <w:rPr>
                <w:color w:val="auto"/>
                <w:sz w:val="21"/>
                <w:szCs w:val="21"/>
              </w:rPr>
            </w:rPrChange>
          </w:rPr>
          <w:t>suggest</w:t>
        </w:r>
      </w:ins>
      <w:ins w:id="139" w:author="Ken-ichi Kamada (Ken-ichi.Kamada@yokoagwa.com)" w:date="2023-09-25T15:30:00Z">
        <w:r w:rsidR="003C673E" w:rsidRPr="00653B5A">
          <w:rPr>
            <w:color w:val="auto"/>
            <w:rPrChange w:id="140" w:author="Kumagai, Wataru (Wataru.Kumagai@yokogawa.com)" w:date="2023-09-25T18:30:00Z">
              <w:rPr>
                <w:color w:val="auto"/>
                <w:sz w:val="21"/>
                <w:szCs w:val="21"/>
              </w:rPr>
            </w:rPrChange>
          </w:rPr>
          <w:t>s</w:t>
        </w:r>
      </w:ins>
      <w:ins w:id="141" w:author="Ken-ichi Kamada (Ken-ichi.Kamada@yokoagwa.com)" w:date="2023-09-25T15:14:00Z">
        <w:r w:rsidR="004E2406" w:rsidRPr="00653B5A">
          <w:rPr>
            <w:color w:val="auto"/>
            <w:rPrChange w:id="142" w:author="Kumagai, Wataru (Wataru.Kumagai@yokogawa.com)" w:date="2023-09-25T18:30:00Z">
              <w:rPr>
                <w:color w:val="auto"/>
                <w:sz w:val="21"/>
                <w:szCs w:val="21"/>
              </w:rPr>
            </w:rPrChange>
          </w:rPr>
          <w:t xml:space="preserve"> several possibilities</w:t>
        </w:r>
      </w:ins>
      <w:ins w:id="143" w:author="Ken-ichi Kamada (Ken-ichi.Kamada@yokoagwa.com)" w:date="2023-09-25T15:17:00Z">
        <w:r w:rsidR="004E2406" w:rsidRPr="00653B5A">
          <w:rPr>
            <w:color w:val="auto"/>
            <w:rPrChange w:id="144" w:author="Kumagai, Wataru (Wataru.Kumagai@yokogawa.com)" w:date="2023-09-25T18:30:00Z">
              <w:rPr>
                <w:color w:val="auto"/>
                <w:sz w:val="21"/>
                <w:szCs w:val="21"/>
              </w:rPr>
            </w:rPrChange>
          </w:rPr>
          <w:t xml:space="preserve">: necessity of </w:t>
        </w:r>
      </w:ins>
      <w:ins w:id="145" w:author="Ken-ichi Kamada (Ken-ichi.Kamada@yokoagwa.com)" w:date="2023-09-25T15:18:00Z">
        <w:r w:rsidR="004E2406" w:rsidRPr="00653B5A">
          <w:rPr>
            <w:color w:val="auto"/>
            <w:rPrChange w:id="146" w:author="Kumagai, Wataru (Wataru.Kumagai@yokogawa.com)" w:date="2023-09-25T18:30:00Z">
              <w:rPr>
                <w:color w:val="auto"/>
                <w:sz w:val="21"/>
                <w:szCs w:val="21"/>
              </w:rPr>
            </w:rPrChange>
          </w:rPr>
          <w:t xml:space="preserve">long-term fouling model, </w:t>
        </w:r>
      </w:ins>
      <w:ins w:id="147" w:author="Ken-ichi Kamada (Ken-ichi.Kamada@yokoagwa.com)" w:date="2023-09-25T15:20:00Z">
        <w:r w:rsidR="004E2406" w:rsidRPr="00653B5A">
          <w:rPr>
            <w:color w:val="auto"/>
            <w:rPrChange w:id="148" w:author="Kumagai, Wataru (Wataru.Kumagai@yokogawa.com)" w:date="2023-09-25T18:30:00Z">
              <w:rPr>
                <w:color w:val="auto"/>
                <w:sz w:val="21"/>
                <w:szCs w:val="21"/>
              </w:rPr>
            </w:rPrChange>
          </w:rPr>
          <w:t xml:space="preserve">possibility of scaling </w:t>
        </w:r>
      </w:ins>
      <w:ins w:id="149" w:author="Ken-ichi Kamada (Ken-ichi.Kamada@yokoagwa.com)" w:date="2023-09-25T15:30:00Z">
        <w:r w:rsidR="003C673E" w:rsidRPr="00653B5A">
          <w:rPr>
            <w:color w:val="auto"/>
            <w:rPrChange w:id="150" w:author="Kumagai, Wataru (Wataru.Kumagai@yokogawa.com)" w:date="2023-09-25T18:30:00Z">
              <w:rPr>
                <w:color w:val="auto"/>
                <w:sz w:val="21"/>
                <w:szCs w:val="21"/>
              </w:rPr>
            </w:rPrChange>
          </w:rPr>
          <w:t>in addition to</w:t>
        </w:r>
      </w:ins>
      <w:ins w:id="151" w:author="Ken-ichi Kamada (Ken-ichi.Kamada@yokoagwa.com)" w:date="2023-09-25T15:20:00Z">
        <w:r w:rsidR="004E2406" w:rsidRPr="00653B5A">
          <w:rPr>
            <w:color w:val="auto"/>
            <w:rPrChange w:id="152" w:author="Kumagai, Wataru (Wataru.Kumagai@yokogawa.com)" w:date="2023-09-25T18:30:00Z">
              <w:rPr>
                <w:color w:val="auto"/>
                <w:sz w:val="21"/>
                <w:szCs w:val="21"/>
              </w:rPr>
            </w:rPrChange>
          </w:rPr>
          <w:t xml:space="preserve"> fouling, and so </w:t>
        </w:r>
      </w:ins>
      <w:ins w:id="153" w:author="Ken-ichi Kamada (Ken-ichi.Kamada@yokoagwa.com)" w:date="2023-09-25T15:21:00Z">
        <w:r w:rsidR="004E2406" w:rsidRPr="00653B5A">
          <w:rPr>
            <w:color w:val="auto"/>
            <w:rPrChange w:id="154" w:author="Kumagai, Wataru (Wataru.Kumagai@yokogawa.com)" w:date="2023-09-25T18:30:00Z">
              <w:rPr>
                <w:color w:val="auto"/>
                <w:sz w:val="21"/>
                <w:szCs w:val="21"/>
              </w:rPr>
            </w:rPrChange>
          </w:rPr>
          <w:t>on</w:t>
        </w:r>
      </w:ins>
      <w:r w:rsidRPr="00653B5A">
        <w:rPr>
          <w:color w:val="auto"/>
          <w:rPrChange w:id="155" w:author="Kumagai, Wataru (Wataru.Kumagai@yokogawa.com)" w:date="2023-09-25T18:30:00Z">
            <w:rPr>
              <w:color w:val="auto"/>
              <w:sz w:val="21"/>
              <w:szCs w:val="21"/>
            </w:rPr>
          </w:rPrChange>
        </w:rPr>
        <w:t xml:space="preserve">. </w:t>
      </w:r>
      <w:ins w:id="156" w:author="Ken-ichi Kamada (Ken-ichi.Kamada@yokoagwa.com)" w:date="2023-09-25T15:21:00Z">
        <w:r w:rsidR="003C673E" w:rsidRPr="00653B5A">
          <w:rPr>
            <w:color w:val="auto"/>
            <w:rPrChange w:id="157" w:author="Kumagai, Wataru (Wataru.Kumagai@yokogawa.com)" w:date="2023-09-25T18:30:00Z">
              <w:rPr>
                <w:color w:val="auto"/>
                <w:sz w:val="21"/>
                <w:szCs w:val="21"/>
              </w:rPr>
            </w:rPrChange>
          </w:rPr>
          <w:t xml:space="preserve">The currently available data is not enough to </w:t>
        </w:r>
      </w:ins>
      <w:ins w:id="158" w:author="Ken-ichi Kamada (Ken-ichi.Kamada@yokoagwa.com)" w:date="2023-09-25T15:22:00Z">
        <w:r w:rsidR="003C673E" w:rsidRPr="00653B5A">
          <w:rPr>
            <w:color w:val="auto"/>
            <w:rPrChange w:id="159" w:author="Kumagai, Wataru (Wataru.Kumagai@yokogawa.com)" w:date="2023-09-25T18:30:00Z">
              <w:rPr>
                <w:color w:val="auto"/>
                <w:sz w:val="21"/>
                <w:szCs w:val="21"/>
              </w:rPr>
            </w:rPrChange>
          </w:rPr>
          <w:t>draw definitive conclusions, so we</w:t>
        </w:r>
      </w:ins>
      <w:ins w:id="160" w:author="Ken-ichi Kamada (Ken-ichi.Kamada@yokoagwa.com)" w:date="2023-09-25T15:26:00Z">
        <w:r w:rsidR="003C673E" w:rsidRPr="00653B5A">
          <w:rPr>
            <w:color w:val="auto"/>
            <w:rPrChange w:id="161" w:author="Kumagai, Wataru (Wataru.Kumagai@yokogawa.com)" w:date="2023-09-25T18:30:00Z">
              <w:rPr>
                <w:color w:val="auto"/>
                <w:sz w:val="21"/>
                <w:szCs w:val="21"/>
              </w:rPr>
            </w:rPrChange>
          </w:rPr>
          <w:t xml:space="preserve"> would like to recommend performing experiments</w:t>
        </w:r>
      </w:ins>
      <w:ins w:id="162" w:author="Ken-ichi Kamada (Ken-ichi.Kamada@yokoagwa.com)" w:date="2023-09-25T15:27:00Z">
        <w:r w:rsidR="003C673E" w:rsidRPr="00653B5A">
          <w:rPr>
            <w:color w:val="auto"/>
            <w:rPrChange w:id="163" w:author="Kumagai, Wataru (Wataru.Kumagai@yokogawa.com)" w:date="2023-09-25T18:30:00Z">
              <w:rPr>
                <w:color w:val="auto"/>
                <w:sz w:val="21"/>
                <w:szCs w:val="21"/>
              </w:rPr>
            </w:rPrChange>
          </w:rPr>
          <w:t xml:space="preserve"> to identify</w:t>
        </w:r>
      </w:ins>
      <w:ins w:id="164" w:author="Ken-ichi Kamada (Ken-ichi.Kamada@yokoagwa.com)" w:date="2023-09-25T15:28:00Z">
        <w:r w:rsidR="003C673E" w:rsidRPr="00653B5A">
          <w:rPr>
            <w:color w:val="auto"/>
            <w:rPrChange w:id="165" w:author="Kumagai, Wataru (Wataru.Kumagai@yokogawa.com)" w:date="2023-09-25T18:30:00Z">
              <w:rPr>
                <w:color w:val="auto"/>
                <w:sz w:val="21"/>
                <w:szCs w:val="21"/>
              </w:rPr>
            </w:rPrChange>
          </w:rPr>
          <w:t xml:space="preserve"> the relationship between the amount of total chlorine and the progress of </w:t>
        </w:r>
      </w:ins>
      <w:ins w:id="166" w:author="Ken-ichi Kamada (Ken-ichi.Kamada@yokoagwa.com)" w:date="2023-09-25T15:29:00Z">
        <w:r w:rsidR="003C673E" w:rsidRPr="00653B5A">
          <w:rPr>
            <w:color w:val="auto"/>
            <w:rPrChange w:id="167" w:author="Kumagai, Wataru (Wataru.Kumagai@yokogawa.com)" w:date="2023-09-25T18:30:00Z">
              <w:rPr>
                <w:color w:val="auto"/>
                <w:sz w:val="21"/>
                <w:szCs w:val="21"/>
              </w:rPr>
            </w:rPrChange>
          </w:rPr>
          <w:t>clogging</w:t>
        </w:r>
      </w:ins>
      <w:ins w:id="168" w:author="Ken-ichi Kamada (Ken-ichi.Kamada@yokoagwa.com)" w:date="2023-09-25T15:28:00Z">
        <w:r w:rsidR="003C673E" w:rsidRPr="00653B5A">
          <w:rPr>
            <w:color w:val="auto"/>
            <w:rPrChange w:id="169" w:author="Kumagai, Wataru (Wataru.Kumagai@yokogawa.com)" w:date="2023-09-25T18:30:00Z">
              <w:rPr>
                <w:color w:val="auto"/>
                <w:sz w:val="21"/>
                <w:szCs w:val="21"/>
              </w:rPr>
            </w:rPrChange>
          </w:rPr>
          <w:t>.</w:t>
        </w:r>
      </w:ins>
    </w:p>
    <w:p w14:paraId="3E5AB59E" w14:textId="5C4ABCDF" w:rsidR="005503BC" w:rsidRPr="00653B5A" w:rsidDel="003C673E" w:rsidRDefault="005503BC" w:rsidP="005503BC">
      <w:pPr>
        <w:spacing w:before="120" w:after="0"/>
        <w:rPr>
          <w:del w:id="170" w:author="Ken-ichi Kamada (Ken-ichi.Kamada@yokoagwa.com)" w:date="2023-09-25T15:29:00Z"/>
          <w:color w:val="auto"/>
          <w:rPrChange w:id="171" w:author="Kumagai, Wataru (Wataru.Kumagai@yokogawa.com)" w:date="2023-09-25T18:30:00Z">
            <w:rPr>
              <w:del w:id="172" w:author="Ken-ichi Kamada (Ken-ichi.Kamada@yokoagwa.com)" w:date="2023-09-25T15:29:00Z"/>
              <w:color w:val="auto"/>
              <w:sz w:val="21"/>
              <w:szCs w:val="21"/>
            </w:rPr>
          </w:rPrChange>
        </w:rPr>
      </w:pPr>
      <w:del w:id="173" w:author="Ken-ichi Kamada (Ken-ichi.Kamada@yokoagwa.com)" w:date="2023-09-25T15:29:00Z">
        <w:r w:rsidRPr="00653B5A" w:rsidDel="003C673E">
          <w:rPr>
            <w:color w:val="auto"/>
            <w:rPrChange w:id="174" w:author="Kumagai, Wataru (Wataru.Kumagai@yokogawa.com)" w:date="2023-09-25T18:30:00Z">
              <w:rPr>
                <w:color w:val="auto"/>
                <w:sz w:val="21"/>
                <w:szCs w:val="21"/>
              </w:rPr>
            </w:rPrChange>
          </w:rPr>
          <w:delText>We are working on the fouling estimation model to predict the status of the RO membrane surface in terms of the relationships between the feed pressure and the total chlorine dosage, and we found that the part of the data indicated the trend of membrane fouling from data analysis.</w:delText>
        </w:r>
      </w:del>
    </w:p>
    <w:p w14:paraId="020DCF8F" w14:textId="12F614D7" w:rsidR="00B631F5" w:rsidRPr="00653B5A" w:rsidRDefault="005503BC" w:rsidP="005503BC">
      <w:pPr>
        <w:spacing w:before="120" w:after="0"/>
        <w:rPr>
          <w:color w:val="FF0000"/>
          <w:rPrChange w:id="175" w:author="Kumagai, Wataru (Wataru.Kumagai@yokogawa.com)" w:date="2023-09-25T18:30:00Z">
            <w:rPr>
              <w:color w:val="FF0000"/>
              <w:sz w:val="21"/>
              <w:szCs w:val="21"/>
            </w:rPr>
          </w:rPrChange>
        </w:rPr>
      </w:pPr>
      <w:r w:rsidRPr="00653B5A">
        <w:rPr>
          <w:color w:val="FF0000"/>
          <w:rPrChange w:id="176" w:author="Kumagai, Wataru (Wataru.Kumagai@yokogawa.com)" w:date="2023-09-25T18:30:00Z">
            <w:rPr>
              <w:color w:val="FF0000"/>
              <w:sz w:val="21"/>
              <w:szCs w:val="21"/>
            </w:rPr>
          </w:rPrChange>
        </w:rPr>
        <w:tab/>
        <w:t xml:space="preserve">In West Basin Municipal Water District, we created an hourly average model and a daily average model using the data </w:t>
      </w:r>
      <w:r w:rsidR="00224760" w:rsidRPr="00653B5A">
        <w:rPr>
          <w:color w:val="FF0000"/>
          <w:rPrChange w:id="177" w:author="Kumagai, Wataru (Wataru.Kumagai@yokogawa.com)" w:date="2023-09-25T18:30:00Z">
            <w:rPr>
              <w:color w:val="FF0000"/>
              <w:sz w:val="21"/>
              <w:szCs w:val="21"/>
            </w:rPr>
          </w:rPrChange>
        </w:rPr>
        <w:t>provided</w:t>
      </w:r>
      <w:r w:rsidR="00224760" w:rsidRPr="00653B5A">
        <w:rPr>
          <w:rFonts w:ascii="ＭＳ 明朝" w:eastAsia="ＭＳ 明朝" w:hAnsi="ＭＳ 明朝" w:cs="ＭＳ 明朝"/>
          <w:color w:val="FF0000"/>
          <w:lang w:eastAsia="ja-JP"/>
          <w:rPrChange w:id="178" w:author="Kumagai, Wataru (Wataru.Kumagai@yokogawa.com)" w:date="2023-09-25T18:30:00Z">
            <w:rPr>
              <w:rFonts w:ascii="ＭＳ 明朝" w:eastAsia="ＭＳ 明朝" w:hAnsi="ＭＳ 明朝" w:cs="ＭＳ 明朝"/>
              <w:color w:val="FF0000"/>
              <w:sz w:val="21"/>
              <w:szCs w:val="21"/>
              <w:lang w:eastAsia="ja-JP"/>
            </w:rPr>
          </w:rPrChange>
        </w:rPr>
        <w:t>.</w:t>
      </w:r>
      <w:r w:rsidR="00224760" w:rsidRPr="00653B5A">
        <w:rPr>
          <w:color w:val="FF0000"/>
          <w:rPrChange w:id="179" w:author="Kumagai, Wataru (Wataru.Kumagai@yokogawa.com)" w:date="2023-09-25T18:30:00Z">
            <w:rPr>
              <w:color w:val="FF0000"/>
              <w:sz w:val="21"/>
              <w:szCs w:val="21"/>
            </w:rPr>
          </w:rPrChange>
        </w:rPr>
        <w:t xml:space="preserve"> The</w:t>
      </w:r>
      <w:r w:rsidRPr="00653B5A">
        <w:rPr>
          <w:color w:val="FF0000"/>
          <w:rPrChange w:id="180" w:author="Kumagai, Wataru (Wataru.Kumagai@yokogawa.com)" w:date="2023-09-25T18:30:00Z">
            <w:rPr>
              <w:color w:val="FF0000"/>
              <w:sz w:val="21"/>
              <w:szCs w:val="21"/>
            </w:rPr>
          </w:rPrChange>
        </w:rPr>
        <w:t xml:space="preserve"> model derived the optimum chemical dosage such as ferric chloride dosage that</w:t>
      </w:r>
      <w:r w:rsidR="0097572C" w:rsidRPr="00653B5A">
        <w:rPr>
          <w:color w:val="FF0000"/>
          <w:rPrChange w:id="181" w:author="Kumagai, Wataru (Wataru.Kumagai@yokogawa.com)" w:date="2023-09-25T18:30:00Z">
            <w:rPr>
              <w:color w:val="FF0000"/>
              <w:sz w:val="21"/>
              <w:szCs w:val="21"/>
            </w:rPr>
          </w:rPrChange>
        </w:rPr>
        <w:t xml:space="preserve"> </w:t>
      </w:r>
      <w:r w:rsidR="00224760" w:rsidRPr="00653B5A">
        <w:rPr>
          <w:color w:val="FF0000"/>
          <w:rPrChange w:id="182" w:author="Kumagai, Wataru (Wataru.Kumagai@yokogawa.com)" w:date="2023-09-25T18:30:00Z">
            <w:rPr>
              <w:color w:val="FF0000"/>
              <w:sz w:val="21"/>
              <w:szCs w:val="21"/>
            </w:rPr>
          </w:rPrChange>
        </w:rPr>
        <w:t>should maintain effluent turbidity from the Title 22 filter less than 2 NTU required by the Title 22</w:t>
      </w:r>
      <w:r w:rsidRPr="00653B5A">
        <w:rPr>
          <w:color w:val="FF0000"/>
          <w:rPrChange w:id="183" w:author="Kumagai, Wataru (Wataru.Kumagai@yokogawa.com)" w:date="2023-09-25T18:30:00Z">
            <w:rPr>
              <w:color w:val="FF0000"/>
              <w:sz w:val="21"/>
              <w:szCs w:val="21"/>
            </w:rPr>
          </w:rPrChange>
        </w:rPr>
        <w:t xml:space="preserve"> regulations. </w:t>
      </w:r>
      <w:r w:rsidR="00EB176B" w:rsidRPr="00653B5A">
        <w:rPr>
          <w:color w:val="FF0000"/>
          <w:rPrChange w:id="184" w:author="Kumagai, Wataru (Wataru.Kumagai@yokogawa.com)" w:date="2023-09-25T18:30:00Z">
            <w:rPr>
              <w:color w:val="FF0000"/>
              <w:sz w:val="21"/>
              <w:szCs w:val="21"/>
            </w:rPr>
          </w:rPrChange>
        </w:rPr>
        <w:t xml:space="preserve">As a result of the optimization calculation, </w:t>
      </w:r>
      <w:r w:rsidR="00DE3F17" w:rsidRPr="00653B5A">
        <w:rPr>
          <w:color w:val="FF0000"/>
          <w:rPrChange w:id="185" w:author="Kumagai, Wataru (Wataru.Kumagai@yokogawa.com)" w:date="2023-09-25T18:30:00Z">
            <w:rPr>
              <w:color w:val="FF0000"/>
              <w:sz w:val="21"/>
              <w:szCs w:val="21"/>
            </w:rPr>
          </w:rPrChange>
        </w:rPr>
        <w:t>ferric chloride dosage and cationic polymer dosages were reduced by 7% and 2%, respectively, The Title 22 filter effluent turbidity raised by 4% can be attributed by reduction of the total amount of chemical dosage.</w:t>
      </w:r>
      <w:r w:rsidR="00EB176B" w:rsidRPr="00653B5A">
        <w:rPr>
          <w:color w:val="FF0000"/>
          <w:rPrChange w:id="186" w:author="Kumagai, Wataru (Wataru.Kumagai@yokogawa.com)" w:date="2023-09-25T18:30:00Z">
            <w:rPr>
              <w:color w:val="FF0000"/>
              <w:sz w:val="21"/>
              <w:szCs w:val="21"/>
            </w:rPr>
          </w:rPrChange>
        </w:rPr>
        <w:t xml:space="preserve"> </w:t>
      </w:r>
      <w:r w:rsidR="00DE3F17" w:rsidRPr="00653B5A">
        <w:rPr>
          <w:color w:val="FF0000"/>
          <w:rPrChange w:id="187" w:author="Kumagai, Wataru (Wataru.Kumagai@yokogawa.com)" w:date="2023-09-25T18:30:00Z">
            <w:rPr>
              <w:color w:val="FF0000"/>
              <w:sz w:val="21"/>
              <w:szCs w:val="21"/>
            </w:rPr>
          </w:rPrChange>
        </w:rPr>
        <w:t xml:space="preserve">However, because </w:t>
      </w:r>
      <w:r w:rsidR="00B631F5" w:rsidRPr="00653B5A">
        <w:rPr>
          <w:color w:val="FF0000"/>
          <w:rPrChange w:id="188" w:author="Kumagai, Wataru (Wataru.Kumagai@yokogawa.com)" w:date="2023-09-25T18:30:00Z">
            <w:rPr>
              <w:color w:val="FF0000"/>
              <w:sz w:val="21"/>
              <w:szCs w:val="21"/>
            </w:rPr>
          </w:rPrChange>
        </w:rPr>
        <w:t>the feed and effluent turbidit</w:t>
      </w:r>
      <w:r w:rsidR="0000627A" w:rsidRPr="00653B5A">
        <w:rPr>
          <w:color w:val="FF0000"/>
          <w:rPrChange w:id="189" w:author="Kumagai, Wataru (Wataru.Kumagai@yokogawa.com)" w:date="2023-09-25T18:30:00Z">
            <w:rPr>
              <w:color w:val="FF0000"/>
              <w:sz w:val="21"/>
              <w:szCs w:val="21"/>
            </w:rPr>
          </w:rPrChange>
        </w:rPr>
        <w:t>es</w:t>
      </w:r>
      <w:r w:rsidR="00B631F5" w:rsidRPr="00653B5A">
        <w:rPr>
          <w:color w:val="FF0000"/>
          <w:rPrChange w:id="190" w:author="Kumagai, Wataru (Wataru.Kumagai@yokogawa.com)" w:date="2023-09-25T18:30:00Z">
            <w:rPr>
              <w:color w:val="FF0000"/>
              <w:sz w:val="21"/>
              <w:szCs w:val="21"/>
            </w:rPr>
          </w:rPrChange>
        </w:rPr>
        <w:t xml:space="preserve"> were measured by only grabbing</w:t>
      </w:r>
      <w:r w:rsidR="0000627A" w:rsidRPr="00653B5A">
        <w:rPr>
          <w:color w:val="FF0000"/>
          <w:rPrChange w:id="191" w:author="Kumagai, Wataru (Wataru.Kumagai@yokogawa.com)" w:date="2023-09-25T18:30:00Z">
            <w:rPr>
              <w:color w:val="FF0000"/>
              <w:sz w:val="21"/>
              <w:szCs w:val="21"/>
            </w:rPr>
          </w:rPrChange>
        </w:rPr>
        <w:t>, t</w:t>
      </w:r>
      <w:r w:rsidR="00DE3F17" w:rsidRPr="00653B5A">
        <w:rPr>
          <w:color w:val="FF0000"/>
          <w:rPrChange w:id="192" w:author="Kumagai, Wataru (Wataru.Kumagai@yokogawa.com)" w:date="2023-09-25T18:30:00Z">
            <w:rPr>
              <w:color w:val="FF0000"/>
              <w:sz w:val="21"/>
              <w:szCs w:val="21"/>
            </w:rPr>
          </w:rPrChange>
        </w:rPr>
        <w:t>he model accuracy was low</w:t>
      </w:r>
      <w:r w:rsidR="00F7224C" w:rsidRPr="00653B5A">
        <w:rPr>
          <w:color w:val="FF0000"/>
          <w:rPrChange w:id="193" w:author="Kumagai, Wataru (Wataru.Kumagai@yokogawa.com)" w:date="2023-09-25T18:30:00Z">
            <w:rPr>
              <w:color w:val="FF0000"/>
              <w:sz w:val="21"/>
              <w:szCs w:val="21"/>
            </w:rPr>
          </w:rPrChange>
        </w:rPr>
        <w:t>.</w:t>
      </w:r>
      <w:r w:rsidRPr="00653B5A">
        <w:rPr>
          <w:color w:val="FF0000"/>
          <w:rPrChange w:id="194" w:author="Kumagai, Wataru (Wataru.Kumagai@yokogawa.com)" w:date="2023-09-25T18:30:00Z">
            <w:rPr>
              <w:color w:val="FF0000"/>
              <w:sz w:val="21"/>
              <w:szCs w:val="21"/>
            </w:rPr>
          </w:rPrChange>
        </w:rPr>
        <w:t xml:space="preserve"> </w:t>
      </w:r>
      <w:r w:rsidR="0000627A" w:rsidRPr="00653B5A">
        <w:rPr>
          <w:color w:val="FF0000"/>
          <w:rPrChange w:id="195" w:author="Kumagai, Wataru (Wataru.Kumagai@yokogawa.com)" w:date="2023-09-25T18:30:00Z">
            <w:rPr>
              <w:color w:val="FF0000"/>
              <w:sz w:val="21"/>
              <w:szCs w:val="21"/>
            </w:rPr>
          </w:rPrChange>
        </w:rPr>
        <w:t>W</w:t>
      </w:r>
      <w:r w:rsidR="00B631F5" w:rsidRPr="00653B5A">
        <w:rPr>
          <w:color w:val="FF0000"/>
          <w:rPrChange w:id="196" w:author="Kumagai, Wataru (Wataru.Kumagai@yokogawa.com)" w:date="2023-09-25T18:30:00Z">
            <w:rPr>
              <w:color w:val="FF0000"/>
              <w:sz w:val="21"/>
              <w:szCs w:val="21"/>
            </w:rPr>
          </w:rPrChange>
        </w:rPr>
        <w:t xml:space="preserve">e highly recommend installing turbidity instruments </w:t>
      </w:r>
      <w:r w:rsidR="00E9362C" w:rsidRPr="00653B5A">
        <w:rPr>
          <w:color w:val="FF0000"/>
          <w:rPrChange w:id="197" w:author="Kumagai, Wataru (Wataru.Kumagai@yokogawa.com)" w:date="2023-09-25T18:30:00Z">
            <w:rPr>
              <w:color w:val="FF0000"/>
              <w:sz w:val="21"/>
              <w:szCs w:val="21"/>
            </w:rPr>
          </w:rPrChange>
        </w:rPr>
        <w:t>online and measured at</w:t>
      </w:r>
      <w:r w:rsidR="00BB1725" w:rsidRPr="00653B5A">
        <w:rPr>
          <w:color w:val="FF0000"/>
          <w:rPrChange w:id="198" w:author="Kumagai, Wataru (Wataru.Kumagai@yokogawa.com)" w:date="2023-09-25T18:30:00Z">
            <w:rPr>
              <w:color w:val="FF0000"/>
              <w:sz w:val="21"/>
              <w:szCs w:val="21"/>
            </w:rPr>
          </w:rPrChange>
        </w:rPr>
        <w:t xml:space="preserve"> more frequent and </w:t>
      </w:r>
      <w:r w:rsidR="00E9362C" w:rsidRPr="00653B5A">
        <w:rPr>
          <w:color w:val="FF0000"/>
          <w:rPrChange w:id="199" w:author="Kumagai, Wataru (Wataru.Kumagai@yokogawa.com)" w:date="2023-09-25T18:30:00Z">
            <w:rPr>
              <w:color w:val="FF0000"/>
              <w:sz w:val="21"/>
              <w:szCs w:val="21"/>
            </w:rPr>
          </w:rPrChange>
        </w:rPr>
        <w:t>real time</w:t>
      </w:r>
      <w:r w:rsidR="000C10F2" w:rsidRPr="00653B5A">
        <w:rPr>
          <w:color w:val="FF0000"/>
          <w:rPrChange w:id="200" w:author="Kumagai, Wataru (Wataru.Kumagai@yokogawa.com)" w:date="2023-09-25T18:30:00Z">
            <w:rPr>
              <w:color w:val="FF0000"/>
              <w:sz w:val="21"/>
              <w:szCs w:val="21"/>
            </w:rPr>
          </w:rPrChange>
        </w:rPr>
        <w:t xml:space="preserve"> that mak</w:t>
      </w:r>
      <w:r w:rsidR="00B631F5" w:rsidRPr="00653B5A">
        <w:rPr>
          <w:color w:val="FF0000"/>
          <w:rPrChange w:id="201" w:author="Kumagai, Wataru (Wataru.Kumagai@yokogawa.com)" w:date="2023-09-25T18:30:00Z">
            <w:rPr>
              <w:color w:val="FF0000"/>
              <w:sz w:val="21"/>
              <w:szCs w:val="21"/>
            </w:rPr>
          </w:rPrChange>
        </w:rPr>
        <w:t>es it possible to reduce those chemicals based on the fluctuation.</w:t>
      </w:r>
    </w:p>
    <w:p w14:paraId="4B4A993F" w14:textId="6825C0B0" w:rsidR="005503BC" w:rsidRPr="00653B5A" w:rsidRDefault="005503BC">
      <w:pPr>
        <w:snapToGrid/>
        <w:spacing w:after="0"/>
      </w:pPr>
      <w:r w:rsidRPr="00653B5A">
        <w:br w:type="page"/>
      </w:r>
    </w:p>
    <w:p w14:paraId="530FEA24" w14:textId="0B2AFC46" w:rsidR="007D2057" w:rsidRPr="00653B5A" w:rsidRDefault="001C613A">
      <w:pPr>
        <w:pStyle w:val="1"/>
        <w:numPr>
          <w:ilvl w:val="0"/>
          <w:numId w:val="4"/>
        </w:numPr>
        <w:spacing w:after="120"/>
      </w:pPr>
      <w:bookmarkStart w:id="202" w:name="_Hlk143880159"/>
      <w:r w:rsidRPr="00653B5A">
        <w:lastRenderedPageBreak/>
        <w:t xml:space="preserve">Desktop </w:t>
      </w:r>
      <w:r w:rsidR="006B67F3" w:rsidRPr="00653B5A">
        <w:t>Analysis</w:t>
      </w:r>
      <w:r w:rsidRPr="00653B5A">
        <w:t xml:space="preserve"> based on OCWD</w:t>
      </w:r>
      <w:bookmarkEnd w:id="202"/>
    </w:p>
    <w:p w14:paraId="5ED6D90E" w14:textId="68137730" w:rsidR="005D5A5D" w:rsidRPr="00653B5A" w:rsidRDefault="0068683B">
      <w:pPr>
        <w:keepNext/>
        <w:widowControl w:val="0"/>
        <w:numPr>
          <w:ilvl w:val="1"/>
          <w:numId w:val="5"/>
        </w:numPr>
        <w:snapToGrid/>
        <w:spacing w:after="0"/>
        <w:jc w:val="both"/>
        <w:outlineLvl w:val="1"/>
        <w:rPr>
          <w:rFonts w:eastAsia="游ゴシック Light"/>
          <w:color w:val="auto"/>
          <w:kern w:val="2"/>
          <w:lang w:eastAsia="ja-JP"/>
        </w:rPr>
      </w:pPr>
      <w:r w:rsidRPr="00653B5A">
        <w:rPr>
          <w:rFonts w:eastAsia="游ゴシック Light"/>
          <w:b/>
          <w:bCs/>
          <w:color w:val="auto"/>
          <w:kern w:val="2"/>
          <w:lang w:eastAsia="ja-JP"/>
        </w:rPr>
        <w:t>RO Optimization Overview</w:t>
      </w:r>
    </w:p>
    <w:p w14:paraId="7351D3C3" w14:textId="5F1C50F1" w:rsidR="005D5A5D" w:rsidRPr="00653B5A" w:rsidRDefault="005D5A5D" w:rsidP="005D5A5D">
      <w:pPr>
        <w:spacing w:before="120"/>
        <w:ind w:firstLineChars="100" w:firstLine="240"/>
        <w:rPr>
          <w:rFonts w:eastAsia="游明朝"/>
          <w:lang w:eastAsia="ja-JP"/>
        </w:rPr>
      </w:pPr>
      <w:r w:rsidRPr="00653B5A">
        <w:rPr>
          <w:rFonts w:eastAsia="游明朝"/>
          <w:lang w:eastAsia="ja-JP"/>
        </w:rPr>
        <w:t xml:space="preserve">Basic optimization story is to decrease the chemical dosing cost (e.g., sulfuric acid or inhibitor) while satisfying water quality standards </w:t>
      </w:r>
      <w:r w:rsidR="00C22E87" w:rsidRPr="00653B5A">
        <w:rPr>
          <w:rFonts w:eastAsia="游明朝"/>
          <w:lang w:eastAsia="ja-JP"/>
        </w:rPr>
        <w:t>and</w:t>
      </w:r>
      <w:r w:rsidRPr="00653B5A">
        <w:rPr>
          <w:rFonts w:eastAsia="游明朝"/>
          <w:lang w:eastAsia="ja-JP"/>
        </w:rPr>
        <w:t xml:space="preserve"> </w:t>
      </w:r>
      <w:r w:rsidR="00C22E87" w:rsidRPr="00653B5A">
        <w:rPr>
          <w:rFonts w:eastAsia="游明朝"/>
          <w:lang w:eastAsia="ja-JP"/>
        </w:rPr>
        <w:t>preventing progress of</w:t>
      </w:r>
      <w:r w:rsidRPr="00653B5A">
        <w:rPr>
          <w:rFonts w:eastAsia="游明朝"/>
          <w:lang w:eastAsia="ja-JP"/>
        </w:rPr>
        <w:t xml:space="preserve"> </w:t>
      </w:r>
      <w:del w:id="203" w:author="Ken-ichi Kamada (Ken-ichi.Kamada@yokoagwa.com)" w:date="2023-09-25T16:08:00Z">
        <w:r w:rsidR="00C22E87" w:rsidRPr="00653B5A" w:rsidDel="0025776B">
          <w:rPr>
            <w:rFonts w:eastAsia="游明朝"/>
            <w:lang w:eastAsia="ja-JP"/>
          </w:rPr>
          <w:delText>an</w:delText>
        </w:r>
        <w:r w:rsidRPr="00653B5A" w:rsidDel="0025776B">
          <w:rPr>
            <w:rFonts w:eastAsia="游明朝"/>
            <w:lang w:eastAsia="ja-JP"/>
          </w:rPr>
          <w:delText xml:space="preserve"> </w:delText>
        </w:r>
      </w:del>
      <w:r w:rsidRPr="00653B5A">
        <w:rPr>
          <w:rFonts w:eastAsia="游明朝"/>
          <w:lang w:eastAsia="ja-JP"/>
        </w:rPr>
        <w:t xml:space="preserve">RO membrane scaling. </w:t>
      </w:r>
    </w:p>
    <w:p w14:paraId="2535CC57" w14:textId="010456FE" w:rsidR="005D5A5D" w:rsidRPr="00653B5A" w:rsidRDefault="005D5A5D" w:rsidP="005D5A5D">
      <w:pPr>
        <w:spacing w:before="120"/>
        <w:ind w:firstLine="238"/>
        <w:rPr>
          <w:rFonts w:eastAsia="游明朝"/>
          <w:lang w:eastAsia="ja-JP"/>
        </w:rPr>
      </w:pPr>
      <w:r w:rsidRPr="00653B5A">
        <w:rPr>
          <w:rFonts w:eastAsia="游明朝"/>
          <w:lang w:eastAsia="ja-JP"/>
        </w:rPr>
        <w:t xml:space="preserve">RO optimization is to improve the operation in some period. This type of optimization problem is </w:t>
      </w:r>
      <w:del w:id="204" w:author="Ken-ichi Kamada (Ken-ichi.Kamada@yokoagwa.com)" w:date="2023-09-25T16:08:00Z">
        <w:r w:rsidRPr="00653B5A" w:rsidDel="0025776B">
          <w:rPr>
            <w:rFonts w:eastAsia="游明朝"/>
            <w:lang w:eastAsia="ja-JP"/>
          </w:rPr>
          <w:delText xml:space="preserve">the </w:delText>
        </w:r>
      </w:del>
      <w:ins w:id="205" w:author="Ken-ichi Kamada (Ken-ichi.Kamada@yokoagwa.com)" w:date="2023-09-25T16:08:00Z">
        <w:r w:rsidR="0025776B" w:rsidRPr="00653B5A">
          <w:rPr>
            <w:rFonts w:eastAsia="游明朝"/>
            <w:lang w:eastAsia="ja-JP"/>
          </w:rPr>
          <w:t xml:space="preserve">called a </w:t>
        </w:r>
      </w:ins>
      <w:r w:rsidRPr="00653B5A">
        <w:rPr>
          <w:rFonts w:eastAsia="游明朝"/>
          <w:lang w:eastAsia="ja-JP"/>
        </w:rPr>
        <w:t>scheduling problem, which is formulated and solved according to procedure as shown in Figure 1.1</w:t>
      </w:r>
      <w:r w:rsidR="00F923CC" w:rsidRPr="00653B5A">
        <w:rPr>
          <w:rFonts w:eastAsia="游明朝"/>
          <w:lang w:eastAsia="ja-JP"/>
        </w:rPr>
        <w:t>.1</w:t>
      </w:r>
      <w:r w:rsidRPr="00653B5A">
        <w:rPr>
          <w:rFonts w:eastAsia="游明朝"/>
          <w:lang w:eastAsia="ja-JP"/>
        </w:rPr>
        <w:t xml:space="preserve">. The procedure consists of drawing flow chart, formulation optimization problem, and calculation operational schedule. </w:t>
      </w:r>
      <w:r w:rsidR="001D3C9E" w:rsidRPr="00653B5A">
        <w:t>In</w:t>
      </w:r>
      <w:r w:rsidR="0027797C" w:rsidRPr="00653B5A">
        <w:t xml:space="preserve"> this process</w:t>
      </w:r>
      <w:r w:rsidRPr="00653B5A">
        <w:t xml:space="preserve">, </w:t>
      </w:r>
      <w:r w:rsidR="001D3C9E" w:rsidRPr="00653B5A">
        <w:t xml:space="preserve">the </w:t>
      </w:r>
      <w:r w:rsidRPr="00653B5A">
        <w:rPr>
          <w:rFonts w:eastAsia="游明朝"/>
          <w:lang w:eastAsia="ja-JP"/>
        </w:rPr>
        <w:t xml:space="preserve">first and </w:t>
      </w:r>
      <w:r w:rsidR="001D3C9E" w:rsidRPr="00653B5A">
        <w:rPr>
          <w:rFonts w:eastAsia="游明朝"/>
          <w:lang w:eastAsia="ja-JP"/>
        </w:rPr>
        <w:t xml:space="preserve">the </w:t>
      </w:r>
      <w:r w:rsidRPr="00653B5A">
        <w:rPr>
          <w:rFonts w:eastAsia="游明朝"/>
          <w:lang w:eastAsia="ja-JP"/>
        </w:rPr>
        <w:t xml:space="preserve">second are </w:t>
      </w:r>
      <w:r w:rsidR="001D3C9E" w:rsidRPr="00653B5A">
        <w:rPr>
          <w:rFonts w:eastAsia="游明朝"/>
          <w:lang w:eastAsia="ja-JP"/>
        </w:rPr>
        <w:t xml:space="preserve">the steps </w:t>
      </w:r>
      <w:r w:rsidRPr="00653B5A">
        <w:rPr>
          <w:rFonts w:eastAsia="游明朝"/>
          <w:lang w:eastAsia="ja-JP"/>
        </w:rPr>
        <w:t>to construct a</w:t>
      </w:r>
      <w:r w:rsidR="00E66B8C" w:rsidRPr="00653B5A">
        <w:rPr>
          <w:rFonts w:eastAsia="游明朝"/>
          <w:lang w:eastAsia="ja-JP"/>
        </w:rPr>
        <w:t xml:space="preserve">n optimization </w:t>
      </w:r>
      <w:r w:rsidRPr="00653B5A">
        <w:rPr>
          <w:rFonts w:eastAsia="游明朝"/>
          <w:lang w:eastAsia="ja-JP"/>
        </w:rPr>
        <w:t>model</w:t>
      </w:r>
      <w:r w:rsidR="001D3C9E" w:rsidRPr="00653B5A">
        <w:rPr>
          <w:rFonts w:eastAsia="游明朝"/>
          <w:lang w:eastAsia="ja-JP"/>
        </w:rPr>
        <w:t xml:space="preserve"> and the third is the step to solve an optimization problem using the created model</w:t>
      </w:r>
      <w:r w:rsidRPr="00653B5A">
        <w:rPr>
          <w:rFonts w:eastAsia="游明朝"/>
          <w:lang w:eastAsia="ja-JP"/>
        </w:rPr>
        <w:t>.</w:t>
      </w:r>
    </w:p>
    <w:p w14:paraId="6F8F12F3" w14:textId="77777777" w:rsidR="005D5A5D" w:rsidRPr="00653B5A" w:rsidRDefault="005D5A5D" w:rsidP="0068683B">
      <w:pPr>
        <w:widowControl w:val="0"/>
        <w:snapToGrid/>
        <w:spacing w:after="0"/>
        <w:jc w:val="both"/>
        <w:rPr>
          <w:rFonts w:eastAsia="游明朝"/>
          <w:color w:val="auto"/>
          <w:kern w:val="2"/>
          <w:lang w:eastAsia="ja-JP"/>
        </w:rPr>
      </w:pPr>
    </w:p>
    <w:p w14:paraId="45ED7BD0" w14:textId="7BFDB5FF" w:rsidR="0068683B" w:rsidRPr="00653B5A" w:rsidRDefault="0068683B">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Flow</w:t>
      </w:r>
      <w:r w:rsidR="005D5A5D" w:rsidRPr="00653B5A">
        <w:rPr>
          <w:rFonts w:eastAsia="游ゴシック Light"/>
          <w:b/>
          <w:bCs/>
          <w:color w:val="auto"/>
          <w:kern w:val="2"/>
          <w:lang w:eastAsia="ja-JP"/>
        </w:rPr>
        <w:t xml:space="preserve"> C</w:t>
      </w:r>
      <w:r w:rsidRPr="00653B5A">
        <w:rPr>
          <w:rFonts w:eastAsia="游ゴシック Light"/>
          <w:b/>
          <w:bCs/>
          <w:color w:val="auto"/>
          <w:kern w:val="2"/>
          <w:lang w:eastAsia="ja-JP"/>
        </w:rPr>
        <w:t>hart</w:t>
      </w:r>
    </w:p>
    <w:p w14:paraId="4320D1DD" w14:textId="1E9EF76E" w:rsidR="00BB6B1F" w:rsidRPr="00653B5A" w:rsidRDefault="00BB6B1F" w:rsidP="00A500A1">
      <w:pPr>
        <w:spacing w:before="120" w:after="0"/>
        <w:ind w:firstLineChars="100" w:firstLine="240"/>
        <w:rPr>
          <w:rFonts w:eastAsia="游明朝"/>
          <w:lang w:eastAsia="ja-JP"/>
        </w:rPr>
      </w:pPr>
      <w:r w:rsidRPr="00653B5A">
        <w:rPr>
          <w:rFonts w:eastAsia="游明朝" w:hint="eastAsia"/>
          <w:lang w:eastAsia="ja-JP"/>
        </w:rPr>
        <w:t>F</w:t>
      </w:r>
      <w:r w:rsidRPr="00653B5A">
        <w:rPr>
          <w:rFonts w:eastAsia="游明朝"/>
          <w:lang w:eastAsia="ja-JP"/>
        </w:rPr>
        <w:t>igure 1.1.2 shows</w:t>
      </w:r>
      <w:ins w:id="206" w:author="Ken-ichi Kamada (Ken-ichi.Kamada@yokoagwa.com)" w:date="2023-09-25T16:10:00Z">
        <w:r w:rsidR="00B139D2" w:rsidRPr="00653B5A">
          <w:rPr>
            <w:rFonts w:eastAsia="游明朝"/>
            <w:lang w:eastAsia="ja-JP"/>
          </w:rPr>
          <w:t xml:space="preserve"> an example</w:t>
        </w:r>
      </w:ins>
      <w:r w:rsidRPr="00653B5A">
        <w:rPr>
          <w:rFonts w:eastAsia="游明朝"/>
          <w:lang w:eastAsia="ja-JP"/>
        </w:rPr>
        <w:t xml:space="preserve"> </w:t>
      </w:r>
      <w:ins w:id="207" w:author="Ken-ichi Kamada (Ken-ichi.Kamada@yokoagwa.com)" w:date="2023-09-25T16:10:00Z">
        <w:r w:rsidR="00B139D2" w:rsidRPr="00653B5A">
          <w:rPr>
            <w:rFonts w:eastAsia="游明朝"/>
            <w:lang w:eastAsia="ja-JP"/>
          </w:rPr>
          <w:t xml:space="preserve">of </w:t>
        </w:r>
      </w:ins>
      <w:r w:rsidR="003D49F8" w:rsidRPr="00653B5A">
        <w:rPr>
          <w:rFonts w:eastAsia="游明朝"/>
          <w:lang w:eastAsia="ja-JP"/>
        </w:rPr>
        <w:t xml:space="preserve">the flow chart </w:t>
      </w:r>
      <w:del w:id="208" w:author="Ken-ichi Kamada (Ken-ichi.Kamada@yokoagwa.com)" w:date="2023-09-25T16:10:00Z">
        <w:r w:rsidR="003D49F8" w:rsidRPr="00653B5A" w:rsidDel="00B139D2">
          <w:rPr>
            <w:rFonts w:eastAsia="游明朝"/>
            <w:lang w:eastAsia="ja-JP"/>
          </w:rPr>
          <w:delText xml:space="preserve">example </w:delText>
        </w:r>
      </w:del>
      <w:r w:rsidR="003D49F8" w:rsidRPr="00653B5A">
        <w:rPr>
          <w:rFonts w:eastAsia="游明朝"/>
          <w:lang w:eastAsia="ja-JP"/>
        </w:rPr>
        <w:t xml:space="preserve">for RO optimization in OCWD. </w:t>
      </w:r>
      <w:r w:rsidR="007A5DF4" w:rsidRPr="00653B5A">
        <w:rPr>
          <w:rFonts w:eastAsia="游明朝"/>
          <w:lang w:eastAsia="ja-JP"/>
        </w:rPr>
        <w:t>To consider water quality standards and preventing progress of RO membrane scaling, water quality prediction and RO membrane model</w:t>
      </w:r>
      <w:r w:rsidR="00A500A1" w:rsidRPr="00653B5A">
        <w:rPr>
          <w:rFonts w:eastAsia="游明朝"/>
          <w:lang w:eastAsia="ja-JP"/>
        </w:rPr>
        <w:t>s</w:t>
      </w:r>
      <w:r w:rsidR="007A5DF4" w:rsidRPr="00653B5A">
        <w:rPr>
          <w:rFonts w:eastAsia="游明朝"/>
          <w:lang w:eastAsia="ja-JP"/>
        </w:rPr>
        <w:t xml:space="preserve"> are introduced as constraints</w:t>
      </w:r>
      <w:r w:rsidR="003827B5" w:rsidRPr="00653B5A">
        <w:rPr>
          <w:rFonts w:eastAsia="游明朝"/>
          <w:lang w:eastAsia="ja-JP"/>
        </w:rPr>
        <w:t>.</w:t>
      </w:r>
      <w:r w:rsidR="00A500A1" w:rsidRPr="00653B5A">
        <w:rPr>
          <w:rFonts w:eastAsia="游明朝"/>
          <w:lang w:eastAsia="ja-JP"/>
        </w:rPr>
        <w:t xml:space="preserve"> </w:t>
      </w:r>
      <w:r w:rsidR="003827B5" w:rsidRPr="00653B5A">
        <w:rPr>
          <w:rFonts w:eastAsia="游明朝"/>
          <w:lang w:eastAsia="ja-JP"/>
        </w:rPr>
        <w:t xml:space="preserve">Chemical dosing costs and constraints </w:t>
      </w:r>
      <w:r w:rsidR="00A600C2" w:rsidRPr="00653B5A">
        <w:rPr>
          <w:rFonts w:eastAsia="游明朝"/>
          <w:lang w:eastAsia="ja-JP"/>
        </w:rPr>
        <w:t>are calculated</w:t>
      </w:r>
      <w:r w:rsidR="003827B5" w:rsidRPr="00653B5A">
        <w:rPr>
          <w:rFonts w:eastAsia="游明朝"/>
          <w:lang w:eastAsia="ja-JP"/>
        </w:rPr>
        <w:t xml:space="preserve"> </w:t>
      </w:r>
      <w:r w:rsidR="00A500A1" w:rsidRPr="00653B5A">
        <w:rPr>
          <w:rFonts w:eastAsia="游明朝"/>
          <w:lang w:eastAsia="ja-JP"/>
        </w:rPr>
        <w:t xml:space="preserve">from </w:t>
      </w:r>
      <w:r w:rsidR="007A5DF4" w:rsidRPr="00653B5A">
        <w:rPr>
          <w:rFonts w:eastAsia="游明朝"/>
          <w:lang w:eastAsia="ja-JP"/>
        </w:rPr>
        <w:t>RO feed variables, i.e., sulfuric acid dosing, temperature, feed conductivity, and feed TOC</w:t>
      </w:r>
      <w:r w:rsidR="00A500A1" w:rsidRPr="00653B5A">
        <w:rPr>
          <w:rFonts w:eastAsia="游明朝"/>
          <w:lang w:eastAsia="ja-JP"/>
        </w:rPr>
        <w:t>.</w:t>
      </w:r>
      <w:r w:rsidR="007A5DF4" w:rsidRPr="00653B5A">
        <w:rPr>
          <w:rFonts w:eastAsia="游明朝"/>
          <w:lang w:eastAsia="ja-JP"/>
        </w:rPr>
        <w:t xml:space="preserve"> </w:t>
      </w:r>
      <w:ins w:id="209" w:author="Ken-ichi Kamada (Ken-ichi.Kamada@yokoagwa.com)" w:date="2023-09-25T16:11:00Z">
        <w:r w:rsidR="00B139D2" w:rsidRPr="00653B5A">
          <w:rPr>
            <w:rFonts w:eastAsia="游明朝"/>
            <w:lang w:eastAsia="ja-JP"/>
          </w:rPr>
          <w:t>T</w:t>
        </w:r>
      </w:ins>
      <w:del w:id="210" w:author="Ken-ichi Kamada (Ken-ichi.Kamada@yokoagwa.com)" w:date="2023-09-25T16:11:00Z">
        <w:r w:rsidR="001F3553" w:rsidRPr="00653B5A" w:rsidDel="00B139D2">
          <w:rPr>
            <w:rFonts w:eastAsia="游明朝"/>
            <w:lang w:eastAsia="ja-JP"/>
          </w:rPr>
          <w:delText>But t</w:delText>
        </w:r>
      </w:del>
      <w:r w:rsidR="001F3553" w:rsidRPr="00653B5A">
        <w:rPr>
          <w:rFonts w:eastAsia="游明朝"/>
          <w:lang w:eastAsia="ja-JP"/>
        </w:rPr>
        <w:t xml:space="preserve">his report uses only the water quality prediction model because the RO scaling model </w:t>
      </w:r>
      <w:ins w:id="211" w:author="Ken-ichi Kamada (Ken-ichi.Kamada@yokoagwa.com)" w:date="2023-09-25T16:11:00Z">
        <w:r w:rsidR="00B139D2" w:rsidRPr="00653B5A">
          <w:rPr>
            <w:rFonts w:eastAsia="游明朝"/>
            <w:lang w:eastAsia="ja-JP"/>
          </w:rPr>
          <w:t>is un</w:t>
        </w:r>
      </w:ins>
      <w:ins w:id="212" w:author="Ken-ichi Kamada (Ken-ichi.Kamada@yokoagwa.com)" w:date="2023-09-25T16:12:00Z">
        <w:r w:rsidR="00B139D2" w:rsidRPr="00653B5A">
          <w:rPr>
            <w:rFonts w:eastAsia="游明朝"/>
            <w:lang w:eastAsia="ja-JP"/>
          </w:rPr>
          <w:t xml:space="preserve">der development and </w:t>
        </w:r>
      </w:ins>
      <w:r w:rsidR="001F3553" w:rsidRPr="00653B5A">
        <w:rPr>
          <w:rFonts w:eastAsia="游明朝"/>
          <w:lang w:eastAsia="ja-JP"/>
        </w:rPr>
        <w:t>needs more validation in some periods and conditions.</w:t>
      </w:r>
    </w:p>
    <w:p w14:paraId="26C073B0" w14:textId="1B10E7EA" w:rsidR="005D5A5D" w:rsidRPr="00653B5A" w:rsidRDefault="005D5A5D" w:rsidP="005D5A5D">
      <w:pPr>
        <w:spacing w:before="120" w:after="0"/>
        <w:ind w:firstLineChars="100" w:firstLine="240"/>
        <w:rPr>
          <w:rFonts w:eastAsia="游明朝"/>
          <w:lang w:eastAsia="ja-JP"/>
        </w:rPr>
      </w:pPr>
      <w:r w:rsidRPr="00653B5A">
        <w:rPr>
          <w:rFonts w:eastAsia="游明朝"/>
          <w:lang w:eastAsia="ja-JP"/>
        </w:rPr>
        <w:t>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shows the </w:t>
      </w:r>
      <w:ins w:id="213" w:author="Ken-ichi Kamada (Ken-ichi.Kamada@yokoagwa.com)" w:date="2023-09-25T16:15:00Z">
        <w:r w:rsidR="00E87E4B" w:rsidRPr="00653B5A">
          <w:rPr>
            <w:rFonts w:eastAsia="游明朝"/>
            <w:lang w:eastAsia="ja-JP"/>
          </w:rPr>
          <w:t xml:space="preserve">overall </w:t>
        </w:r>
      </w:ins>
      <w:r w:rsidRPr="00653B5A">
        <w:rPr>
          <w:rFonts w:eastAsia="游明朝"/>
          <w:lang w:eastAsia="ja-JP"/>
        </w:rPr>
        <w:t>flow chart for RO system configuration</w:t>
      </w:r>
      <w:r w:rsidR="00373C7B" w:rsidRPr="00653B5A">
        <w:rPr>
          <w:rFonts w:eastAsia="游明朝"/>
          <w:lang w:eastAsia="ja-JP"/>
        </w:rPr>
        <w:t xml:space="preserve"> in this case</w:t>
      </w:r>
      <w:r w:rsidRPr="00653B5A">
        <w:rPr>
          <w:rFonts w:eastAsia="游明朝"/>
          <w:lang w:eastAsia="ja-JP"/>
        </w:rPr>
        <w:t>. 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(a) is the flow chart limited to the part related to permeate TOC prediction and 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(b) is the flow chart limited to the part related to permeate EC prediction. In Figure 1.</w:t>
      </w:r>
      <w:r w:rsidR="00F923CC" w:rsidRPr="00653B5A">
        <w:rPr>
          <w:rFonts w:eastAsia="游明朝"/>
          <w:lang w:eastAsia="ja-JP"/>
        </w:rPr>
        <w:t>1.</w:t>
      </w:r>
      <w:r w:rsidR="00BB6B1F" w:rsidRPr="00653B5A">
        <w:rPr>
          <w:rFonts w:eastAsia="游明朝"/>
          <w:lang w:eastAsia="ja-JP"/>
        </w:rPr>
        <w:t>3</w:t>
      </w:r>
      <w:r w:rsidRPr="00653B5A">
        <w:rPr>
          <w:rFonts w:eastAsia="游明朝"/>
          <w:lang w:eastAsia="ja-JP"/>
        </w:rPr>
        <w:t xml:space="preserve">, arrows connecting objects are assigned variables. The classification of each variable (e.g., optimization variable or fixed variable) is described below. </w:t>
      </w:r>
      <w:ins w:id="214" w:author="Ken-ichi Kamada (Ken-ichi.Kamada@yokoagwa.com)" w:date="2023-09-25T16:19:00Z">
        <w:r w:rsidR="00E87E4B" w:rsidRPr="00653B5A">
          <w:rPr>
            <w:rFonts w:eastAsia="游明朝"/>
            <w:lang w:eastAsia="ja-JP"/>
          </w:rPr>
          <w:t>A</w:t>
        </w:r>
      </w:ins>
      <w:del w:id="215" w:author="Ken-ichi Kamada (Ken-ichi.Kamada@yokoagwa.com)" w:date="2023-09-25T16:19:00Z">
        <w:r w:rsidRPr="00653B5A" w:rsidDel="00E87E4B">
          <w:rPr>
            <w:rFonts w:eastAsia="游明朝"/>
            <w:lang w:eastAsia="ja-JP"/>
          </w:rPr>
          <w:delText>The</w:delText>
        </w:r>
      </w:del>
      <w:r w:rsidRPr="00653B5A">
        <w:rPr>
          <w:rFonts w:eastAsia="游明朝"/>
          <w:lang w:eastAsia="ja-JP"/>
        </w:rPr>
        <w:t xml:space="preserve"> </w:t>
      </w:r>
      <w:del w:id="216" w:author="Ken-ichi Kamada (Ken-ichi.Kamada@yokoagwa.com)" w:date="2023-09-25T16:17:00Z">
        <w:r w:rsidRPr="00653B5A" w:rsidDel="00E87E4B">
          <w:rPr>
            <w:rFonts w:eastAsia="游明朝"/>
            <w:lang w:eastAsia="ja-JP"/>
          </w:rPr>
          <w:delText xml:space="preserve">storage </w:delText>
        </w:r>
      </w:del>
      <w:ins w:id="217" w:author="Ken-ichi Kamada (Ken-ichi.Kamada@yokoagwa.com)" w:date="2023-09-25T16:18:00Z">
        <w:r w:rsidR="00E87E4B" w:rsidRPr="00653B5A">
          <w:rPr>
            <w:rFonts w:eastAsia="游明朝"/>
            <w:lang w:eastAsia="ja-JP"/>
          </w:rPr>
          <w:t>cylindrical</w:t>
        </w:r>
      </w:ins>
      <w:ins w:id="218" w:author="Ken-ichi Kamada (Ken-ichi.Kamada@yokoagwa.com)" w:date="2023-09-25T16:17:00Z">
        <w:r w:rsidR="00E87E4B" w:rsidRPr="00653B5A">
          <w:rPr>
            <w:rFonts w:eastAsia="游明朝"/>
            <w:lang w:eastAsia="ja-JP"/>
          </w:rPr>
          <w:t xml:space="preserve"> </w:t>
        </w:r>
      </w:ins>
      <w:r w:rsidRPr="00653B5A">
        <w:rPr>
          <w:rFonts w:eastAsia="游明朝"/>
          <w:lang w:eastAsia="ja-JP"/>
        </w:rPr>
        <w:t>object means</w:t>
      </w:r>
      <w:ins w:id="219" w:author="Ken-ichi Kamada (Ken-ichi.Kamada@yokoagwa.com)" w:date="2023-09-25T16:19:00Z">
        <w:r w:rsidR="00E87E4B" w:rsidRPr="00653B5A">
          <w:rPr>
            <w:rFonts w:eastAsia="游明朝"/>
            <w:lang w:eastAsia="ja-JP"/>
          </w:rPr>
          <w:t xml:space="preserve"> an</w:t>
        </w:r>
      </w:ins>
      <w:r w:rsidRPr="00653B5A">
        <w:rPr>
          <w:rFonts w:eastAsia="游明朝"/>
          <w:lang w:eastAsia="ja-JP"/>
        </w:rPr>
        <w:t xml:space="preserve"> exogenous variable, </w:t>
      </w:r>
      <w:del w:id="220" w:author="Ken-ichi Kamada (Ken-ichi.Kamada@yokoagwa.com)" w:date="2023-09-25T16:19:00Z">
        <w:r w:rsidRPr="00653B5A" w:rsidDel="00E87E4B">
          <w:rPr>
            <w:rFonts w:eastAsia="游明朝"/>
            <w:lang w:eastAsia="ja-JP"/>
          </w:rPr>
          <w:delText xml:space="preserve">the </w:delText>
        </w:r>
      </w:del>
      <w:ins w:id="221" w:author="Ken-ichi Kamada (Ken-ichi.Kamada@yokoagwa.com)" w:date="2023-09-25T16:19:00Z">
        <w:r w:rsidR="00E87E4B" w:rsidRPr="00653B5A">
          <w:rPr>
            <w:rFonts w:eastAsia="游明朝"/>
            <w:lang w:eastAsia="ja-JP"/>
          </w:rPr>
          <w:t xml:space="preserve">a </w:t>
        </w:r>
      </w:ins>
      <w:r w:rsidRPr="00653B5A">
        <w:rPr>
          <w:rFonts w:eastAsia="游明朝"/>
          <w:lang w:eastAsia="ja-JP"/>
        </w:rPr>
        <w:t xml:space="preserve">hexagon object means </w:t>
      </w:r>
      <w:ins w:id="222" w:author="Ken-ichi Kamada (Ken-ichi.Kamada@yokoagwa.com)" w:date="2023-09-25T16:19:00Z">
        <w:r w:rsidR="00E87E4B" w:rsidRPr="00653B5A">
          <w:rPr>
            <w:rFonts w:eastAsia="游明朝"/>
            <w:lang w:eastAsia="ja-JP"/>
          </w:rPr>
          <w:t xml:space="preserve">a </w:t>
        </w:r>
      </w:ins>
      <w:r w:rsidRPr="00653B5A">
        <w:rPr>
          <w:rFonts w:eastAsia="游明朝"/>
          <w:lang w:eastAsia="ja-JP"/>
        </w:rPr>
        <w:t xml:space="preserve">mathematical model, and </w:t>
      </w:r>
      <w:del w:id="223" w:author="Ken-ichi Kamada (Ken-ichi.Kamada@yokoagwa.com)" w:date="2023-09-25T16:19:00Z">
        <w:r w:rsidRPr="00653B5A" w:rsidDel="00E87E4B">
          <w:rPr>
            <w:rFonts w:eastAsia="游明朝"/>
            <w:lang w:eastAsia="ja-JP"/>
          </w:rPr>
          <w:delText xml:space="preserve">the </w:delText>
        </w:r>
      </w:del>
      <w:ins w:id="224" w:author="Ken-ichi Kamada (Ken-ichi.Kamada@yokoagwa.com)" w:date="2023-09-25T16:19:00Z">
        <w:r w:rsidR="00E87E4B" w:rsidRPr="00653B5A">
          <w:rPr>
            <w:rFonts w:eastAsia="游明朝"/>
            <w:lang w:eastAsia="ja-JP"/>
          </w:rPr>
          <w:t xml:space="preserve">a </w:t>
        </w:r>
      </w:ins>
      <w:r w:rsidRPr="00653B5A">
        <w:rPr>
          <w:rFonts w:eastAsia="游明朝"/>
          <w:lang w:eastAsia="ja-JP"/>
        </w:rPr>
        <w:t xml:space="preserve">square object means </w:t>
      </w:r>
      <w:ins w:id="225" w:author="Ken-ichi Kamada (Ken-ichi.Kamada@yokoagwa.com)" w:date="2023-09-25T16:19:00Z">
        <w:r w:rsidR="00E87E4B" w:rsidRPr="00653B5A">
          <w:rPr>
            <w:rFonts w:eastAsia="游明朝"/>
            <w:lang w:eastAsia="ja-JP"/>
          </w:rPr>
          <w:t xml:space="preserve">a </w:t>
        </w:r>
      </w:ins>
      <w:r w:rsidRPr="00653B5A">
        <w:rPr>
          <w:rFonts w:eastAsia="游明朝"/>
          <w:lang w:eastAsia="ja-JP"/>
        </w:rPr>
        <w:t xml:space="preserve">predictive variable (e.g., water quality data). </w:t>
      </w:r>
      <w:del w:id="226" w:author="Ken-ichi Kamada (Ken-ichi.Kamada@yokoagwa.com)" w:date="2023-09-25T16:19:00Z">
        <w:r w:rsidRPr="00653B5A" w:rsidDel="00360F70">
          <w:rPr>
            <w:rFonts w:eastAsia="游明朝"/>
            <w:lang w:eastAsia="ja-JP"/>
          </w:rPr>
          <w:delText xml:space="preserve">The </w:delText>
        </w:r>
      </w:del>
      <w:ins w:id="227" w:author="Ken-ichi Kamada (Ken-ichi.Kamada@yokoagwa.com)" w:date="2023-09-25T16:19:00Z">
        <w:r w:rsidR="00360F70" w:rsidRPr="00653B5A">
          <w:rPr>
            <w:rFonts w:eastAsia="游明朝"/>
            <w:lang w:eastAsia="ja-JP"/>
          </w:rPr>
          <w:t xml:space="preserve">An </w:t>
        </w:r>
      </w:ins>
      <w:r w:rsidRPr="00653B5A">
        <w:rPr>
          <w:rFonts w:eastAsia="游明朝"/>
          <w:lang w:eastAsia="ja-JP"/>
        </w:rPr>
        <w:t xml:space="preserve">arrow toward </w:t>
      </w:r>
      <w:ins w:id="228" w:author="Ken-ichi Kamada (Ken-ichi.Kamada@yokoagwa.com)" w:date="2023-09-25T16:20:00Z">
        <w:r w:rsidR="00360F70" w:rsidRPr="00653B5A">
          <w:rPr>
            <w:rFonts w:eastAsia="游明朝"/>
            <w:lang w:eastAsia="ja-JP"/>
          </w:rPr>
          <w:t>an</w:t>
        </w:r>
      </w:ins>
      <w:del w:id="229" w:author="Ken-ichi Kamada (Ken-ichi.Kamada@yokoagwa.com)" w:date="2023-09-25T16:20:00Z">
        <w:r w:rsidRPr="00653B5A" w:rsidDel="00360F70">
          <w:rPr>
            <w:rFonts w:eastAsia="游明朝"/>
            <w:lang w:eastAsia="ja-JP"/>
          </w:rPr>
          <w:delText>the</w:delText>
        </w:r>
      </w:del>
      <w:r w:rsidRPr="00653B5A">
        <w:rPr>
          <w:rFonts w:eastAsia="游明朝"/>
          <w:lang w:eastAsia="ja-JP"/>
        </w:rPr>
        <w:t xml:space="preserve"> object is </w:t>
      </w:r>
      <w:ins w:id="230" w:author="Ken-ichi Kamada (Ken-ichi.Kamada@yokoagwa.com)" w:date="2023-09-25T16:20:00Z">
        <w:r w:rsidR="00360F70" w:rsidRPr="00653B5A">
          <w:rPr>
            <w:rFonts w:eastAsia="游明朝"/>
            <w:lang w:eastAsia="ja-JP"/>
          </w:rPr>
          <w:t xml:space="preserve">an </w:t>
        </w:r>
      </w:ins>
      <w:r w:rsidRPr="00653B5A">
        <w:rPr>
          <w:rFonts w:eastAsia="游明朝"/>
          <w:lang w:eastAsia="ja-JP"/>
        </w:rPr>
        <w:t xml:space="preserve">input data and </w:t>
      </w:r>
      <w:del w:id="231" w:author="Ken-ichi Kamada (Ken-ichi.Kamada@yokoagwa.com)" w:date="2023-09-25T16:20:00Z">
        <w:r w:rsidRPr="00653B5A" w:rsidDel="00360F70">
          <w:rPr>
            <w:rFonts w:eastAsia="游明朝"/>
            <w:lang w:eastAsia="ja-JP"/>
          </w:rPr>
          <w:delText>the</w:delText>
        </w:r>
      </w:del>
      <w:ins w:id="232" w:author="Ken-ichi Kamada (Ken-ichi.Kamada@yokoagwa.com)" w:date="2023-09-25T16:20:00Z">
        <w:r w:rsidR="00360F70" w:rsidRPr="00653B5A">
          <w:rPr>
            <w:rFonts w:eastAsia="游明朝"/>
            <w:lang w:eastAsia="ja-JP"/>
          </w:rPr>
          <w:t>an</w:t>
        </w:r>
      </w:ins>
      <w:r w:rsidRPr="00653B5A">
        <w:rPr>
          <w:rFonts w:eastAsia="游明朝"/>
          <w:lang w:eastAsia="ja-JP"/>
        </w:rPr>
        <w:t xml:space="preserve"> arrow out from </w:t>
      </w:r>
      <w:del w:id="233" w:author="Ken-ichi Kamada (Ken-ichi.Kamada@yokoagwa.com)" w:date="2023-09-25T16:21:00Z">
        <w:r w:rsidRPr="00653B5A" w:rsidDel="00360F70">
          <w:rPr>
            <w:rFonts w:eastAsia="游明朝"/>
            <w:lang w:eastAsia="ja-JP"/>
          </w:rPr>
          <w:delText>the</w:delText>
        </w:r>
      </w:del>
      <w:ins w:id="234" w:author="Ken-ichi Kamada (Ken-ichi.Kamada@yokoagwa.com)" w:date="2023-09-25T16:21:00Z">
        <w:r w:rsidR="00360F70" w:rsidRPr="00653B5A">
          <w:rPr>
            <w:rFonts w:eastAsia="游明朝"/>
            <w:lang w:eastAsia="ja-JP"/>
          </w:rPr>
          <w:t>an</w:t>
        </w:r>
      </w:ins>
      <w:r w:rsidRPr="00653B5A">
        <w:rPr>
          <w:rFonts w:eastAsia="游明朝"/>
          <w:lang w:eastAsia="ja-JP"/>
        </w:rPr>
        <w:t xml:space="preserve"> object is </w:t>
      </w:r>
      <w:ins w:id="235" w:author="Ken-ichi Kamada (Ken-ichi.Kamada@yokoagwa.com)" w:date="2023-09-25T16:21:00Z">
        <w:r w:rsidR="00360F70" w:rsidRPr="00653B5A">
          <w:rPr>
            <w:rFonts w:eastAsia="游明朝"/>
            <w:lang w:eastAsia="ja-JP"/>
          </w:rPr>
          <w:t xml:space="preserve">an </w:t>
        </w:r>
      </w:ins>
      <w:r w:rsidRPr="00653B5A">
        <w:rPr>
          <w:rFonts w:eastAsia="游明朝"/>
          <w:lang w:eastAsia="ja-JP"/>
        </w:rPr>
        <w:t xml:space="preserve">output data. The color of arrows is different for each object to which it is connected. </w:t>
      </w:r>
      <w:del w:id="236" w:author="Ken-ichi Kamada (Ken-ichi.Kamada@yokoagwa.com)" w:date="2023-09-25T16:25:00Z">
        <w:r w:rsidRPr="00653B5A" w:rsidDel="00EE3485">
          <w:rPr>
            <w:rFonts w:eastAsia="游明朝"/>
            <w:lang w:eastAsia="ja-JP"/>
          </w:rPr>
          <w:delText>Especially, m</w:delText>
        </w:r>
      </w:del>
      <w:ins w:id="237" w:author="Ken-ichi Kamada (Ken-ichi.Kamada@yokoagwa.com)" w:date="2023-09-25T16:25:00Z">
        <w:r w:rsidR="00EE3485" w:rsidRPr="00653B5A">
          <w:rPr>
            <w:rFonts w:eastAsia="游明朝"/>
            <w:lang w:eastAsia="ja-JP"/>
          </w:rPr>
          <w:t>M</w:t>
        </w:r>
      </w:ins>
      <w:r w:rsidRPr="00653B5A">
        <w:rPr>
          <w:rFonts w:eastAsia="游明朝"/>
          <w:lang w:eastAsia="ja-JP"/>
        </w:rPr>
        <w:t xml:space="preserve">athematical models have both input and output data. Output data from </w:t>
      </w:r>
      <w:del w:id="238" w:author="Ken-ichi Kamada (Ken-ichi.Kamada@yokoagwa.com)" w:date="2023-09-25T16:26:00Z">
        <w:r w:rsidRPr="00653B5A" w:rsidDel="00EE3485">
          <w:rPr>
            <w:rFonts w:eastAsia="游明朝"/>
            <w:lang w:eastAsia="ja-JP"/>
          </w:rPr>
          <w:delText xml:space="preserve">the </w:delText>
        </w:r>
      </w:del>
      <w:ins w:id="239" w:author="Ken-ichi Kamada (Ken-ichi.Kamada@yokoagwa.com)" w:date="2023-09-25T16:26:00Z">
        <w:r w:rsidR="00EE3485" w:rsidRPr="00653B5A">
          <w:rPr>
            <w:rFonts w:eastAsia="游明朝"/>
            <w:lang w:eastAsia="ja-JP"/>
          </w:rPr>
          <w:t xml:space="preserve">a </w:t>
        </w:r>
      </w:ins>
      <w:r w:rsidRPr="00653B5A">
        <w:rPr>
          <w:rFonts w:eastAsia="游明朝"/>
          <w:lang w:eastAsia="ja-JP"/>
        </w:rPr>
        <w:t xml:space="preserve">hexagon object toward </w:t>
      </w:r>
      <w:ins w:id="240" w:author="Ken-ichi Kamada (Ken-ichi.Kamada@yokoagwa.com)" w:date="2023-09-25T16:26:00Z">
        <w:r w:rsidR="00EE3485" w:rsidRPr="00653B5A">
          <w:rPr>
            <w:rFonts w:eastAsia="游明朝"/>
            <w:lang w:eastAsia="ja-JP"/>
          </w:rPr>
          <w:t>a</w:t>
        </w:r>
      </w:ins>
      <w:del w:id="241" w:author="Ken-ichi Kamada (Ken-ichi.Kamada@yokoagwa.com)" w:date="2023-09-25T16:26:00Z">
        <w:r w:rsidRPr="00653B5A" w:rsidDel="00EE3485">
          <w:rPr>
            <w:rFonts w:eastAsia="游明朝"/>
            <w:lang w:eastAsia="ja-JP"/>
          </w:rPr>
          <w:delText>the</w:delText>
        </w:r>
      </w:del>
      <w:r w:rsidRPr="00653B5A">
        <w:rPr>
          <w:rFonts w:eastAsia="游明朝"/>
          <w:lang w:eastAsia="ja-JP"/>
        </w:rPr>
        <w:t xml:space="preserve"> square object is calculated by the prediction model </w:t>
      </w:r>
      <w:ins w:id="242" w:author="Ken-ichi Kamada (Ken-ichi.Kamada@yokoagwa.com)" w:date="2023-09-25T16:26:00Z">
        <w:r w:rsidR="00EE3485" w:rsidRPr="00653B5A">
          <w:rPr>
            <w:rFonts w:eastAsia="游明朝"/>
            <w:lang w:eastAsia="ja-JP"/>
          </w:rPr>
          <w:t xml:space="preserve">described </w:t>
        </w:r>
      </w:ins>
      <w:r w:rsidRPr="00653B5A">
        <w:rPr>
          <w:rFonts w:eastAsia="游明朝"/>
          <w:lang w:eastAsia="ja-JP"/>
        </w:rPr>
        <w:t>in the later section</w:t>
      </w:r>
      <w:ins w:id="243" w:author="Ken-ichi Kamada (Ken-ichi.Kamada@yokoagwa.com)" w:date="2023-09-25T16:26:00Z">
        <w:r w:rsidR="00A338D6" w:rsidRPr="00653B5A">
          <w:rPr>
            <w:rFonts w:eastAsia="游明朝"/>
            <w:lang w:eastAsia="ja-JP"/>
          </w:rPr>
          <w:t>s</w:t>
        </w:r>
      </w:ins>
      <w:r w:rsidRPr="00653B5A">
        <w:rPr>
          <w:rFonts w:eastAsia="游明朝"/>
          <w:lang w:eastAsia="ja-JP"/>
        </w:rPr>
        <w:t>.</w:t>
      </w:r>
    </w:p>
    <w:p w14:paraId="3CC7DD84" w14:textId="2F079E4A" w:rsidR="005D5A5D" w:rsidRPr="00653B5A" w:rsidRDefault="005D5A5D" w:rsidP="00577303">
      <w:pPr>
        <w:spacing w:before="120" w:after="0"/>
        <w:ind w:firstLineChars="100" w:firstLine="240"/>
        <w:rPr>
          <w:rFonts w:eastAsia="游明朝"/>
          <w:lang w:eastAsia="ja-JP"/>
        </w:rPr>
      </w:pPr>
      <w:r w:rsidRPr="00653B5A">
        <w:rPr>
          <w:rFonts w:eastAsia="游明朝"/>
          <w:lang w:eastAsia="ja-JP"/>
        </w:rPr>
        <w:t xml:space="preserve">The RO system configuration and </w:t>
      </w:r>
      <w:r w:rsidRPr="00653B5A">
        <w:rPr>
          <w:rFonts w:eastAsia="游明朝"/>
          <w:bCs/>
          <w:lang w:eastAsia="ja-JP"/>
        </w:rPr>
        <w:t>tag name list</w:t>
      </w:r>
      <w:r w:rsidRPr="00653B5A">
        <w:rPr>
          <w:rFonts w:eastAsia="游明朝"/>
          <w:lang w:eastAsia="ja-JP"/>
        </w:rPr>
        <w:t xml:space="preserve"> of OCWD is provided as “Additional Materials A1” at the appendix of this report.</w:t>
      </w:r>
    </w:p>
    <w:p w14:paraId="52503B86" w14:textId="03B0B3C8" w:rsidR="005D5A5D" w:rsidRPr="00653B5A" w:rsidRDefault="005D5A5D" w:rsidP="005D5A5D">
      <w:pPr>
        <w:spacing w:before="120" w:after="0"/>
        <w:rPr>
          <w:rFonts w:eastAsia="游明朝"/>
          <w:lang w:eastAsia="ja-JP"/>
        </w:rPr>
      </w:pPr>
    </w:p>
    <w:p w14:paraId="7999267D" w14:textId="03668E69" w:rsidR="00C47559" w:rsidRPr="00653B5A" w:rsidRDefault="00C47559" w:rsidP="005D5A5D">
      <w:pPr>
        <w:spacing w:before="120" w:after="0"/>
        <w:rPr>
          <w:rFonts w:eastAsia="游明朝"/>
          <w:lang w:eastAsia="ja-JP"/>
        </w:rPr>
      </w:pPr>
    </w:p>
    <w:p w14:paraId="10721582" w14:textId="26F001C8" w:rsidR="00C47559" w:rsidRPr="00653B5A" w:rsidRDefault="00C47559" w:rsidP="005D5A5D">
      <w:pPr>
        <w:spacing w:before="120" w:after="0"/>
        <w:rPr>
          <w:rFonts w:eastAsia="游明朝"/>
          <w:lang w:eastAsia="ja-JP"/>
        </w:rPr>
      </w:pPr>
    </w:p>
    <w:p w14:paraId="0C720A8A" w14:textId="0541F1AA" w:rsidR="00C47559" w:rsidRPr="00653B5A" w:rsidRDefault="00C47559" w:rsidP="005D5A5D">
      <w:pPr>
        <w:spacing w:before="120" w:after="0"/>
        <w:rPr>
          <w:rFonts w:eastAsia="游明朝"/>
          <w:lang w:eastAsia="ja-JP"/>
        </w:rPr>
      </w:pPr>
    </w:p>
    <w:p w14:paraId="4DE0CCE4" w14:textId="44212144" w:rsidR="00222C98" w:rsidRPr="00653B5A" w:rsidDel="00653B5A" w:rsidRDefault="00222C98" w:rsidP="005D5A5D">
      <w:pPr>
        <w:spacing w:before="120" w:after="0"/>
        <w:rPr>
          <w:del w:id="244" w:author="Kumagai, Wataru (Wataru.Kumagai@yokogawa.com)" w:date="2023-09-25T18:30:00Z"/>
          <w:rFonts w:eastAsia="游明朝"/>
          <w:lang w:eastAsia="ja-JP"/>
        </w:rPr>
      </w:pPr>
    </w:p>
    <w:p w14:paraId="460610C2" w14:textId="77777777" w:rsidR="00222C98" w:rsidRPr="00653B5A" w:rsidDel="00653B5A" w:rsidRDefault="00222C98" w:rsidP="005D5A5D">
      <w:pPr>
        <w:spacing w:before="120" w:after="0"/>
        <w:rPr>
          <w:del w:id="245" w:author="Kumagai, Wataru (Wataru.Kumagai@yokogawa.com)" w:date="2023-09-25T18:30:00Z"/>
          <w:rFonts w:eastAsia="游明朝" w:hint="eastAsia"/>
          <w:lang w:eastAsia="ja-JP"/>
        </w:rPr>
      </w:pPr>
    </w:p>
    <w:p w14:paraId="564038BC" w14:textId="78CD555E" w:rsidR="00C47559" w:rsidRPr="00653B5A" w:rsidDel="00653B5A" w:rsidRDefault="00C47559" w:rsidP="005D5A5D">
      <w:pPr>
        <w:spacing w:before="120" w:after="0"/>
        <w:rPr>
          <w:del w:id="246" w:author="Kumagai, Wataru (Wataru.Kumagai@yokogawa.com)" w:date="2023-09-25T18:30:00Z"/>
          <w:rFonts w:eastAsia="游明朝" w:hint="eastAsia"/>
          <w:lang w:eastAsia="ja-JP"/>
        </w:rPr>
      </w:pPr>
    </w:p>
    <w:p w14:paraId="3E3DF573" w14:textId="69FDFF29" w:rsidR="00C47559" w:rsidRPr="00653B5A" w:rsidDel="00653B5A" w:rsidRDefault="00C47559" w:rsidP="005D5A5D">
      <w:pPr>
        <w:spacing w:before="120" w:after="0"/>
        <w:rPr>
          <w:del w:id="247" w:author="Kumagai, Wataru (Wataru.Kumagai@yokogawa.com)" w:date="2023-09-25T18:30:00Z"/>
          <w:rFonts w:eastAsia="游明朝" w:hint="eastAsia"/>
          <w:lang w:eastAsia="ja-JP"/>
        </w:rPr>
      </w:pPr>
    </w:p>
    <w:p w14:paraId="0E8F1FB7" w14:textId="77777777" w:rsidR="00C47559" w:rsidRPr="00653B5A" w:rsidRDefault="00C47559" w:rsidP="005D5A5D">
      <w:pPr>
        <w:spacing w:before="120" w:after="0"/>
        <w:rPr>
          <w:rFonts w:eastAsia="游明朝" w:hint="eastAsia"/>
          <w:lang w:eastAsia="ja-JP"/>
        </w:rPr>
      </w:pPr>
    </w:p>
    <w:p w14:paraId="37BBA241" w14:textId="23C06D13" w:rsidR="00085619" w:rsidRPr="00653B5A" w:rsidRDefault="005D5A5D" w:rsidP="00C47559">
      <w:pPr>
        <w:spacing w:before="120" w:after="0"/>
        <w:rPr>
          <w:rFonts w:eastAsia="游明朝"/>
          <w:lang w:eastAsia="ja-JP"/>
        </w:rPr>
      </w:pPr>
      <w:r w:rsidRPr="00653B5A">
        <w:rPr>
          <w:noProof/>
        </w:rPr>
        <w:lastRenderedPageBreak/>
        <mc:AlternateContent>
          <mc:Choice Requires="wps">
            <w:drawing>
              <wp:anchor distT="45720" distB="45720" distL="114300" distR="114300" simplePos="0" relativeHeight="251657216" behindDoc="0" locked="0" layoutInCell="1" allowOverlap="1" wp14:anchorId="75E7B799" wp14:editId="51B4D6B7">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088C5985" w14:textId="77777777" w:rsidR="005D5A5D" w:rsidRDefault="005D5A5D" w:rsidP="005D5A5D">
                            <w:pPr>
                              <w:pStyle w:val="a4"/>
                              <w:ind w:left="0"/>
                              <w:jc w:val="center"/>
                              <w:rPr>
                                <w:rFonts w:ascii="Arial" w:hAnsi="Arial" w:cs="Arial"/>
                                <w:b/>
                                <w:bCs/>
                              </w:rPr>
                            </w:pPr>
                            <w:r w:rsidRPr="00EA6B94">
                              <w:rPr>
                                <w:noProof/>
                              </w:rPr>
                              <w:drawing>
                                <wp:inline distT="0" distB="0" distL="0" distR="0" wp14:anchorId="652F1C4B" wp14:editId="5B5D5631">
                                  <wp:extent cx="3351047" cy="6384897"/>
                                  <wp:effectExtent l="0" t="0" r="0" b="0"/>
                                  <wp:docPr id="59626796" name="図 5962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52FCF1" w14:textId="7E7547B1" w:rsidR="005D5A5D" w:rsidRPr="00C0200B" w:rsidRDefault="005D5A5D" w:rsidP="005D5A5D">
                            <w:pPr>
                              <w:pStyle w:val="a4"/>
                              <w:spacing w:before="120" w:after="0"/>
                              <w:ind w:left="0"/>
                              <w:jc w:val="center"/>
                              <w:rPr>
                                <w:b/>
                                <w:bCs/>
                              </w:rPr>
                            </w:pPr>
                            <w:r w:rsidRPr="00FC6ED4">
                              <w:rPr>
                                <w:b/>
                                <w:bCs/>
                              </w:rPr>
                              <w:t xml:space="preserve">Figure </w:t>
                            </w:r>
                            <w:r>
                              <w:rPr>
                                <w:b/>
                                <w:bCs/>
                              </w:rPr>
                              <w:t>1.1</w:t>
                            </w:r>
                            <w:r w:rsidR="00F923CC">
                              <w:rPr>
                                <w:b/>
                                <w:bCs/>
                              </w:rPr>
                              <w:t>.1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E7B799" id="_x0000_t202" coordsize="21600,21600" o:spt="202" path="m,l,21600r21600,l21600,xe">
                <v:stroke joinstyle="miter"/>
                <v:path gradientshapeok="t" o:connecttype="rect"/>
              </v:shapetype>
              <v:shape id="_x0000_s1026" type="#_x0000_t202" style="position:absolute;margin-left:0;margin-top:14.25pt;width:467.05pt;height:530.2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" stroked="f">
                <v:textbox>
                  <w:txbxContent>
                    <w:p w14:paraId="088C5985" w14:textId="77777777" w:rsidR="005D5A5D" w:rsidRDefault="005D5A5D" w:rsidP="005D5A5D">
                      <w:pPr>
                        <w:pStyle w:val="a4"/>
                        <w:ind w:left="0"/>
                        <w:jc w:val="center"/>
                        <w:rPr>
                          <w:rFonts w:ascii="Arial" w:hAnsi="Arial" w:cs="Arial"/>
                          <w:b/>
                          <w:bCs/>
                        </w:rPr>
                      </w:pPr>
                      <w:r w:rsidRPr="00EA6B94">
                        <w:rPr>
                          <w:noProof/>
                        </w:rPr>
                        <w:drawing>
                          <wp:inline distT="0" distB="0" distL="0" distR="0" wp14:anchorId="652F1C4B" wp14:editId="5B5D5631">
                            <wp:extent cx="3351047" cy="6384897"/>
                            <wp:effectExtent l="0" t="0" r="0" b="0"/>
                            <wp:docPr id="59626796" name="図 5962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52FCF1" w14:textId="7E7547B1" w:rsidR="005D5A5D" w:rsidRPr="00C0200B" w:rsidRDefault="005D5A5D" w:rsidP="005D5A5D">
                      <w:pPr>
                        <w:pStyle w:val="a4"/>
                        <w:spacing w:before="120" w:after="0"/>
                        <w:ind w:left="0"/>
                        <w:jc w:val="center"/>
                        <w:rPr>
                          <w:b/>
                          <w:bCs/>
                        </w:rPr>
                      </w:pPr>
                      <w:r w:rsidRPr="00FC6ED4">
                        <w:rPr>
                          <w:b/>
                          <w:bCs/>
                        </w:rPr>
                        <w:t xml:space="preserve">Figure </w:t>
                      </w:r>
                      <w:r>
                        <w:rPr>
                          <w:b/>
                          <w:bCs/>
                        </w:rPr>
                        <w:t>1.1</w:t>
                      </w:r>
                      <w:r w:rsidR="00F923CC">
                        <w:rPr>
                          <w:b/>
                          <w:bCs/>
                        </w:rPr>
                        <w:t>.1</w:t>
                      </w:r>
                      <w:r w:rsidRPr="00FC6ED4">
                        <w:rPr>
                          <w:b/>
                          <w:bCs/>
                        </w:rPr>
                        <w:t xml:space="preserve">: </w:t>
                      </w:r>
                      <w:r>
                        <w:rPr>
                          <w:b/>
                          <w:bCs/>
                        </w:rPr>
                        <w:t>Procedure for Solving Scheduling Problem</w:t>
                      </w:r>
                    </w:p>
                  </w:txbxContent>
                </v:textbox>
                <w10:wrap type="topAndBottom"/>
              </v:shape>
            </w:pict>
          </mc:Fallback>
        </mc:AlternateContent>
      </w:r>
    </w:p>
    <w:p w14:paraId="2B04F4FA" w14:textId="688533C4" w:rsidR="0068683B" w:rsidRPr="00653B5A" w:rsidRDefault="0068683B">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lastRenderedPageBreak/>
        <w:t>Formulation Optimization Problem</w:t>
      </w:r>
    </w:p>
    <w:p w14:paraId="2AEE16E3" w14:textId="6F4FB6E2" w:rsidR="00085619" w:rsidRPr="00653B5A" w:rsidRDefault="00085619" w:rsidP="00E0174A">
      <w:pPr>
        <w:spacing w:before="120"/>
        <w:ind w:firstLineChars="100" w:firstLine="240"/>
        <w:rPr>
          <w:rFonts w:eastAsia="游明朝"/>
          <w:iCs/>
          <w:lang w:eastAsia="ja-JP"/>
        </w:rPr>
      </w:pPr>
      <w:r w:rsidRPr="00653B5A">
        <w:rPr>
          <w:rFonts w:eastAsia="游明朝"/>
          <w:lang w:eastAsia="ja-JP"/>
        </w:rPr>
        <w:t>The optimization problem is formulated as minimizing objective function</w:t>
      </w:r>
      <w:r w:rsidRPr="00653B5A">
        <w:rPr>
          <w:rFonts w:eastAsia="游明朝"/>
          <w:iCs/>
          <w:lang w:eastAsia="ja-JP"/>
        </w:rPr>
        <w:t xml:space="preserve"> </w:t>
      </w:r>
      <w:r w:rsidRPr="00653B5A">
        <w:rPr>
          <w:rFonts w:eastAsia="游明朝"/>
          <w:lang w:eastAsia="ja-JP"/>
        </w:rPr>
        <w:t xml:space="preserve">satisfying constraints. In the optimization problem, </w:t>
      </w:r>
      <m:oMath>
        <m:r>
          <m:rPr>
            <m:sty m:val="bi"/>
          </m:rPr>
          <w:rPr>
            <w:rFonts w:ascii="Cambria Math" w:eastAsia="Cambria Math" w:hAnsi="Cambria Math"/>
          </w:rPr>
          <m:t>x</m:t>
        </m:r>
      </m:oMath>
      <w:r w:rsidRPr="00653B5A">
        <w:rPr>
          <w:rFonts w:eastAsia="游明朝"/>
          <w:lang w:eastAsia="ja-JP"/>
        </w:rPr>
        <w:t xml:space="preserve"> denotes the optimization variable and </w:t>
      </w:r>
      <m:oMath>
        <m:r>
          <w:rPr>
            <w:rFonts w:ascii="Cambria Math" w:eastAsia="Cambria Math" w:hAnsi="Cambria Math"/>
          </w:rPr>
          <m:t>f</m:t>
        </m:r>
      </m:oMath>
      <w:r w:rsidRPr="00653B5A">
        <w:rPr>
          <w:rFonts w:eastAsia="游明朝"/>
          <w:iCs/>
          <w:lang w:eastAsia="ja-JP"/>
        </w:rPr>
        <w:t xml:space="preserve"> denotes the objective function (cost function). A detail of the problem is provided </w:t>
      </w:r>
      <w:ins w:id="248" w:author="Ken-ichi Kamada (Ken-ichi.Kamada@yokoagwa.com)" w:date="2023-09-25T16:28:00Z">
        <w:r w:rsidR="00A338D6" w:rsidRPr="00653B5A">
          <w:rPr>
            <w:rFonts w:eastAsia="游明朝"/>
            <w:iCs/>
            <w:lang w:eastAsia="ja-JP"/>
          </w:rPr>
          <w:t>in</w:t>
        </w:r>
      </w:ins>
      <w:del w:id="249" w:author="Ken-ichi Kamada (Ken-ichi.Kamada@yokoagwa.com)" w:date="2023-09-25T16:28:00Z">
        <w:r w:rsidRPr="00653B5A" w:rsidDel="00A338D6">
          <w:rPr>
            <w:rFonts w:eastAsia="游明朝"/>
            <w:iCs/>
            <w:lang w:eastAsia="ja-JP"/>
          </w:rPr>
          <w:delText>at</w:delText>
        </w:r>
      </w:del>
      <w:r w:rsidRPr="00653B5A">
        <w:rPr>
          <w:rFonts w:eastAsia="游明朝"/>
          <w:iCs/>
          <w:lang w:eastAsia="ja-JP"/>
        </w:rPr>
        <w:t xml:space="preserve"> the next section.</w:t>
      </w:r>
    </w:p>
    <w:p w14:paraId="0AF0DD5B" w14:textId="48AC1AB1" w:rsidR="00085619" w:rsidRPr="00653B5A" w:rsidRDefault="00085619" w:rsidP="00085619">
      <w:pPr>
        <w:widowControl w:val="0"/>
        <w:snapToGrid/>
        <w:spacing w:after="0"/>
        <w:ind w:firstLineChars="100" w:firstLine="240"/>
        <w:jc w:val="both"/>
        <w:rPr>
          <w:rFonts w:eastAsia="游明朝"/>
          <w:lang w:eastAsia="ja-JP"/>
        </w:rPr>
      </w:pPr>
      <w:r w:rsidRPr="00653B5A">
        <w:rPr>
          <w:rFonts w:eastAsia="游明朝"/>
          <w:lang w:eastAsia="ja-JP"/>
        </w:rPr>
        <w:t>Table</w:t>
      </w:r>
      <w:r w:rsidR="00237940" w:rsidRPr="00653B5A">
        <w:rPr>
          <w:rFonts w:eastAsia="游明朝"/>
          <w:lang w:eastAsia="ja-JP"/>
        </w:rPr>
        <w:t xml:space="preserve"> </w:t>
      </w:r>
      <w:r w:rsidRPr="00653B5A">
        <w:rPr>
          <w:rFonts w:eastAsia="游明朝"/>
          <w:lang w:eastAsia="ja-JP"/>
        </w:rPr>
        <w:t>1.</w:t>
      </w:r>
      <w:r w:rsidR="00F923CC" w:rsidRPr="00653B5A">
        <w:rPr>
          <w:rFonts w:eastAsia="游明朝"/>
          <w:lang w:eastAsia="ja-JP"/>
        </w:rPr>
        <w:t>1.</w:t>
      </w:r>
      <w:r w:rsidRPr="00653B5A">
        <w:rPr>
          <w:rFonts w:eastAsia="游明朝"/>
          <w:lang w:eastAsia="ja-JP"/>
        </w:rPr>
        <w:t xml:space="preserve">1 shows the optimization variable list in the OCWD optimization model. </w:t>
      </w:r>
      <w:ins w:id="250" w:author="Ken-ichi Kamada (Ken-ichi.Kamada@yokoagwa.com)" w:date="2023-09-25T16:29:00Z">
        <w:r w:rsidR="00A338D6" w:rsidRPr="00653B5A">
          <w:rPr>
            <w:rFonts w:eastAsia="游明朝"/>
            <w:lang w:eastAsia="ja-JP"/>
          </w:rPr>
          <w:t xml:space="preserve">An </w:t>
        </w:r>
      </w:ins>
      <w:r w:rsidRPr="00653B5A">
        <w:rPr>
          <w:rFonts w:eastAsia="游明朝"/>
          <w:lang w:eastAsia="ja-JP"/>
        </w:rPr>
        <w:t xml:space="preserve">“Optimization Variable” means </w:t>
      </w:r>
      <w:ins w:id="251" w:author="Ken-ichi Kamada (Ken-ichi.Kamada@yokoagwa.com)" w:date="2023-09-25T16:29:00Z">
        <w:r w:rsidR="00A338D6" w:rsidRPr="00653B5A">
          <w:rPr>
            <w:rFonts w:eastAsia="游明朝"/>
            <w:lang w:eastAsia="ja-JP"/>
          </w:rPr>
          <w:t xml:space="preserve">a </w:t>
        </w:r>
      </w:ins>
      <w:r w:rsidRPr="00653B5A">
        <w:rPr>
          <w:rFonts w:eastAsia="游明朝"/>
          <w:lang w:eastAsia="ja-JP"/>
        </w:rPr>
        <w:t xml:space="preserve">cost or manipulated variable (chemical dose), </w:t>
      </w:r>
      <w:ins w:id="252" w:author="Ken-ichi Kamada (Ken-ichi.Kamada@yokoagwa.com)" w:date="2023-09-25T16:29:00Z">
        <w:r w:rsidR="00A338D6" w:rsidRPr="00653B5A">
          <w:rPr>
            <w:rFonts w:eastAsia="游明朝"/>
            <w:lang w:eastAsia="ja-JP"/>
          </w:rPr>
          <w:t xml:space="preserve">A </w:t>
        </w:r>
      </w:ins>
      <w:r w:rsidRPr="00653B5A">
        <w:rPr>
          <w:rFonts w:eastAsia="游明朝"/>
          <w:lang w:eastAsia="ja-JP"/>
        </w:rPr>
        <w:t xml:space="preserve">“Fixed Parameter” is given by actual value, </w:t>
      </w:r>
      <w:proofErr w:type="gramStart"/>
      <w:ins w:id="253" w:author="Ken-ichi Kamada (Ken-ichi.Kamada@yokoagwa.com)" w:date="2023-09-25T16:29:00Z">
        <w:r w:rsidR="00A338D6" w:rsidRPr="00653B5A">
          <w:rPr>
            <w:rFonts w:eastAsia="游明朝"/>
            <w:lang w:eastAsia="ja-JP"/>
          </w:rPr>
          <w:t>An</w:t>
        </w:r>
        <w:proofErr w:type="gramEnd"/>
        <w:r w:rsidR="00A338D6" w:rsidRPr="00653B5A">
          <w:rPr>
            <w:rFonts w:eastAsia="游明朝"/>
            <w:lang w:eastAsia="ja-JP"/>
          </w:rPr>
          <w:t xml:space="preserve"> </w:t>
        </w:r>
      </w:ins>
      <w:r w:rsidRPr="00653B5A">
        <w:rPr>
          <w:rFonts w:eastAsia="游明朝"/>
          <w:lang w:eastAsia="ja-JP"/>
        </w:rPr>
        <w:t xml:space="preserve">“Intermediate Variable” indirectly affects the objective function or constraints in the calculation. In OCWD optimization model, the optimization variable is sulfuric acid and </w:t>
      </w:r>
      <w:commentRangeStart w:id="254"/>
      <w:r w:rsidRPr="00653B5A">
        <w:rPr>
          <w:rFonts w:eastAsia="游明朝"/>
          <w:lang w:eastAsia="ja-JP"/>
        </w:rPr>
        <w:t>threshold inhibitor</w:t>
      </w:r>
      <w:commentRangeEnd w:id="254"/>
      <w:r w:rsidR="0021296A" w:rsidRPr="00653B5A">
        <w:rPr>
          <w:rStyle w:val="a8"/>
          <w:sz w:val="24"/>
          <w:szCs w:val="24"/>
          <w:rPrChange w:id="255" w:author="Kumagai, Wataru (Wataru.Kumagai@yokogawa.com)" w:date="2023-09-25T18:30:00Z">
            <w:rPr>
              <w:rStyle w:val="a8"/>
            </w:rPr>
          </w:rPrChange>
        </w:rPr>
        <w:commentReference w:id="254"/>
      </w:r>
      <w:r w:rsidRPr="00653B5A">
        <w:rPr>
          <w:rFonts w:eastAsia="游明朝"/>
          <w:lang w:eastAsia="ja-JP"/>
        </w:rPr>
        <w:t xml:space="preserve"> usage, and the intermediate variables are the permeate electric conductivity (EC) at stage 1, stage 2, and stage 3, </w:t>
      </w:r>
      <w:r w:rsidR="00E15927" w:rsidRPr="00653B5A">
        <w:rPr>
          <w:rFonts w:eastAsia="游明朝"/>
          <w:lang w:eastAsia="ja-JP"/>
        </w:rPr>
        <w:t xml:space="preserve">combined permeate EC, </w:t>
      </w:r>
      <w:r w:rsidRPr="00653B5A">
        <w:rPr>
          <w:rFonts w:eastAsia="游明朝"/>
          <w:lang w:eastAsia="ja-JP"/>
        </w:rPr>
        <w:t xml:space="preserve">and </w:t>
      </w:r>
      <w:r w:rsidR="00E15927" w:rsidRPr="00653B5A">
        <w:rPr>
          <w:rFonts w:eastAsia="游明朝"/>
          <w:lang w:eastAsia="ja-JP"/>
        </w:rPr>
        <w:t xml:space="preserve">combined </w:t>
      </w:r>
      <w:r w:rsidRPr="00653B5A">
        <w:rPr>
          <w:rFonts w:eastAsia="游明朝"/>
          <w:lang w:eastAsia="ja-JP"/>
        </w:rPr>
        <w:t>permeate TOC calculated by water quality prediction model.</w:t>
      </w:r>
    </w:p>
    <w:p w14:paraId="7AE0D832" w14:textId="5411AF06" w:rsidR="0068683B" w:rsidRPr="00653B5A" w:rsidRDefault="00D75282"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711488" behindDoc="0" locked="0" layoutInCell="1" allowOverlap="1" wp14:anchorId="70732845" wp14:editId="219E0D03">
                <wp:simplePos x="0" y="0"/>
                <wp:positionH relativeFrom="column">
                  <wp:posOffset>0</wp:posOffset>
                </wp:positionH>
                <wp:positionV relativeFrom="paragraph">
                  <wp:posOffset>228600</wp:posOffset>
                </wp:positionV>
                <wp:extent cx="5962015" cy="2806700"/>
                <wp:effectExtent l="0" t="0" r="635" b="0"/>
                <wp:wrapTopAndBottom/>
                <wp:docPr id="20587125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015" cy="2806700"/>
                        </a:xfrm>
                        <a:prstGeom prst="rect">
                          <a:avLst/>
                        </a:prstGeom>
                        <a:solidFill>
                          <a:srgbClr val="FFFFFF"/>
                        </a:solidFill>
                        <a:ln w="9525">
                          <a:noFill/>
                          <a:miter lim="800000"/>
                          <a:headEnd/>
                          <a:tailEnd/>
                        </a:ln>
                      </wps:spPr>
                      <wps:txbx>
                        <w:txbxContent>
                          <w:p w14:paraId="7C19270D" w14:textId="77777777" w:rsidR="00D75282" w:rsidRDefault="00D75282" w:rsidP="00D75282">
                            <w:pPr>
                              <w:pStyle w:val="a4"/>
                              <w:ind w:left="0"/>
                              <w:jc w:val="center"/>
                              <w:rPr>
                                <w:rFonts w:ascii="Arial" w:hAnsi="Arial" w:cs="Arial"/>
                                <w:b/>
                                <w:bCs/>
                              </w:rPr>
                            </w:pPr>
                            <w:r w:rsidRPr="00D75282">
                              <w:rPr>
                                <w:noProof/>
                              </w:rPr>
                              <w:drawing>
                                <wp:inline distT="0" distB="0" distL="0" distR="0" wp14:anchorId="43F7C91E" wp14:editId="3DC09DA5">
                                  <wp:extent cx="5866825" cy="2454733"/>
                                  <wp:effectExtent l="0" t="0" r="0" b="3175"/>
                                  <wp:docPr id="59626797" name="図 5962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6815" cy="2458913"/>
                                          </a:xfrm>
                                          <a:prstGeom prst="rect">
                                            <a:avLst/>
                                          </a:prstGeom>
                                          <a:noFill/>
                                          <a:ln>
                                            <a:noFill/>
                                          </a:ln>
                                        </pic:spPr>
                                      </pic:pic>
                                    </a:graphicData>
                                  </a:graphic>
                                </wp:inline>
                              </w:drawing>
                            </w:r>
                          </w:p>
                          <w:p w14:paraId="6BFC2A83" w14:textId="27EFA010" w:rsidR="00D75282" w:rsidRPr="00C0200B" w:rsidRDefault="00616116" w:rsidP="00616116">
                            <w:pPr>
                              <w:pStyle w:val="a4"/>
                              <w:spacing w:before="120" w:after="0"/>
                              <w:ind w:left="0"/>
                              <w:jc w:val="center"/>
                              <w:rPr>
                                <w:b/>
                                <w:bCs/>
                              </w:rPr>
                            </w:pPr>
                            <w:r w:rsidRPr="00FC6ED4">
                              <w:rPr>
                                <w:b/>
                                <w:bCs/>
                              </w:rPr>
                              <w:t xml:space="preserve">Figure </w:t>
                            </w:r>
                            <w:r>
                              <w:rPr>
                                <w:b/>
                                <w:bCs/>
                              </w:rPr>
                              <w:t>1.1.2</w:t>
                            </w:r>
                            <w:r w:rsidRPr="00FC6ED4">
                              <w:rPr>
                                <w:b/>
                                <w:bCs/>
                              </w:rPr>
                              <w:t xml:space="preserve">: </w:t>
                            </w:r>
                            <w:r>
                              <w:rPr>
                                <w:b/>
                                <w:bCs/>
                              </w:rPr>
                              <w:t xml:space="preserve">Flow Chart Example for RO Optimization Calculation in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32845" id="_x0000_s1027" type="#_x0000_t202" style="position:absolute;left:0;text-align:left;margin-left:0;margin-top:18pt;width:469.45pt;height:221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" stroked="f">
                <v:textbox>
                  <w:txbxContent>
                    <w:p w14:paraId="7C19270D" w14:textId="77777777" w:rsidR="00D75282" w:rsidRDefault="00D75282" w:rsidP="00D75282">
                      <w:pPr>
                        <w:pStyle w:val="a4"/>
                        <w:ind w:left="0"/>
                        <w:jc w:val="center"/>
                        <w:rPr>
                          <w:rFonts w:ascii="Arial" w:hAnsi="Arial" w:cs="Arial"/>
                          <w:b/>
                          <w:bCs/>
                        </w:rPr>
                      </w:pPr>
                      <w:r w:rsidRPr="00D75282">
                        <w:rPr>
                          <w:noProof/>
                        </w:rPr>
                        <w:drawing>
                          <wp:inline distT="0" distB="0" distL="0" distR="0" wp14:anchorId="43F7C91E" wp14:editId="3DC09DA5">
                            <wp:extent cx="5866825" cy="2454733"/>
                            <wp:effectExtent l="0" t="0" r="0" b="3175"/>
                            <wp:docPr id="59626797" name="図 59626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6815" cy="2458913"/>
                                    </a:xfrm>
                                    <a:prstGeom prst="rect">
                                      <a:avLst/>
                                    </a:prstGeom>
                                    <a:noFill/>
                                    <a:ln>
                                      <a:noFill/>
                                    </a:ln>
                                  </pic:spPr>
                                </pic:pic>
                              </a:graphicData>
                            </a:graphic>
                          </wp:inline>
                        </w:drawing>
                      </w:r>
                    </w:p>
                    <w:p w14:paraId="6BFC2A83" w14:textId="27EFA010" w:rsidR="00D75282" w:rsidRPr="00C0200B" w:rsidRDefault="00616116" w:rsidP="00616116">
                      <w:pPr>
                        <w:pStyle w:val="a4"/>
                        <w:spacing w:before="120" w:after="0"/>
                        <w:ind w:left="0"/>
                        <w:jc w:val="center"/>
                        <w:rPr>
                          <w:b/>
                          <w:bCs/>
                        </w:rPr>
                      </w:pPr>
                      <w:r w:rsidRPr="00FC6ED4">
                        <w:rPr>
                          <w:b/>
                          <w:bCs/>
                        </w:rPr>
                        <w:t xml:space="preserve">Figure </w:t>
                      </w:r>
                      <w:r>
                        <w:rPr>
                          <w:b/>
                          <w:bCs/>
                        </w:rPr>
                        <w:t>1.1.2</w:t>
                      </w:r>
                      <w:r w:rsidRPr="00FC6ED4">
                        <w:rPr>
                          <w:b/>
                          <w:bCs/>
                        </w:rPr>
                        <w:t xml:space="preserve">: </w:t>
                      </w:r>
                      <w:r>
                        <w:rPr>
                          <w:b/>
                          <w:bCs/>
                        </w:rPr>
                        <w:t xml:space="preserve">Flow Chart Example for RO Optimization Calculation in </w:t>
                      </w:r>
                      <w:r w:rsidRPr="00C0200B">
                        <w:rPr>
                          <w:b/>
                          <w:bCs/>
                        </w:rPr>
                        <w:t>OCWD</w:t>
                      </w:r>
                    </w:p>
                  </w:txbxContent>
                </v:textbox>
                <w10:wrap type="topAndBottom"/>
              </v:shape>
            </w:pict>
          </mc:Fallback>
        </mc:AlternateContent>
      </w:r>
    </w:p>
    <w:p w14:paraId="533E8F75" w14:textId="7EACFD56" w:rsidR="00085619" w:rsidRPr="00653B5A" w:rsidRDefault="00085619" w:rsidP="007D2057">
      <w:pPr>
        <w:widowControl w:val="0"/>
        <w:snapToGrid/>
        <w:spacing w:after="0"/>
        <w:jc w:val="both"/>
        <w:rPr>
          <w:rFonts w:eastAsia="游明朝"/>
          <w:color w:val="auto"/>
          <w:kern w:val="2"/>
          <w:lang w:eastAsia="ja-JP"/>
        </w:rPr>
      </w:pPr>
    </w:p>
    <w:p w14:paraId="47CEE046" w14:textId="77777777" w:rsidR="00B46FB3" w:rsidRPr="00653B5A" w:rsidRDefault="00B46FB3" w:rsidP="00085619">
      <w:pPr>
        <w:widowControl w:val="0"/>
        <w:snapToGrid/>
        <w:spacing w:after="0"/>
        <w:jc w:val="both"/>
        <w:rPr>
          <w:rFonts w:eastAsia="游明朝"/>
          <w:color w:val="auto"/>
          <w:kern w:val="2"/>
          <w:lang w:eastAsia="ja-JP"/>
        </w:rPr>
      </w:pPr>
    </w:p>
    <w:p w14:paraId="101A2FF6" w14:textId="349861D3" w:rsidR="00B46FB3" w:rsidRPr="00653B5A" w:rsidRDefault="008338C9" w:rsidP="00085619">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62336" behindDoc="0" locked="0" layoutInCell="1" allowOverlap="1" wp14:anchorId="4FDC56E0" wp14:editId="47660075">
                <wp:simplePos x="0" y="0"/>
                <wp:positionH relativeFrom="column">
                  <wp:posOffset>0</wp:posOffset>
                </wp:positionH>
                <wp:positionV relativeFrom="paragraph">
                  <wp:posOffset>217170</wp:posOffset>
                </wp:positionV>
                <wp:extent cx="5931535" cy="6836410"/>
                <wp:effectExtent l="0" t="0" r="0" b="254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836410"/>
                        </a:xfrm>
                        <a:prstGeom prst="rect">
                          <a:avLst/>
                        </a:prstGeom>
                        <a:solidFill>
                          <a:srgbClr val="FFFFFF"/>
                        </a:solidFill>
                        <a:ln w="9525">
                          <a:noFill/>
                          <a:miter lim="800000"/>
                          <a:headEnd/>
                          <a:tailEnd/>
                        </a:ln>
                      </wps:spPr>
                      <wps:txbx>
                        <w:txbxContent>
                          <w:p w14:paraId="2BCDE134" w14:textId="3A08DDB6" w:rsidR="00085619" w:rsidRDefault="008338C9" w:rsidP="00085619">
                            <w:pPr>
                              <w:pStyle w:val="a4"/>
                              <w:ind w:left="0"/>
                              <w:jc w:val="center"/>
                              <w:rPr>
                                <w:rFonts w:ascii="Arial" w:hAnsi="Arial" w:cs="Arial"/>
                                <w:b/>
                                <w:bCs/>
                              </w:rPr>
                            </w:pPr>
                            <w:r w:rsidRPr="008338C9">
                              <w:rPr>
                                <w:noProof/>
                              </w:rPr>
                              <w:drawing>
                                <wp:inline distT="0" distB="0" distL="0" distR="0" wp14:anchorId="2FDAE5E2" wp14:editId="46695C1E">
                                  <wp:extent cx="5739765" cy="3236595"/>
                                  <wp:effectExtent l="0" t="0" r="0" b="1905"/>
                                  <wp:docPr id="59626798" name="図 5962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144541F7" w14:textId="77777777" w:rsidR="00085619"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Total Flow Chart (Permeate TOC)</w:t>
                            </w:r>
                          </w:p>
                          <w:p w14:paraId="40004B71" w14:textId="77777777" w:rsidR="00085619" w:rsidRPr="00802875" w:rsidRDefault="00085619" w:rsidP="00085619">
                            <w:pPr>
                              <w:pStyle w:val="a4"/>
                              <w:spacing w:before="120" w:after="0"/>
                              <w:ind w:left="360"/>
                              <w:rPr>
                                <w:rFonts w:eastAsia="游明朝"/>
                                <w:b/>
                                <w:bCs/>
                                <w:lang w:eastAsia="ja-JP"/>
                              </w:rPr>
                            </w:pPr>
                          </w:p>
                          <w:p w14:paraId="665AF60E" w14:textId="3EB2808E" w:rsidR="00085619" w:rsidRDefault="008338C9" w:rsidP="00085619">
                            <w:pPr>
                              <w:pStyle w:val="a4"/>
                              <w:spacing w:before="120" w:after="0"/>
                              <w:ind w:left="0"/>
                              <w:jc w:val="center"/>
                              <w:rPr>
                                <w:b/>
                                <w:bCs/>
                              </w:rPr>
                            </w:pPr>
                            <w:r w:rsidRPr="008338C9">
                              <w:rPr>
                                <w:noProof/>
                              </w:rPr>
                              <w:drawing>
                                <wp:inline distT="0" distB="0" distL="0" distR="0" wp14:anchorId="5400BE74" wp14:editId="2141CB7C">
                                  <wp:extent cx="5739765" cy="2588260"/>
                                  <wp:effectExtent l="0" t="0" r="0" b="2540"/>
                                  <wp:docPr id="59626799" name="図 5962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765" cy="2588260"/>
                                          </a:xfrm>
                                          <a:prstGeom prst="rect">
                                            <a:avLst/>
                                          </a:prstGeom>
                                          <a:noFill/>
                                          <a:ln>
                                            <a:noFill/>
                                          </a:ln>
                                        </pic:spPr>
                                      </pic:pic>
                                    </a:graphicData>
                                  </a:graphic>
                                </wp:inline>
                              </w:drawing>
                            </w:r>
                          </w:p>
                          <w:p w14:paraId="4A9E6647" w14:textId="77777777" w:rsidR="00085619" w:rsidRPr="00802875"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Each Stage Flow Chart (Permeate EC)</w:t>
                            </w:r>
                          </w:p>
                          <w:p w14:paraId="39C6A0EA" w14:textId="3B3185DB" w:rsidR="00085619" w:rsidRPr="00C0200B" w:rsidRDefault="00085619" w:rsidP="00085619">
                            <w:pPr>
                              <w:pStyle w:val="a4"/>
                              <w:spacing w:before="120" w:after="0"/>
                              <w:ind w:left="0"/>
                              <w:jc w:val="center"/>
                              <w:rPr>
                                <w:b/>
                                <w:bCs/>
                              </w:rPr>
                            </w:pPr>
                            <w:r w:rsidRPr="00FC6ED4">
                              <w:rPr>
                                <w:b/>
                                <w:bCs/>
                              </w:rPr>
                              <w:t xml:space="preserve">Figure </w:t>
                            </w:r>
                            <w:r>
                              <w:rPr>
                                <w:b/>
                                <w:bCs/>
                              </w:rPr>
                              <w:t>1.</w:t>
                            </w:r>
                            <w:r w:rsidR="00F923CC">
                              <w:rPr>
                                <w:b/>
                                <w:bCs/>
                              </w:rPr>
                              <w:t>1.</w:t>
                            </w:r>
                            <w:r w:rsidR="00616116">
                              <w:rPr>
                                <w:b/>
                                <w:bCs/>
                              </w:rPr>
                              <w:t>3</w:t>
                            </w:r>
                            <w:r w:rsidRPr="00FC6ED4">
                              <w:rPr>
                                <w:b/>
                                <w:bCs/>
                              </w:rPr>
                              <w:t xml:space="preserve">: </w:t>
                            </w:r>
                            <w:r>
                              <w:rPr>
                                <w:b/>
                                <w:bCs/>
                              </w:rPr>
                              <w:t xml:space="preserve">Flow Chart for RO Optimization </w:t>
                            </w:r>
                            <w:r w:rsidR="00C22E87">
                              <w:rPr>
                                <w:b/>
                                <w:bCs/>
                              </w:rPr>
                              <w:t>Calculation</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C56E0" id="_x0000_s1028" type="#_x0000_t202" style="position:absolute;left:0;text-align:left;margin-left:0;margin-top:17.1pt;width:467.05pt;height:538.3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" stroked="f">
                <v:textbox>
                  <w:txbxContent>
                    <w:p w14:paraId="2BCDE134" w14:textId="3A08DDB6" w:rsidR="00085619" w:rsidRDefault="008338C9" w:rsidP="00085619">
                      <w:pPr>
                        <w:pStyle w:val="a4"/>
                        <w:ind w:left="0"/>
                        <w:jc w:val="center"/>
                        <w:rPr>
                          <w:rFonts w:ascii="Arial" w:hAnsi="Arial" w:cs="Arial"/>
                          <w:b/>
                          <w:bCs/>
                        </w:rPr>
                      </w:pPr>
                      <w:r w:rsidRPr="008338C9">
                        <w:rPr>
                          <w:noProof/>
                        </w:rPr>
                        <w:drawing>
                          <wp:inline distT="0" distB="0" distL="0" distR="0" wp14:anchorId="2FDAE5E2" wp14:editId="46695C1E">
                            <wp:extent cx="5739765" cy="3236595"/>
                            <wp:effectExtent l="0" t="0" r="0" b="1905"/>
                            <wp:docPr id="59626798" name="図 5962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144541F7" w14:textId="77777777" w:rsidR="00085619"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Total Flow Chart (Permeate TOC)</w:t>
                      </w:r>
                    </w:p>
                    <w:p w14:paraId="40004B71" w14:textId="77777777" w:rsidR="00085619" w:rsidRPr="00802875" w:rsidRDefault="00085619" w:rsidP="00085619">
                      <w:pPr>
                        <w:pStyle w:val="a4"/>
                        <w:spacing w:before="120" w:after="0"/>
                        <w:ind w:left="360"/>
                        <w:rPr>
                          <w:rFonts w:eastAsia="游明朝"/>
                          <w:b/>
                          <w:bCs/>
                          <w:lang w:eastAsia="ja-JP"/>
                        </w:rPr>
                      </w:pPr>
                    </w:p>
                    <w:p w14:paraId="665AF60E" w14:textId="3EB2808E" w:rsidR="00085619" w:rsidRDefault="008338C9" w:rsidP="00085619">
                      <w:pPr>
                        <w:pStyle w:val="a4"/>
                        <w:spacing w:before="120" w:after="0"/>
                        <w:ind w:left="0"/>
                        <w:jc w:val="center"/>
                        <w:rPr>
                          <w:b/>
                          <w:bCs/>
                        </w:rPr>
                      </w:pPr>
                      <w:r w:rsidRPr="008338C9">
                        <w:rPr>
                          <w:noProof/>
                        </w:rPr>
                        <w:drawing>
                          <wp:inline distT="0" distB="0" distL="0" distR="0" wp14:anchorId="5400BE74" wp14:editId="2141CB7C">
                            <wp:extent cx="5739765" cy="2588260"/>
                            <wp:effectExtent l="0" t="0" r="0" b="2540"/>
                            <wp:docPr id="59626799" name="図 5962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765" cy="2588260"/>
                                    </a:xfrm>
                                    <a:prstGeom prst="rect">
                                      <a:avLst/>
                                    </a:prstGeom>
                                    <a:noFill/>
                                    <a:ln>
                                      <a:noFill/>
                                    </a:ln>
                                  </pic:spPr>
                                </pic:pic>
                              </a:graphicData>
                            </a:graphic>
                          </wp:inline>
                        </w:drawing>
                      </w:r>
                    </w:p>
                    <w:p w14:paraId="4A9E6647" w14:textId="77777777" w:rsidR="00085619" w:rsidRPr="00802875" w:rsidRDefault="00085619">
                      <w:pPr>
                        <w:pStyle w:val="a4"/>
                        <w:numPr>
                          <w:ilvl w:val="0"/>
                          <w:numId w:val="18"/>
                        </w:numPr>
                        <w:spacing w:before="120" w:after="0"/>
                        <w:ind w:left="420" w:hanging="420"/>
                        <w:jc w:val="center"/>
                        <w:rPr>
                          <w:rFonts w:eastAsia="游明朝"/>
                          <w:b/>
                          <w:bCs/>
                          <w:lang w:eastAsia="ja-JP"/>
                        </w:rPr>
                      </w:pPr>
                      <w:r>
                        <w:rPr>
                          <w:rFonts w:eastAsia="游明朝"/>
                          <w:b/>
                          <w:bCs/>
                          <w:lang w:eastAsia="ja-JP"/>
                        </w:rPr>
                        <w:t>RO Each Stage Flow Chart (Permeate EC)</w:t>
                      </w:r>
                    </w:p>
                    <w:p w14:paraId="39C6A0EA" w14:textId="3B3185DB" w:rsidR="00085619" w:rsidRPr="00C0200B" w:rsidRDefault="00085619" w:rsidP="00085619">
                      <w:pPr>
                        <w:pStyle w:val="a4"/>
                        <w:spacing w:before="120" w:after="0"/>
                        <w:ind w:left="0"/>
                        <w:jc w:val="center"/>
                        <w:rPr>
                          <w:b/>
                          <w:bCs/>
                        </w:rPr>
                      </w:pPr>
                      <w:r w:rsidRPr="00FC6ED4">
                        <w:rPr>
                          <w:b/>
                          <w:bCs/>
                        </w:rPr>
                        <w:t xml:space="preserve">Figure </w:t>
                      </w:r>
                      <w:r>
                        <w:rPr>
                          <w:b/>
                          <w:bCs/>
                        </w:rPr>
                        <w:t>1.</w:t>
                      </w:r>
                      <w:r w:rsidR="00F923CC">
                        <w:rPr>
                          <w:b/>
                          <w:bCs/>
                        </w:rPr>
                        <w:t>1.</w:t>
                      </w:r>
                      <w:r w:rsidR="00616116">
                        <w:rPr>
                          <w:b/>
                          <w:bCs/>
                        </w:rPr>
                        <w:t>3</w:t>
                      </w:r>
                      <w:r w:rsidRPr="00FC6ED4">
                        <w:rPr>
                          <w:b/>
                          <w:bCs/>
                        </w:rPr>
                        <w:t xml:space="preserve">: </w:t>
                      </w:r>
                      <w:r>
                        <w:rPr>
                          <w:b/>
                          <w:bCs/>
                        </w:rPr>
                        <w:t xml:space="preserve">Flow Chart for RO Optimization </w:t>
                      </w:r>
                      <w:r w:rsidR="00C22E87">
                        <w:rPr>
                          <w:b/>
                          <w:bCs/>
                        </w:rPr>
                        <w:t>Calculation</w:t>
                      </w:r>
                      <w:r>
                        <w:rPr>
                          <w:b/>
                          <w:bCs/>
                        </w:rPr>
                        <w:t xml:space="preserve"> </w:t>
                      </w:r>
                      <w:r w:rsidRPr="00C0200B">
                        <w:rPr>
                          <w:b/>
                          <w:bCs/>
                        </w:rPr>
                        <w:t>(OCWD)</w:t>
                      </w:r>
                    </w:p>
                  </w:txbxContent>
                </v:textbox>
                <w10:wrap type="topAndBottom"/>
              </v:shape>
            </w:pict>
          </mc:Fallback>
        </mc:AlternateContent>
      </w:r>
      <w:bookmarkStart w:id="256" w:name="_Toc144133638"/>
    </w:p>
    <w:p w14:paraId="63AAB1CD" w14:textId="77777777" w:rsidR="00B46FB3" w:rsidRPr="00653B5A" w:rsidRDefault="00B46FB3" w:rsidP="00085619">
      <w:pPr>
        <w:widowControl w:val="0"/>
        <w:snapToGrid/>
        <w:spacing w:after="0"/>
        <w:jc w:val="both"/>
        <w:rPr>
          <w:rFonts w:eastAsia="游明朝"/>
          <w:color w:val="auto"/>
          <w:kern w:val="2"/>
          <w:lang w:eastAsia="ja-JP"/>
        </w:rPr>
      </w:pPr>
    </w:p>
    <w:p w14:paraId="3F162BE9" w14:textId="77777777" w:rsidR="00B46FB3" w:rsidRPr="00653B5A" w:rsidRDefault="00B46FB3" w:rsidP="00085619">
      <w:pPr>
        <w:widowControl w:val="0"/>
        <w:snapToGrid/>
        <w:spacing w:after="0"/>
        <w:jc w:val="both"/>
        <w:rPr>
          <w:rFonts w:eastAsia="游明朝"/>
          <w:color w:val="auto"/>
          <w:kern w:val="2"/>
          <w:lang w:eastAsia="ja-JP"/>
        </w:rPr>
      </w:pPr>
    </w:p>
    <w:p w14:paraId="0D22E472" w14:textId="77777777" w:rsidR="00B46FB3" w:rsidRPr="00653B5A" w:rsidRDefault="00B46FB3" w:rsidP="00085619">
      <w:pPr>
        <w:widowControl w:val="0"/>
        <w:snapToGrid/>
        <w:spacing w:after="0"/>
        <w:jc w:val="both"/>
        <w:rPr>
          <w:rFonts w:eastAsia="游明朝"/>
          <w:color w:val="auto"/>
          <w:kern w:val="2"/>
          <w:lang w:eastAsia="ja-JP"/>
        </w:rPr>
      </w:pPr>
    </w:p>
    <w:p w14:paraId="12B6C27B" w14:textId="77777777" w:rsidR="00B46FB3" w:rsidRPr="00653B5A" w:rsidRDefault="00B46FB3" w:rsidP="00085619">
      <w:pPr>
        <w:widowControl w:val="0"/>
        <w:snapToGrid/>
        <w:spacing w:after="0"/>
        <w:jc w:val="both"/>
        <w:rPr>
          <w:rFonts w:eastAsia="游明朝"/>
          <w:color w:val="auto"/>
          <w:kern w:val="2"/>
          <w:lang w:eastAsia="ja-JP"/>
        </w:rPr>
      </w:pPr>
    </w:p>
    <w:p w14:paraId="737C87AA" w14:textId="77777777" w:rsidR="00B46FB3" w:rsidRPr="00653B5A" w:rsidRDefault="00B46FB3" w:rsidP="00085619">
      <w:pPr>
        <w:widowControl w:val="0"/>
        <w:snapToGrid/>
        <w:spacing w:after="0"/>
        <w:jc w:val="both"/>
        <w:rPr>
          <w:rFonts w:eastAsia="游明朝"/>
          <w:color w:val="auto"/>
          <w:kern w:val="2"/>
          <w:lang w:eastAsia="ja-JP"/>
        </w:rPr>
      </w:pPr>
    </w:p>
    <w:p w14:paraId="01877AA8" w14:textId="77777777" w:rsidR="00B46FB3" w:rsidRPr="00653B5A" w:rsidRDefault="00B46FB3" w:rsidP="00085619">
      <w:pPr>
        <w:widowControl w:val="0"/>
        <w:snapToGrid/>
        <w:spacing w:after="0"/>
        <w:jc w:val="both"/>
        <w:rPr>
          <w:rFonts w:eastAsia="游明朝"/>
          <w:color w:val="auto"/>
          <w:kern w:val="2"/>
          <w:lang w:eastAsia="ja-JP"/>
        </w:rPr>
      </w:pPr>
    </w:p>
    <w:p w14:paraId="53F86964" w14:textId="77777777" w:rsidR="00B46FB3" w:rsidRPr="00653B5A" w:rsidRDefault="00B46FB3" w:rsidP="00085619">
      <w:pPr>
        <w:widowControl w:val="0"/>
        <w:snapToGrid/>
        <w:spacing w:after="0"/>
        <w:jc w:val="both"/>
        <w:rPr>
          <w:rFonts w:eastAsia="游明朝"/>
          <w:color w:val="auto"/>
          <w:kern w:val="2"/>
          <w:lang w:eastAsia="ja-JP"/>
        </w:rPr>
      </w:pPr>
    </w:p>
    <w:p w14:paraId="443DC75B" w14:textId="77777777" w:rsidR="00B46FB3" w:rsidRPr="00653B5A" w:rsidRDefault="00B46FB3" w:rsidP="00085619">
      <w:pPr>
        <w:widowControl w:val="0"/>
        <w:snapToGrid/>
        <w:spacing w:after="0"/>
        <w:jc w:val="both"/>
        <w:rPr>
          <w:rFonts w:eastAsia="游明朝"/>
          <w:color w:val="auto"/>
          <w:kern w:val="2"/>
          <w:lang w:eastAsia="ja-JP"/>
        </w:rPr>
      </w:pPr>
    </w:p>
    <w:p w14:paraId="05D21D25" w14:textId="7BF0140A" w:rsidR="00085619" w:rsidRPr="00653B5A" w:rsidRDefault="00085619" w:rsidP="00085619">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664384" behindDoc="0" locked="0" layoutInCell="1" allowOverlap="1" wp14:anchorId="17F702DB" wp14:editId="2F2C7693">
                <wp:simplePos x="0" y="0"/>
                <wp:positionH relativeFrom="column">
                  <wp:posOffset>-14605</wp:posOffset>
                </wp:positionH>
                <wp:positionV relativeFrom="paragraph">
                  <wp:posOffset>46990</wp:posOffset>
                </wp:positionV>
                <wp:extent cx="5931535" cy="6013450"/>
                <wp:effectExtent l="0" t="0" r="0" b="6350"/>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013450"/>
                        </a:xfrm>
                        <a:prstGeom prst="rect">
                          <a:avLst/>
                        </a:prstGeom>
                        <a:solidFill>
                          <a:srgbClr val="FFFFFF"/>
                        </a:solidFill>
                        <a:ln w="9525">
                          <a:noFill/>
                          <a:miter lim="800000"/>
                          <a:headEnd/>
                          <a:tailEnd/>
                        </a:ln>
                      </wps:spPr>
                      <wps:txbx>
                        <w:txbxContent>
                          <w:p w14:paraId="596CE5ED" w14:textId="2AED30B2" w:rsidR="00085619" w:rsidRPr="00024738" w:rsidRDefault="00085619" w:rsidP="00085619">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sidR="00F923CC">
                              <w:rPr>
                                <w:b/>
                                <w:bCs/>
                                <w:lang w:eastAsia="ja-JP"/>
                              </w:rPr>
                              <w:t>.1</w:t>
                            </w:r>
                            <w:r>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413"/>
                              <w:gridCol w:w="2977"/>
                              <w:gridCol w:w="1275"/>
                              <w:gridCol w:w="3379"/>
                            </w:tblGrid>
                            <w:tr w:rsidR="00085619" w:rsidRPr="009031A6" w14:paraId="039CBD82" w14:textId="77777777" w:rsidTr="0008561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l2br w:val="nil"/>
                                  </w:tcBorders>
                                  <w:vAlign w:val="center"/>
                                </w:tcPr>
                                <w:p w14:paraId="41BD9229" w14:textId="77777777" w:rsidR="00085619" w:rsidRPr="00832CAD" w:rsidRDefault="00085619" w:rsidP="00085619">
                                  <w:pPr>
                                    <w:pStyle w:val="a4"/>
                                    <w:snapToGrid/>
                                    <w:spacing w:after="0"/>
                                    <w:ind w:left="482" w:hanging="482"/>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vAlign w:val="center"/>
                                </w:tcPr>
                                <w:p w14:paraId="209CF94D"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vAlign w:val="center"/>
                                </w:tcPr>
                                <w:p w14:paraId="4114C09C"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085619">
                                    <w:rPr>
                                      <w:rStyle w:val="20"/>
                                      <w:rFonts w:hint="eastAsia"/>
                                      <w:noProof/>
                                      <w:color w:val="FFFFFF" w:themeColor="background1"/>
                                      <w:lang w:eastAsia="ja-JP"/>
                                    </w:rPr>
                                    <w:t>U</w:t>
                                  </w:r>
                                  <w:r w:rsidRPr="00085619">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vAlign w:val="center"/>
                                </w:tcPr>
                                <w:p w14:paraId="542DFF01"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Opt. Variable / Fixed Parameter</w:t>
                                  </w:r>
                                </w:p>
                              </w:tc>
                            </w:tr>
                            <w:tr w:rsidR="00085619" w:rsidRPr="009031A6" w14:paraId="22C6F84F"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F1EC62C"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54453"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3B02C9" w14:textId="3B3B42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6C2AC"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5913A052"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630AE8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A4B4AE"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45B2A" w14:textId="62514FB0"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1A3FF0"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0F84E6F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FA443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18481F"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93D269" w14:textId="0A110189"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D772"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10A3EA0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9D4E32"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DC468"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F4A785"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B55B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69DE48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B560740"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113FE"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8C6EC" w14:textId="1B37C11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428CB"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012C26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2545D98"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ID0005</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74830"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B94D94" w14:textId="77777777" w:rsidR="00085619" w:rsidRPr="00832CAD" w:rsidRDefault="00085619" w:rsidP="00F570C2">
                                  <w:pPr>
                                    <w:pStyle w:val="a4"/>
                                    <w:snapToGrid/>
                                    <w:spacing w:after="0"/>
                                    <w:ind w:left="960" w:hanging="480"/>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2062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45766698"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AB9117B"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085A2"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736BB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76F52"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8181614"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A4AABD5"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F09AE"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3495A"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sidRPr="00085619">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1E6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0E833E82"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F13CCEA" w14:textId="77777777" w:rsidR="00085619" w:rsidRPr="00085619" w:rsidRDefault="00085619" w:rsidP="004D492E">
                                  <w:pPr>
                                    <w:snapToGrid/>
                                    <w:spacing w:after="0"/>
                                    <w:jc w:val="center"/>
                                    <w:rPr>
                                      <w:rStyle w:val="20"/>
                                      <w:bCs/>
                                      <w:noProof/>
                                      <w:color w:val="FFFFFF" w:themeColor="background1"/>
                                      <w:lang w:eastAsia="ja-JP"/>
                                    </w:rPr>
                                  </w:pPr>
                                  <w:r w:rsidRPr="00085619">
                                    <w:rPr>
                                      <w:rStyle w:val="20"/>
                                      <w:bCs/>
                                      <w:noProof/>
                                      <w:color w:val="FFFFFF" w:themeColor="background1"/>
                                      <w:lang w:eastAsia="ja-JP"/>
                                    </w:rPr>
                                    <w:t>ID0102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90A11"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41EF1"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sidRPr="00085619">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3EBA0"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0EA5C745"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01AB7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1C9EF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0B71A7"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3DA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425F321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DA4A28"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B9AD4"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4F76A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sidRPr="00085619">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6E07F"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13C395D"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1180E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ID0202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B3B5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06A7F" w14:textId="43A840A4" w:rsidR="00085619" w:rsidRPr="00085619" w:rsidRDefault="00F77D84"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085619" w:rsidRPr="00085619">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26792"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35A635FB"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E7158CA"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67F31A"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E635B7" w14:textId="1DBC0258" w:rsidR="00085619" w:rsidRPr="00085619" w:rsidRDefault="00F77D84"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w:t>
                                  </w:r>
                                  <w:r w:rsidR="00085619" w:rsidRPr="00085619">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77E53"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F570C2" w:rsidRPr="009031A6" w14:paraId="37F0139F"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B1BCFB2" w14:textId="639209C0" w:rsidR="00F570C2" w:rsidRPr="00085619" w:rsidRDefault="00F570C2" w:rsidP="00F570C2">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ID030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FB9636" w14:textId="58F91B1D" w:rsidR="00F570C2" w:rsidRPr="00085619" w:rsidRDefault="00F570C2"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 xml:space="preserve">Stage 3 </w:t>
                                  </w:r>
                                  <w:r>
                                    <w:rPr>
                                      <w:rFonts w:eastAsia="Meiryo UI"/>
                                      <w:kern w:val="24"/>
                                    </w:rPr>
                                    <w:t>Permeate</w:t>
                                  </w:r>
                                  <w:r w:rsidRPr="00085619">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E7874" w14:textId="0BE77248" w:rsidR="00F570C2" w:rsidRDefault="00F570C2"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Pr="00085619">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F9DA8" w14:textId="4917DEF1" w:rsidR="00F570C2" w:rsidRPr="00085619" w:rsidRDefault="00F570C2" w:rsidP="00F570C2">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48437B75"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000000"/>
                                    <w:right w:val="single" w:sz="4" w:space="0" w:color="auto"/>
                                  </w:tcBorders>
                                  <w:shd w:val="clear" w:color="auto" w:fill="4472C4" w:themeFill="accent1"/>
                                  <w:vAlign w:val="center"/>
                                </w:tcPr>
                                <w:p w14:paraId="4471B387"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1179C"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3A626" w14:textId="560C24C6"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9B78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7A26D327"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auto"/>
                                    <w:bottom w:val="single" w:sz="4" w:space="0" w:color="auto"/>
                                    <w:right w:val="single" w:sz="4" w:space="0" w:color="auto"/>
                                  </w:tcBorders>
                                  <w:shd w:val="clear" w:color="auto" w:fill="4472C4" w:themeFill="accent1"/>
                                  <w:vAlign w:val="center"/>
                                </w:tcPr>
                                <w:p w14:paraId="5FE40C2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3D790"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619882" w14:textId="2E9EA7E6"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4B453"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BA45A51"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7F7AE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99B905"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5BBFE6" w14:textId="550C2D6D"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DD8E2E"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417A378A"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B29CCF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A7E23D"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F09D7" w14:textId="1F8B6D18"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49421E"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0D27AF0"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B17D4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1FE5F6"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Stage 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5C7B1" w14:textId="676C64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8A830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DFC8706"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59C579A" w14:textId="3F9A023F"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D98B8E" w14:textId="207C335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 xml:space="preserve">Permeate </w:t>
                                  </w:r>
                                  <w:r>
                                    <w:rPr>
                                      <w:rFonts w:eastAsia="Meiryo UI"/>
                                      <w:kern w:val="24"/>
                                    </w:rPr>
                                    <w:t>E</w:t>
                                  </w:r>
                                  <w:r w:rsidRPr="00085619">
                                    <w:rPr>
                                      <w:rFonts w:eastAsia="Meiryo UI"/>
                                      <w:kern w:val="24"/>
                                    </w:rPr>
                                    <w:t>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BB3E8" w14:textId="1378DACD"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1A5A4" w14:textId="02DBDBF5"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9C16C3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5C334A3" w14:textId="4303590D"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C716D3" w14:textId="4BA1BC43"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36CAC"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2D0264"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bl>
                          <w:p w14:paraId="0C60D15F" w14:textId="77777777" w:rsidR="00085619" w:rsidRPr="00064AE1" w:rsidRDefault="00085619" w:rsidP="00085619">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702DB" id="_x0000_s1029" type="#_x0000_t202" style="position:absolute;left:0;text-align:left;margin-left:-1.15pt;margin-top:3.7pt;width:467.05pt;height:473.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" stroked="f">
                <v:textbox>
                  <w:txbxContent>
                    <w:p w14:paraId="596CE5ED" w14:textId="2AED30B2" w:rsidR="00085619" w:rsidRPr="00024738" w:rsidRDefault="00085619" w:rsidP="00085619">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sidR="00F923CC">
                        <w:rPr>
                          <w:b/>
                          <w:bCs/>
                          <w:lang w:eastAsia="ja-JP"/>
                        </w:rPr>
                        <w:t>.1</w:t>
                      </w:r>
                      <w:r>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413"/>
                        <w:gridCol w:w="2977"/>
                        <w:gridCol w:w="1275"/>
                        <w:gridCol w:w="3379"/>
                      </w:tblGrid>
                      <w:tr w:rsidR="00085619" w:rsidRPr="009031A6" w14:paraId="039CBD82" w14:textId="77777777" w:rsidTr="00085619">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l2br w:val="nil"/>
                            </w:tcBorders>
                            <w:vAlign w:val="center"/>
                          </w:tcPr>
                          <w:p w14:paraId="41BD9229" w14:textId="77777777" w:rsidR="00085619" w:rsidRPr="00832CAD" w:rsidRDefault="00085619" w:rsidP="00085619">
                            <w:pPr>
                              <w:pStyle w:val="a4"/>
                              <w:snapToGrid/>
                              <w:spacing w:after="0"/>
                              <w:ind w:left="482" w:hanging="482"/>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vAlign w:val="center"/>
                          </w:tcPr>
                          <w:p w14:paraId="209CF94D"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vAlign w:val="center"/>
                          </w:tcPr>
                          <w:p w14:paraId="4114C09C"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085619">
                              <w:rPr>
                                <w:rStyle w:val="20"/>
                                <w:rFonts w:hint="eastAsia"/>
                                <w:noProof/>
                                <w:color w:val="FFFFFF" w:themeColor="background1"/>
                                <w:lang w:eastAsia="ja-JP"/>
                              </w:rPr>
                              <w:t>U</w:t>
                            </w:r>
                            <w:r w:rsidRPr="00085619">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vAlign w:val="center"/>
                          </w:tcPr>
                          <w:p w14:paraId="542DFF01" w14:textId="77777777" w:rsidR="00085619" w:rsidRPr="00085619" w:rsidRDefault="00085619" w:rsidP="00085619">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085619">
                              <w:rPr>
                                <w:rStyle w:val="20"/>
                                <w:bCs/>
                                <w:noProof/>
                                <w:color w:val="FFFFFF" w:themeColor="background1"/>
                                <w:lang w:eastAsia="ja-JP"/>
                              </w:rPr>
                              <w:t>Opt. Variable / Fixed Parameter</w:t>
                            </w:r>
                          </w:p>
                        </w:tc>
                      </w:tr>
                      <w:tr w:rsidR="00085619" w:rsidRPr="009031A6" w14:paraId="22C6F84F"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F1EC62C"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54453"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3B02C9" w14:textId="3B3B42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6C2AC"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5913A052"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630AE8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A4B4AE"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45B2A" w14:textId="62514FB0"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085619">
                              <w:rPr>
                                <w:rFonts w:eastAsia="Meiryo UI"/>
                                <w:kern w:val="24"/>
                                <w:lang w:eastAsia="ja-JP"/>
                              </w:rPr>
                              <w:t>ton/</w:t>
                            </w:r>
                            <w:r w:rsidR="00F77D84">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1A3FF0"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Optimization Variable</w:t>
                            </w:r>
                          </w:p>
                        </w:tc>
                      </w:tr>
                      <w:tr w:rsidR="00085619" w:rsidRPr="009031A6" w14:paraId="0F84E6F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FA443A"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18481F"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93D269" w14:textId="0A110189"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FBD772"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10A3EA0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9D4E32" w14:textId="77777777" w:rsidR="00085619" w:rsidRPr="00085619" w:rsidRDefault="00085619" w:rsidP="00F570C2">
                            <w:pPr>
                              <w:pStyle w:val="a4"/>
                              <w:snapToGrid/>
                              <w:spacing w:after="0"/>
                              <w:ind w:left="482" w:hanging="482"/>
                              <w:jc w:val="center"/>
                              <w:rPr>
                                <w:rStyle w:val="20"/>
                                <w:bCs/>
                                <w:noProof/>
                                <w:color w:val="FFFFFF" w:themeColor="background1"/>
                                <w:lang w:eastAsia="ja-JP"/>
                              </w:rPr>
                            </w:pPr>
                            <w:r w:rsidRPr="00085619">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DC468"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F4A785"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B55B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69DE48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B560740"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113FE" w14:textId="77777777" w:rsidR="00085619" w:rsidRPr="00832CAD" w:rsidRDefault="00085619" w:rsidP="00085619">
                            <w:pPr>
                              <w:pStyle w:val="a4"/>
                              <w:snapToGrid/>
                              <w:spacing w:before="120" w:after="0"/>
                              <w:ind w:left="482" w:hanging="482"/>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8C6EC" w14:textId="1B37C11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428CB" w14:textId="77777777" w:rsidR="00085619" w:rsidRPr="00832CAD"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5012C269"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2545D98"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ID0005</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974830" w14:textId="77777777" w:rsidR="00085619" w:rsidRPr="00832CAD" w:rsidRDefault="00085619" w:rsidP="00085619">
                            <w:pPr>
                              <w:pStyle w:val="a4"/>
                              <w:snapToGrid/>
                              <w:spacing w:before="120" w:after="0"/>
                              <w:ind w:left="482" w:hanging="482"/>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B94D94" w14:textId="77777777" w:rsidR="00085619" w:rsidRPr="00832CAD" w:rsidRDefault="00085619" w:rsidP="00F570C2">
                            <w:pPr>
                              <w:pStyle w:val="a4"/>
                              <w:snapToGrid/>
                              <w:spacing w:after="0"/>
                              <w:ind w:left="960" w:hanging="480"/>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20626" w14:textId="77777777" w:rsidR="00085619" w:rsidRPr="00832CAD"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085619">
                              <w:rPr>
                                <w:rFonts w:eastAsia="Meiryo UI"/>
                                <w:kern w:val="24"/>
                              </w:rPr>
                              <w:t>Fixed Parameter</w:t>
                            </w:r>
                          </w:p>
                        </w:tc>
                      </w:tr>
                      <w:tr w:rsidR="00085619" w:rsidRPr="009031A6" w14:paraId="45766698"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AB9117B"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085A2"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736BB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F76F52"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8181614"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A4AABD5" w14:textId="77777777" w:rsidR="00085619" w:rsidRPr="00085619" w:rsidRDefault="00085619" w:rsidP="00F570C2">
                            <w:pPr>
                              <w:pStyle w:val="a4"/>
                              <w:snapToGrid/>
                              <w:spacing w:after="0"/>
                              <w:ind w:left="482" w:hanging="482"/>
                              <w:jc w:val="center"/>
                              <w:rPr>
                                <w:rStyle w:val="20"/>
                                <w:rFonts w:eastAsia="Calibri"/>
                                <w:bCs/>
                                <w:noProof/>
                                <w:color w:val="FFFFFF" w:themeColor="background1"/>
                                <w:lang w:eastAsia="ja-JP"/>
                              </w:rPr>
                            </w:pPr>
                            <w:r w:rsidRPr="00085619">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AF09AE"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13495A"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sidRPr="00085619">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1E6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0E833E82"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F13CCEA" w14:textId="77777777" w:rsidR="00085619" w:rsidRPr="00085619" w:rsidRDefault="00085619" w:rsidP="004D492E">
                            <w:pPr>
                              <w:snapToGrid/>
                              <w:spacing w:after="0"/>
                              <w:jc w:val="center"/>
                              <w:rPr>
                                <w:rStyle w:val="20"/>
                                <w:bCs/>
                                <w:noProof/>
                                <w:color w:val="FFFFFF" w:themeColor="background1"/>
                                <w:lang w:eastAsia="ja-JP"/>
                              </w:rPr>
                            </w:pPr>
                            <w:r w:rsidRPr="00085619">
                              <w:rPr>
                                <w:rStyle w:val="20"/>
                                <w:bCs/>
                                <w:noProof/>
                                <w:color w:val="FFFFFF" w:themeColor="background1"/>
                                <w:lang w:eastAsia="ja-JP"/>
                              </w:rPr>
                              <w:t>ID0102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90A11"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F41EF1"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sidRPr="00085619">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53EBA0"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0EA5C745"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01AB7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1C9EF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0B71A7" w14:textId="77777777"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13DA2D"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425F3217"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DA4A28"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ID0201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B9AD4" w14:textId="77777777" w:rsidR="00085619" w:rsidRPr="00832CAD" w:rsidRDefault="00085619" w:rsidP="00F570C2">
                            <w:pPr>
                              <w:pStyle w:val="a4"/>
                              <w:snapToGrid/>
                              <w:spacing w:after="0"/>
                              <w:ind w:left="482" w:hanging="482"/>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4F76A2"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sidRPr="00085619">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6E07F"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085619" w:rsidRPr="009031A6" w14:paraId="213C395D"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1180E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ID0202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B3B58" w14:textId="77777777" w:rsidR="00085619" w:rsidRPr="00832CAD" w:rsidRDefault="00085619" w:rsidP="00F570C2">
                            <w:pPr>
                              <w:pStyle w:val="a4"/>
                              <w:snapToGrid/>
                              <w:spacing w:after="0"/>
                              <w:ind w:left="482" w:hanging="482"/>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06A7F" w14:textId="43A840A4" w:rsidR="00085619" w:rsidRPr="00085619" w:rsidRDefault="00F77D84"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085619" w:rsidRPr="00085619">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26792"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35A635FB"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E7158CA"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67F31A"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E635B7" w14:textId="1DBC0258" w:rsidR="00085619" w:rsidRPr="00085619" w:rsidRDefault="00F77D84"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w:t>
                            </w:r>
                            <w:r w:rsidR="00085619" w:rsidRPr="00085619">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77E53"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Fixed Parameter</w:t>
                            </w:r>
                          </w:p>
                        </w:tc>
                      </w:tr>
                      <w:tr w:rsidR="00F570C2" w:rsidRPr="009031A6" w14:paraId="37F0139F"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B1BCFB2" w14:textId="639209C0" w:rsidR="00F570C2" w:rsidRPr="00085619" w:rsidRDefault="00F570C2" w:rsidP="00F570C2">
                            <w:pPr>
                              <w:snapToGrid/>
                              <w:spacing w:after="0"/>
                              <w:jc w:val="center"/>
                              <w:rPr>
                                <w:rFonts w:eastAsia="Meiryo UI"/>
                                <w:b w:val="0"/>
                                <w:color w:val="FFFFFF" w:themeColor="background1"/>
                                <w:kern w:val="24"/>
                              </w:rPr>
                            </w:pPr>
                            <w:r w:rsidRPr="00085619">
                              <w:rPr>
                                <w:rFonts w:eastAsia="Meiryo UI"/>
                                <w:b w:val="0"/>
                                <w:color w:val="FFFFFF" w:themeColor="background1"/>
                                <w:kern w:val="24"/>
                              </w:rPr>
                              <w:t>ID030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FB9636" w14:textId="58F91B1D" w:rsidR="00F570C2" w:rsidRPr="00085619" w:rsidRDefault="00F570C2"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 xml:space="preserve">Stage 3 </w:t>
                            </w:r>
                            <w:r>
                              <w:rPr>
                                <w:rFonts w:eastAsia="Meiryo UI"/>
                                <w:kern w:val="24"/>
                              </w:rPr>
                              <w:t>Permeate</w:t>
                            </w:r>
                            <w:r w:rsidRPr="00085619">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E7874" w14:textId="0BE77248" w:rsidR="00F570C2" w:rsidRDefault="00F570C2"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Pr="00085619">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F9DA8" w14:textId="4917DEF1" w:rsidR="00F570C2" w:rsidRPr="00085619" w:rsidRDefault="00F570C2" w:rsidP="00F570C2">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Fixed Parameter</w:t>
                            </w:r>
                          </w:p>
                        </w:tc>
                      </w:tr>
                      <w:tr w:rsidR="00085619" w:rsidRPr="009031A6" w14:paraId="48437B75"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000000"/>
                              <w:right w:val="single" w:sz="4" w:space="0" w:color="auto"/>
                            </w:tcBorders>
                            <w:shd w:val="clear" w:color="auto" w:fill="4472C4" w:themeFill="accent1"/>
                            <w:vAlign w:val="center"/>
                          </w:tcPr>
                          <w:p w14:paraId="4471B387"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1179C"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3A626" w14:textId="560C24C6"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39B78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7A26D327"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000000"/>
                              <w:left w:val="single" w:sz="4" w:space="0" w:color="auto"/>
                              <w:bottom w:val="single" w:sz="4" w:space="0" w:color="auto"/>
                              <w:right w:val="single" w:sz="4" w:space="0" w:color="auto"/>
                            </w:tcBorders>
                            <w:shd w:val="clear" w:color="auto" w:fill="4472C4" w:themeFill="accent1"/>
                            <w:vAlign w:val="center"/>
                          </w:tcPr>
                          <w:p w14:paraId="5FE40C2C"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B3D790"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619882" w14:textId="2E9EA7E6"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4B453"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BA45A51"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7F7AE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99B905"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Stage 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5BBFE6" w14:textId="550C2D6D"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DD8E2E"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417A378A"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B29CCF0" w14:textId="77777777" w:rsidR="00085619" w:rsidRPr="00085619" w:rsidRDefault="00085619" w:rsidP="004D492E">
                            <w:pPr>
                              <w:snapToGrid/>
                              <w:spacing w:after="0"/>
                              <w:jc w:val="center"/>
                              <w:rPr>
                                <w:rStyle w:val="20"/>
                                <w:rFonts w:eastAsia="Calibri"/>
                                <w:b/>
                                <w:noProof/>
                                <w:color w:val="FFFFFF" w:themeColor="background1"/>
                                <w:lang w:eastAsia="ja-JP"/>
                              </w:rPr>
                            </w:pPr>
                            <w:r w:rsidRPr="00085619">
                              <w:rPr>
                                <w:rFonts w:eastAsia="Meiryo UI"/>
                                <w:b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A7E23D" w14:textId="7777777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Stage 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F09D7" w14:textId="1F8B6D18"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49421E" w14:textId="77777777"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085619">
                              <w:rPr>
                                <w:rFonts w:eastAsia="Meiryo UI"/>
                                <w:kern w:val="24"/>
                              </w:rPr>
                              <w:t>Intermediate Variable</w:t>
                            </w:r>
                          </w:p>
                        </w:tc>
                      </w:tr>
                      <w:tr w:rsidR="00085619" w:rsidRPr="009031A6" w14:paraId="60D27AF0"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8B17D48" w14:textId="77777777"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1FE5F6" w14:textId="77777777"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Stage 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5C7B1" w14:textId="676C64F5"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8A830D"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DFC8706" w14:textId="77777777" w:rsidTr="004D492E">
                        <w:trPr>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59C579A" w14:textId="3F9A023F"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D98B8E" w14:textId="207C3357" w:rsidR="00085619" w:rsidRPr="00085619" w:rsidRDefault="00085619" w:rsidP="00F570C2">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 xml:space="preserve">Permeate </w:t>
                            </w:r>
                            <w:r>
                              <w:rPr>
                                <w:rFonts w:eastAsia="Meiryo UI"/>
                                <w:kern w:val="24"/>
                              </w:rPr>
                              <w:t>E</w:t>
                            </w:r>
                            <w:r w:rsidRPr="00085619">
                              <w:rPr>
                                <w:rFonts w:eastAsia="Meiryo UI"/>
                                <w:kern w:val="24"/>
                              </w:rPr>
                              <w:t>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CBB3E8" w14:textId="1378DACD" w:rsidR="00085619" w:rsidRPr="00085619" w:rsidRDefault="00085619" w:rsidP="00F570C2">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1A5A4" w14:textId="02DBDBF5" w:rsidR="00085619" w:rsidRPr="00085619" w:rsidRDefault="00085619" w:rsidP="00085619">
                            <w:pPr>
                              <w:snapToGrid/>
                              <w:spacing w:before="120"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085619">
                              <w:rPr>
                                <w:rFonts w:eastAsia="Meiryo UI"/>
                                <w:kern w:val="24"/>
                              </w:rPr>
                              <w:t>Intermediate Variable</w:t>
                            </w:r>
                          </w:p>
                        </w:tc>
                      </w:tr>
                      <w:tr w:rsidR="00085619" w:rsidRPr="009031A6" w14:paraId="79C16C33" w14:textId="77777777" w:rsidTr="004D49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5C334A3" w14:textId="4303590D" w:rsidR="00085619" w:rsidRPr="00085619" w:rsidRDefault="00085619" w:rsidP="004D492E">
                            <w:pPr>
                              <w:snapToGrid/>
                              <w:spacing w:after="0"/>
                              <w:jc w:val="center"/>
                              <w:rPr>
                                <w:rFonts w:eastAsia="Meiryo UI"/>
                                <w:b w:val="0"/>
                                <w:color w:val="FFFFFF" w:themeColor="background1"/>
                                <w:kern w:val="24"/>
                              </w:rPr>
                            </w:pPr>
                            <w:r w:rsidRPr="00085619">
                              <w:rPr>
                                <w:rFonts w:eastAsia="Meiryo UI"/>
                                <w:b w:val="0"/>
                                <w:color w:val="FFFFFF" w:themeColor="background1"/>
                                <w:kern w:val="24"/>
                              </w:rPr>
                              <w:t>ID400</w:t>
                            </w:r>
                            <w:r>
                              <w:rPr>
                                <w:rFonts w:eastAsia="Meiryo UI"/>
                                <w:b w:val="0"/>
                                <w:color w:val="FFFFFF" w:themeColor="background1"/>
                                <w:kern w:val="24"/>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C716D3" w14:textId="4BA1BC43" w:rsidR="00085619" w:rsidRPr="00085619" w:rsidRDefault="00085619" w:rsidP="00F570C2">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085619">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36CAC" w14:textId="77777777" w:rsidR="00085619" w:rsidRPr="00085619" w:rsidRDefault="00085619" w:rsidP="00F570C2">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2D0264" w14:textId="77777777" w:rsidR="00085619" w:rsidRPr="00085619" w:rsidRDefault="00085619" w:rsidP="00085619">
                            <w:pPr>
                              <w:snapToGrid/>
                              <w:spacing w:before="120"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085619">
                              <w:rPr>
                                <w:rFonts w:eastAsia="Meiryo UI"/>
                                <w:kern w:val="24"/>
                              </w:rPr>
                              <w:t>Intermediate Variable</w:t>
                            </w:r>
                          </w:p>
                        </w:tc>
                      </w:tr>
                    </w:tbl>
                    <w:p w14:paraId="0C60D15F" w14:textId="77777777" w:rsidR="00085619" w:rsidRPr="00064AE1" w:rsidRDefault="00085619" w:rsidP="00085619">
                      <w:pPr>
                        <w:pStyle w:val="a4"/>
                        <w:spacing w:before="120" w:after="0"/>
                        <w:ind w:left="0"/>
                        <w:rPr>
                          <w:rFonts w:eastAsia="游明朝"/>
                          <w:bCs/>
                          <w:lang w:eastAsia="ja-JP"/>
                        </w:rPr>
                      </w:pPr>
                    </w:p>
                  </w:txbxContent>
                </v:textbox>
                <w10:wrap type="topAndBottom"/>
              </v:shape>
            </w:pict>
          </mc:Fallback>
        </mc:AlternateContent>
      </w:r>
    </w:p>
    <w:p w14:paraId="1B02D7B1" w14:textId="43FCAAD5" w:rsidR="00085619" w:rsidRPr="00653B5A" w:rsidRDefault="007D2057" w:rsidP="004252B2">
      <w:pPr>
        <w:keepNext/>
        <w:widowControl w:val="0"/>
        <w:numPr>
          <w:ilvl w:val="1"/>
          <w:numId w:val="5"/>
        </w:numPr>
        <w:snapToGrid/>
        <w:spacing w:before="120"/>
        <w:jc w:val="both"/>
        <w:outlineLvl w:val="1"/>
        <w:rPr>
          <w:rFonts w:eastAsia="游ゴシック Light"/>
          <w:color w:val="auto"/>
          <w:kern w:val="2"/>
          <w:lang w:eastAsia="ja-JP"/>
        </w:rPr>
      </w:pPr>
      <w:r w:rsidRPr="00653B5A">
        <w:rPr>
          <w:rFonts w:eastAsia="游ゴシック Light"/>
          <w:b/>
          <w:bCs/>
          <w:color w:val="auto"/>
          <w:kern w:val="2"/>
          <w:lang w:eastAsia="ja-JP"/>
        </w:rPr>
        <w:lastRenderedPageBreak/>
        <w:t>Water Quality Prediction</w:t>
      </w:r>
      <w:bookmarkEnd w:id="256"/>
    </w:p>
    <w:p w14:paraId="1F178435" w14:textId="17905986" w:rsidR="004252B2" w:rsidRPr="00653B5A" w:rsidRDefault="004252B2" w:rsidP="004252B2">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The water quality models are used as constraints in the overall optimization of RO operation. The chemical dosage is minimized under the condition that the water quality estimated by the model satisfies the water quality standard values. In this chapter we constructed water quality prediction models and validated the accuracy of the created model</w:t>
      </w:r>
      <w:ins w:id="257" w:author="Ken-ichi Kamada (Ken-ichi.Kamada@yokoagwa.com)" w:date="2023-09-25T16:31:00Z">
        <w:r w:rsidR="00A338D6" w:rsidRPr="00653B5A">
          <w:rPr>
            <w:rFonts w:eastAsia="游明朝"/>
            <w:color w:val="auto"/>
            <w:kern w:val="2"/>
            <w:lang w:eastAsia="ja-JP"/>
          </w:rPr>
          <w:t>s</w:t>
        </w:r>
      </w:ins>
      <w:r w:rsidRPr="00653B5A">
        <w:rPr>
          <w:rFonts w:eastAsia="游明朝"/>
          <w:color w:val="auto"/>
          <w:kern w:val="2"/>
          <w:lang w:eastAsia="ja-JP"/>
        </w:rPr>
        <w:t>.</w:t>
      </w:r>
    </w:p>
    <w:p w14:paraId="6437A82A" w14:textId="1022DB1D" w:rsidR="004252B2" w:rsidRPr="00653B5A" w:rsidRDefault="004252B2" w:rsidP="004252B2">
      <w:pPr>
        <w:keepNext/>
        <w:widowControl w:val="0"/>
        <w:numPr>
          <w:ilvl w:val="2"/>
          <w:numId w:val="5"/>
        </w:numPr>
        <w:snapToGrid/>
        <w:spacing w:before="120"/>
        <w:jc w:val="both"/>
        <w:outlineLvl w:val="2"/>
        <w:rPr>
          <w:rFonts w:eastAsia="游ゴシック Light"/>
          <w:b/>
          <w:bCs/>
          <w:color w:val="auto"/>
          <w:kern w:val="2"/>
          <w:lang w:eastAsia="ja-JP"/>
        </w:rPr>
      </w:pPr>
      <w:r w:rsidRPr="00653B5A">
        <w:rPr>
          <w:rFonts w:eastAsia="游ゴシック Light"/>
          <w:b/>
          <w:bCs/>
          <w:color w:val="auto"/>
          <w:kern w:val="2"/>
          <w:lang w:eastAsia="ja-JP"/>
        </w:rPr>
        <w:t>Outliers Remov</w:t>
      </w:r>
      <w:r w:rsidR="00B46A86" w:rsidRPr="00653B5A">
        <w:rPr>
          <w:rFonts w:eastAsia="游ゴシック Light"/>
          <w:b/>
          <w:bCs/>
          <w:color w:val="auto"/>
          <w:kern w:val="2"/>
          <w:lang w:eastAsia="ja-JP"/>
        </w:rPr>
        <w:t>al</w:t>
      </w:r>
    </w:p>
    <w:p w14:paraId="43DAF991" w14:textId="243C970B" w:rsidR="00B019F1" w:rsidRPr="00653B5A" w:rsidRDefault="004252B2" w:rsidP="00B019F1">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The raw data contains a lot of outliers such as noise and missing values, which have undesirable effects on statistical models. Therefore, outlier removal was performed first.</w:t>
      </w:r>
    </w:p>
    <w:p w14:paraId="686BBC2C" w14:textId="799E2AC0" w:rsidR="004252B2" w:rsidRPr="00653B5A" w:rsidRDefault="004252B2" w:rsidP="00E43AF9">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Constructing different outlier criteria for all variables is unrealistic, so we have established a uniform outlier removal procedure which consists of two steps. </w:t>
      </w:r>
      <w:r w:rsidRPr="00653B5A">
        <w:rPr>
          <w:rFonts w:eastAsia="游明朝" w:hint="eastAsia"/>
          <w:color w:val="auto"/>
          <w:kern w:val="2"/>
          <w:lang w:eastAsia="ja-JP"/>
        </w:rPr>
        <w:t>The</w:t>
      </w:r>
      <w:r w:rsidRPr="00653B5A">
        <w:rPr>
          <w:rFonts w:eastAsia="游明朝"/>
          <w:color w:val="auto"/>
          <w:kern w:val="2"/>
          <w:lang w:eastAsia="ja-JP"/>
        </w:rPr>
        <w:t xml:space="preserve"> values removed with this procedure were interpolated with the previous values.</w:t>
      </w:r>
    </w:p>
    <w:p w14:paraId="081ED907" w14:textId="77777777" w:rsidR="004252B2" w:rsidRPr="00653B5A" w:rsidRDefault="004252B2" w:rsidP="004252B2">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Step 1 performs data cleaning with 3 rules.</w:t>
      </w:r>
    </w:p>
    <w:p w14:paraId="22788A62" w14:textId="77777777" w:rsidR="004252B2" w:rsidRPr="00653B5A" w:rsidRDefault="004252B2" w:rsidP="004252B2">
      <w:pPr>
        <w:pStyle w:val="a4"/>
        <w:widowControl w:val="0"/>
        <w:numPr>
          <w:ilvl w:val="0"/>
          <w:numId w:val="38"/>
        </w:numPr>
        <w:snapToGrid/>
        <w:spacing w:after="0"/>
        <w:jc w:val="both"/>
        <w:rPr>
          <w:rFonts w:eastAsia="游明朝"/>
          <w:color w:val="auto"/>
          <w:kern w:val="2"/>
          <w:lang w:eastAsia="ja-JP"/>
        </w:rPr>
      </w:pPr>
      <w:r w:rsidRPr="00653B5A">
        <w:rPr>
          <w:rFonts w:eastAsia="游明朝"/>
          <w:color w:val="auto"/>
          <w:kern w:val="2"/>
          <w:lang w:eastAsia="ja-JP"/>
        </w:rPr>
        <w:t>Detect the periods where the feed flow rate is below a predefined level.</w:t>
      </w:r>
    </w:p>
    <w:p w14:paraId="056184DB" w14:textId="77777777" w:rsidR="004252B2" w:rsidRPr="00653B5A" w:rsidRDefault="004252B2" w:rsidP="004252B2">
      <w:pPr>
        <w:pStyle w:val="a4"/>
        <w:widowControl w:val="0"/>
        <w:numPr>
          <w:ilvl w:val="0"/>
          <w:numId w:val="38"/>
        </w:numPr>
        <w:snapToGrid/>
        <w:spacing w:after="0"/>
        <w:jc w:val="both"/>
        <w:rPr>
          <w:rFonts w:eastAsia="游明朝"/>
          <w:color w:val="auto"/>
          <w:kern w:val="2"/>
          <w:lang w:eastAsia="ja-JP"/>
        </w:rPr>
      </w:pPr>
      <w:r w:rsidRPr="00653B5A">
        <w:rPr>
          <w:rFonts w:eastAsia="游明朝"/>
          <w:color w:val="auto"/>
          <w:kern w:val="2"/>
          <w:lang w:eastAsia="ja-JP"/>
        </w:rPr>
        <w:t>Detect the periods where each measured value does not change for a predefined time.</w:t>
      </w:r>
    </w:p>
    <w:p w14:paraId="09328254" w14:textId="77777777" w:rsidR="004252B2" w:rsidRPr="00653B5A" w:rsidRDefault="004252B2" w:rsidP="004252B2">
      <w:pPr>
        <w:pStyle w:val="a4"/>
        <w:widowControl w:val="0"/>
        <w:numPr>
          <w:ilvl w:val="0"/>
          <w:numId w:val="38"/>
        </w:numPr>
        <w:snapToGrid/>
        <w:spacing w:after="0"/>
        <w:jc w:val="both"/>
        <w:rPr>
          <w:rFonts w:eastAsia="游明朝"/>
          <w:color w:val="auto"/>
          <w:kern w:val="2"/>
          <w:lang w:eastAsia="ja-JP"/>
        </w:rPr>
      </w:pPr>
      <w:r w:rsidRPr="00653B5A">
        <w:rPr>
          <w:rFonts w:eastAsia="游明朝" w:hint="eastAsia"/>
          <w:color w:val="auto"/>
          <w:kern w:val="2"/>
          <w:lang w:eastAsia="ja-JP"/>
        </w:rPr>
        <w:t>D</w:t>
      </w:r>
      <w:r w:rsidRPr="00653B5A">
        <w:rPr>
          <w:rFonts w:eastAsia="游明朝"/>
          <w:color w:val="auto"/>
          <w:kern w:val="2"/>
          <w:lang w:eastAsia="ja-JP"/>
        </w:rPr>
        <w:t>etect the moments where the change rate of each variable in one step exceeds a predefined level.</w:t>
      </w:r>
    </w:p>
    <w:p w14:paraId="7341F2C7" w14:textId="1A41788E" w:rsidR="00224859" w:rsidRPr="00653B5A" w:rsidRDefault="004252B2">
      <w:pPr>
        <w:widowControl w:val="0"/>
        <w:snapToGrid/>
        <w:jc w:val="both"/>
        <w:rPr>
          <w:rFonts w:eastAsia="游明朝"/>
          <w:color w:val="auto"/>
          <w:kern w:val="2"/>
          <w:lang w:eastAsia="ja-JP"/>
        </w:rPr>
        <w:pPrChange w:id="258" w:author="Ken-ichi Kamada (Ken-ichi.Kamada@yokoagwa.com)" w:date="2023-09-25T16:33:00Z">
          <w:pPr>
            <w:widowControl w:val="0"/>
            <w:snapToGrid/>
            <w:ind w:firstLineChars="100" w:firstLine="240"/>
            <w:jc w:val="both"/>
          </w:pPr>
        </w:pPrChange>
      </w:pPr>
      <w:bookmarkStart w:id="259" w:name="_Hlk145428365"/>
      <w:r w:rsidRPr="00653B5A">
        <w:rPr>
          <w:rFonts w:eastAsia="游明朝" w:hint="eastAsia"/>
          <w:color w:val="auto"/>
          <w:kern w:val="2"/>
          <w:lang w:eastAsia="ja-JP"/>
        </w:rPr>
        <w:t>T</w:t>
      </w:r>
      <w:r w:rsidRPr="00653B5A">
        <w:rPr>
          <w:rFonts w:eastAsia="游明朝"/>
          <w:color w:val="auto"/>
          <w:kern w:val="2"/>
          <w:lang w:eastAsia="ja-JP"/>
        </w:rPr>
        <w:t>he results are merged, and margins of a predefined timesteps</w:t>
      </w:r>
      <w:del w:id="260" w:author="Ken-ichi Kamada (Ken-ichi.Kamada@yokoagwa.com)" w:date="2023-09-25T16:35:00Z">
        <w:r w:rsidRPr="00653B5A" w:rsidDel="00A338D6">
          <w:rPr>
            <w:rFonts w:eastAsia="游明朝"/>
            <w:color w:val="auto"/>
            <w:kern w:val="2"/>
            <w:lang w:eastAsia="ja-JP"/>
          </w:rPr>
          <w:delText xml:space="preserve"> are added</w:delText>
        </w:r>
      </w:del>
      <w:r w:rsidRPr="00653B5A">
        <w:rPr>
          <w:rFonts w:eastAsia="游明朝"/>
          <w:color w:val="auto"/>
          <w:kern w:val="2"/>
          <w:lang w:eastAsia="ja-JP"/>
        </w:rPr>
        <w:t xml:space="preserve"> before and after the detected periods</w:t>
      </w:r>
      <w:ins w:id="261" w:author="Ken-ichi Kamada (Ken-ichi.Kamada@yokoagwa.com)" w:date="2023-09-25T16:35:00Z">
        <w:r w:rsidR="00A338D6" w:rsidRPr="00653B5A">
          <w:rPr>
            <w:rFonts w:eastAsia="游明朝"/>
            <w:color w:val="auto"/>
            <w:kern w:val="2"/>
            <w:lang w:eastAsia="ja-JP"/>
          </w:rPr>
          <w:t xml:space="preserve"> are also treated as outliers</w:t>
        </w:r>
      </w:ins>
      <w:r w:rsidRPr="00653B5A">
        <w:rPr>
          <w:rFonts w:eastAsia="游明朝"/>
          <w:color w:val="auto"/>
          <w:kern w:val="2"/>
          <w:lang w:eastAsia="ja-JP"/>
        </w:rPr>
        <w:t>.</w:t>
      </w:r>
      <w:bookmarkEnd w:id="259"/>
    </w:p>
    <w:p w14:paraId="0CC94631" w14:textId="65653AEC" w:rsidR="00224859" w:rsidRPr="00653B5A" w:rsidRDefault="004252B2" w:rsidP="00E43AF9">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In step 2, outliers are removed using filtering techniques that are common in the field of data analysis,</w:t>
      </w:r>
      <w:r w:rsidRPr="00653B5A">
        <w:t xml:space="preserve"> </w:t>
      </w:r>
      <w:r w:rsidRPr="00653B5A">
        <w:rPr>
          <w:rFonts w:eastAsia="游明朝"/>
          <w:color w:val="auto"/>
          <w:kern w:val="2"/>
          <w:lang w:eastAsia="ja-JP"/>
        </w:rPr>
        <w:t>for example, removing values outside of the mean ±3σ of the data and applying a Kalman filter</w:t>
      </w:r>
      <w:r w:rsidRPr="00653B5A">
        <w:rPr>
          <w:rFonts w:eastAsia="ＭＳ Ｐゴシック"/>
          <w:bCs/>
          <w:noProof/>
          <w:vertAlign w:val="superscript"/>
          <w:lang w:eastAsia="ja-JP"/>
        </w:rPr>
        <w:footnoteReference w:id="1"/>
      </w:r>
      <w:r w:rsidRPr="00653B5A">
        <w:rPr>
          <w:rFonts w:eastAsia="游明朝"/>
          <w:color w:val="auto"/>
          <w:kern w:val="2"/>
          <w:lang w:eastAsia="ja-JP"/>
        </w:rPr>
        <w:t>.</w:t>
      </w:r>
      <w:r w:rsidRPr="00653B5A">
        <w:t xml:space="preserve"> </w:t>
      </w:r>
      <w:r w:rsidRPr="00653B5A">
        <w:rPr>
          <w:rFonts w:eastAsia="游明朝"/>
          <w:color w:val="auto"/>
          <w:kern w:val="2"/>
          <w:lang w:eastAsia="ja-JP"/>
        </w:rPr>
        <w:t xml:space="preserve">If </w:t>
      </w:r>
      <w:r w:rsidR="00756E05" w:rsidRPr="00653B5A">
        <w:rPr>
          <w:rFonts w:eastAsia="游明朝"/>
          <w:color w:val="auto"/>
          <w:kern w:val="2"/>
          <w:lang w:eastAsia="ja-JP"/>
        </w:rPr>
        <w:t xml:space="preserve">all period of a variable is removed by </w:t>
      </w:r>
      <w:r w:rsidRPr="00653B5A">
        <w:rPr>
          <w:rFonts w:eastAsia="游明朝"/>
          <w:color w:val="auto"/>
          <w:kern w:val="2"/>
          <w:lang w:eastAsia="ja-JP"/>
        </w:rPr>
        <w:t xml:space="preserve">step </w:t>
      </w:r>
      <w:r w:rsidRPr="00653B5A">
        <w:rPr>
          <w:rFonts w:eastAsia="游明朝" w:hint="eastAsia"/>
          <w:color w:val="auto"/>
          <w:kern w:val="2"/>
          <w:lang w:eastAsia="ja-JP"/>
        </w:rPr>
        <w:t>1</w:t>
      </w:r>
      <w:r w:rsidR="00756E05" w:rsidRPr="00653B5A">
        <w:rPr>
          <w:rFonts w:eastAsia="游明朝"/>
          <w:color w:val="auto"/>
          <w:kern w:val="2"/>
          <w:lang w:eastAsia="ja-JP"/>
        </w:rPr>
        <w:t xml:space="preserve"> (i.e., the variable consists only long-term constant periods), we do not apply outlier removal and used raw data.</w:t>
      </w:r>
    </w:p>
    <w:p w14:paraId="5FD8B56E" w14:textId="4218BC74" w:rsidR="00224859" w:rsidRPr="00653B5A" w:rsidRDefault="004252B2" w:rsidP="00E43AF9">
      <w:pPr>
        <w:widowControl w:val="0"/>
        <w:snapToGrid/>
        <w:ind w:firstLineChars="100" w:firstLine="240"/>
        <w:jc w:val="both"/>
        <w:rPr>
          <w:rStyle w:val="20"/>
          <w:b w:val="0"/>
          <w:noProof/>
          <w:lang w:eastAsia="ja-JP"/>
        </w:rPr>
      </w:pPr>
      <w:r w:rsidRPr="00653B5A">
        <w:rPr>
          <w:rFonts w:eastAsia="游明朝"/>
          <w:color w:val="auto"/>
          <w:kern w:val="2"/>
          <w:lang w:eastAsia="ja-JP"/>
        </w:rPr>
        <w:t xml:space="preserve">For the data in OCWD, step 2 was not applied because outliers </w:t>
      </w:r>
      <w:r w:rsidR="00963E29" w:rsidRPr="00653B5A">
        <w:rPr>
          <w:rFonts w:eastAsia="游明朝"/>
          <w:color w:val="auto"/>
          <w:kern w:val="2"/>
          <w:lang w:eastAsia="ja-JP"/>
        </w:rPr>
        <w:t>are removed enough by only step 1</w:t>
      </w:r>
      <w:r w:rsidRPr="00653B5A">
        <w:rPr>
          <w:rFonts w:eastAsia="游明朝"/>
          <w:color w:val="auto"/>
          <w:kern w:val="2"/>
          <w:lang w:eastAsia="ja-JP"/>
        </w:rPr>
        <w:t>. The predefined parameters for step 1 can be found in</w:t>
      </w:r>
      <w:r w:rsidRPr="00653B5A">
        <w:rPr>
          <w:rFonts w:eastAsia="游明朝"/>
          <w:kern w:val="2"/>
          <w:lang w:eastAsia="ja-JP"/>
        </w:rPr>
        <w:t xml:space="preserve"> </w:t>
      </w:r>
      <w:r w:rsidRPr="00653B5A">
        <w:rPr>
          <w:rFonts w:eastAsia="游明朝"/>
          <w:lang w:eastAsia="ja-JP"/>
        </w:rPr>
        <w:t xml:space="preserve">“Additional Materials A3” </w:t>
      </w:r>
      <w:bookmarkStart w:id="262" w:name="_Hlk145237842"/>
      <w:r w:rsidRPr="00653B5A">
        <w:rPr>
          <w:rFonts w:eastAsia="游明朝"/>
          <w:lang w:eastAsia="ja-JP"/>
        </w:rPr>
        <w:t>at the appendix of this report</w:t>
      </w:r>
      <w:bookmarkEnd w:id="262"/>
      <w:r w:rsidRPr="00653B5A">
        <w:rPr>
          <w:rFonts w:eastAsia="游明朝"/>
          <w:lang w:eastAsia="ja-JP"/>
        </w:rPr>
        <w:t>.</w:t>
      </w:r>
    </w:p>
    <w:p w14:paraId="7EE5709F" w14:textId="0BA1F8F6" w:rsidR="004252B2" w:rsidRPr="00653B5A" w:rsidRDefault="004252B2" w:rsidP="00E43AF9">
      <w:pPr>
        <w:widowControl w:val="0"/>
        <w:snapToGrid/>
        <w:ind w:firstLineChars="100" w:firstLine="240"/>
        <w:jc w:val="both"/>
        <w:rPr>
          <w:rStyle w:val="20"/>
          <w:b w:val="0"/>
          <w:noProof/>
          <w:lang w:eastAsia="ja-JP"/>
        </w:rPr>
      </w:pPr>
      <w:r w:rsidRPr="00653B5A">
        <w:rPr>
          <w:rStyle w:val="20"/>
          <w:b w:val="0"/>
          <w:noProof/>
          <w:lang w:eastAsia="ja-JP"/>
        </w:rPr>
        <w:t>Figure 1.2.1 (a)-(d) show the raw and preprocessed trends of the feed pressure and the 1st stage permeate conductivity from November 2021 to December 2022. We can see that all spiky outliers were removed and the essential behavior of the data is extracted.</w:t>
      </w:r>
    </w:p>
    <w:p w14:paraId="431E8D7B" w14:textId="77777777" w:rsidR="004252B2" w:rsidRPr="00653B5A" w:rsidRDefault="004252B2" w:rsidP="00E43AF9">
      <w:pPr>
        <w:widowControl w:val="0"/>
        <w:snapToGrid/>
        <w:jc w:val="both"/>
        <w:rPr>
          <w:rStyle w:val="20"/>
          <w:b w:val="0"/>
          <w:noProof/>
          <w:lang w:eastAsia="ja-JP"/>
        </w:rPr>
      </w:pPr>
    </w:p>
    <w:p w14:paraId="06267C22" w14:textId="77777777" w:rsidR="004252B2" w:rsidRPr="00653B5A" w:rsidRDefault="004252B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inline distT="0" distB="0" distL="0" distR="0" wp14:anchorId="526A21D0" wp14:editId="4CA00E17">
                <wp:extent cx="5931535" cy="4476998"/>
                <wp:effectExtent l="0" t="0" r="0" b="0"/>
                <wp:docPr id="596267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476998"/>
                        </a:xfrm>
                        <a:prstGeom prst="rect">
                          <a:avLst/>
                        </a:prstGeom>
                        <a:solidFill>
                          <a:srgbClr val="FFFFFF"/>
                        </a:solidFill>
                        <a:ln w="9525">
                          <a:noFill/>
                          <a:miter lim="800000"/>
                          <a:headEnd/>
                          <a:tailEnd/>
                        </a:ln>
                      </wps:spPr>
                      <wps:txbx>
                        <w:txbxContent>
                          <w:p w14:paraId="75312973" w14:textId="77777777" w:rsidR="003C4A22" w:rsidRDefault="003C4A22" w:rsidP="003C4A22">
                            <w:pPr>
                              <w:pStyle w:val="a4"/>
                              <w:spacing w:before="120" w:after="0"/>
                              <w:ind w:left="0"/>
                              <w:jc w:val="center"/>
                              <w:rPr>
                                <w:b/>
                                <w:bCs/>
                                <w:lang w:eastAsia="ja-JP"/>
                              </w:rPr>
                            </w:pPr>
                            <w:r w:rsidRPr="00CB4D04">
                              <w:rPr>
                                <w:b/>
                                <w:bCs/>
                                <w:noProof/>
                                <w:lang w:eastAsia="ja-JP"/>
                              </w:rPr>
                              <w:drawing>
                                <wp:inline distT="0" distB="0" distL="0" distR="0" wp14:anchorId="62956BDC" wp14:editId="1957CAEA">
                                  <wp:extent cx="2592000" cy="1706493"/>
                                  <wp:effectExtent l="0" t="0" r="0" b="8255"/>
                                  <wp:docPr id="59626806" name="Picture 6">
                                    <a:extLst xmlns:a="http://schemas.openxmlformats.org/drawingml/2006/main">
                                      <a:ext uri="{FF2B5EF4-FFF2-40B4-BE49-F238E27FC236}">
                                        <a16:creationId xmlns:a16="http://schemas.microsoft.com/office/drawing/2014/main" id="{B1EE2741-764E-5884-8A26-49B52B48F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a:extLst>
                                              <a:ext uri="{FF2B5EF4-FFF2-40B4-BE49-F238E27FC236}">
                                                <a16:creationId xmlns:a16="http://schemas.microsoft.com/office/drawing/2014/main" id="{B1EE2741-764E-5884-8A26-49B52B48F3DA}"/>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r w:rsidRPr="00CB4D04">
                              <w:rPr>
                                <w:b/>
                                <w:bCs/>
                                <w:noProof/>
                                <w:lang w:eastAsia="ja-JP"/>
                              </w:rPr>
                              <w:drawing>
                                <wp:inline distT="0" distB="0" distL="0" distR="0" wp14:anchorId="58102D60" wp14:editId="7FA9A8D1">
                                  <wp:extent cx="2592000" cy="1706493"/>
                                  <wp:effectExtent l="0" t="0" r="0" b="8255"/>
                                  <wp:docPr id="59626809" name="Picture 8">
                                    <a:extLst xmlns:a="http://schemas.openxmlformats.org/drawingml/2006/main">
                                      <a:ext uri="{FF2B5EF4-FFF2-40B4-BE49-F238E27FC236}">
                                        <a16:creationId xmlns:a16="http://schemas.microsoft.com/office/drawing/2014/main" id="{089C93FD-0D2F-8E1C-AEB6-30CC32612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Picture 8">
                                            <a:extLst>
                                              <a:ext uri="{FF2B5EF4-FFF2-40B4-BE49-F238E27FC236}">
                                                <a16:creationId xmlns:a16="http://schemas.microsoft.com/office/drawing/2014/main" id="{089C93FD-0D2F-8E1C-AEB6-30CC32612004}"/>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p>
                          <w:p w14:paraId="7A101297" w14:textId="1AC92912" w:rsidR="003C4A22" w:rsidRPr="00CB4D04" w:rsidRDefault="003C4A22" w:rsidP="003C4A22">
                            <w:pPr>
                              <w:pStyle w:val="a4"/>
                              <w:spacing w:before="120" w:after="0"/>
                              <w:ind w:left="960" w:firstLine="240"/>
                              <w:rPr>
                                <w:rFonts w:eastAsia="游明朝"/>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w:t>
                            </w:r>
                            <w:r>
                              <w:rPr>
                                <w:b/>
                                <w:bCs/>
                                <w:lang w:eastAsia="ja-JP"/>
                              </w:rPr>
                              <w:t xml:space="preserve">Raw 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55A627C3" w14:textId="77777777" w:rsidR="003C4A22" w:rsidRPr="00B76DDF" w:rsidRDefault="003C4A22" w:rsidP="003C4A22">
                            <w:pPr>
                              <w:pStyle w:val="a4"/>
                              <w:spacing w:before="120" w:after="0"/>
                              <w:ind w:left="0"/>
                              <w:jc w:val="center"/>
                              <w:rPr>
                                <w:b/>
                                <w:bCs/>
                                <w:noProof/>
                              </w:rPr>
                            </w:pPr>
                            <w:r>
                              <w:rPr>
                                <w:noProof/>
                              </w:rPr>
                              <w:drawing>
                                <wp:inline distT="0" distB="0" distL="0" distR="0" wp14:anchorId="2ABE5E2D" wp14:editId="642FAEC0">
                                  <wp:extent cx="2616935" cy="1980000"/>
                                  <wp:effectExtent l="0" t="0" r="0" b="1270"/>
                                  <wp:docPr id="59626810" name="Picture 2">
                                    <a:extLst xmlns:a="http://schemas.openxmlformats.org/drawingml/2006/main">
                                      <a:ext uri="{FF2B5EF4-FFF2-40B4-BE49-F238E27FC236}">
                                        <a16:creationId xmlns:a16="http://schemas.microsoft.com/office/drawing/2014/main" id="{D36B40DD-458B-1F55-6D78-213800AB8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D36B40DD-458B-1F55-6D78-213800AB8AF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pic:spPr>
                                      </pic:pic>
                                    </a:graphicData>
                                  </a:graphic>
                                </wp:inline>
                              </w:drawing>
                            </w:r>
                            <w:r w:rsidRPr="00B76DDF">
                              <w:rPr>
                                <w:rFonts w:hint="eastAsia"/>
                                <w:b/>
                                <w:bCs/>
                                <w:noProof/>
                              </w:rPr>
                              <w:t xml:space="preserve"> </w:t>
                            </w:r>
                            <w:r>
                              <w:rPr>
                                <w:rFonts w:hint="eastAsia"/>
                                <w:b/>
                                <w:bCs/>
                                <w:noProof/>
                              </w:rPr>
                              <w:drawing>
                                <wp:inline distT="0" distB="0" distL="0" distR="0" wp14:anchorId="144FE3C1" wp14:editId="57E11B15">
                                  <wp:extent cx="2616935" cy="1980000"/>
                                  <wp:effectExtent l="0" t="0" r="0" b="1270"/>
                                  <wp:docPr id="59626811" name="図 596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a:ln>
                                            <a:noFill/>
                                          </a:ln>
                                        </pic:spPr>
                                      </pic:pic>
                                    </a:graphicData>
                                  </a:graphic>
                                </wp:inline>
                              </w:drawing>
                            </w:r>
                          </w:p>
                          <w:p w14:paraId="625035E2" w14:textId="5E77E229" w:rsidR="003C4A22" w:rsidRDefault="003C4A22" w:rsidP="003C4A22">
                            <w:pPr>
                              <w:pStyle w:val="a4"/>
                              <w:spacing w:before="120" w:after="0"/>
                              <w:ind w:left="0" w:firstLineChars="50" w:firstLine="120"/>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w:t>
                            </w:r>
                            <w:r w:rsidRPr="00E850BB">
                              <w:rPr>
                                <w:b/>
                                <w:bCs/>
                                <w:lang w:eastAsia="ja-JP"/>
                              </w:rPr>
                              <w:t>1st Stage Permeate Conductivity</w:t>
                            </w:r>
                            <w:r>
                              <w:rPr>
                                <w:b/>
                                <w:bCs/>
                                <w:lang w:eastAsia="ja-JP"/>
                              </w:rPr>
                              <w:t xml:space="preserve">     (d</w:t>
                            </w:r>
                            <w:r w:rsidRPr="00666775">
                              <w:rPr>
                                <w:b/>
                                <w:bCs/>
                                <w:lang w:eastAsia="ja-JP"/>
                              </w:rPr>
                              <w:t xml:space="preserve">) </w:t>
                            </w:r>
                            <w:r w:rsidRPr="00E850BB">
                              <w:rPr>
                                <w:b/>
                                <w:bCs/>
                                <w:lang w:eastAsia="ja-JP"/>
                              </w:rPr>
                              <w:t>1st Stage Permeate</w:t>
                            </w:r>
                            <w:r>
                              <w:rPr>
                                <w:b/>
                                <w:bCs/>
                                <w:lang w:eastAsia="ja-JP"/>
                              </w:rPr>
                              <w:t xml:space="preserve"> </w:t>
                            </w:r>
                            <w:r w:rsidRPr="00E850BB">
                              <w:rPr>
                                <w:b/>
                                <w:bCs/>
                                <w:lang w:eastAsia="ja-JP"/>
                              </w:rPr>
                              <w:t>Conductivity</w:t>
                            </w:r>
                          </w:p>
                          <w:p w14:paraId="3A301B55"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sidRPr="006B3474">
                              <w:rPr>
                                <w:rFonts w:eastAsia="ＭＳ 明朝"/>
                                <w:b/>
                                <w:bCs/>
                                <w:lang w:eastAsia="ja-JP"/>
                              </w:rPr>
                              <w:t>1.2.1</w:t>
                            </w:r>
                            <w:r w:rsidRPr="00024738">
                              <w:rPr>
                                <w:b/>
                                <w:bCs/>
                                <w:lang w:eastAsia="ja-JP"/>
                              </w:rPr>
                              <w:t xml:space="preserve">: </w:t>
                            </w:r>
                            <w:r w:rsidRPr="006B3474">
                              <w:rPr>
                                <w:b/>
                                <w:bCs/>
                                <w:lang w:eastAsia="ja-JP"/>
                              </w:rPr>
                              <w:t xml:space="preserve">Raw and Preprocessed Data </w:t>
                            </w:r>
                            <w:r>
                              <w:rPr>
                                <w:b/>
                                <w:bCs/>
                                <w:lang w:eastAsia="ja-JP"/>
                              </w:rPr>
                              <w:t>(OCWD)</w:t>
                            </w:r>
                          </w:p>
                          <w:p w14:paraId="65754161" w14:textId="77777777" w:rsidR="004252B2" w:rsidRPr="003C4A22" w:rsidRDefault="004252B2" w:rsidP="004252B2">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526A21D0" id="テキスト ボックス 2" o:spid="_x0000_s1030" type="#_x0000_t202" style="width:467.0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" stroked="f">
                <v:textbox>
                  <w:txbxContent>
                    <w:p w14:paraId="75312973" w14:textId="77777777" w:rsidR="003C4A22" w:rsidRDefault="003C4A22" w:rsidP="003C4A22">
                      <w:pPr>
                        <w:pStyle w:val="a4"/>
                        <w:spacing w:before="120" w:after="0"/>
                        <w:ind w:left="0"/>
                        <w:jc w:val="center"/>
                        <w:rPr>
                          <w:b/>
                          <w:bCs/>
                          <w:lang w:eastAsia="ja-JP"/>
                        </w:rPr>
                      </w:pPr>
                      <w:r w:rsidRPr="00CB4D04">
                        <w:rPr>
                          <w:b/>
                          <w:bCs/>
                          <w:noProof/>
                          <w:lang w:eastAsia="ja-JP"/>
                        </w:rPr>
                        <w:drawing>
                          <wp:inline distT="0" distB="0" distL="0" distR="0" wp14:anchorId="62956BDC" wp14:editId="1957CAEA">
                            <wp:extent cx="2592000" cy="1706493"/>
                            <wp:effectExtent l="0" t="0" r="0" b="8255"/>
                            <wp:docPr id="59626806" name="Picture 6">
                              <a:extLst xmlns:a="http://schemas.openxmlformats.org/drawingml/2006/main">
                                <a:ext uri="{FF2B5EF4-FFF2-40B4-BE49-F238E27FC236}">
                                  <a16:creationId xmlns:a16="http://schemas.microsoft.com/office/drawing/2014/main" id="{B1EE2741-764E-5884-8A26-49B52B48F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a:extLst>
                                        <a:ext uri="{FF2B5EF4-FFF2-40B4-BE49-F238E27FC236}">
                                          <a16:creationId xmlns:a16="http://schemas.microsoft.com/office/drawing/2014/main" id="{B1EE2741-764E-5884-8A26-49B52B48F3DA}"/>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r w:rsidRPr="00CB4D04">
                        <w:rPr>
                          <w:b/>
                          <w:bCs/>
                          <w:noProof/>
                          <w:lang w:eastAsia="ja-JP"/>
                        </w:rPr>
                        <w:drawing>
                          <wp:inline distT="0" distB="0" distL="0" distR="0" wp14:anchorId="58102D60" wp14:editId="7FA9A8D1">
                            <wp:extent cx="2592000" cy="1706493"/>
                            <wp:effectExtent l="0" t="0" r="0" b="8255"/>
                            <wp:docPr id="59626809" name="Picture 8">
                              <a:extLst xmlns:a="http://schemas.openxmlformats.org/drawingml/2006/main">
                                <a:ext uri="{FF2B5EF4-FFF2-40B4-BE49-F238E27FC236}">
                                  <a16:creationId xmlns:a16="http://schemas.microsoft.com/office/drawing/2014/main" id="{089C93FD-0D2F-8E1C-AEB6-30CC32612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 name="Picture 8">
                                      <a:extLst>
                                        <a:ext uri="{FF2B5EF4-FFF2-40B4-BE49-F238E27FC236}">
                                          <a16:creationId xmlns:a16="http://schemas.microsoft.com/office/drawing/2014/main" id="{089C93FD-0D2F-8E1C-AEB6-30CC32612004}"/>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000" cy="1706493"/>
                                    </a:xfrm>
                                    <a:prstGeom prst="rect">
                                      <a:avLst/>
                                    </a:prstGeom>
                                    <a:noFill/>
                                  </pic:spPr>
                                </pic:pic>
                              </a:graphicData>
                            </a:graphic>
                          </wp:inline>
                        </w:drawing>
                      </w:r>
                      <w:r w:rsidRPr="00CB4D04">
                        <w:rPr>
                          <w:b/>
                          <w:bCs/>
                          <w:lang w:eastAsia="ja-JP"/>
                        </w:rPr>
                        <w:t xml:space="preserve"> </w:t>
                      </w:r>
                    </w:p>
                    <w:p w14:paraId="7A101297" w14:textId="1AC92912" w:rsidR="003C4A22" w:rsidRPr="00CB4D04" w:rsidRDefault="003C4A22" w:rsidP="003C4A22">
                      <w:pPr>
                        <w:pStyle w:val="a4"/>
                        <w:spacing w:before="120" w:after="0"/>
                        <w:ind w:left="960" w:firstLine="240"/>
                        <w:rPr>
                          <w:rFonts w:eastAsia="游明朝"/>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w:t>
                      </w:r>
                      <w:r>
                        <w:rPr>
                          <w:b/>
                          <w:bCs/>
                          <w:lang w:eastAsia="ja-JP"/>
                        </w:rPr>
                        <w:t xml:space="preserve">Raw 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55A627C3" w14:textId="77777777" w:rsidR="003C4A22" w:rsidRPr="00B76DDF" w:rsidRDefault="003C4A22" w:rsidP="003C4A22">
                      <w:pPr>
                        <w:pStyle w:val="a4"/>
                        <w:spacing w:before="120" w:after="0"/>
                        <w:ind w:left="0"/>
                        <w:jc w:val="center"/>
                        <w:rPr>
                          <w:b/>
                          <w:bCs/>
                          <w:noProof/>
                        </w:rPr>
                      </w:pPr>
                      <w:r>
                        <w:rPr>
                          <w:noProof/>
                        </w:rPr>
                        <w:drawing>
                          <wp:inline distT="0" distB="0" distL="0" distR="0" wp14:anchorId="2ABE5E2D" wp14:editId="642FAEC0">
                            <wp:extent cx="2616935" cy="1980000"/>
                            <wp:effectExtent l="0" t="0" r="0" b="1270"/>
                            <wp:docPr id="59626810" name="Picture 2">
                              <a:extLst xmlns:a="http://schemas.openxmlformats.org/drawingml/2006/main">
                                <a:ext uri="{FF2B5EF4-FFF2-40B4-BE49-F238E27FC236}">
                                  <a16:creationId xmlns:a16="http://schemas.microsoft.com/office/drawing/2014/main" id="{D36B40DD-458B-1F55-6D78-213800AB8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D36B40DD-458B-1F55-6D78-213800AB8AF1}"/>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pic:spPr>
                                </pic:pic>
                              </a:graphicData>
                            </a:graphic>
                          </wp:inline>
                        </w:drawing>
                      </w:r>
                      <w:r w:rsidRPr="00B76DDF">
                        <w:rPr>
                          <w:rFonts w:hint="eastAsia"/>
                          <w:b/>
                          <w:bCs/>
                          <w:noProof/>
                        </w:rPr>
                        <w:t xml:space="preserve"> </w:t>
                      </w:r>
                      <w:r>
                        <w:rPr>
                          <w:rFonts w:hint="eastAsia"/>
                          <w:b/>
                          <w:bCs/>
                          <w:noProof/>
                        </w:rPr>
                        <w:drawing>
                          <wp:inline distT="0" distB="0" distL="0" distR="0" wp14:anchorId="144FE3C1" wp14:editId="57E11B15">
                            <wp:extent cx="2616935" cy="1980000"/>
                            <wp:effectExtent l="0" t="0" r="0" b="1270"/>
                            <wp:docPr id="59626811" name="図 596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935" cy="1980000"/>
                                    </a:xfrm>
                                    <a:prstGeom prst="rect">
                                      <a:avLst/>
                                    </a:prstGeom>
                                    <a:noFill/>
                                    <a:ln>
                                      <a:noFill/>
                                    </a:ln>
                                  </pic:spPr>
                                </pic:pic>
                              </a:graphicData>
                            </a:graphic>
                          </wp:inline>
                        </w:drawing>
                      </w:r>
                    </w:p>
                    <w:p w14:paraId="625035E2" w14:textId="5E77E229" w:rsidR="003C4A22" w:rsidRDefault="003C4A22" w:rsidP="003C4A22">
                      <w:pPr>
                        <w:pStyle w:val="a4"/>
                        <w:spacing w:before="120" w:after="0"/>
                        <w:ind w:left="0" w:firstLineChars="50" w:firstLine="120"/>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w:t>
                      </w:r>
                      <w:r w:rsidRPr="00E850BB">
                        <w:rPr>
                          <w:b/>
                          <w:bCs/>
                          <w:lang w:eastAsia="ja-JP"/>
                        </w:rPr>
                        <w:t>1st Stage Permeate Conductivity</w:t>
                      </w:r>
                      <w:r>
                        <w:rPr>
                          <w:b/>
                          <w:bCs/>
                          <w:lang w:eastAsia="ja-JP"/>
                        </w:rPr>
                        <w:t xml:space="preserve">     (d</w:t>
                      </w:r>
                      <w:r w:rsidRPr="00666775">
                        <w:rPr>
                          <w:b/>
                          <w:bCs/>
                          <w:lang w:eastAsia="ja-JP"/>
                        </w:rPr>
                        <w:t xml:space="preserve">) </w:t>
                      </w:r>
                      <w:r w:rsidRPr="00E850BB">
                        <w:rPr>
                          <w:b/>
                          <w:bCs/>
                          <w:lang w:eastAsia="ja-JP"/>
                        </w:rPr>
                        <w:t>1st Stage Permeate</w:t>
                      </w:r>
                      <w:r>
                        <w:rPr>
                          <w:b/>
                          <w:bCs/>
                          <w:lang w:eastAsia="ja-JP"/>
                        </w:rPr>
                        <w:t xml:space="preserve"> </w:t>
                      </w:r>
                      <w:r w:rsidRPr="00E850BB">
                        <w:rPr>
                          <w:b/>
                          <w:bCs/>
                          <w:lang w:eastAsia="ja-JP"/>
                        </w:rPr>
                        <w:t>Conductivity</w:t>
                      </w:r>
                    </w:p>
                    <w:p w14:paraId="3A301B55"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sidRPr="006B3474">
                        <w:rPr>
                          <w:rFonts w:eastAsia="ＭＳ 明朝"/>
                          <w:b/>
                          <w:bCs/>
                          <w:lang w:eastAsia="ja-JP"/>
                        </w:rPr>
                        <w:t>1.2.1</w:t>
                      </w:r>
                      <w:r w:rsidRPr="00024738">
                        <w:rPr>
                          <w:b/>
                          <w:bCs/>
                          <w:lang w:eastAsia="ja-JP"/>
                        </w:rPr>
                        <w:t xml:space="preserve">: </w:t>
                      </w:r>
                      <w:r w:rsidRPr="006B3474">
                        <w:rPr>
                          <w:b/>
                          <w:bCs/>
                          <w:lang w:eastAsia="ja-JP"/>
                        </w:rPr>
                        <w:t xml:space="preserve">Raw and Preprocessed Data </w:t>
                      </w:r>
                      <w:r>
                        <w:rPr>
                          <w:b/>
                          <w:bCs/>
                          <w:lang w:eastAsia="ja-JP"/>
                        </w:rPr>
                        <w:t>(OCWD)</w:t>
                      </w:r>
                    </w:p>
                    <w:p w14:paraId="65754161" w14:textId="77777777" w:rsidR="004252B2" w:rsidRPr="003C4A22" w:rsidRDefault="004252B2" w:rsidP="004252B2">
                      <w:pPr>
                        <w:pStyle w:val="a4"/>
                        <w:spacing w:before="120" w:after="0"/>
                        <w:ind w:left="0" w:firstLineChars="50" w:firstLine="118"/>
                        <w:rPr>
                          <w:rFonts w:eastAsia="游明朝"/>
                          <w:b/>
                          <w:bCs/>
                          <w:lang w:eastAsia="ja-JP"/>
                        </w:rPr>
                      </w:pPr>
                    </w:p>
                  </w:txbxContent>
                </v:textbox>
                <w10:anchorlock/>
              </v:shape>
            </w:pict>
          </mc:Fallback>
        </mc:AlternateContent>
      </w:r>
    </w:p>
    <w:p w14:paraId="0D74CCAB" w14:textId="77777777" w:rsidR="004252B2" w:rsidRPr="00653B5A" w:rsidRDefault="004252B2" w:rsidP="004252B2">
      <w:pPr>
        <w:widowControl w:val="0"/>
        <w:snapToGrid/>
        <w:spacing w:after="0"/>
        <w:jc w:val="both"/>
        <w:rPr>
          <w:rFonts w:ascii="游明朝" w:eastAsia="游明朝" w:hAnsi="游明朝"/>
          <w:color w:val="auto"/>
          <w:kern w:val="2"/>
          <w:lang w:eastAsia="ja-JP"/>
        </w:rPr>
      </w:pPr>
    </w:p>
    <w:p w14:paraId="54DC64F5" w14:textId="77777777" w:rsidR="004252B2" w:rsidRPr="00653B5A" w:rsidRDefault="004252B2" w:rsidP="004252B2">
      <w:pPr>
        <w:keepNext/>
        <w:widowControl w:val="0"/>
        <w:numPr>
          <w:ilvl w:val="2"/>
          <w:numId w:val="5"/>
        </w:numPr>
        <w:snapToGrid/>
        <w:spacing w:before="120"/>
        <w:jc w:val="both"/>
        <w:outlineLvl w:val="2"/>
        <w:rPr>
          <w:rFonts w:eastAsia="游ゴシック Light"/>
          <w:color w:val="auto"/>
          <w:kern w:val="2"/>
          <w:lang w:eastAsia="ja-JP"/>
        </w:rPr>
      </w:pPr>
      <w:bookmarkStart w:id="263" w:name="_Toc144133640"/>
      <w:r w:rsidRPr="00653B5A">
        <w:rPr>
          <w:rFonts w:eastAsia="游ゴシック Light"/>
          <w:b/>
          <w:bCs/>
          <w:color w:val="auto"/>
          <w:kern w:val="2"/>
          <w:lang w:eastAsia="ja-JP"/>
        </w:rPr>
        <w:t>Prediction</w:t>
      </w:r>
      <w:bookmarkEnd w:id="263"/>
      <w:r w:rsidRPr="00653B5A">
        <w:rPr>
          <w:rFonts w:eastAsia="游ゴシック Light"/>
          <w:b/>
          <w:bCs/>
          <w:color w:val="auto"/>
          <w:kern w:val="2"/>
          <w:lang w:eastAsia="ja-JP"/>
        </w:rPr>
        <w:t xml:space="preserve"> Method</w:t>
      </w:r>
    </w:p>
    <w:p w14:paraId="587D3997" w14:textId="1E35FC85" w:rsidR="00FE0560" w:rsidRPr="00653B5A" w:rsidRDefault="00FE0560" w:rsidP="00FE0560">
      <w:pPr>
        <w:widowControl w:val="0"/>
        <w:snapToGrid/>
        <w:ind w:firstLineChars="100" w:firstLine="240"/>
        <w:jc w:val="both"/>
        <w:rPr>
          <w:rStyle w:val="20"/>
          <w:rFonts w:eastAsia="游明朝"/>
          <w:b w:val="0"/>
          <w:bCs w:val="0"/>
          <w:lang w:eastAsia="ja-JP"/>
        </w:rPr>
      </w:pPr>
      <w:r w:rsidRPr="00653B5A">
        <w:rPr>
          <w:rStyle w:val="20"/>
          <w:b w:val="0"/>
          <w:noProof/>
          <w:lang w:eastAsia="ja-JP"/>
        </w:rPr>
        <w:t>Two methods, the multiple linear regression (MLR)</w:t>
      </w:r>
      <w:r w:rsidRPr="00653B5A">
        <w:rPr>
          <w:rFonts w:eastAsia="游明朝"/>
          <w:color w:val="auto"/>
          <w:kern w:val="2"/>
          <w:lang w:eastAsia="ja-JP"/>
        </w:rPr>
        <w:t xml:space="preserve"> and the random forest</w:t>
      </w:r>
      <w:r w:rsidRPr="00653B5A">
        <w:rPr>
          <w:rStyle w:val="20"/>
          <w:b w:val="0"/>
          <w:noProof/>
          <w:lang w:eastAsia="ja-JP"/>
        </w:rPr>
        <w:t xml:space="preserve"> (RF),</w:t>
      </w:r>
      <w:r w:rsidRPr="00653B5A">
        <w:rPr>
          <w:rFonts w:eastAsia="游明朝"/>
          <w:color w:val="auto"/>
          <w:kern w:val="2"/>
          <w:lang w:eastAsia="ja-JP"/>
        </w:rPr>
        <w:t xml:space="preserve"> were evaluated for prediction accuracy of the </w:t>
      </w:r>
      <w:r w:rsidRPr="00653B5A">
        <w:rPr>
          <w:rStyle w:val="20"/>
          <w:b w:val="0"/>
          <w:noProof/>
          <w:lang w:eastAsia="ja-JP"/>
        </w:rPr>
        <w:t xml:space="preserve">permeate </w:t>
      </w:r>
      <w:r w:rsidRPr="00653B5A">
        <w:rPr>
          <w:rFonts w:eastAsia="游明朝"/>
          <w:color w:val="auto"/>
          <w:kern w:val="2"/>
          <w:lang w:eastAsia="ja-JP"/>
        </w:rPr>
        <w:t xml:space="preserve">electric conductivity (EC) and permeate TOC. </w:t>
      </w:r>
      <w:r w:rsidRPr="00653B5A">
        <w:rPr>
          <w:rStyle w:val="20"/>
          <w:b w:val="0"/>
          <w:noProof/>
          <w:lang w:eastAsia="ja-JP"/>
        </w:rPr>
        <w:t>MLR is a linear statistical method and its model is given as follows:</w:t>
      </w:r>
    </w:p>
    <w:p w14:paraId="571735C3" w14:textId="77777777" w:rsidR="00FE0560" w:rsidRPr="00653B5A" w:rsidRDefault="00000000" w:rsidP="00FE0560">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1.2.1</m:t>
                  </m:r>
                </m:e>
              </m:d>
            </m:e>
          </m:eqArr>
        </m:oMath>
      </m:oMathPara>
    </w:p>
    <w:p w14:paraId="307666DD" w14:textId="77777777" w:rsidR="00FE0560" w:rsidRPr="00653B5A" w:rsidRDefault="00FE0560" w:rsidP="00FE0560">
      <w:pPr>
        <w:snapToGrid/>
        <w:spacing w:before="120" w:after="0"/>
        <w:rPr>
          <w:rFonts w:eastAsia="游明朝"/>
          <w:lang w:eastAsia="ja-JP"/>
        </w:rPr>
      </w:pPr>
      <w:r w:rsidRPr="00653B5A">
        <w:rPr>
          <w:rStyle w:val="20"/>
          <w:b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653B5A">
        <w:rPr>
          <w:rStyle w:val="20"/>
          <w:b w:val="0"/>
          <w:bCs w:val="0"/>
          <w:noProof/>
          <w:lang w:eastAsia="ja-JP"/>
        </w:rPr>
        <w:t xml:space="preserve"> (</w:t>
      </w:r>
      <m:oMath>
        <m:r>
          <w:rPr>
            <w:rStyle w:val="20"/>
            <w:rFonts w:ascii="Cambria Math" w:hAnsi="Cambria Math"/>
            <w:noProof/>
            <w:lang w:eastAsia="ja-JP"/>
          </w:rPr>
          <m:t>j=1,2,…,M</m:t>
        </m:r>
      </m:oMath>
      <w:r w:rsidRPr="00653B5A">
        <w:rPr>
          <w:rStyle w:val="20"/>
          <w:b w:val="0"/>
          <w:bCs w:val="0"/>
          <w:noProof/>
          <w:lang w:eastAsia="ja-JP"/>
        </w:rPr>
        <w:t xml:space="preserve">) denotes explanatory variable, </w:t>
      </w:r>
      <m:oMath>
        <m:r>
          <w:rPr>
            <w:rStyle w:val="20"/>
            <w:rFonts w:ascii="Cambria Math" w:hAnsi="Cambria Math"/>
            <w:noProof/>
            <w:lang w:eastAsia="ja-JP"/>
          </w:rPr>
          <m:t>y</m:t>
        </m:r>
      </m:oMath>
      <w:r w:rsidRPr="00653B5A">
        <w:rPr>
          <w:rStyle w:val="20"/>
          <w:b w:val="0"/>
          <w:bCs w:val="0"/>
          <w:noProof/>
          <w:lang w:eastAsia="ja-JP"/>
        </w:rPr>
        <w:t xml:space="preserve"> denotes predicted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653B5A">
        <w:rPr>
          <w:rStyle w:val="20"/>
          <w:b w:val="0"/>
          <w:bCs w:val="0"/>
          <w:noProof/>
          <w:lang w:eastAsia="ja-JP"/>
        </w:rPr>
        <w:t xml:space="preserve"> (</w:t>
      </w:r>
      <m:oMath>
        <m:r>
          <w:rPr>
            <w:rStyle w:val="20"/>
            <w:rFonts w:ascii="Cambria Math" w:hAnsi="Cambria Math"/>
            <w:noProof/>
            <w:lang w:eastAsia="ja-JP"/>
          </w:rPr>
          <m:t>j=1,2,…,M</m:t>
        </m:r>
      </m:oMath>
      <w:r w:rsidRPr="00653B5A">
        <w:rPr>
          <w:rStyle w:val="20"/>
          <w:b w:val="0"/>
          <w:bCs w:val="0"/>
          <w:noProof/>
          <w:lang w:eastAsia="ja-JP"/>
        </w:rPr>
        <w:t xml:space="preserve">) denotes coefficient parameter, and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Pr="00653B5A">
        <w:rPr>
          <w:rStyle w:val="20"/>
          <w:b w:val="0"/>
          <w:bCs w:val="0"/>
          <w:noProof/>
          <w:lang w:eastAsia="ja-JP"/>
        </w:rPr>
        <w:t xml:space="preserve"> denotes bias parameter. The parameters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653B5A">
        <w:rPr>
          <w:rStyle w:val="20"/>
          <w:b w:val="0"/>
          <w:bCs w:val="0"/>
          <w:noProof/>
          <w:lang w:eastAsia="ja-JP"/>
        </w:rPr>
        <w:t xml:space="preserve"> and </w:t>
      </w:r>
      <w:r w:rsidRPr="00653B5A">
        <w:rPr>
          <w:rFonts w:eastAsia="游明朝"/>
          <w:bCs/>
          <w:lang w:eastAsia="ja-JP"/>
        </w:rPr>
        <w:t>the standardized coefficients</w:t>
      </w:r>
      <w:r w:rsidRPr="00653B5A">
        <w:rPr>
          <w:rStyle w:val="20"/>
          <w:b w:val="0"/>
          <w:bCs w:val="0"/>
          <w:noProof/>
          <w:lang w:eastAsia="ja-JP"/>
        </w:rPr>
        <w:t xml:space="preserve"> are estimated by actual data in the training period. </w:t>
      </w:r>
      <w:r w:rsidRPr="00653B5A">
        <w:rPr>
          <w:rFonts w:eastAsia="游明朝"/>
          <w:bCs/>
          <w:lang w:eastAsia="ja-JP"/>
        </w:rPr>
        <w:t xml:space="preserve">The standardized coefficients can be interpreted as relative contribution of each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653B5A">
        <w:rPr>
          <w:rFonts w:eastAsia="游明朝"/>
          <w:bCs/>
          <w:lang w:eastAsia="ja-JP"/>
        </w:rPr>
        <w:t xml:space="preserve"> for prediction of </w:t>
      </w:r>
      <m:oMath>
        <m:r>
          <w:rPr>
            <w:rStyle w:val="20"/>
            <w:rFonts w:ascii="Cambria Math" w:hAnsi="Cambria Math"/>
            <w:noProof/>
            <w:lang w:eastAsia="ja-JP"/>
          </w:rPr>
          <m:t>y</m:t>
        </m:r>
      </m:oMath>
      <w:r w:rsidRPr="00653B5A">
        <w:rPr>
          <w:rStyle w:val="20"/>
          <w:b w:val="0"/>
          <w:bCs w:val="0"/>
          <w:noProof/>
          <w:lang w:eastAsia="ja-JP"/>
        </w:rPr>
        <w:t>. The detail of the estimation of the parameters</w:t>
      </w:r>
      <w:r w:rsidRPr="00653B5A">
        <w:rPr>
          <w:rStyle w:val="20"/>
          <w:rFonts w:eastAsia="游明朝"/>
          <w:b w:val="0"/>
          <w:bCs w:val="0"/>
          <w:lang w:eastAsia="ja-JP"/>
        </w:rPr>
        <w:t xml:space="preserve"> </w:t>
      </w:r>
      <w:r w:rsidRPr="00653B5A">
        <w:rPr>
          <w:rFonts w:eastAsia="游明朝"/>
          <w:lang w:eastAsia="ja-JP"/>
        </w:rPr>
        <w:t>is provided as “Additional Materials A4” at the appendix of this report.</w:t>
      </w:r>
    </w:p>
    <w:p w14:paraId="4954EAC6" w14:textId="77777777" w:rsidR="00FE0560" w:rsidRPr="00653B5A" w:rsidRDefault="00FE0560" w:rsidP="00FE0560">
      <w:pPr>
        <w:snapToGrid/>
        <w:spacing w:before="120" w:after="0"/>
        <w:ind w:firstLineChars="100" w:firstLine="240"/>
        <w:rPr>
          <w:rFonts w:eastAsia="游明朝"/>
          <w:lang w:eastAsia="ja-JP"/>
        </w:rPr>
      </w:pPr>
      <w:r w:rsidRPr="00653B5A">
        <w:rPr>
          <w:rFonts w:eastAsia="游明朝"/>
          <w:color w:val="auto"/>
          <w:kern w:val="2"/>
          <w:lang w:eastAsia="ja-JP"/>
        </w:rPr>
        <w:t>Random Forest (RF) is one of the methods based on decision trees.</w:t>
      </w:r>
      <w:r w:rsidRPr="00653B5A">
        <w:rPr>
          <w:rFonts w:eastAsia="游明朝" w:hint="eastAsia"/>
          <w:color w:val="auto"/>
          <w:kern w:val="2"/>
          <w:lang w:eastAsia="ja-JP"/>
        </w:rPr>
        <w:t xml:space="preserve"> </w:t>
      </w:r>
      <w:r w:rsidRPr="00653B5A">
        <w:rPr>
          <w:rFonts w:eastAsia="游明朝"/>
          <w:color w:val="auto"/>
          <w:kern w:val="2"/>
          <w:lang w:eastAsia="ja-JP"/>
        </w:rPr>
        <w:t>In general, the prediction by RF is given as follows:</w:t>
      </w:r>
    </w:p>
    <w:p w14:paraId="59BF9A80" w14:textId="77777777" w:rsidR="00FE0560" w:rsidRPr="00653B5A" w:rsidRDefault="00000000" w:rsidP="00FE0560">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f>
                <m:fPr>
                  <m:ctrlPr>
                    <w:rPr>
                      <w:rStyle w:val="20"/>
                      <w:rFonts w:ascii="Cambria Math" w:hAnsi="Cambria Math"/>
                      <w:b w:val="0"/>
                      <w:bCs w:val="0"/>
                      <w:i/>
                      <w:noProof/>
                      <w:lang w:eastAsia="ja-JP"/>
                    </w:rPr>
                  </m:ctrlPr>
                </m:fPr>
                <m:num>
                  <m:r>
                    <w:rPr>
                      <w:rStyle w:val="20"/>
                      <w:rFonts w:ascii="Cambria Math" w:hAnsi="Cambria Math"/>
                      <w:noProof/>
                      <w:lang w:eastAsia="ja-JP"/>
                    </w:rPr>
                    <m:t>1</m:t>
                  </m:r>
                </m:num>
                <m:den>
                  <m:r>
                    <w:rPr>
                      <w:rStyle w:val="20"/>
                      <w:rFonts w:ascii="Cambria Math" w:hAnsi="Cambria Math"/>
                      <w:noProof/>
                      <w:lang w:eastAsia="ja-JP"/>
                    </w:rPr>
                    <m:t>B</m:t>
                  </m:r>
                </m:den>
              </m:f>
              <m:nary>
                <m:naryPr>
                  <m:chr m:val="∑"/>
                  <m:limLoc m:val="subSup"/>
                  <m:ctrlPr>
                    <w:rPr>
                      <w:rStyle w:val="20"/>
                      <w:rFonts w:ascii="Cambria Math" w:hAnsi="Cambria Math"/>
                      <w:b w:val="0"/>
                      <w:bCs w:val="0"/>
                      <w:i/>
                      <w:noProof/>
                      <w:lang w:eastAsia="ja-JP"/>
                    </w:rPr>
                  </m:ctrlPr>
                </m:naryPr>
                <m:sub>
                  <m:r>
                    <w:rPr>
                      <w:rStyle w:val="20"/>
                      <w:rFonts w:ascii="Cambria Math" w:hAnsi="Cambria Math"/>
                      <w:noProof/>
                      <w:lang w:eastAsia="ja-JP"/>
                    </w:rPr>
                    <m:t>b=1</m:t>
                  </m:r>
                </m:sub>
                <m:sup>
                  <m:r>
                    <w:rPr>
                      <w:rStyle w:val="20"/>
                      <w:rFonts w:ascii="Cambria Math" w:hAnsi="Cambria Math"/>
                      <w:noProof/>
                      <w:lang w:eastAsia="ja-JP"/>
                    </w:rPr>
                    <m:t>B</m:t>
                  </m:r>
                </m:sup>
                <m:e>
                  <m:sSub>
                    <m:sSubPr>
                      <m:ctrlPr>
                        <w:rPr>
                          <w:rStyle w:val="20"/>
                          <w:rFonts w:ascii="Cambria Math" w:hAnsi="Cambria Math"/>
                          <w:b w:val="0"/>
                          <w:bCs w:val="0"/>
                          <w:i/>
                          <w:noProof/>
                          <w:lang w:eastAsia="ja-JP"/>
                        </w:rPr>
                      </m:ctrlPr>
                    </m:sSubPr>
                    <m:e>
                      <m:r>
                        <w:rPr>
                          <w:rStyle w:val="20"/>
                          <w:rFonts w:ascii="Cambria Math" w:hAnsi="Cambria Math"/>
                          <w:noProof/>
                          <w:lang w:eastAsia="ja-JP"/>
                        </w:rPr>
                        <m:t>T</m:t>
                      </m:r>
                    </m:e>
                    <m:sub>
                      <m:r>
                        <w:rPr>
                          <w:rStyle w:val="20"/>
                          <w:rFonts w:ascii="Cambria Math" w:hAnsi="Cambria Math"/>
                          <w:noProof/>
                          <w:lang w:eastAsia="ja-JP"/>
                        </w:rPr>
                        <m:t>b</m:t>
                      </m:r>
                    </m:sub>
                  </m:sSub>
                  <m:d>
                    <m:dPr>
                      <m:ctrlPr>
                        <w:rPr>
                          <w:rStyle w:val="20"/>
                          <w:rFonts w:ascii="Cambria Math" w:hAnsi="Cambria Math"/>
                          <w:b w:val="0"/>
                          <w:bCs w:val="0"/>
                          <w:i/>
                          <w:noProof/>
                          <w:lang w:eastAsia="ja-JP"/>
                        </w:rPr>
                      </m:ctrlPr>
                    </m:dPr>
                    <m:e>
                      <m:r>
                        <w:rPr>
                          <w:rStyle w:val="20"/>
                          <w:rFonts w:ascii="Cambria Math" w:hAnsi="Cambria Math"/>
                          <w:noProof/>
                          <w:lang w:eastAsia="ja-JP"/>
                        </w:rPr>
                        <m:t>x</m:t>
                      </m:r>
                    </m:e>
                  </m:d>
                </m:e>
              </m:nary>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1.2.2</m:t>
                  </m:r>
                </m:e>
              </m:d>
            </m:e>
          </m:eqArr>
        </m:oMath>
      </m:oMathPara>
    </w:p>
    <w:p w14:paraId="269701E9" w14:textId="77777777" w:rsidR="00FE0560" w:rsidRPr="00653B5A" w:rsidRDefault="00FE0560" w:rsidP="00FE0560">
      <w:pPr>
        <w:widowControl w:val="0"/>
        <w:snapToGrid/>
        <w:jc w:val="both"/>
        <w:rPr>
          <w:rFonts w:eastAsia="游明朝"/>
          <w:color w:val="auto"/>
          <w:kern w:val="2"/>
          <w:lang w:eastAsia="ja-JP"/>
        </w:rPr>
      </w:pPr>
      <m:oMath>
        <m:r>
          <w:rPr>
            <w:rFonts w:ascii="Cambria Math" w:eastAsia="ＭＳ Ｐゴシック" w:hAnsi="Cambria Math"/>
            <w:noProof/>
            <w:lang w:eastAsia="ja-JP"/>
          </w:rPr>
          <m:t>B</m:t>
        </m:r>
      </m:oMath>
      <w:r w:rsidRPr="00653B5A">
        <w:rPr>
          <w:rFonts w:eastAsia="ＭＳ Ｐゴシック"/>
          <w:noProof/>
          <w:lang w:eastAsia="ja-JP"/>
        </w:rPr>
        <w:t xml:space="preserve"> is the number of decision trees prepared at training time and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T</m:t>
            </m:r>
          </m:e>
          <m:sub>
            <m:r>
              <w:rPr>
                <w:rStyle w:val="20"/>
                <w:rFonts w:ascii="Cambria Math" w:hAnsi="Cambria Math"/>
                <w:noProof/>
                <w:lang w:eastAsia="ja-JP"/>
              </w:rPr>
              <m:t>b</m:t>
            </m:r>
          </m:sub>
        </m:sSub>
      </m:oMath>
      <w:r w:rsidRPr="00653B5A">
        <w:rPr>
          <w:rFonts w:eastAsia="ＭＳ Ｐゴシック"/>
          <w:noProof/>
          <w:lang w:eastAsia="ja-JP"/>
        </w:rPr>
        <w:t xml:space="preserve"> represents the </w:t>
      </w:r>
      <w:r w:rsidRPr="00653B5A">
        <w:rPr>
          <w:rFonts w:eastAsia="游明朝"/>
          <w:color w:val="auto"/>
          <w:kern w:val="2"/>
          <w:lang w:eastAsia="ja-JP"/>
        </w:rPr>
        <w:t xml:space="preserve">decision </w:t>
      </w:r>
      <w:r w:rsidRPr="00653B5A">
        <w:rPr>
          <w:rFonts w:eastAsia="ＭＳ Ｐゴシック"/>
          <w:noProof/>
          <w:lang w:eastAsia="ja-JP"/>
        </w:rPr>
        <w:t xml:space="preserve">tree. In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T</m:t>
            </m:r>
          </m:e>
          <m:sub>
            <m:r>
              <w:rPr>
                <w:rStyle w:val="20"/>
                <w:rFonts w:ascii="Cambria Math" w:hAnsi="Cambria Math"/>
                <w:noProof/>
                <w:lang w:eastAsia="ja-JP"/>
              </w:rPr>
              <m:t>b</m:t>
            </m:r>
          </m:sub>
        </m:sSub>
        <m:d>
          <m:dPr>
            <m:ctrlPr>
              <w:rPr>
                <w:rStyle w:val="20"/>
                <w:rFonts w:ascii="Cambria Math" w:hAnsi="Cambria Math"/>
                <w:b w:val="0"/>
                <w:bCs w:val="0"/>
                <w:i/>
                <w:noProof/>
                <w:lang w:eastAsia="ja-JP"/>
              </w:rPr>
            </m:ctrlPr>
          </m:dPr>
          <m:e>
            <m:r>
              <w:rPr>
                <w:rStyle w:val="20"/>
                <w:rFonts w:ascii="Cambria Math" w:hAnsi="Cambria Math"/>
                <w:noProof/>
                <w:lang w:eastAsia="ja-JP"/>
              </w:rPr>
              <m:t>x</m:t>
            </m:r>
          </m:e>
        </m:d>
      </m:oMath>
      <w:r w:rsidRPr="00653B5A">
        <w:rPr>
          <w:rFonts w:eastAsia="ＭＳ Ｐゴシック"/>
          <w:noProof/>
          <w:lang w:eastAsia="ja-JP"/>
        </w:rPr>
        <w:t xml:space="preserve">, the if -then rules are applied to the value of </w:t>
      </w:r>
      <m:oMath>
        <m:r>
          <w:rPr>
            <w:rFonts w:ascii="Cambria Math" w:eastAsia="ＭＳ Ｐゴシック" w:hAnsi="Cambria Math"/>
            <w:noProof/>
            <w:lang w:eastAsia="ja-JP"/>
          </w:rPr>
          <m:t>x</m:t>
        </m:r>
      </m:oMath>
      <w:r w:rsidRPr="00653B5A">
        <w:rPr>
          <w:rFonts w:eastAsia="ＭＳ Ｐゴシック"/>
          <w:noProof/>
          <w:lang w:eastAsia="ja-JP"/>
        </w:rPr>
        <w:t xml:space="preserve">, so it is a nonlinear function. Details of the </w:t>
      </w:r>
      <w:r w:rsidRPr="00653B5A">
        <w:rPr>
          <w:rFonts w:eastAsia="游明朝"/>
          <w:color w:val="auto"/>
          <w:kern w:val="2"/>
          <w:lang w:eastAsia="ja-JP"/>
        </w:rPr>
        <w:t>RF</w:t>
      </w:r>
      <w:r w:rsidRPr="00653B5A">
        <w:rPr>
          <w:rFonts w:eastAsia="ＭＳ Ｐゴシック"/>
          <w:noProof/>
          <w:lang w:eastAsia="ja-JP"/>
        </w:rPr>
        <w:t xml:space="preserve"> formula </w:t>
      </w:r>
      <w:r w:rsidRPr="00653B5A">
        <w:rPr>
          <w:rFonts w:eastAsia="游明朝"/>
          <w:lang w:eastAsia="ja-JP"/>
        </w:rPr>
        <w:t xml:space="preserve">is provided in </w:t>
      </w:r>
      <w:r w:rsidRPr="00653B5A">
        <w:rPr>
          <w:rFonts w:eastAsia="游明朝"/>
          <w:bCs/>
          <w:noProof/>
          <w:lang w:eastAsia="ja-JP"/>
        </w:rPr>
        <w:t>Breiman (2001)</w:t>
      </w:r>
      <w:r w:rsidRPr="00653B5A">
        <w:rPr>
          <w:rFonts w:eastAsia="ＭＳ Ｐゴシック"/>
          <w:bCs/>
          <w:noProof/>
          <w:vertAlign w:val="superscript"/>
          <w:lang w:eastAsia="ja-JP"/>
        </w:rPr>
        <w:footnoteReference w:id="2"/>
      </w:r>
      <w:r w:rsidRPr="00653B5A">
        <w:rPr>
          <w:rFonts w:eastAsia="游明朝"/>
          <w:bCs/>
          <w:noProof/>
          <w:lang w:eastAsia="ja-JP"/>
        </w:rPr>
        <w:t>.</w:t>
      </w:r>
      <w:r w:rsidRPr="00653B5A">
        <w:rPr>
          <w:rFonts w:eastAsia="游明朝"/>
          <w:color w:val="auto"/>
          <w:kern w:val="2"/>
          <w:lang w:eastAsia="ja-JP"/>
        </w:rPr>
        <w:t xml:space="preserve"> Random forest is a black box model based on decision trees and ensemble learning, and it is generally known as a highly accurate and versatile analysis method. MLR can only represent linear models, and RF can </w:t>
      </w:r>
      <w:r w:rsidRPr="00653B5A">
        <w:rPr>
          <w:rFonts w:eastAsia="游明朝" w:hint="eastAsia"/>
          <w:color w:val="auto"/>
          <w:kern w:val="2"/>
          <w:lang w:eastAsia="ja-JP"/>
        </w:rPr>
        <w:t>represent</w:t>
      </w:r>
      <w:r w:rsidRPr="00653B5A">
        <w:rPr>
          <w:rFonts w:eastAsia="游明朝"/>
          <w:color w:val="auto"/>
          <w:kern w:val="2"/>
          <w:lang w:eastAsia="ja-JP"/>
        </w:rPr>
        <w:t xml:space="preserve"> nonlinearity. RF is expected to have better prediction accuracy due to nonlinear relationships that cannot be expressed by MLR.</w:t>
      </w:r>
    </w:p>
    <w:p w14:paraId="0A310038" w14:textId="77777777" w:rsidR="00FE0560" w:rsidRPr="00653B5A" w:rsidRDefault="00FE0560" w:rsidP="00FE0560">
      <w:pPr>
        <w:widowControl w:val="0"/>
        <w:snapToGrid/>
        <w:ind w:firstLineChars="100" w:firstLine="240"/>
        <w:jc w:val="both"/>
      </w:pPr>
      <w:r w:rsidRPr="00653B5A">
        <w:rPr>
          <w:rFonts w:eastAsia="游明朝"/>
          <w:color w:val="auto"/>
          <w:kern w:val="2"/>
          <w:lang w:eastAsia="ja-JP"/>
        </w:rPr>
        <w:t>We received data measured at 30-minute intervals in RO B01 unit from OCWD. The RO system configuration of OCWD is provided in</w:t>
      </w:r>
      <w:r w:rsidRPr="00653B5A">
        <w:rPr>
          <w:rFonts w:eastAsia="游明朝"/>
          <w:color w:val="FF0000"/>
          <w:kern w:val="2"/>
          <w:lang w:eastAsia="ja-JP"/>
        </w:rPr>
        <w:t xml:space="preserve"> </w:t>
      </w:r>
      <w:r w:rsidRPr="00653B5A">
        <w:rPr>
          <w:rFonts w:eastAsia="游明朝"/>
          <w:kern w:val="2"/>
          <w:lang w:eastAsia="ja-JP"/>
        </w:rPr>
        <w:t>“Additional Materials A1”</w:t>
      </w:r>
      <w:r w:rsidRPr="00653B5A">
        <w:rPr>
          <w:rFonts w:eastAsia="游明朝"/>
          <w:color w:val="auto"/>
          <w:kern w:val="2"/>
          <w:lang w:eastAsia="ja-JP"/>
        </w:rPr>
        <w:t xml:space="preserve"> at the appendix of this report.</w:t>
      </w:r>
    </w:p>
    <w:p w14:paraId="14E21D24" w14:textId="77777777" w:rsidR="00FE0560" w:rsidRPr="00653B5A" w:rsidRDefault="00FE0560" w:rsidP="00FE0560">
      <w:pPr>
        <w:widowControl w:val="0"/>
        <w:snapToGrid/>
        <w:ind w:firstLineChars="100" w:firstLine="240"/>
        <w:jc w:val="both"/>
        <w:rPr>
          <w:rFonts w:ascii="游明朝" w:eastAsia="游明朝" w:hAnsi="游明朝"/>
          <w:color w:val="auto"/>
          <w:kern w:val="2"/>
          <w:lang w:eastAsia="ja-JP"/>
        </w:rPr>
      </w:pPr>
      <w:r w:rsidRPr="00653B5A">
        <w:rPr>
          <w:rStyle w:val="20"/>
          <w:rFonts w:hint="eastAsia"/>
          <w:b w:val="0"/>
          <w:noProof/>
          <w:lang w:eastAsia="ja-JP"/>
        </w:rPr>
        <w:t>P</w:t>
      </w:r>
      <w:r w:rsidRPr="00653B5A">
        <w:rPr>
          <w:rStyle w:val="20"/>
          <w:b w:val="0"/>
          <w:noProof/>
          <w:lang w:eastAsia="ja-JP"/>
        </w:rPr>
        <w:t xml:space="preserve">ermeate </w:t>
      </w:r>
      <w:r w:rsidRPr="00653B5A">
        <w:rPr>
          <w:rStyle w:val="20"/>
          <w:rFonts w:hint="eastAsia"/>
          <w:b w:val="0"/>
          <w:noProof/>
          <w:lang w:eastAsia="ja-JP"/>
        </w:rPr>
        <w:t>E</w:t>
      </w:r>
      <w:r w:rsidRPr="00653B5A">
        <w:rPr>
          <w:rStyle w:val="20"/>
          <w:b w:val="0"/>
          <w:noProof/>
          <w:lang w:eastAsia="ja-JP"/>
        </w:rPr>
        <w:t>C and permeate TOC are considered as indicators of RO membrane scaling and  have water quality standards to be satisfied. Permeate EC is measured at each stage of permeate in the B01 unit and the permeate TOC is measured after the permeate flows from the three stages of the whole RO are merged. Therefore, we constructed four models for permeate ECs at 1st, 2nd, and 3rd stages, and permeate TOC at the whole RO.</w:t>
      </w:r>
      <w:r w:rsidRPr="00653B5A">
        <w:rPr>
          <w:rStyle w:val="20"/>
          <w:rFonts w:hint="eastAsia"/>
          <w:b w:val="0"/>
          <w:noProof/>
          <w:lang w:eastAsia="ja-JP"/>
        </w:rPr>
        <w:t xml:space="preserve"> </w:t>
      </w:r>
      <w:r w:rsidRPr="00653B5A">
        <w:rPr>
          <w:rFonts w:eastAsia="游明朝"/>
          <w:bCs/>
          <w:lang w:eastAsia="ja-JP"/>
        </w:rPr>
        <w:t xml:space="preserve">Table 1.2.1 shows the variable list for each water quality prediction model. “X” means an explanatory variable, “Y” means a predicted variable, and “*” means a calculated variable. Tag name list </w:t>
      </w:r>
      <w:r w:rsidRPr="00653B5A">
        <w:rPr>
          <w:rFonts w:eastAsia="游明朝"/>
          <w:lang w:eastAsia="ja-JP"/>
        </w:rPr>
        <w:t>is provided in “Additional Materials A1” at the appendix of this report. D</w:t>
      </w:r>
      <w:r w:rsidRPr="00653B5A">
        <w:rPr>
          <w:rFonts w:eastAsia="游明朝" w:hint="eastAsia"/>
          <w:lang w:eastAsia="ja-JP"/>
        </w:rPr>
        <w:t>etail</w:t>
      </w:r>
      <w:r w:rsidRPr="00653B5A">
        <w:rPr>
          <w:rFonts w:eastAsia="游明朝"/>
          <w:lang w:eastAsia="ja-JP"/>
        </w:rPr>
        <w:t xml:space="preserve">s of calculated variable </w:t>
      </w:r>
      <w:r w:rsidRPr="00653B5A">
        <w:rPr>
          <w:rFonts w:eastAsia="游明朝"/>
          <w:kern w:val="2"/>
          <w:lang w:eastAsia="ja-JP"/>
        </w:rPr>
        <w:t>can be found in</w:t>
      </w:r>
      <w:r w:rsidRPr="00653B5A">
        <w:rPr>
          <w:rFonts w:eastAsia="游明朝"/>
          <w:lang w:eastAsia="ja-JP"/>
        </w:rPr>
        <w:t xml:space="preserve"> “Additional Materials A4” at the appendix of this report.</w:t>
      </w:r>
    </w:p>
    <w:p w14:paraId="4184BBC7" w14:textId="77777777" w:rsidR="00FE0560" w:rsidRPr="00653B5A" w:rsidRDefault="00FE0560" w:rsidP="00FE0560">
      <w:pPr>
        <w:widowControl w:val="0"/>
        <w:snapToGrid/>
        <w:ind w:firstLineChars="100" w:firstLine="240"/>
        <w:jc w:val="both"/>
        <w:rPr>
          <w:rFonts w:eastAsia="游明朝"/>
          <w:color w:val="auto"/>
          <w:kern w:val="2"/>
          <w:lang w:eastAsia="ja-JP"/>
        </w:rPr>
      </w:pPr>
      <w:r w:rsidRPr="00653B5A">
        <w:rPr>
          <w:rStyle w:val="20"/>
          <w:b w:val="0"/>
          <w:noProof/>
          <w:lang w:eastAsia="ja-JP"/>
        </w:rPr>
        <w:t xml:space="preserve">We used continuous data from May 13th, 2022 to November 18th, 2022 and the other period is </w:t>
      </w:r>
      <w:r w:rsidRPr="00653B5A">
        <w:rPr>
          <w:rStyle w:val="20"/>
          <w:rFonts w:hint="eastAsia"/>
          <w:b w:val="0"/>
          <w:noProof/>
          <w:lang w:eastAsia="ja-JP"/>
        </w:rPr>
        <w:t>excluded</w:t>
      </w:r>
      <w:r w:rsidRPr="00653B5A">
        <w:rPr>
          <w:rStyle w:val="20"/>
          <w:b w:val="0"/>
          <w:noProof/>
          <w:lang w:eastAsia="ja-JP"/>
        </w:rPr>
        <w:t xml:space="preserve"> because it contains uncontinous data or was under significantly different plant operation conditions. The set of training and evaluation periods </w:t>
      </w:r>
      <w:r w:rsidRPr="00653B5A">
        <w:rPr>
          <w:rFonts w:eastAsia="游明朝"/>
          <w:color w:val="auto"/>
          <w:kern w:val="2"/>
          <w:lang w:eastAsia="ja-JP"/>
        </w:rPr>
        <w:t xml:space="preserve">slides </w:t>
      </w:r>
      <w:r w:rsidRPr="00653B5A">
        <w:rPr>
          <w:rStyle w:val="20"/>
          <w:b w:val="0"/>
          <w:noProof/>
          <w:lang w:eastAsia="ja-JP"/>
        </w:rPr>
        <w:t xml:space="preserve">forward sequentially. </w:t>
      </w:r>
      <w:r w:rsidRPr="00653B5A">
        <w:rPr>
          <w:rFonts w:eastAsia="游明朝"/>
          <w:color w:val="auto"/>
          <w:kern w:val="2"/>
          <w:lang w:eastAsia="ja-JP"/>
        </w:rPr>
        <w:t>Figure 1.2.2 shows overview of sequential prediction. For example, we trained a model with data from May 13th to May 19th, 2022 (1st week) and tested it against data from May 20th to May 27th, 2022 (2nd week) in the first term. In the next term, we slide these periods to 1 week later and conduct re-training (model re-tuning).</w:t>
      </w:r>
    </w:p>
    <w:p w14:paraId="1C24A8FF" w14:textId="3542EE57" w:rsidR="00FE0560" w:rsidRPr="00653B5A" w:rsidRDefault="00FE0560" w:rsidP="00FE0560">
      <w:pPr>
        <w:widowControl w:val="0"/>
        <w:snapToGrid/>
        <w:ind w:firstLineChars="100" w:firstLine="240"/>
        <w:jc w:val="both"/>
        <w:rPr>
          <w:rFonts w:eastAsia="游明朝"/>
          <w:lang w:eastAsia="ja-JP"/>
        </w:rPr>
      </w:pPr>
      <w:r w:rsidRPr="00653B5A">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653B5A">
        <w:rPr>
          <w:rFonts w:eastAsia="游明朝"/>
          <w:lang w:eastAsia="ja-JP"/>
        </w:rPr>
        <w:t xml:space="preserve"> </w:t>
      </w:r>
      <w:r w:rsidRPr="00653B5A">
        <w:rPr>
          <w:iCs/>
        </w:rPr>
        <w:t xml:space="preserve">[%] </w:t>
      </w:r>
      <w:r w:rsidRPr="00653B5A">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653B5A">
        <w:rPr>
          <w:rFonts w:eastAsia="游明朝"/>
          <w:lang w:eastAsia="ja-JP"/>
        </w:rPr>
        <w:t xml:space="preserve">. MAPE indicates </w:t>
      </w:r>
      <w:r w:rsidRPr="00653B5A">
        <w:t>a relative prediction error and RMSE is an absolute prediction error</w:t>
      </w:r>
      <w:r w:rsidRPr="00653B5A">
        <w:rPr>
          <w:rFonts w:eastAsia="游明朝"/>
          <w:lang w:eastAsia="ja-JP"/>
        </w:rPr>
        <w:t xml:space="preserve">. They are calculated between actual data and predicted data in the prediction period. </w:t>
      </w:r>
      <w:r w:rsidRPr="00653B5A">
        <w:rPr>
          <w:rStyle w:val="20"/>
          <w:b w:val="0"/>
          <w:bCs w:val="0"/>
          <w:noProof/>
          <w:lang w:eastAsia="ja-JP"/>
        </w:rPr>
        <w:t xml:space="preserve">Their mathematical definition </w:t>
      </w:r>
      <w:r w:rsidRPr="00653B5A">
        <w:rPr>
          <w:rFonts w:eastAsia="游明朝"/>
          <w:lang w:eastAsia="ja-JP"/>
        </w:rPr>
        <w:t>is provided</w:t>
      </w:r>
      <w:r w:rsidRPr="00653B5A">
        <w:rPr>
          <w:rFonts w:eastAsia="游明朝" w:hint="eastAsia"/>
          <w:lang w:eastAsia="ja-JP"/>
        </w:rPr>
        <w:t xml:space="preserve"> </w:t>
      </w:r>
      <w:r w:rsidRPr="00653B5A">
        <w:rPr>
          <w:rFonts w:eastAsia="游明朝"/>
          <w:lang w:eastAsia="ja-JP"/>
        </w:rPr>
        <w:t xml:space="preserve">in </w:t>
      </w:r>
      <w:r w:rsidRPr="00653B5A">
        <w:rPr>
          <w:rFonts w:eastAsia="游明朝"/>
          <w:kern w:val="2"/>
          <w:lang w:eastAsia="ja-JP"/>
        </w:rPr>
        <w:t xml:space="preserve">“Additional Materials </w:t>
      </w:r>
      <w:r w:rsidRPr="00653B5A">
        <w:rPr>
          <w:rFonts w:ascii="游明朝" w:eastAsia="游明朝" w:hAnsi="游明朝" w:hint="eastAsia"/>
          <w:kern w:val="2"/>
          <w:lang w:eastAsia="ja-JP"/>
        </w:rPr>
        <w:t>A</w:t>
      </w:r>
      <w:r w:rsidRPr="00653B5A">
        <w:rPr>
          <w:rFonts w:ascii="游明朝" w:eastAsia="游明朝" w:hAnsi="游明朝"/>
          <w:kern w:val="2"/>
          <w:lang w:eastAsia="ja-JP"/>
        </w:rPr>
        <w:t>4</w:t>
      </w:r>
      <w:r w:rsidRPr="00653B5A">
        <w:rPr>
          <w:rFonts w:eastAsia="游明朝"/>
          <w:kern w:val="2"/>
          <w:lang w:eastAsia="ja-JP"/>
        </w:rPr>
        <w:t>”</w:t>
      </w:r>
      <w:r w:rsidRPr="00653B5A">
        <w:rPr>
          <w:rFonts w:eastAsia="游明朝"/>
          <w:lang w:eastAsia="ja-JP"/>
        </w:rPr>
        <w:t xml:space="preserve"> at the appendix of this report.</w:t>
      </w:r>
    </w:p>
    <w:p w14:paraId="63BE5433" w14:textId="77777777" w:rsidR="00FE0560" w:rsidRPr="00653B5A" w:rsidRDefault="00FE0560" w:rsidP="00B46FB3">
      <w:pPr>
        <w:widowControl w:val="0"/>
        <w:snapToGrid/>
        <w:jc w:val="both"/>
        <w:rPr>
          <w:rFonts w:eastAsia="游明朝"/>
          <w:lang w:eastAsia="ja-JP"/>
        </w:rPr>
      </w:pPr>
    </w:p>
    <w:p w14:paraId="7528D1A7" w14:textId="45E98B3B" w:rsidR="004252B2" w:rsidRPr="00653B5A" w:rsidRDefault="003C4A2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28896" behindDoc="0" locked="0" layoutInCell="1" allowOverlap="1" wp14:anchorId="28939F3F" wp14:editId="307AD0BF">
                <wp:simplePos x="0" y="0"/>
                <wp:positionH relativeFrom="column">
                  <wp:posOffset>0</wp:posOffset>
                </wp:positionH>
                <wp:positionV relativeFrom="paragraph">
                  <wp:posOffset>2209800</wp:posOffset>
                </wp:positionV>
                <wp:extent cx="5931535" cy="5404485"/>
                <wp:effectExtent l="0" t="0" r="0" b="5715"/>
                <wp:wrapTopAndBottom/>
                <wp:docPr id="596267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04485"/>
                        </a:xfrm>
                        <a:prstGeom prst="rect">
                          <a:avLst/>
                        </a:prstGeom>
                        <a:solidFill>
                          <a:srgbClr val="FFFFFF"/>
                        </a:solidFill>
                        <a:ln w="9525">
                          <a:noFill/>
                          <a:miter lim="800000"/>
                          <a:headEnd/>
                          <a:tailEnd/>
                        </a:ln>
                      </wps:spPr>
                      <wps:txbx>
                        <w:txbxContent>
                          <w:p w14:paraId="4DD2BFFB" w14:textId="77777777" w:rsidR="004252B2" w:rsidRPr="003C4A22" w:rsidRDefault="004252B2" w:rsidP="004252B2">
                            <w:pPr>
                              <w:pStyle w:val="a4"/>
                              <w:spacing w:before="120" w:after="0"/>
                              <w:ind w:left="0"/>
                              <w:jc w:val="center"/>
                              <w:rPr>
                                <w:rFonts w:eastAsia="ＭＳ 明朝"/>
                                <w:lang w:eastAsia="ja-JP"/>
                              </w:rPr>
                            </w:pPr>
                            <w:r w:rsidRPr="003C4A22">
                              <w:rPr>
                                <w:b/>
                                <w:bCs/>
                                <w:lang w:eastAsia="ja-JP"/>
                              </w:rPr>
                              <w:t>Table 1.2.1: Variable List in Water Quality Prediction Model</w:t>
                            </w:r>
                            <w:r w:rsidRPr="003C4A22">
                              <w:rPr>
                                <w:rFonts w:eastAsia="ＭＳ 明朝" w:hint="eastAsia"/>
                                <w:b/>
                                <w:bCs/>
                                <w:lang w:eastAsia="ja-JP"/>
                              </w:rPr>
                              <w:t xml:space="preserve"> </w:t>
                            </w:r>
                            <w:r w:rsidRPr="003C4A22">
                              <w:rPr>
                                <w:rFonts w:eastAsia="ＭＳ 明朝"/>
                                <w:b/>
                                <w:bCs/>
                                <w:lang w:eastAsia="ja-JP"/>
                              </w:rPr>
                              <w:t>(OCWD)</w:t>
                            </w:r>
                          </w:p>
                          <w:tbl>
                            <w:tblPr>
                              <w:tblStyle w:val="4-1"/>
                              <w:tblW w:w="8845" w:type="dxa"/>
                              <w:jc w:val="center"/>
                              <w:tblLayout w:type="fixed"/>
                              <w:tblLook w:val="04A0" w:firstRow="1" w:lastRow="0" w:firstColumn="1" w:lastColumn="0" w:noHBand="0" w:noVBand="1"/>
                            </w:tblPr>
                            <w:tblGrid>
                              <w:gridCol w:w="3969"/>
                              <w:gridCol w:w="1219"/>
                              <w:gridCol w:w="1219"/>
                              <w:gridCol w:w="1219"/>
                              <w:gridCol w:w="1219"/>
                            </w:tblGrid>
                            <w:tr w:rsidR="004252B2" w:rsidRPr="003C4A22" w14:paraId="7E3C3FB7" w14:textId="77777777" w:rsidTr="00B03C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291BE783" w14:textId="77777777" w:rsidR="004252B2" w:rsidRPr="003C4A22" w:rsidRDefault="004252B2" w:rsidP="00706F7B">
                                  <w:pPr>
                                    <w:ind w:left="542" w:hanging="480"/>
                                    <w:jc w:val="center"/>
                                    <w:rPr>
                                      <w:color w:val="FFFFFF" w:themeColor="background1"/>
                                    </w:rPr>
                                  </w:pPr>
                                  <w:r w:rsidRPr="003C4A22">
                                    <w:rPr>
                                      <w:color w:val="FFFFFF" w:themeColor="background1"/>
                                    </w:rPr>
                                    <w:t>Variable Name</w:t>
                                  </w:r>
                                </w:p>
                              </w:tc>
                              <w:tc>
                                <w:tcPr>
                                  <w:tcW w:w="1219" w:type="dxa"/>
                                  <w:tcBorders>
                                    <w:bottom w:val="single" w:sz="4" w:space="0" w:color="auto"/>
                                  </w:tcBorders>
                                  <w:vAlign w:val="center"/>
                                </w:tcPr>
                                <w:p w14:paraId="2E8D5293"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Stage1 Permeate EC</w:t>
                                  </w:r>
                                </w:p>
                              </w:tc>
                              <w:tc>
                                <w:tcPr>
                                  <w:tcW w:w="1219" w:type="dxa"/>
                                  <w:tcBorders>
                                    <w:bottom w:val="single" w:sz="4" w:space="0" w:color="auto"/>
                                  </w:tcBorders>
                                  <w:vAlign w:val="center"/>
                                </w:tcPr>
                                <w:p w14:paraId="7EA59DE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Stage2 Permeate EC</w:t>
                                  </w:r>
                                </w:p>
                              </w:tc>
                              <w:tc>
                                <w:tcPr>
                                  <w:tcW w:w="1219" w:type="dxa"/>
                                  <w:tcBorders>
                                    <w:bottom w:val="single" w:sz="4" w:space="0" w:color="auto"/>
                                  </w:tcBorders>
                                  <w:vAlign w:val="center"/>
                                </w:tcPr>
                                <w:p w14:paraId="32A7923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Stage3 Permeate EC</w:t>
                                  </w:r>
                                </w:p>
                              </w:tc>
                              <w:tc>
                                <w:tcPr>
                                  <w:tcW w:w="1219" w:type="dxa"/>
                                  <w:tcBorders>
                                    <w:bottom w:val="single" w:sz="4" w:space="0" w:color="auto"/>
                                  </w:tcBorders>
                                  <w:vAlign w:val="center"/>
                                </w:tcPr>
                                <w:p w14:paraId="61A12604" w14:textId="77777777" w:rsidR="004252B2" w:rsidRPr="003C4A22" w:rsidRDefault="004252B2" w:rsidP="00706F7B">
                                  <w:pPr>
                                    <w:ind w:left="19"/>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Permeate TOC</w:t>
                                  </w:r>
                                </w:p>
                              </w:tc>
                            </w:tr>
                            <w:tr w:rsidR="004252B2" w:rsidRPr="003C4A22" w14:paraId="12A94C92"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654EA2" w14:textId="77777777" w:rsidR="004252B2" w:rsidRPr="003C4A22" w:rsidRDefault="004252B2" w:rsidP="00706F7B">
                                  <w:pPr>
                                    <w:ind w:left="542" w:hanging="480"/>
                                  </w:pPr>
                                  <w:r w:rsidRPr="003C4A22">
                                    <w:t>RO B01 Feed Pressure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186802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E65AD"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7BF891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9FA4EAD"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4F467D6"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3EB2B20" w14:textId="77777777" w:rsidR="004252B2" w:rsidRPr="003C4A22" w:rsidRDefault="004252B2" w:rsidP="00706F7B">
                                  <w:pPr>
                                    <w:ind w:left="542" w:hanging="480"/>
                                  </w:pPr>
                                  <w:r w:rsidRPr="003C4A22">
                                    <w:t>RO Feed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212E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EFD506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701BFA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92253C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232AB9A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404A37" w14:textId="77777777" w:rsidR="004252B2" w:rsidRPr="003C4A22" w:rsidRDefault="004252B2" w:rsidP="00706F7B">
                                  <w:pPr>
                                    <w:ind w:left="542" w:hanging="480"/>
                                  </w:pPr>
                                  <w:r w:rsidRPr="003C4A22">
                                    <w:t>RO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06C1925"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E0D48F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EB582EC"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6C8B5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2A86F92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216A8D" w14:textId="77777777" w:rsidR="004252B2" w:rsidRPr="003C4A22" w:rsidRDefault="004252B2" w:rsidP="00706F7B">
                                  <w:pPr>
                                    <w:ind w:left="542" w:hanging="480"/>
                                  </w:pPr>
                                  <w:r w:rsidRPr="003C4A22">
                                    <w:t>RO Feed Temperature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2017B1D"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DDCE3D9"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1DCD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85907A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F3ED33F"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711B141" w14:textId="77777777" w:rsidR="004252B2" w:rsidRPr="003C4A22" w:rsidRDefault="004252B2" w:rsidP="00706F7B">
                                  <w:pPr>
                                    <w:ind w:left="542" w:hanging="480"/>
                                  </w:pPr>
                                  <w:r w:rsidRPr="003C4A22">
                                    <w:t>RO Feed pH</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C9BAC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0FCFB9"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3A094B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2772122"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56893A6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83ACCB6" w14:textId="77777777" w:rsidR="004252B2" w:rsidRPr="003C4A22" w:rsidRDefault="004252B2" w:rsidP="00706F7B">
                                  <w:pPr>
                                    <w:ind w:left="542" w:hanging="480"/>
                                  </w:pPr>
                                  <w:r w:rsidRPr="003C4A22">
                                    <w:t>Sulfuric Acid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CC3E22"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07853E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3388011"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95E54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C9A8681"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92F71B" w14:textId="77777777" w:rsidR="004252B2" w:rsidRPr="003C4A22" w:rsidRDefault="004252B2" w:rsidP="00706F7B">
                                  <w:pPr>
                                    <w:ind w:left="542" w:hanging="480"/>
                                  </w:pPr>
                                  <w:r w:rsidRPr="003C4A22">
                                    <w:t>Threshold Inhibitor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61EB7A7"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3784A47"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8C639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79E3D17"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0DA3D8D"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26D2F6" w14:textId="77777777" w:rsidR="004252B2" w:rsidRPr="003C4A22" w:rsidRDefault="004252B2" w:rsidP="00706F7B">
                                  <w:pPr>
                                    <w:ind w:left="542" w:hanging="480"/>
                                  </w:pPr>
                                  <w:r w:rsidRPr="003C4A22">
                                    <w:t xml:space="preserve">RO B01 Stage 2 Feed Pressure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F7807E0"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D2F46A"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F770C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AD8BD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303EE9D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F7815AE"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CE46451"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0E9426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FA648FA"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94AA8E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5DDEB6FE"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9E5005"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C70CB5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36E995"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BABCC86"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8D210E3"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40215FA7"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41F2902"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74F96E"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91EA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E3952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1DEEC70"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60839FA3"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B5F50C6"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2AAA43A"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76B3F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8676A8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6E677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29B1FDF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4900988" w14:textId="77777777" w:rsidR="004252B2" w:rsidRPr="003C4A22" w:rsidRDefault="004252B2" w:rsidP="00706F7B">
                                  <w:pPr>
                                    <w:ind w:left="542" w:hanging="480"/>
                                  </w:pPr>
                                  <w:r w:rsidRPr="003C4A22">
                                    <w:t>RO Feed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CA84A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505AE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DBD28E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D670CB"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DBFF531"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C693EAE" w14:textId="77777777" w:rsidR="004252B2" w:rsidRPr="003C4A22" w:rsidRDefault="004252B2" w:rsidP="00706F7B">
                                  <w:pPr>
                                    <w:ind w:left="542" w:hanging="480"/>
                                  </w:pPr>
                                  <w:r w:rsidRPr="003C4A22">
                                    <w:t>RO B01 Stage 1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96716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894E3E"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8B617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627BE6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654E485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82E4419" w14:textId="77777777" w:rsidR="004252B2" w:rsidRPr="003C4A22" w:rsidRDefault="004252B2" w:rsidP="00706F7B">
                                  <w:pPr>
                                    <w:ind w:left="542" w:hanging="480"/>
                                  </w:pPr>
                                  <w:r w:rsidRPr="003C4A22">
                                    <w:t>RO B01 Stage 2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7511F"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7EFC42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45580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4FBE8F"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36FE4B02"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73AA979"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084355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AFF0ECB"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5E7409C"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3A689B8"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5854DD8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4906C88" w14:textId="77777777" w:rsidR="004252B2" w:rsidRPr="003C4A22" w:rsidRDefault="004252B2" w:rsidP="00706F7B">
                                  <w:pPr>
                                    <w:ind w:left="542" w:hanging="480"/>
                                  </w:pPr>
                                  <w:r w:rsidRPr="003C4A22">
                                    <w:t>RO Permeate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A0915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3D08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94A24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22CE65"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r>
                          </w:tbl>
                          <w:p w14:paraId="4AC3D099" w14:textId="77777777" w:rsidR="004252B2" w:rsidRPr="003C4A22" w:rsidRDefault="004252B2" w:rsidP="004252B2">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39F3F" id="_x0000_s1031" type="#_x0000_t202" style="position:absolute;left:0;text-align:left;margin-left:0;margin-top:174pt;width:467.05pt;height:425.5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" stroked="f">
                <v:textbox>
                  <w:txbxContent>
                    <w:p w14:paraId="4DD2BFFB" w14:textId="77777777" w:rsidR="004252B2" w:rsidRPr="003C4A22" w:rsidRDefault="004252B2" w:rsidP="004252B2">
                      <w:pPr>
                        <w:pStyle w:val="a4"/>
                        <w:spacing w:before="120" w:after="0"/>
                        <w:ind w:left="0"/>
                        <w:jc w:val="center"/>
                        <w:rPr>
                          <w:rFonts w:eastAsia="ＭＳ 明朝"/>
                          <w:lang w:eastAsia="ja-JP"/>
                        </w:rPr>
                      </w:pPr>
                      <w:r w:rsidRPr="003C4A22">
                        <w:rPr>
                          <w:b/>
                          <w:bCs/>
                          <w:lang w:eastAsia="ja-JP"/>
                        </w:rPr>
                        <w:t>Table 1.2.1: Variable List in Water Quality Prediction Model</w:t>
                      </w:r>
                      <w:r w:rsidRPr="003C4A22">
                        <w:rPr>
                          <w:rFonts w:eastAsia="ＭＳ 明朝" w:hint="eastAsia"/>
                          <w:b/>
                          <w:bCs/>
                          <w:lang w:eastAsia="ja-JP"/>
                        </w:rPr>
                        <w:t xml:space="preserve"> </w:t>
                      </w:r>
                      <w:r w:rsidRPr="003C4A22">
                        <w:rPr>
                          <w:rFonts w:eastAsia="ＭＳ 明朝"/>
                          <w:b/>
                          <w:bCs/>
                          <w:lang w:eastAsia="ja-JP"/>
                        </w:rPr>
                        <w:t>(OCWD)</w:t>
                      </w:r>
                    </w:p>
                    <w:tbl>
                      <w:tblPr>
                        <w:tblStyle w:val="4-1"/>
                        <w:tblW w:w="8845" w:type="dxa"/>
                        <w:jc w:val="center"/>
                        <w:tblLayout w:type="fixed"/>
                        <w:tblLook w:val="04A0" w:firstRow="1" w:lastRow="0" w:firstColumn="1" w:lastColumn="0" w:noHBand="0" w:noVBand="1"/>
                      </w:tblPr>
                      <w:tblGrid>
                        <w:gridCol w:w="3969"/>
                        <w:gridCol w:w="1219"/>
                        <w:gridCol w:w="1219"/>
                        <w:gridCol w:w="1219"/>
                        <w:gridCol w:w="1219"/>
                      </w:tblGrid>
                      <w:tr w:rsidR="004252B2" w:rsidRPr="003C4A22" w14:paraId="7E3C3FB7" w14:textId="77777777" w:rsidTr="00B03C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291BE783" w14:textId="77777777" w:rsidR="004252B2" w:rsidRPr="003C4A22" w:rsidRDefault="004252B2" w:rsidP="00706F7B">
                            <w:pPr>
                              <w:ind w:left="542" w:hanging="480"/>
                              <w:jc w:val="center"/>
                              <w:rPr>
                                <w:color w:val="FFFFFF" w:themeColor="background1"/>
                              </w:rPr>
                            </w:pPr>
                            <w:r w:rsidRPr="003C4A22">
                              <w:rPr>
                                <w:color w:val="FFFFFF" w:themeColor="background1"/>
                              </w:rPr>
                              <w:t>Variable Name</w:t>
                            </w:r>
                          </w:p>
                        </w:tc>
                        <w:tc>
                          <w:tcPr>
                            <w:tcW w:w="1219" w:type="dxa"/>
                            <w:tcBorders>
                              <w:bottom w:val="single" w:sz="4" w:space="0" w:color="auto"/>
                            </w:tcBorders>
                            <w:vAlign w:val="center"/>
                          </w:tcPr>
                          <w:p w14:paraId="2E8D5293"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Stage1 Permeate EC</w:t>
                            </w:r>
                          </w:p>
                        </w:tc>
                        <w:tc>
                          <w:tcPr>
                            <w:tcW w:w="1219" w:type="dxa"/>
                            <w:tcBorders>
                              <w:bottom w:val="single" w:sz="4" w:space="0" w:color="auto"/>
                            </w:tcBorders>
                            <w:vAlign w:val="center"/>
                          </w:tcPr>
                          <w:p w14:paraId="7EA59DE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Stage2 Permeate EC</w:t>
                            </w:r>
                          </w:p>
                        </w:tc>
                        <w:tc>
                          <w:tcPr>
                            <w:tcW w:w="1219" w:type="dxa"/>
                            <w:tcBorders>
                              <w:bottom w:val="single" w:sz="4" w:space="0" w:color="auto"/>
                            </w:tcBorders>
                            <w:vAlign w:val="center"/>
                          </w:tcPr>
                          <w:p w14:paraId="32A79237" w14:textId="77777777" w:rsidR="004252B2" w:rsidRPr="003C4A22" w:rsidRDefault="004252B2" w:rsidP="00706F7B">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Stage3 Permeate EC</w:t>
                            </w:r>
                          </w:p>
                        </w:tc>
                        <w:tc>
                          <w:tcPr>
                            <w:tcW w:w="1219" w:type="dxa"/>
                            <w:tcBorders>
                              <w:bottom w:val="single" w:sz="4" w:space="0" w:color="auto"/>
                            </w:tcBorders>
                            <w:vAlign w:val="center"/>
                          </w:tcPr>
                          <w:p w14:paraId="61A12604" w14:textId="77777777" w:rsidR="004252B2" w:rsidRPr="003C4A22" w:rsidRDefault="004252B2" w:rsidP="00706F7B">
                            <w:pPr>
                              <w:ind w:left="19"/>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3C4A22">
                              <w:rPr>
                                <w:color w:val="FFFFFF" w:themeColor="background1"/>
                              </w:rPr>
                              <w:t>Permeate TOC</w:t>
                            </w:r>
                          </w:p>
                        </w:tc>
                      </w:tr>
                      <w:tr w:rsidR="004252B2" w:rsidRPr="003C4A22" w14:paraId="12A94C92"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654EA2" w14:textId="77777777" w:rsidR="004252B2" w:rsidRPr="003C4A22" w:rsidRDefault="004252B2" w:rsidP="00706F7B">
                            <w:pPr>
                              <w:ind w:left="542" w:hanging="480"/>
                            </w:pPr>
                            <w:r w:rsidRPr="003C4A22">
                              <w:t>RO B01 Feed Pressure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186802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E65AD"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7BF891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9FA4EAD"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4F467D6"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3EB2B20" w14:textId="77777777" w:rsidR="004252B2" w:rsidRPr="003C4A22" w:rsidRDefault="004252B2" w:rsidP="00706F7B">
                            <w:pPr>
                              <w:ind w:left="542" w:hanging="480"/>
                            </w:pPr>
                            <w:r w:rsidRPr="003C4A22">
                              <w:t>RO Feed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FE212E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EFD506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701BFA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92253C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232AB9A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404A37" w14:textId="77777777" w:rsidR="004252B2" w:rsidRPr="003C4A22" w:rsidRDefault="004252B2" w:rsidP="00706F7B">
                            <w:pPr>
                              <w:ind w:left="542" w:hanging="480"/>
                            </w:pPr>
                            <w:r w:rsidRPr="003C4A22">
                              <w:t>RO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06C1925"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E0D48F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EB582EC"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6C8B5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2A86F92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216A8D" w14:textId="77777777" w:rsidR="004252B2" w:rsidRPr="003C4A22" w:rsidRDefault="004252B2" w:rsidP="00706F7B">
                            <w:pPr>
                              <w:ind w:left="542" w:hanging="480"/>
                            </w:pPr>
                            <w:r w:rsidRPr="003C4A22">
                              <w:t>RO Feed Temperature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2017B1D"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DDCE3D9"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1DCD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85907A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F3ED33F"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711B141" w14:textId="77777777" w:rsidR="004252B2" w:rsidRPr="003C4A22" w:rsidRDefault="004252B2" w:rsidP="00706F7B">
                            <w:pPr>
                              <w:ind w:left="542" w:hanging="480"/>
                            </w:pPr>
                            <w:r w:rsidRPr="003C4A22">
                              <w:t>RO Feed pH</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C9BAC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0FCFB9"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3A094B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2772122"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56893A6B"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83ACCB6" w14:textId="77777777" w:rsidR="004252B2" w:rsidRPr="003C4A22" w:rsidRDefault="004252B2" w:rsidP="00706F7B">
                            <w:pPr>
                              <w:ind w:left="542" w:hanging="480"/>
                            </w:pPr>
                            <w:r w:rsidRPr="003C4A22">
                              <w:t>Sulfuric Acid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CC3E22"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07853E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3388011"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95E54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1C9A8681"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92F71B" w14:textId="77777777" w:rsidR="004252B2" w:rsidRPr="003C4A22" w:rsidRDefault="004252B2" w:rsidP="00706F7B">
                            <w:pPr>
                              <w:ind w:left="542" w:hanging="480"/>
                            </w:pPr>
                            <w:r w:rsidRPr="003C4A22">
                              <w:t>Threshold Inhibitor Usage</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61EB7A7"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3784A47"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8C639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79E3D17"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0DA3D8D"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F26D2F6" w14:textId="77777777" w:rsidR="004252B2" w:rsidRPr="003C4A22" w:rsidRDefault="004252B2" w:rsidP="00706F7B">
                            <w:pPr>
                              <w:ind w:left="542" w:hanging="480"/>
                            </w:pPr>
                            <w:r w:rsidRPr="003C4A22">
                              <w:t xml:space="preserve">RO B01 Stage 2 Feed Pressure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F7807E0"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D2F46A"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9F770C3"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AD8BD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r>
                      <w:tr w:rsidR="004252B2" w:rsidRPr="003C4A22" w14:paraId="303EE9D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F7815AE"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CE46451"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0E9426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FA648FA"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294AA8EA"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5DDEB6FE"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9E5005" w14:textId="77777777" w:rsidR="004252B2" w:rsidRPr="003C4A22" w:rsidRDefault="004252B2" w:rsidP="00706F7B">
                            <w:pPr>
                              <w:ind w:left="542" w:hanging="480"/>
                            </w:pPr>
                            <w:r w:rsidRPr="003C4A22">
                              <w:t xml:space="preserve">RO B01 Stage </w:t>
                            </w:r>
                            <w:r w:rsidRPr="003C4A22">
                              <w:rPr>
                                <w:rFonts w:hint="eastAsia"/>
                              </w:rPr>
                              <w:t>2</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C70CB5F"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36E995"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BABCC86"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8D210E3"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40215FA7"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441F2902"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EC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A74F96E"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491EAA4"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CE3952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61DEEC70"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60839FA3"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B5F50C6"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Feed Flow Rate *</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2AAA43A"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76B3F48"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8676A87"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X</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26E6775"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29B1FDF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4900988" w14:textId="77777777" w:rsidR="004252B2" w:rsidRPr="003C4A22" w:rsidRDefault="004252B2" w:rsidP="00706F7B">
                            <w:pPr>
                              <w:ind w:left="542" w:hanging="480"/>
                            </w:pPr>
                            <w:r w:rsidRPr="003C4A22">
                              <w:t>RO Feed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CA84AB"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505AE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DBD28E2"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D670CB"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X</w:t>
                            </w:r>
                          </w:p>
                        </w:tc>
                      </w:tr>
                      <w:tr w:rsidR="004252B2" w:rsidRPr="003C4A22" w14:paraId="4DBFF531"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C693EAE" w14:textId="77777777" w:rsidR="004252B2" w:rsidRPr="003C4A22" w:rsidRDefault="004252B2" w:rsidP="00706F7B">
                            <w:pPr>
                              <w:ind w:left="542" w:hanging="480"/>
                            </w:pPr>
                            <w:r w:rsidRPr="003C4A22">
                              <w:t>RO B01 Stage 1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C96716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2894E3E"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88B617D"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627BE64"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654E485B"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82E4419" w14:textId="77777777" w:rsidR="004252B2" w:rsidRPr="003C4A22" w:rsidRDefault="004252B2" w:rsidP="00706F7B">
                            <w:pPr>
                              <w:ind w:left="542" w:hanging="480"/>
                            </w:pPr>
                            <w:r w:rsidRPr="003C4A22">
                              <w:t>RO B01 Stage 2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7511F"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7EFC42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445580E"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4FBE8F"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p>
                        </w:tc>
                      </w:tr>
                      <w:tr w:rsidR="004252B2" w:rsidRPr="003C4A22" w14:paraId="36FE4B02" w14:textId="77777777" w:rsidTr="00B03CF5">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73AA979" w14:textId="77777777" w:rsidR="004252B2" w:rsidRPr="003C4A22" w:rsidRDefault="004252B2" w:rsidP="00706F7B">
                            <w:pPr>
                              <w:ind w:left="542" w:hanging="480"/>
                            </w:pPr>
                            <w:r w:rsidRPr="003C4A22">
                              <w:t xml:space="preserve">RO B01 Stage </w:t>
                            </w:r>
                            <w:r w:rsidRPr="003C4A22">
                              <w:rPr>
                                <w:rFonts w:hint="eastAsia"/>
                              </w:rPr>
                              <w:t>3</w:t>
                            </w:r>
                            <w:r w:rsidRPr="003C4A22">
                              <w:t xml:space="preserve"> Permeate EC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70843556" w14:textId="77777777" w:rsidR="004252B2" w:rsidRPr="003C4A22" w:rsidRDefault="004252B2" w:rsidP="00706F7B">
                            <w:pPr>
                              <w:ind w:hanging="21"/>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1AFF0ECB"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5E7409C" w14:textId="77777777" w:rsidR="004252B2" w:rsidRPr="003C4A22" w:rsidRDefault="004252B2" w:rsidP="00706F7B">
                            <w:pPr>
                              <w:jc w:val="center"/>
                              <w:cnfStyle w:val="000000000000" w:firstRow="0" w:lastRow="0" w:firstColumn="0" w:lastColumn="0" w:oddVBand="0" w:evenVBand="0" w:oddHBand="0" w:evenHBand="0" w:firstRowFirstColumn="0" w:firstRowLastColumn="0" w:lastRowFirstColumn="0" w:lastRowLastColumn="0"/>
                              <w:rPr>
                                <w:bCs/>
                              </w:rPr>
                            </w:pPr>
                            <w:r w:rsidRPr="003C4A22">
                              <w:rPr>
                                <w:rFonts w:hint="eastAsia"/>
                                <w:bCs/>
                              </w:rPr>
                              <w:t>Y</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53A689B8" w14:textId="77777777" w:rsidR="004252B2" w:rsidRPr="003C4A22" w:rsidRDefault="004252B2" w:rsidP="00706F7B">
                            <w:pPr>
                              <w:ind w:left="19" w:hanging="6"/>
                              <w:jc w:val="center"/>
                              <w:cnfStyle w:val="000000000000" w:firstRow="0" w:lastRow="0" w:firstColumn="0" w:lastColumn="0" w:oddVBand="0" w:evenVBand="0" w:oddHBand="0" w:evenHBand="0" w:firstRowFirstColumn="0" w:firstRowLastColumn="0" w:lastRowFirstColumn="0" w:lastRowLastColumn="0"/>
                              <w:rPr>
                                <w:bCs/>
                              </w:rPr>
                            </w:pPr>
                          </w:p>
                        </w:tc>
                      </w:tr>
                      <w:tr w:rsidR="004252B2" w:rsidRPr="003C4A22" w14:paraId="5854DD8A" w14:textId="77777777" w:rsidTr="00B03C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54906C88" w14:textId="77777777" w:rsidR="004252B2" w:rsidRPr="003C4A22" w:rsidRDefault="004252B2" w:rsidP="00706F7B">
                            <w:pPr>
                              <w:ind w:left="542" w:hanging="480"/>
                            </w:pPr>
                            <w:r w:rsidRPr="003C4A22">
                              <w:t>RO Permeate TOC</w:t>
                            </w: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43A09152" w14:textId="77777777" w:rsidR="004252B2" w:rsidRPr="003C4A22" w:rsidRDefault="004252B2" w:rsidP="00706F7B">
                            <w:pPr>
                              <w:ind w:hanging="21"/>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F3D08F"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0194A24B" w14:textId="77777777" w:rsidR="004252B2" w:rsidRPr="003C4A22" w:rsidRDefault="004252B2" w:rsidP="00706F7B">
                            <w:pPr>
                              <w:jc w:val="center"/>
                              <w:cnfStyle w:val="000000100000" w:firstRow="0" w:lastRow="0" w:firstColumn="0" w:lastColumn="0" w:oddVBand="0" w:evenVBand="0" w:oddHBand="1" w:evenHBand="0" w:firstRowFirstColumn="0" w:firstRowLastColumn="0" w:lastRowFirstColumn="0" w:lastRowLastColumn="0"/>
                              <w:rPr>
                                <w:bCs/>
                              </w:rPr>
                            </w:pPr>
                          </w:p>
                        </w:tc>
                        <w:tc>
                          <w:tcPr>
                            <w:tcW w:w="1219" w:type="dxa"/>
                            <w:tcBorders>
                              <w:top w:val="single" w:sz="4" w:space="0" w:color="auto"/>
                              <w:left w:val="single" w:sz="4" w:space="0" w:color="auto"/>
                              <w:bottom w:val="single" w:sz="4" w:space="0" w:color="auto"/>
                              <w:right w:val="single" w:sz="4" w:space="0" w:color="auto"/>
                            </w:tcBorders>
                            <w:shd w:val="clear" w:color="auto" w:fill="auto"/>
                          </w:tcPr>
                          <w:p w14:paraId="3E22CE65" w14:textId="77777777" w:rsidR="004252B2" w:rsidRPr="003C4A22" w:rsidRDefault="004252B2" w:rsidP="00706F7B">
                            <w:pPr>
                              <w:ind w:left="19" w:hanging="6"/>
                              <w:jc w:val="center"/>
                              <w:cnfStyle w:val="000000100000" w:firstRow="0" w:lastRow="0" w:firstColumn="0" w:lastColumn="0" w:oddVBand="0" w:evenVBand="0" w:oddHBand="1" w:evenHBand="0" w:firstRowFirstColumn="0" w:firstRowLastColumn="0" w:lastRowFirstColumn="0" w:lastRowLastColumn="0"/>
                              <w:rPr>
                                <w:bCs/>
                              </w:rPr>
                            </w:pPr>
                            <w:r w:rsidRPr="003C4A22">
                              <w:rPr>
                                <w:rFonts w:hint="eastAsia"/>
                                <w:bCs/>
                              </w:rPr>
                              <w:t>Y</w:t>
                            </w:r>
                          </w:p>
                        </w:tc>
                      </w:tr>
                    </w:tbl>
                    <w:p w14:paraId="4AC3D099" w14:textId="77777777" w:rsidR="004252B2" w:rsidRPr="003C4A22" w:rsidRDefault="004252B2" w:rsidP="004252B2">
                      <w:pPr>
                        <w:pStyle w:val="a4"/>
                        <w:spacing w:before="120" w:after="0"/>
                        <w:ind w:left="0"/>
                        <w:rPr>
                          <w:rFonts w:eastAsia="游明朝"/>
                          <w:b/>
                          <w:bCs/>
                          <w:lang w:eastAsia="ja-JP"/>
                        </w:rPr>
                      </w:pPr>
                    </w:p>
                  </w:txbxContent>
                </v:textbox>
                <w10:wrap type="topAndBottom"/>
              </v:shape>
            </w:pict>
          </mc:Fallback>
        </mc:AlternateContent>
      </w:r>
      <w:r w:rsidR="00E654AB" w:rsidRPr="00653B5A">
        <w:rPr>
          <w:noProof/>
        </w:rPr>
        <mc:AlternateContent>
          <mc:Choice Requires="wps">
            <w:drawing>
              <wp:inline distT="0" distB="0" distL="0" distR="0" wp14:anchorId="297CECDA" wp14:editId="38973D24">
                <wp:extent cx="5931535" cy="1775361"/>
                <wp:effectExtent l="0" t="0" r="0" b="0"/>
                <wp:docPr id="596267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775361"/>
                        </a:xfrm>
                        <a:prstGeom prst="rect">
                          <a:avLst/>
                        </a:prstGeom>
                        <a:solidFill>
                          <a:srgbClr val="FFFFFF"/>
                        </a:solidFill>
                        <a:ln w="9525">
                          <a:noFill/>
                          <a:miter lim="800000"/>
                          <a:headEnd/>
                          <a:tailEnd/>
                        </a:ln>
                      </wps:spPr>
                      <wps:txbx>
                        <w:txbxContent>
                          <w:p w14:paraId="5BD056F9" w14:textId="77777777" w:rsidR="00E654AB" w:rsidRPr="0011162A" w:rsidRDefault="00E654AB" w:rsidP="00E654AB">
                            <w:pPr>
                              <w:pStyle w:val="a4"/>
                              <w:spacing w:before="120" w:after="0"/>
                              <w:ind w:left="0"/>
                              <w:jc w:val="center"/>
                              <w:rPr>
                                <w:rFonts w:eastAsia="游明朝"/>
                                <w:b/>
                                <w:bCs/>
                                <w:lang w:eastAsia="ja-JP"/>
                              </w:rPr>
                            </w:pPr>
                            <w:r>
                              <w:rPr>
                                <w:noProof/>
                              </w:rPr>
                              <w:drawing>
                                <wp:inline distT="0" distB="0" distL="0" distR="0" wp14:anchorId="7F1D7796" wp14:editId="2881BFBD">
                                  <wp:extent cx="2603597" cy="1343025"/>
                                  <wp:effectExtent l="0" t="0" r="6350" b="0"/>
                                  <wp:docPr id="59626813" name="図 28">
                                    <a:extLst xmlns:a="http://schemas.openxmlformats.org/drawingml/2006/main">
                                      <a:ext uri="{FF2B5EF4-FFF2-40B4-BE49-F238E27FC236}">
                                        <a16:creationId xmlns:a16="http://schemas.microsoft.com/office/drawing/2014/main" id="{5D35A55A-90AB-9BB2-283C-211A2A701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a:extLst>
                                              <a:ext uri="{FF2B5EF4-FFF2-40B4-BE49-F238E27FC236}">
                                                <a16:creationId xmlns:a16="http://schemas.microsoft.com/office/drawing/2014/main" id="{5D35A55A-90AB-9BB2-283C-211A2A7015BC}"/>
                                              </a:ext>
                                            </a:extLst>
                                          </pic:cNvPr>
                                          <pic:cNvPicPr>
                                            <a:picLocks noChangeAspect="1"/>
                                          </pic:cNvPicPr>
                                        </pic:nvPicPr>
                                        <pic:blipFill rotWithShape="1">
                                          <a:blip r:embed="rId22"/>
                                          <a:srcRect r="30516"/>
                                          <a:stretch/>
                                        </pic:blipFill>
                                        <pic:spPr bwMode="auto">
                                          <a:xfrm>
                                            <a:off x="0" y="0"/>
                                            <a:ext cx="2604502" cy="1343492"/>
                                          </a:xfrm>
                                          <a:prstGeom prst="rect">
                                            <a:avLst/>
                                          </a:prstGeom>
                                          <a:ln>
                                            <a:noFill/>
                                          </a:ln>
                                          <a:extLst>
                                            <a:ext uri="{53640926-AAD7-44D8-BBD7-CCE9431645EC}">
                                              <a14:shadowObscured xmlns:a14="http://schemas.microsoft.com/office/drawing/2010/main"/>
                                            </a:ext>
                                          </a:extLst>
                                        </pic:spPr>
                                      </pic:pic>
                                    </a:graphicData>
                                  </a:graphic>
                                </wp:inline>
                              </w:drawing>
                            </w:r>
                          </w:p>
                          <w:p w14:paraId="62A56B97" w14:textId="77777777" w:rsidR="00E654AB" w:rsidRPr="006B3474" w:rsidRDefault="00E654AB" w:rsidP="00E654AB">
                            <w:pPr>
                              <w:pStyle w:val="a4"/>
                              <w:spacing w:before="120" w:after="0"/>
                              <w:ind w:left="0"/>
                              <w:jc w:val="center"/>
                              <w:rPr>
                                <w:rFonts w:eastAsia="游明朝"/>
                                <w:b/>
                                <w:bCs/>
                                <w:lang w:eastAsia="ja-JP"/>
                              </w:rPr>
                            </w:pPr>
                            <w:r w:rsidRPr="00522BC7">
                              <w:rPr>
                                <w:b/>
                                <w:bCs/>
                                <w:lang w:eastAsia="ja-JP"/>
                              </w:rPr>
                              <w:t xml:space="preserve">Figure </w:t>
                            </w:r>
                            <w:r w:rsidRPr="006B3474">
                              <w:rPr>
                                <w:rFonts w:eastAsia="ＭＳ 明朝"/>
                                <w:b/>
                                <w:bCs/>
                                <w:lang w:eastAsia="ja-JP"/>
                              </w:rPr>
                              <w:t>1.2.</w:t>
                            </w:r>
                            <w:r>
                              <w:rPr>
                                <w:rFonts w:eastAsia="ＭＳ 明朝" w:hint="eastAsia"/>
                                <w:b/>
                                <w:bCs/>
                                <w:lang w:eastAsia="ja-JP"/>
                              </w:rPr>
                              <w:t>2</w:t>
                            </w:r>
                            <w:r w:rsidRPr="00024738">
                              <w:rPr>
                                <w:b/>
                                <w:bCs/>
                                <w:lang w:eastAsia="ja-JP"/>
                              </w:rPr>
                              <w:t xml:space="preserve">: </w:t>
                            </w:r>
                            <w:r>
                              <w:rPr>
                                <w:b/>
                                <w:bCs/>
                                <w:lang w:eastAsia="ja-JP"/>
                              </w:rPr>
                              <w:t>Overview of Sequential Prediction</w:t>
                            </w:r>
                            <w:r w:rsidRPr="006B3474">
                              <w:rPr>
                                <w:b/>
                                <w:bCs/>
                                <w:lang w:eastAsia="ja-JP"/>
                              </w:rPr>
                              <w:t xml:space="preserve"> </w:t>
                            </w:r>
                            <w:r>
                              <w:rPr>
                                <w:b/>
                                <w:bCs/>
                                <w:lang w:eastAsia="ja-JP"/>
                              </w:rPr>
                              <w:t>(OCWD)</w:t>
                            </w:r>
                          </w:p>
                        </w:txbxContent>
                      </wps:txbx>
                      <wps:bodyPr rot="0" vert="horz" wrap="square" lIns="91440" tIns="45720" rIns="91440" bIns="45720" anchor="t" anchorCtr="0">
                        <a:noAutofit/>
                      </wps:bodyPr>
                    </wps:wsp>
                  </a:graphicData>
                </a:graphic>
              </wp:inline>
            </w:drawing>
          </mc:Choice>
          <mc:Fallback>
            <w:pict>
              <v:shape w14:anchorId="297CECDA" id="_x0000_s1032" type="#_x0000_t202" style="width:467.05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" stroked="f">
                <v:textbox>
                  <w:txbxContent>
                    <w:p w14:paraId="5BD056F9" w14:textId="77777777" w:rsidR="00E654AB" w:rsidRPr="0011162A" w:rsidRDefault="00E654AB" w:rsidP="00E654AB">
                      <w:pPr>
                        <w:pStyle w:val="a4"/>
                        <w:spacing w:before="120" w:after="0"/>
                        <w:ind w:left="0"/>
                        <w:jc w:val="center"/>
                        <w:rPr>
                          <w:rFonts w:eastAsia="游明朝"/>
                          <w:b/>
                          <w:bCs/>
                          <w:lang w:eastAsia="ja-JP"/>
                        </w:rPr>
                      </w:pPr>
                      <w:r>
                        <w:rPr>
                          <w:noProof/>
                        </w:rPr>
                        <w:drawing>
                          <wp:inline distT="0" distB="0" distL="0" distR="0" wp14:anchorId="7F1D7796" wp14:editId="2881BFBD">
                            <wp:extent cx="2603597" cy="1343025"/>
                            <wp:effectExtent l="0" t="0" r="6350" b="0"/>
                            <wp:docPr id="59626813" name="図 28">
                              <a:extLst xmlns:a="http://schemas.openxmlformats.org/drawingml/2006/main">
                                <a:ext uri="{FF2B5EF4-FFF2-40B4-BE49-F238E27FC236}">
                                  <a16:creationId xmlns:a16="http://schemas.microsoft.com/office/drawing/2014/main" id="{5D35A55A-90AB-9BB2-283C-211A2A7015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a:extLst>
                                        <a:ext uri="{FF2B5EF4-FFF2-40B4-BE49-F238E27FC236}">
                                          <a16:creationId xmlns:a16="http://schemas.microsoft.com/office/drawing/2014/main" id="{5D35A55A-90AB-9BB2-283C-211A2A7015BC}"/>
                                        </a:ext>
                                      </a:extLst>
                                    </pic:cNvPr>
                                    <pic:cNvPicPr>
                                      <a:picLocks noChangeAspect="1"/>
                                    </pic:cNvPicPr>
                                  </pic:nvPicPr>
                                  <pic:blipFill rotWithShape="1">
                                    <a:blip r:embed="rId22"/>
                                    <a:srcRect r="30516"/>
                                    <a:stretch/>
                                  </pic:blipFill>
                                  <pic:spPr bwMode="auto">
                                    <a:xfrm>
                                      <a:off x="0" y="0"/>
                                      <a:ext cx="2604502" cy="1343492"/>
                                    </a:xfrm>
                                    <a:prstGeom prst="rect">
                                      <a:avLst/>
                                    </a:prstGeom>
                                    <a:ln>
                                      <a:noFill/>
                                    </a:ln>
                                    <a:extLst>
                                      <a:ext uri="{53640926-AAD7-44D8-BBD7-CCE9431645EC}">
                                        <a14:shadowObscured xmlns:a14="http://schemas.microsoft.com/office/drawing/2010/main"/>
                                      </a:ext>
                                    </a:extLst>
                                  </pic:spPr>
                                </pic:pic>
                              </a:graphicData>
                            </a:graphic>
                          </wp:inline>
                        </w:drawing>
                      </w:r>
                    </w:p>
                    <w:p w14:paraId="62A56B97" w14:textId="77777777" w:rsidR="00E654AB" w:rsidRPr="006B3474" w:rsidRDefault="00E654AB" w:rsidP="00E654AB">
                      <w:pPr>
                        <w:pStyle w:val="a4"/>
                        <w:spacing w:before="120" w:after="0"/>
                        <w:ind w:left="0"/>
                        <w:jc w:val="center"/>
                        <w:rPr>
                          <w:rFonts w:eastAsia="游明朝"/>
                          <w:b/>
                          <w:bCs/>
                          <w:lang w:eastAsia="ja-JP"/>
                        </w:rPr>
                      </w:pPr>
                      <w:r w:rsidRPr="00522BC7">
                        <w:rPr>
                          <w:b/>
                          <w:bCs/>
                          <w:lang w:eastAsia="ja-JP"/>
                        </w:rPr>
                        <w:t xml:space="preserve">Figure </w:t>
                      </w:r>
                      <w:r w:rsidRPr="006B3474">
                        <w:rPr>
                          <w:rFonts w:eastAsia="ＭＳ 明朝"/>
                          <w:b/>
                          <w:bCs/>
                          <w:lang w:eastAsia="ja-JP"/>
                        </w:rPr>
                        <w:t>1.2.</w:t>
                      </w:r>
                      <w:r>
                        <w:rPr>
                          <w:rFonts w:eastAsia="ＭＳ 明朝" w:hint="eastAsia"/>
                          <w:b/>
                          <w:bCs/>
                          <w:lang w:eastAsia="ja-JP"/>
                        </w:rPr>
                        <w:t>2</w:t>
                      </w:r>
                      <w:r w:rsidRPr="00024738">
                        <w:rPr>
                          <w:b/>
                          <w:bCs/>
                          <w:lang w:eastAsia="ja-JP"/>
                        </w:rPr>
                        <w:t xml:space="preserve">: </w:t>
                      </w:r>
                      <w:r>
                        <w:rPr>
                          <w:b/>
                          <w:bCs/>
                          <w:lang w:eastAsia="ja-JP"/>
                        </w:rPr>
                        <w:t>Overview of Sequential Prediction</w:t>
                      </w:r>
                      <w:r w:rsidRPr="006B3474">
                        <w:rPr>
                          <w:b/>
                          <w:bCs/>
                          <w:lang w:eastAsia="ja-JP"/>
                        </w:rPr>
                        <w:t xml:space="preserve"> </w:t>
                      </w:r>
                      <w:r>
                        <w:rPr>
                          <w:b/>
                          <w:bCs/>
                          <w:lang w:eastAsia="ja-JP"/>
                        </w:rPr>
                        <w:t>(OCWD)</w:t>
                      </w:r>
                    </w:p>
                  </w:txbxContent>
                </v:textbox>
                <w10:anchorlock/>
              </v:shape>
            </w:pict>
          </mc:Fallback>
        </mc:AlternateContent>
      </w:r>
    </w:p>
    <w:p w14:paraId="4CDC6539" w14:textId="0A3BC301" w:rsidR="004252B2" w:rsidRPr="00653B5A" w:rsidRDefault="004252B2" w:rsidP="004252B2">
      <w:pPr>
        <w:widowControl w:val="0"/>
        <w:snapToGrid/>
        <w:spacing w:after="0"/>
        <w:jc w:val="both"/>
        <w:rPr>
          <w:rFonts w:ascii="游明朝" w:eastAsia="游明朝" w:hAnsi="游明朝"/>
          <w:color w:val="auto"/>
          <w:kern w:val="2"/>
          <w:lang w:eastAsia="ja-JP"/>
        </w:rPr>
      </w:pPr>
    </w:p>
    <w:p w14:paraId="3E241EEA" w14:textId="77777777" w:rsidR="004252B2" w:rsidRPr="00653B5A" w:rsidRDefault="004252B2" w:rsidP="000644ED">
      <w:pPr>
        <w:keepNext/>
        <w:widowControl w:val="0"/>
        <w:numPr>
          <w:ilvl w:val="2"/>
          <w:numId w:val="5"/>
        </w:numPr>
        <w:snapToGrid/>
        <w:jc w:val="both"/>
        <w:outlineLvl w:val="2"/>
        <w:rPr>
          <w:rFonts w:eastAsia="游ゴシック Light"/>
          <w:color w:val="auto"/>
          <w:kern w:val="2"/>
          <w:lang w:eastAsia="ja-JP"/>
        </w:rPr>
      </w:pPr>
      <w:r w:rsidRPr="00653B5A">
        <w:rPr>
          <w:rFonts w:eastAsia="游ゴシック Light"/>
          <w:b/>
          <w:bCs/>
          <w:color w:val="auto"/>
          <w:kern w:val="2"/>
          <w:lang w:eastAsia="ja-JP"/>
        </w:rPr>
        <w:lastRenderedPageBreak/>
        <w:t>Prediction Results</w:t>
      </w:r>
    </w:p>
    <w:p w14:paraId="7B1BB73C" w14:textId="4B7ED6F2" w:rsidR="00C6138D" w:rsidRPr="00653B5A" w:rsidRDefault="004252B2" w:rsidP="000644ED">
      <w:pPr>
        <w:widowControl w:val="0"/>
        <w:snapToGrid/>
        <w:ind w:firstLineChars="100" w:firstLine="240"/>
        <w:jc w:val="both"/>
        <w:rPr>
          <w:rFonts w:eastAsia="游明朝"/>
          <w:color w:val="auto"/>
          <w:kern w:val="2"/>
          <w:lang w:eastAsia="ja-JP"/>
        </w:rPr>
      </w:pPr>
      <w:r w:rsidRPr="00653B5A">
        <w:rPr>
          <w:noProof/>
          <w:lang w:eastAsia="ja-JP"/>
        </w:rPr>
        <w:t xml:space="preserve">Table 1.2.2 </w:t>
      </w:r>
      <w:r w:rsidRPr="00653B5A">
        <w:rPr>
          <w:rFonts w:eastAsia="游明朝"/>
          <w:color w:val="auto"/>
          <w:kern w:val="2"/>
          <w:lang w:eastAsia="ja-JP"/>
        </w:rPr>
        <w:t>shows prediction accuracy result by MLR. The trends of the prediction results are shown in Figure 1.2.3 (a)-(d). In Figure 1.2.3, blue lines indicate preprocessed actual data and orange lines indicate predicted data.</w:t>
      </w:r>
      <w:bookmarkStart w:id="264" w:name="_Hlk144990017"/>
      <w:bookmarkStart w:id="265" w:name="_Hlk144989980"/>
      <w:r w:rsidR="000644ED" w:rsidRPr="00653B5A">
        <w:rPr>
          <w:rFonts w:eastAsia="游明朝" w:hint="eastAsia"/>
          <w:color w:val="auto"/>
          <w:kern w:val="2"/>
          <w:lang w:eastAsia="ja-JP"/>
        </w:rPr>
        <w:t xml:space="preserve"> </w:t>
      </w:r>
      <w:r w:rsidR="00C6138D" w:rsidRPr="00653B5A">
        <w:rPr>
          <w:noProof/>
          <w:lang w:eastAsia="ja-JP"/>
        </w:rPr>
        <w:t xml:space="preserve">Table 1.2.3 </w:t>
      </w:r>
      <w:r w:rsidR="00C6138D" w:rsidRPr="00653B5A">
        <w:rPr>
          <w:rFonts w:eastAsia="游明朝"/>
          <w:color w:val="auto"/>
          <w:kern w:val="2"/>
          <w:lang w:eastAsia="ja-JP"/>
        </w:rPr>
        <w:t>shows prediction accuracy result by RF. The trends of the prediction results are shown in Figure 1.2.4 (a)-(d). In Figure 1.2.4, blue lines indicate preprocessed actual data and orange lines indicate predicted data.</w:t>
      </w:r>
    </w:p>
    <w:p w14:paraId="4CC59623" w14:textId="77777777" w:rsidR="00C6138D" w:rsidRPr="00653B5A" w:rsidRDefault="00C6138D" w:rsidP="000644E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RF predict water qualities better than </w:t>
      </w:r>
      <w:r w:rsidRPr="00653B5A">
        <w:rPr>
          <w:rFonts w:eastAsia="游明朝" w:hint="eastAsia"/>
          <w:color w:val="auto"/>
          <w:kern w:val="2"/>
          <w:lang w:eastAsia="ja-JP"/>
        </w:rPr>
        <w:t>MLR</w:t>
      </w:r>
      <w:r w:rsidRPr="00653B5A">
        <w:rPr>
          <w:rFonts w:eastAsia="游明朝"/>
          <w:color w:val="auto"/>
          <w:kern w:val="2"/>
          <w:lang w:eastAsia="ja-JP"/>
        </w:rPr>
        <w:t>. Figure 1.2.5 re-posts the predicted trend</w:t>
      </w:r>
      <w:r w:rsidRPr="00653B5A">
        <w:rPr>
          <w:rFonts w:eastAsia="游明朝" w:hint="eastAsia"/>
          <w:color w:val="auto"/>
          <w:kern w:val="2"/>
          <w:lang w:eastAsia="ja-JP"/>
        </w:rPr>
        <w:t>s</w:t>
      </w:r>
      <w:r w:rsidRPr="00653B5A">
        <w:rPr>
          <w:rFonts w:eastAsia="游明朝"/>
          <w:color w:val="auto"/>
          <w:kern w:val="2"/>
          <w:lang w:eastAsia="ja-JP"/>
        </w:rPr>
        <w:t xml:space="preserve"> of 3rd Stage Permeate Conductivity by MLR and RF</w:t>
      </w:r>
      <w:r w:rsidRPr="00653B5A">
        <w:rPr>
          <w:rFonts w:eastAsia="游明朝" w:hint="eastAsia"/>
          <w:color w:val="auto"/>
          <w:kern w:val="2"/>
          <w:lang w:eastAsia="ja-JP"/>
        </w:rPr>
        <w:t>.</w:t>
      </w:r>
      <w:r w:rsidRPr="00653B5A">
        <w:rPr>
          <w:rFonts w:eastAsia="游明朝"/>
          <w:color w:val="auto"/>
          <w:kern w:val="2"/>
          <w:lang w:eastAsia="ja-JP"/>
        </w:rPr>
        <w:t xml:space="preserve"> This Figure shows that the values by MLR during the periods marked with dashed red circles were predicted far off from preprocessed actual data comparing to the prediction during corresponding period by RF. This difference is considered to come from the effect of extrapolation. RF only predicts within the range of variables observed during training period. On the other hand, MLR can output predicted values beyond the range of value observed during training period.</w:t>
      </w:r>
    </w:p>
    <w:p w14:paraId="2C5E30AF" w14:textId="4BFA07F4" w:rsidR="004252B2" w:rsidRPr="00653B5A" w:rsidRDefault="00C6138D" w:rsidP="004252B2">
      <w:pPr>
        <w:widowControl w:val="0"/>
        <w:snapToGrid/>
        <w:spacing w:after="0"/>
        <w:jc w:val="both"/>
        <w:rPr>
          <w:rFonts w:ascii="游明朝" w:eastAsia="游明朝" w:hAnsi="游明朝"/>
          <w:color w:val="auto"/>
          <w:kern w:val="2"/>
          <w:lang w:eastAsia="ja-JP"/>
        </w:rPr>
      </w:pPr>
      <w:r w:rsidRPr="00653B5A">
        <w:rPr>
          <w:noProof/>
        </w:rPr>
        <mc:AlternateContent>
          <mc:Choice Requires="wps">
            <w:drawing>
              <wp:anchor distT="45720" distB="45720" distL="114300" distR="114300" simplePos="0" relativeHeight="251734016" behindDoc="0" locked="0" layoutInCell="1" allowOverlap="1" wp14:anchorId="1E4245A5" wp14:editId="4802756C">
                <wp:simplePos x="0" y="0"/>
                <wp:positionH relativeFrom="column">
                  <wp:posOffset>0</wp:posOffset>
                </wp:positionH>
                <wp:positionV relativeFrom="paragraph">
                  <wp:posOffset>1691841</wp:posOffset>
                </wp:positionV>
                <wp:extent cx="5931535" cy="1311275"/>
                <wp:effectExtent l="0" t="0" r="0" b="3175"/>
                <wp:wrapTopAndBottom/>
                <wp:docPr id="596268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318B6695" w14:textId="296CAE90" w:rsidR="00C6138D" w:rsidRPr="00024738" w:rsidRDefault="00C6138D" w:rsidP="00C6138D">
                            <w:pPr>
                              <w:pStyle w:val="a4"/>
                              <w:spacing w:before="120" w:after="0"/>
                              <w:ind w:left="0"/>
                              <w:jc w:val="center"/>
                              <w:rPr>
                                <w:rFonts w:eastAsia="ＭＳ 明朝"/>
                                <w:lang w:eastAsia="ja-JP"/>
                              </w:rPr>
                            </w:pPr>
                            <w:r>
                              <w:rPr>
                                <w:b/>
                                <w:bCs/>
                                <w:lang w:eastAsia="ja-JP"/>
                              </w:rPr>
                              <w:t>Table 1.2.3</w:t>
                            </w:r>
                            <w:r w:rsidRPr="00105B69">
                              <w:rPr>
                                <w:b/>
                                <w:bCs/>
                                <w:lang w:eastAsia="ja-JP"/>
                              </w:rPr>
                              <w:t xml:space="preserve">: </w:t>
                            </w:r>
                            <w:r>
                              <w:rPr>
                                <w:b/>
                                <w:bCs/>
                                <w:lang w:eastAsia="ja-JP"/>
                              </w:rPr>
                              <w:t>Prediction Accuracy Result</w:t>
                            </w:r>
                            <w:r w:rsidR="007248AD">
                              <w:rPr>
                                <w:b/>
                                <w:bCs/>
                                <w:lang w:eastAsia="ja-JP"/>
                              </w:rPr>
                              <w:t xml:space="preserve"> by Random Forest</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C6138D" w:rsidRPr="00330468" w14:paraId="3E317118"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BEB4209" w14:textId="77777777" w:rsidR="00C6138D" w:rsidRPr="002100EE" w:rsidRDefault="00C6138D"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1B51404B"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171C3BBD"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12C87D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1465310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0917C506"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FEE2FF9"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1FB35786" w14:textId="77777777" w:rsidR="00C6138D" w:rsidRPr="002100EE" w:rsidRDefault="00C6138D"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C6138D" w:rsidRPr="00330468" w14:paraId="33844C2E"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9CC6F27" w14:textId="77777777" w:rsidR="00C6138D" w:rsidRPr="002100EE" w:rsidRDefault="00C6138D"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2D0DEF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1.10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205B119"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w:t>
                                  </w:r>
                                  <w:r w:rsidRPr="002100EE">
                                    <w:rPr>
                                      <w:rStyle w:val="20"/>
                                      <w:rFonts w:hint="eastAsia"/>
                                      <w:b w:val="0"/>
                                      <w:noProof/>
                                      <w:lang w:eastAsia="ja-JP"/>
                                    </w:rPr>
                                    <w:t>.</w:t>
                                  </w:r>
                                  <w:r w:rsidRPr="002100EE">
                                    <w:rPr>
                                      <w:rStyle w:val="20"/>
                                      <w:b w:val="0"/>
                                      <w:noProof/>
                                      <w:lang w:eastAsia="ja-JP"/>
                                    </w:rPr>
                                    <w:t>48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F67D4FD"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8</w:t>
                                  </w:r>
                                  <w:r w:rsidRPr="002100EE">
                                    <w:rPr>
                                      <w:rStyle w:val="20"/>
                                      <w:rFonts w:hint="eastAsia"/>
                                      <w:b w:val="0"/>
                                      <w:noProof/>
                                      <w:lang w:eastAsia="ja-JP"/>
                                    </w:rPr>
                                    <w:t>.</w:t>
                                  </w:r>
                                  <w:r w:rsidRPr="002100EE">
                                    <w:rPr>
                                      <w:rStyle w:val="20"/>
                                      <w:b w:val="0"/>
                                      <w:noProof/>
                                      <w:lang w:eastAsia="ja-JP"/>
                                    </w:rPr>
                                    <w:t>15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D62D4A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0099 [ppm]</w:t>
                                  </w:r>
                                </w:p>
                              </w:tc>
                            </w:tr>
                            <w:tr w:rsidR="00C6138D" w:rsidRPr="00330468" w14:paraId="0D36FEEF"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6B47D1" w14:textId="77777777" w:rsidR="00C6138D" w:rsidRPr="002100EE" w:rsidRDefault="00C6138D"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FAF053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6.25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686855E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7.23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B4D5AB"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9.62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75A491"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11.10 [%]</w:t>
                                  </w:r>
                                </w:p>
                              </w:tc>
                            </w:tr>
                          </w:tbl>
                          <w:p w14:paraId="11DEC967" w14:textId="77777777" w:rsidR="00C6138D" w:rsidRPr="00176811" w:rsidRDefault="00C6138D" w:rsidP="00C6138D">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245A5" id="_x0000_s1033" type="#_x0000_t202" style="position:absolute;left:0;text-align:left;margin-left:0;margin-top:133.2pt;width:467.05pt;height:103.2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" stroked="f">
                <v:textbox>
                  <w:txbxContent>
                    <w:p w14:paraId="318B6695" w14:textId="296CAE90" w:rsidR="00C6138D" w:rsidRPr="00024738" w:rsidRDefault="00C6138D" w:rsidP="00C6138D">
                      <w:pPr>
                        <w:pStyle w:val="a4"/>
                        <w:spacing w:before="120" w:after="0"/>
                        <w:ind w:left="0"/>
                        <w:jc w:val="center"/>
                        <w:rPr>
                          <w:rFonts w:eastAsia="ＭＳ 明朝"/>
                          <w:lang w:eastAsia="ja-JP"/>
                        </w:rPr>
                      </w:pPr>
                      <w:r>
                        <w:rPr>
                          <w:b/>
                          <w:bCs/>
                          <w:lang w:eastAsia="ja-JP"/>
                        </w:rPr>
                        <w:t>Table 1.2.3</w:t>
                      </w:r>
                      <w:r w:rsidRPr="00105B69">
                        <w:rPr>
                          <w:b/>
                          <w:bCs/>
                          <w:lang w:eastAsia="ja-JP"/>
                        </w:rPr>
                        <w:t xml:space="preserve">: </w:t>
                      </w:r>
                      <w:r>
                        <w:rPr>
                          <w:b/>
                          <w:bCs/>
                          <w:lang w:eastAsia="ja-JP"/>
                        </w:rPr>
                        <w:t>Prediction Accuracy Result</w:t>
                      </w:r>
                      <w:r w:rsidR="007248AD">
                        <w:rPr>
                          <w:b/>
                          <w:bCs/>
                          <w:lang w:eastAsia="ja-JP"/>
                        </w:rPr>
                        <w:t xml:space="preserve"> by Random Forest</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C6138D" w:rsidRPr="00330468" w14:paraId="3E317118"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BEB4209" w14:textId="77777777" w:rsidR="00C6138D" w:rsidRPr="002100EE" w:rsidRDefault="00C6138D"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1B51404B"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171C3BBD" w14:textId="77777777" w:rsidR="00C6138D" w:rsidRPr="002100EE" w:rsidRDefault="00C6138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12C87D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1465310F" w14:textId="77777777" w:rsidR="00C6138D" w:rsidRPr="002100EE" w:rsidRDefault="00C6138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0917C506"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FEE2FF9" w14:textId="77777777" w:rsidR="00C6138D" w:rsidRPr="002100EE" w:rsidRDefault="00C6138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1FB35786" w14:textId="77777777" w:rsidR="00C6138D" w:rsidRPr="002100EE" w:rsidRDefault="00C6138D"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C6138D" w:rsidRPr="00330468" w14:paraId="33844C2E"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9CC6F27" w14:textId="77777777" w:rsidR="00C6138D" w:rsidRPr="002100EE" w:rsidRDefault="00C6138D"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2D0DEF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1.10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205B119"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w:t>
                            </w:r>
                            <w:r w:rsidRPr="002100EE">
                              <w:rPr>
                                <w:rStyle w:val="20"/>
                                <w:rFonts w:hint="eastAsia"/>
                                <w:b w:val="0"/>
                                <w:noProof/>
                                <w:lang w:eastAsia="ja-JP"/>
                              </w:rPr>
                              <w:t>.</w:t>
                            </w:r>
                            <w:r w:rsidRPr="002100EE">
                              <w:rPr>
                                <w:rStyle w:val="20"/>
                                <w:b w:val="0"/>
                                <w:noProof/>
                                <w:lang w:eastAsia="ja-JP"/>
                              </w:rPr>
                              <w:t>48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F67D4FD"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8</w:t>
                            </w:r>
                            <w:r w:rsidRPr="002100EE">
                              <w:rPr>
                                <w:rStyle w:val="20"/>
                                <w:rFonts w:hint="eastAsia"/>
                                <w:b w:val="0"/>
                                <w:noProof/>
                                <w:lang w:eastAsia="ja-JP"/>
                              </w:rPr>
                              <w:t>.</w:t>
                            </w:r>
                            <w:r w:rsidRPr="002100EE">
                              <w:rPr>
                                <w:rStyle w:val="20"/>
                                <w:b w:val="0"/>
                                <w:noProof/>
                                <w:lang w:eastAsia="ja-JP"/>
                              </w:rPr>
                              <w:t>15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D62D4A3" w14:textId="77777777" w:rsidR="00C6138D" w:rsidRPr="002100EE" w:rsidRDefault="00C6138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0099 [ppm]</w:t>
                            </w:r>
                          </w:p>
                        </w:tc>
                      </w:tr>
                      <w:tr w:rsidR="00C6138D" w:rsidRPr="00330468" w14:paraId="0D36FEEF"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6B47D1" w14:textId="77777777" w:rsidR="00C6138D" w:rsidRPr="002100EE" w:rsidRDefault="00C6138D"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2FAF053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6.25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686855EA"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7.23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B4D5AB"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9.62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575A491" w14:textId="77777777" w:rsidR="00C6138D" w:rsidRPr="002100EE" w:rsidRDefault="00C6138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11.10 [%]</w:t>
                            </w:r>
                          </w:p>
                        </w:tc>
                      </w:tr>
                    </w:tbl>
                    <w:p w14:paraId="11DEC967" w14:textId="77777777" w:rsidR="00C6138D" w:rsidRPr="00176811" w:rsidRDefault="00C6138D" w:rsidP="00C6138D">
                      <w:pPr>
                        <w:pStyle w:val="a4"/>
                        <w:spacing w:before="120" w:after="0"/>
                        <w:ind w:left="0"/>
                        <w:rPr>
                          <w:rFonts w:eastAsia="游明朝"/>
                          <w:b/>
                          <w:bCs/>
                          <w:lang w:eastAsia="ja-JP"/>
                        </w:rPr>
                      </w:pPr>
                    </w:p>
                  </w:txbxContent>
                </v:textbox>
                <w10:wrap type="topAndBottom"/>
              </v:shape>
            </w:pict>
          </mc:Fallback>
        </mc:AlternateContent>
      </w:r>
      <w:r w:rsidR="004252B2" w:rsidRPr="00653B5A">
        <w:rPr>
          <w:noProof/>
        </w:rPr>
        <mc:AlternateContent>
          <mc:Choice Requires="wps">
            <w:drawing>
              <wp:anchor distT="45720" distB="45720" distL="114300" distR="114300" simplePos="0" relativeHeight="251726848" behindDoc="0" locked="0" layoutInCell="1" allowOverlap="1" wp14:anchorId="369497C4" wp14:editId="7D8F0C65">
                <wp:simplePos x="0" y="0"/>
                <wp:positionH relativeFrom="column">
                  <wp:posOffset>-26670</wp:posOffset>
                </wp:positionH>
                <wp:positionV relativeFrom="paragraph">
                  <wp:posOffset>381635</wp:posOffset>
                </wp:positionV>
                <wp:extent cx="5931535" cy="1311275"/>
                <wp:effectExtent l="0" t="0" r="0" b="3175"/>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3A4263ED" w14:textId="2FCBE8BC" w:rsidR="004252B2" w:rsidRPr="00024738" w:rsidRDefault="004252B2" w:rsidP="004252B2">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1.2.2</w:t>
                            </w:r>
                            <w:r w:rsidRPr="00105B69">
                              <w:rPr>
                                <w:b/>
                                <w:bCs/>
                                <w:lang w:eastAsia="ja-JP"/>
                              </w:rPr>
                              <w:t xml:space="preserve">: </w:t>
                            </w:r>
                            <w:r>
                              <w:rPr>
                                <w:b/>
                                <w:bCs/>
                                <w:lang w:eastAsia="ja-JP"/>
                              </w:rPr>
                              <w:t>Prediction Accuracy Result</w:t>
                            </w:r>
                            <w:r w:rsidR="007248AD">
                              <w:rPr>
                                <w:b/>
                                <w:bCs/>
                                <w:lang w:eastAsia="ja-JP"/>
                              </w:rPr>
                              <w:t xml:space="preserve"> by MLR</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4252B2" w:rsidRPr="00330468" w14:paraId="4C0BFB9F"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20004774" w14:textId="77777777" w:rsidR="004252B2" w:rsidRPr="002100EE" w:rsidRDefault="004252B2"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45C1E423"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3A59F8FE"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28B1FFCB"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4FAEC837"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7F43CC07"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6F737E1"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5279F03" w14:textId="77777777" w:rsidR="004252B2" w:rsidRPr="002100EE" w:rsidRDefault="004252B2"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4252B2" w:rsidRPr="00330468" w14:paraId="48118910"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2C0F22F" w14:textId="77777777" w:rsidR="004252B2" w:rsidRPr="002100EE" w:rsidRDefault="004252B2"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F17AC5F"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2.94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A3C944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3</w:t>
                                  </w:r>
                                  <w:r w:rsidRPr="002100EE">
                                    <w:rPr>
                                      <w:rStyle w:val="20"/>
                                      <w:rFonts w:hint="eastAsia"/>
                                      <w:b w:val="0"/>
                                      <w:noProof/>
                                      <w:lang w:eastAsia="ja-JP"/>
                                    </w:rPr>
                                    <w:t>.</w:t>
                                  </w:r>
                                  <w:r w:rsidRPr="002100EE">
                                    <w:rPr>
                                      <w:rStyle w:val="20"/>
                                      <w:b w:val="0"/>
                                      <w:noProof/>
                                      <w:lang w:eastAsia="ja-JP"/>
                                    </w:rPr>
                                    <w:t>92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1122C02"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14</w:t>
                                  </w:r>
                                  <w:r w:rsidRPr="002100EE">
                                    <w:rPr>
                                      <w:rStyle w:val="20"/>
                                      <w:rFonts w:hint="eastAsia"/>
                                      <w:b w:val="0"/>
                                      <w:noProof/>
                                      <w:lang w:eastAsia="ja-JP"/>
                                    </w:rPr>
                                    <w:t>.</w:t>
                                  </w:r>
                                  <w:r w:rsidRPr="002100EE">
                                    <w:rPr>
                                      <w:rStyle w:val="20"/>
                                      <w:b w:val="0"/>
                                      <w:noProof/>
                                      <w:lang w:eastAsia="ja-JP"/>
                                    </w:rPr>
                                    <w:t>70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12F20F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014 [ppm]</w:t>
                                  </w:r>
                                </w:p>
                              </w:tc>
                            </w:tr>
                            <w:tr w:rsidR="004252B2" w:rsidRPr="00330468" w14:paraId="743F4690"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3C40E04" w14:textId="77777777" w:rsidR="004252B2" w:rsidRPr="002100EE" w:rsidRDefault="004252B2"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35A9C2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9.28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6263353"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10.48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28BF45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15.47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E2A34FB"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13.60 [%]</w:t>
                                  </w:r>
                                </w:p>
                              </w:tc>
                            </w:tr>
                          </w:tbl>
                          <w:p w14:paraId="3A830A28" w14:textId="77777777" w:rsidR="004252B2" w:rsidRPr="00176811" w:rsidRDefault="004252B2" w:rsidP="004252B2">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497C4" id="_x0000_s1034" type="#_x0000_t202" style="position:absolute;left:0;text-align:left;margin-left:-2.1pt;margin-top:30.05pt;width:467.05pt;height:103.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" stroked="f">
                <v:textbox>
                  <w:txbxContent>
                    <w:p w14:paraId="3A4263ED" w14:textId="2FCBE8BC" w:rsidR="004252B2" w:rsidRPr="00024738" w:rsidRDefault="004252B2" w:rsidP="004252B2">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1.2.2</w:t>
                      </w:r>
                      <w:r w:rsidRPr="00105B69">
                        <w:rPr>
                          <w:b/>
                          <w:bCs/>
                          <w:lang w:eastAsia="ja-JP"/>
                        </w:rPr>
                        <w:t xml:space="preserve">: </w:t>
                      </w:r>
                      <w:r>
                        <w:rPr>
                          <w:b/>
                          <w:bCs/>
                          <w:lang w:eastAsia="ja-JP"/>
                        </w:rPr>
                        <w:t>Prediction Accuracy Result</w:t>
                      </w:r>
                      <w:r w:rsidR="007248AD">
                        <w:rPr>
                          <w:b/>
                          <w:bCs/>
                          <w:lang w:eastAsia="ja-JP"/>
                        </w:rPr>
                        <w:t xml:space="preserve"> by MLR</w:t>
                      </w:r>
                      <w:r>
                        <w:rPr>
                          <w:b/>
                          <w:bCs/>
                          <w:lang w:eastAsia="ja-JP"/>
                        </w:rPr>
                        <w:t xml:space="preserve"> (OCWD)</w:t>
                      </w:r>
                    </w:p>
                    <w:tbl>
                      <w:tblPr>
                        <w:tblStyle w:val="4-1"/>
                        <w:tblW w:w="0" w:type="auto"/>
                        <w:jc w:val="center"/>
                        <w:tblLayout w:type="fixed"/>
                        <w:tblLook w:val="04A0" w:firstRow="1" w:lastRow="0" w:firstColumn="1" w:lastColumn="0" w:noHBand="0" w:noVBand="1"/>
                      </w:tblPr>
                      <w:tblGrid>
                        <w:gridCol w:w="1843"/>
                        <w:gridCol w:w="1757"/>
                        <w:gridCol w:w="1757"/>
                        <w:gridCol w:w="1757"/>
                        <w:gridCol w:w="1757"/>
                      </w:tblGrid>
                      <w:tr w:rsidR="004252B2" w:rsidRPr="00330468" w14:paraId="4C0BFB9F" w14:textId="77777777" w:rsidTr="002100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20004774" w14:textId="77777777" w:rsidR="004252B2" w:rsidRPr="002100EE" w:rsidRDefault="004252B2" w:rsidP="00176811">
                            <w:pPr>
                              <w:pStyle w:val="a4"/>
                              <w:snapToGrid/>
                              <w:spacing w:before="120" w:after="0"/>
                              <w:ind w:left="922" w:hanging="944"/>
                              <w:jc w:val="center"/>
                              <w:rPr>
                                <w:rStyle w:val="20"/>
                                <w:b/>
                                <w:noProof/>
                                <w:color w:val="FFFFFF" w:themeColor="background1"/>
                                <w:lang w:eastAsia="ja-JP"/>
                              </w:rPr>
                            </w:pPr>
                            <w:r w:rsidRPr="002100EE">
                              <w:rPr>
                                <w:rStyle w:val="20"/>
                                <w:b/>
                                <w:noProof/>
                                <w:color w:val="FFFFFF" w:themeColor="background1"/>
                                <w:lang w:eastAsia="ja-JP"/>
                              </w:rPr>
                              <w:t>Index</w:t>
                            </w:r>
                          </w:p>
                        </w:tc>
                        <w:tc>
                          <w:tcPr>
                            <w:tcW w:w="1757" w:type="dxa"/>
                            <w:tcBorders>
                              <w:bottom w:val="single" w:sz="4" w:space="0" w:color="auto"/>
                            </w:tcBorders>
                            <w:vAlign w:val="center"/>
                          </w:tcPr>
                          <w:p w14:paraId="45C1E423"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Stage1</w:t>
                            </w:r>
                          </w:p>
                          <w:p w14:paraId="3A59F8FE" w14:textId="77777777" w:rsidR="004252B2" w:rsidRPr="002100EE" w:rsidRDefault="004252B2"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28B1FFCB"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2</w:t>
                            </w:r>
                          </w:p>
                          <w:p w14:paraId="4FAEC837" w14:textId="77777777" w:rsidR="004252B2" w:rsidRPr="002100EE" w:rsidRDefault="004252B2"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7F43CC07"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2100EE">
                              <w:rPr>
                                <w:rStyle w:val="20"/>
                                <w:rFonts w:hint="eastAsia"/>
                                <w:b/>
                                <w:noProof/>
                                <w:color w:val="FFFFFF" w:themeColor="background1"/>
                                <w:lang w:eastAsia="ja-JP"/>
                              </w:rPr>
                              <w:t>Stage</w:t>
                            </w:r>
                            <w:r w:rsidRPr="002100EE">
                              <w:rPr>
                                <w:rStyle w:val="20"/>
                                <w:b/>
                                <w:noProof/>
                                <w:color w:val="FFFFFF" w:themeColor="background1"/>
                                <w:lang w:eastAsia="ja-JP"/>
                              </w:rPr>
                              <w:t>3</w:t>
                            </w:r>
                          </w:p>
                          <w:p w14:paraId="66F737E1" w14:textId="77777777" w:rsidR="004252B2" w:rsidRPr="002100EE" w:rsidRDefault="004252B2"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EC</w:t>
                            </w:r>
                          </w:p>
                        </w:tc>
                        <w:tc>
                          <w:tcPr>
                            <w:tcW w:w="1757" w:type="dxa"/>
                            <w:tcBorders>
                              <w:bottom w:val="single" w:sz="4" w:space="0" w:color="auto"/>
                            </w:tcBorders>
                            <w:vAlign w:val="center"/>
                          </w:tcPr>
                          <w:p w14:paraId="35279F03" w14:textId="77777777" w:rsidR="004252B2" w:rsidRPr="002100EE" w:rsidRDefault="004252B2" w:rsidP="00176811">
                            <w:pPr>
                              <w:pStyle w:val="a4"/>
                              <w:snapToGrid/>
                              <w:spacing w:before="120" w:after="0"/>
                              <w:ind w:left="922" w:hanging="94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2100EE">
                              <w:rPr>
                                <w:rStyle w:val="20"/>
                                <w:b/>
                                <w:noProof/>
                                <w:color w:val="FFFFFF" w:themeColor="background1"/>
                                <w:lang w:eastAsia="ja-JP"/>
                              </w:rPr>
                              <w:t>Permeate TOC</w:t>
                            </w:r>
                          </w:p>
                        </w:tc>
                      </w:tr>
                      <w:tr w:rsidR="004252B2" w:rsidRPr="00330468" w14:paraId="48118910" w14:textId="77777777" w:rsidTr="002100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2C0F22F" w14:textId="77777777" w:rsidR="004252B2" w:rsidRPr="002100EE" w:rsidRDefault="004252B2" w:rsidP="00176811">
                            <w:pPr>
                              <w:pStyle w:val="a4"/>
                              <w:snapToGrid/>
                              <w:spacing w:before="120" w:after="0"/>
                              <w:ind w:left="922" w:hanging="922"/>
                              <w:jc w:val="center"/>
                              <w:rPr>
                                <w:rStyle w:val="20"/>
                                <w:b/>
                                <w:noProof/>
                                <w:lang w:eastAsia="ja-JP"/>
                              </w:rPr>
                            </w:pPr>
                            <w:r w:rsidRPr="002100EE">
                              <w:rPr>
                                <w:rStyle w:val="20"/>
                                <w:rFonts w:hint="eastAsia"/>
                                <w:b/>
                                <w:noProof/>
                                <w:lang w:eastAsia="ja-JP"/>
                              </w:rPr>
                              <w:t>RMSE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F17AC5F"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2.94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0A3C944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3</w:t>
                            </w:r>
                            <w:r w:rsidRPr="002100EE">
                              <w:rPr>
                                <w:rStyle w:val="20"/>
                                <w:rFonts w:hint="eastAsia"/>
                                <w:b w:val="0"/>
                                <w:noProof/>
                                <w:lang w:eastAsia="ja-JP"/>
                              </w:rPr>
                              <w:t>.</w:t>
                            </w:r>
                            <w:r w:rsidRPr="002100EE">
                              <w:rPr>
                                <w:rStyle w:val="20"/>
                                <w:b w:val="0"/>
                                <w:noProof/>
                                <w:lang w:eastAsia="ja-JP"/>
                              </w:rPr>
                              <w:t>92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51122C02"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14</w:t>
                            </w:r>
                            <w:r w:rsidRPr="002100EE">
                              <w:rPr>
                                <w:rStyle w:val="20"/>
                                <w:rFonts w:hint="eastAsia"/>
                                <w:b w:val="0"/>
                                <w:noProof/>
                                <w:lang w:eastAsia="ja-JP"/>
                              </w:rPr>
                              <w:t>.</w:t>
                            </w:r>
                            <w:r w:rsidRPr="002100EE">
                              <w:rPr>
                                <w:rStyle w:val="20"/>
                                <w:b w:val="0"/>
                                <w:noProof/>
                                <w:lang w:eastAsia="ja-JP"/>
                              </w:rPr>
                              <w:t>70 [uS/cm]</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412F20FE" w14:textId="77777777" w:rsidR="004252B2" w:rsidRPr="002100EE" w:rsidRDefault="004252B2"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100EE">
                              <w:rPr>
                                <w:rStyle w:val="20"/>
                                <w:b w:val="0"/>
                                <w:noProof/>
                                <w:lang w:eastAsia="ja-JP"/>
                              </w:rPr>
                              <w:t>0</w:t>
                            </w:r>
                            <w:r w:rsidRPr="002100EE">
                              <w:rPr>
                                <w:rStyle w:val="20"/>
                                <w:rFonts w:hint="eastAsia"/>
                                <w:b w:val="0"/>
                                <w:noProof/>
                                <w:lang w:eastAsia="ja-JP"/>
                              </w:rPr>
                              <w:t>.</w:t>
                            </w:r>
                            <w:r w:rsidRPr="002100EE">
                              <w:rPr>
                                <w:rStyle w:val="20"/>
                                <w:b w:val="0"/>
                                <w:noProof/>
                                <w:lang w:eastAsia="ja-JP"/>
                              </w:rPr>
                              <w:t>014 [ppm]</w:t>
                            </w:r>
                          </w:p>
                        </w:tc>
                      </w:tr>
                      <w:tr w:rsidR="004252B2" w:rsidRPr="00330468" w14:paraId="743F4690" w14:textId="77777777" w:rsidTr="002100EE">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3C40E04" w14:textId="77777777" w:rsidR="004252B2" w:rsidRPr="002100EE" w:rsidRDefault="004252B2" w:rsidP="00176811">
                            <w:pPr>
                              <w:pStyle w:val="a4"/>
                              <w:snapToGrid/>
                              <w:spacing w:before="120" w:after="0"/>
                              <w:ind w:left="922" w:hanging="922"/>
                              <w:jc w:val="center"/>
                              <w:rPr>
                                <w:rStyle w:val="20"/>
                                <w:noProof/>
                                <w:lang w:eastAsia="ja-JP"/>
                              </w:rPr>
                            </w:pPr>
                            <w:r w:rsidRPr="002100EE">
                              <w:rPr>
                                <w:rStyle w:val="20"/>
                                <w:rFonts w:hint="eastAsia"/>
                                <w:b/>
                                <w:noProof/>
                                <w:lang w:eastAsia="ja-JP"/>
                              </w:rPr>
                              <w:t>MAPE</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35A9C2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9.28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76263353"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10.48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28BF45C"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15.47 [%]</w:t>
                            </w:r>
                          </w:p>
                        </w:tc>
                        <w:tc>
                          <w:tcPr>
                            <w:tcW w:w="1757" w:type="dxa"/>
                            <w:tcBorders>
                              <w:top w:val="single" w:sz="4" w:space="0" w:color="auto"/>
                              <w:left w:val="single" w:sz="4" w:space="0" w:color="auto"/>
                              <w:bottom w:val="single" w:sz="4" w:space="0" w:color="auto"/>
                              <w:right w:val="single" w:sz="4" w:space="0" w:color="auto"/>
                            </w:tcBorders>
                            <w:shd w:val="clear" w:color="auto" w:fill="auto"/>
                            <w:vAlign w:val="center"/>
                          </w:tcPr>
                          <w:p w14:paraId="3E2A34FB" w14:textId="77777777" w:rsidR="004252B2" w:rsidRPr="002100EE" w:rsidRDefault="004252B2"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100EE">
                              <w:rPr>
                                <w:rStyle w:val="20"/>
                                <w:b w:val="0"/>
                                <w:noProof/>
                                <w:lang w:eastAsia="ja-JP"/>
                              </w:rPr>
                              <w:t>13.60 [%]</w:t>
                            </w:r>
                          </w:p>
                        </w:tc>
                      </w:tr>
                    </w:tbl>
                    <w:p w14:paraId="3A830A28" w14:textId="77777777" w:rsidR="004252B2" w:rsidRPr="00176811" w:rsidRDefault="004252B2" w:rsidP="004252B2">
                      <w:pPr>
                        <w:pStyle w:val="a4"/>
                        <w:spacing w:before="120" w:after="0"/>
                        <w:ind w:left="0"/>
                        <w:rPr>
                          <w:rFonts w:eastAsia="游明朝"/>
                          <w:b/>
                          <w:bCs/>
                          <w:lang w:eastAsia="ja-JP"/>
                        </w:rPr>
                      </w:pPr>
                    </w:p>
                  </w:txbxContent>
                </v:textbox>
                <w10:wrap type="topAndBottom"/>
              </v:shape>
            </w:pict>
          </mc:Fallback>
        </mc:AlternateContent>
      </w:r>
      <w:bookmarkEnd w:id="264"/>
    </w:p>
    <w:p w14:paraId="52965D70" w14:textId="215F7E50" w:rsidR="004252B2" w:rsidRPr="00653B5A" w:rsidRDefault="004252B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29920" behindDoc="0" locked="0" layoutInCell="1" allowOverlap="1" wp14:anchorId="73DB88DB" wp14:editId="5FD90ADF">
                <wp:simplePos x="0" y="0"/>
                <wp:positionH relativeFrom="column">
                  <wp:posOffset>0</wp:posOffset>
                </wp:positionH>
                <wp:positionV relativeFrom="paragraph">
                  <wp:posOffset>0</wp:posOffset>
                </wp:positionV>
                <wp:extent cx="5931535" cy="7830820"/>
                <wp:effectExtent l="0" t="0" r="0" b="0"/>
                <wp:wrapSquare wrapText="bothSides"/>
                <wp:docPr id="59626793" name="テキスト ボックス 59626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30820"/>
                        </a:xfrm>
                        <a:prstGeom prst="rect">
                          <a:avLst/>
                        </a:prstGeom>
                        <a:solidFill>
                          <a:srgbClr val="FFFFFF"/>
                        </a:solidFill>
                        <a:ln w="9525">
                          <a:noFill/>
                          <a:miter lim="800000"/>
                          <a:headEnd/>
                          <a:tailEnd/>
                        </a:ln>
                      </wps:spPr>
                      <wps:txbx>
                        <w:txbxContent>
                          <w:p w14:paraId="75F4AEFF" w14:textId="77777777" w:rsidR="003C4A22" w:rsidRDefault="003C4A22" w:rsidP="003C4A22">
                            <w:pPr>
                              <w:pStyle w:val="a4"/>
                              <w:spacing w:before="120" w:after="0"/>
                              <w:ind w:left="0"/>
                              <w:jc w:val="center"/>
                              <w:rPr>
                                <w:b/>
                                <w:bCs/>
                              </w:rPr>
                            </w:pPr>
                            <w:r w:rsidRPr="00C161B9">
                              <w:rPr>
                                <w:b/>
                                <w:bCs/>
                                <w:noProof/>
                              </w:rPr>
                              <w:drawing>
                                <wp:inline distT="0" distB="0" distL="0" distR="0" wp14:anchorId="183069A5" wp14:editId="1451920C">
                                  <wp:extent cx="4566005" cy="1620000"/>
                                  <wp:effectExtent l="0" t="0" r="6350" b="0"/>
                                  <wp:docPr id="59626814" name="図 11" descr="グラフ&#10;&#10;中程度の精度で自動的に生成された説明">
                                    <a:extLst xmlns:a="http://schemas.openxmlformats.org/drawingml/2006/main">
                                      <a:ext uri="{FF2B5EF4-FFF2-40B4-BE49-F238E27FC236}">
                                        <a16:creationId xmlns:a16="http://schemas.microsoft.com/office/drawing/2014/main" id="{D9E5DDC9-380F-EEC1-5D8C-6B757280C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descr="グラフ&#10;&#10;中程度の精度で自動的に生成された説明">
                                            <a:extLst>
                                              <a:ext uri="{FF2B5EF4-FFF2-40B4-BE49-F238E27FC236}">
                                                <a16:creationId xmlns:a16="http://schemas.microsoft.com/office/drawing/2014/main" id="{D9E5DDC9-380F-EEC1-5D8C-6B757280C9E9}"/>
                                              </a:ext>
                                            </a:extLst>
                                          </pic:cNvPr>
                                          <pic:cNvPicPr>
                                            <a:picLocks noChangeAspect="1"/>
                                          </pic:cNvPicPr>
                                        </pic:nvPicPr>
                                        <pic:blipFill rotWithShape="1">
                                          <a:blip r:embed="rId23">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6EA5131" w14:textId="79F28B91"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63995A6" w14:textId="77777777" w:rsidR="003C4A22" w:rsidRPr="00F550B3" w:rsidRDefault="003C4A22" w:rsidP="003C4A22">
                            <w:pPr>
                              <w:pStyle w:val="a4"/>
                              <w:spacing w:before="120" w:after="0"/>
                              <w:ind w:left="0"/>
                              <w:jc w:val="center"/>
                              <w:rPr>
                                <w:rFonts w:eastAsia="游明朝"/>
                                <w:b/>
                                <w:bCs/>
                                <w:sz w:val="10"/>
                                <w:szCs w:val="10"/>
                                <w:lang w:eastAsia="ja-JP"/>
                              </w:rPr>
                            </w:pPr>
                          </w:p>
                          <w:p w14:paraId="0A2EDAC6" w14:textId="77777777" w:rsidR="003C4A22" w:rsidRDefault="003C4A22" w:rsidP="003C4A22">
                            <w:pPr>
                              <w:pStyle w:val="a4"/>
                              <w:spacing w:before="120" w:after="0"/>
                              <w:ind w:left="0"/>
                              <w:jc w:val="center"/>
                              <w:rPr>
                                <w:b/>
                                <w:bCs/>
                              </w:rPr>
                            </w:pPr>
                            <w:r w:rsidRPr="00C161B9">
                              <w:rPr>
                                <w:b/>
                                <w:bCs/>
                                <w:noProof/>
                              </w:rPr>
                              <w:drawing>
                                <wp:inline distT="0" distB="0" distL="0" distR="0" wp14:anchorId="185C8531" wp14:editId="306E706F">
                                  <wp:extent cx="4566005" cy="1620000"/>
                                  <wp:effectExtent l="0" t="0" r="6350" b="0"/>
                                  <wp:docPr id="59626815" name="図 13" descr="アプリケーション&#10;&#10;低い精度で自動的に生成された説明">
                                    <a:extLst xmlns:a="http://schemas.openxmlformats.org/drawingml/2006/main">
                                      <a:ext uri="{FF2B5EF4-FFF2-40B4-BE49-F238E27FC236}">
                                        <a16:creationId xmlns:a16="http://schemas.microsoft.com/office/drawing/2014/main" id="{70243880-48D5-4E1A-115A-419149BD0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descr="アプリケーション&#10;&#10;低い精度で自動的に生成された説明">
                                            <a:extLst>
                                              <a:ext uri="{FF2B5EF4-FFF2-40B4-BE49-F238E27FC236}">
                                                <a16:creationId xmlns:a16="http://schemas.microsoft.com/office/drawing/2014/main" id="{70243880-48D5-4E1A-115A-419149BD018F}"/>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28B8CC3" w14:textId="382C373B"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EA3DC78" w14:textId="77777777" w:rsidR="003C4A22" w:rsidRPr="00F550B3" w:rsidRDefault="003C4A22" w:rsidP="003C4A22">
                            <w:pPr>
                              <w:pStyle w:val="a4"/>
                              <w:spacing w:before="120" w:after="0"/>
                              <w:ind w:left="0"/>
                              <w:rPr>
                                <w:rFonts w:eastAsia="游明朝"/>
                                <w:b/>
                                <w:bCs/>
                                <w:sz w:val="10"/>
                                <w:szCs w:val="10"/>
                                <w:lang w:eastAsia="ja-JP"/>
                              </w:rPr>
                            </w:pPr>
                          </w:p>
                          <w:p w14:paraId="6F4DDA4E" w14:textId="77777777" w:rsidR="003C4A22" w:rsidRDefault="003C4A22" w:rsidP="003C4A22">
                            <w:pPr>
                              <w:pStyle w:val="a4"/>
                              <w:spacing w:before="120" w:after="0"/>
                              <w:ind w:left="0"/>
                              <w:jc w:val="center"/>
                              <w:rPr>
                                <w:b/>
                                <w:bCs/>
                              </w:rPr>
                            </w:pPr>
                            <w:r w:rsidRPr="00C161B9">
                              <w:rPr>
                                <w:b/>
                                <w:bCs/>
                                <w:noProof/>
                              </w:rPr>
                              <w:drawing>
                                <wp:inline distT="0" distB="0" distL="0" distR="0" wp14:anchorId="17DC1EAE" wp14:editId="7291B035">
                                  <wp:extent cx="4566005" cy="1620000"/>
                                  <wp:effectExtent l="0" t="0" r="6350" b="0"/>
                                  <wp:docPr id="37" name="図 15" descr="グラフ, 折れ線グラフ&#10;&#10;自動的に生成された説明">
                                    <a:extLst xmlns:a="http://schemas.openxmlformats.org/drawingml/2006/main">
                                      <a:ext uri="{FF2B5EF4-FFF2-40B4-BE49-F238E27FC236}">
                                        <a16:creationId xmlns:a16="http://schemas.microsoft.com/office/drawing/2014/main" id="{8F49BD05-EB6A-33DB-5FCF-C02D1C5B9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descr="グラフ, 折れ線グラフ&#10;&#10;自動的に生成された説明">
                                            <a:extLst>
                                              <a:ext uri="{FF2B5EF4-FFF2-40B4-BE49-F238E27FC236}">
                                                <a16:creationId xmlns:a16="http://schemas.microsoft.com/office/drawing/2014/main" id="{8F49BD05-EB6A-33DB-5FCF-C02D1C5B9A9F}"/>
                                              </a:ext>
                                            </a:extLst>
                                          </pic:cNvPr>
                                          <pic:cNvPicPr>
                                            <a:picLocks noChangeAspect="1"/>
                                          </pic:cNvPicPr>
                                        </pic:nvPicPr>
                                        <pic:blipFill rotWithShape="1">
                                          <a:blip r:embed="rId25">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18BCE623" w14:textId="134FA156"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21D593AD" w14:textId="77777777" w:rsidR="003C4A22" w:rsidRPr="00F550B3" w:rsidRDefault="003C4A22" w:rsidP="003C4A22">
                            <w:pPr>
                              <w:pStyle w:val="a4"/>
                              <w:spacing w:before="120" w:after="0"/>
                              <w:ind w:left="0"/>
                              <w:rPr>
                                <w:rFonts w:eastAsia="游明朝"/>
                                <w:b/>
                                <w:bCs/>
                                <w:sz w:val="10"/>
                                <w:szCs w:val="10"/>
                                <w:lang w:eastAsia="ja-JP"/>
                              </w:rPr>
                            </w:pPr>
                          </w:p>
                          <w:p w14:paraId="198F07DA" w14:textId="77777777" w:rsidR="003C4A22" w:rsidRDefault="003C4A22" w:rsidP="003C4A22">
                            <w:pPr>
                              <w:pStyle w:val="a4"/>
                              <w:spacing w:before="120" w:after="0"/>
                              <w:ind w:left="0"/>
                              <w:jc w:val="center"/>
                              <w:rPr>
                                <w:b/>
                                <w:bCs/>
                              </w:rPr>
                            </w:pPr>
                            <w:r w:rsidRPr="00C161B9">
                              <w:rPr>
                                <w:b/>
                                <w:bCs/>
                                <w:noProof/>
                              </w:rPr>
                              <w:drawing>
                                <wp:inline distT="0" distB="0" distL="0" distR="0" wp14:anchorId="5A21C788" wp14:editId="5CF083FF">
                                  <wp:extent cx="4613479" cy="1620000"/>
                                  <wp:effectExtent l="0" t="0" r="0" b="0"/>
                                  <wp:docPr id="38" name="図 17" descr="グラフ&#10;&#10;自動的に生成された説明">
                                    <a:extLst xmlns:a="http://schemas.openxmlformats.org/drawingml/2006/main">
                                      <a:ext uri="{FF2B5EF4-FFF2-40B4-BE49-F238E27FC236}">
                                        <a16:creationId xmlns:a16="http://schemas.microsoft.com/office/drawing/2014/main" id="{7ACC9552-13C0-D12A-D927-8F5F6ACD5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10;&#10;自動的に生成された説明">
                                            <a:extLst>
                                              <a:ext uri="{FF2B5EF4-FFF2-40B4-BE49-F238E27FC236}">
                                                <a16:creationId xmlns:a16="http://schemas.microsoft.com/office/drawing/2014/main" id="{7ACC9552-13C0-D12A-D927-8F5F6ACD508E}"/>
                                              </a:ext>
                                            </a:extLst>
                                          </pic:cNvPr>
                                          <pic:cNvPicPr>
                                            <a:picLocks noChangeAspect="1"/>
                                          </pic:cNvPicPr>
                                        </pic:nvPicPr>
                                        <pic:blipFill rotWithShape="1">
                                          <a:blip r:embed="rId26">
                                            <a:extLst>
                                              <a:ext uri="{28A0092B-C50C-407E-A947-70E740481C1C}">
                                                <a14:useLocalDpi xmlns:a14="http://schemas.microsoft.com/office/drawing/2010/main" val="0"/>
                                              </a:ext>
                                            </a:extLst>
                                          </a:blip>
                                          <a:srcRect l="6984" t="9203" r="9371"/>
                                          <a:stretch/>
                                        </pic:blipFill>
                                        <pic:spPr>
                                          <a:xfrm>
                                            <a:off x="0" y="0"/>
                                            <a:ext cx="4613479" cy="1620000"/>
                                          </a:xfrm>
                                          <a:prstGeom prst="rect">
                                            <a:avLst/>
                                          </a:prstGeom>
                                        </pic:spPr>
                                      </pic:pic>
                                    </a:graphicData>
                                  </a:graphic>
                                </wp:inline>
                              </w:drawing>
                            </w:r>
                          </w:p>
                          <w:p w14:paraId="1F2CEBEC" w14:textId="70ED1DFB"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376F578A" w14:textId="07317F2D"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1.2.3</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B88DB" id="テキスト ボックス 59626793" o:spid="_x0000_s1035" type="#_x0000_t202" style="position:absolute;left:0;text-align:left;margin-left:0;margin-top:0;width:467.05pt;height:616.6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" stroked="f">
                <v:textbox>
                  <w:txbxContent>
                    <w:p w14:paraId="75F4AEFF" w14:textId="77777777" w:rsidR="003C4A22" w:rsidRDefault="003C4A22" w:rsidP="003C4A22">
                      <w:pPr>
                        <w:pStyle w:val="a4"/>
                        <w:spacing w:before="120" w:after="0"/>
                        <w:ind w:left="0"/>
                        <w:jc w:val="center"/>
                        <w:rPr>
                          <w:b/>
                          <w:bCs/>
                        </w:rPr>
                      </w:pPr>
                      <w:r w:rsidRPr="00C161B9">
                        <w:rPr>
                          <w:b/>
                          <w:bCs/>
                          <w:noProof/>
                        </w:rPr>
                        <w:drawing>
                          <wp:inline distT="0" distB="0" distL="0" distR="0" wp14:anchorId="183069A5" wp14:editId="1451920C">
                            <wp:extent cx="4566005" cy="1620000"/>
                            <wp:effectExtent l="0" t="0" r="6350" b="0"/>
                            <wp:docPr id="59626814" name="図 11" descr="グラフ&#10;&#10;中程度の精度で自動的に生成された説明">
                              <a:extLst xmlns:a="http://schemas.openxmlformats.org/drawingml/2006/main">
                                <a:ext uri="{FF2B5EF4-FFF2-40B4-BE49-F238E27FC236}">
                                  <a16:creationId xmlns:a16="http://schemas.microsoft.com/office/drawing/2014/main" id="{D9E5DDC9-380F-EEC1-5D8C-6B757280C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descr="グラフ&#10;&#10;中程度の精度で自動的に生成された説明">
                                      <a:extLst>
                                        <a:ext uri="{FF2B5EF4-FFF2-40B4-BE49-F238E27FC236}">
                                          <a16:creationId xmlns:a16="http://schemas.microsoft.com/office/drawing/2014/main" id="{D9E5DDC9-380F-EEC1-5D8C-6B757280C9E9}"/>
                                        </a:ext>
                                      </a:extLst>
                                    </pic:cNvPr>
                                    <pic:cNvPicPr>
                                      <a:picLocks noChangeAspect="1"/>
                                    </pic:cNvPicPr>
                                  </pic:nvPicPr>
                                  <pic:blipFill rotWithShape="1">
                                    <a:blip r:embed="rId23">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6EA5131" w14:textId="79F28B91"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63995A6" w14:textId="77777777" w:rsidR="003C4A22" w:rsidRPr="00F550B3" w:rsidRDefault="003C4A22" w:rsidP="003C4A22">
                      <w:pPr>
                        <w:pStyle w:val="a4"/>
                        <w:spacing w:before="120" w:after="0"/>
                        <w:ind w:left="0"/>
                        <w:jc w:val="center"/>
                        <w:rPr>
                          <w:rFonts w:eastAsia="游明朝"/>
                          <w:b/>
                          <w:bCs/>
                          <w:sz w:val="10"/>
                          <w:szCs w:val="10"/>
                          <w:lang w:eastAsia="ja-JP"/>
                        </w:rPr>
                      </w:pPr>
                    </w:p>
                    <w:p w14:paraId="0A2EDAC6" w14:textId="77777777" w:rsidR="003C4A22" w:rsidRDefault="003C4A22" w:rsidP="003C4A22">
                      <w:pPr>
                        <w:pStyle w:val="a4"/>
                        <w:spacing w:before="120" w:after="0"/>
                        <w:ind w:left="0"/>
                        <w:jc w:val="center"/>
                        <w:rPr>
                          <w:b/>
                          <w:bCs/>
                        </w:rPr>
                      </w:pPr>
                      <w:r w:rsidRPr="00C161B9">
                        <w:rPr>
                          <w:b/>
                          <w:bCs/>
                          <w:noProof/>
                        </w:rPr>
                        <w:drawing>
                          <wp:inline distT="0" distB="0" distL="0" distR="0" wp14:anchorId="185C8531" wp14:editId="306E706F">
                            <wp:extent cx="4566005" cy="1620000"/>
                            <wp:effectExtent l="0" t="0" r="6350" b="0"/>
                            <wp:docPr id="59626815" name="図 13" descr="アプリケーション&#10;&#10;低い精度で自動的に生成された説明">
                              <a:extLst xmlns:a="http://schemas.openxmlformats.org/drawingml/2006/main">
                                <a:ext uri="{FF2B5EF4-FFF2-40B4-BE49-F238E27FC236}">
                                  <a16:creationId xmlns:a16="http://schemas.microsoft.com/office/drawing/2014/main" id="{70243880-48D5-4E1A-115A-419149BD0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descr="アプリケーション&#10;&#10;低い精度で自動的に生成された説明">
                                      <a:extLst>
                                        <a:ext uri="{FF2B5EF4-FFF2-40B4-BE49-F238E27FC236}">
                                          <a16:creationId xmlns:a16="http://schemas.microsoft.com/office/drawing/2014/main" id="{70243880-48D5-4E1A-115A-419149BD018F}"/>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428B8CC3" w14:textId="382C373B"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EA3DC78" w14:textId="77777777" w:rsidR="003C4A22" w:rsidRPr="00F550B3" w:rsidRDefault="003C4A22" w:rsidP="003C4A22">
                      <w:pPr>
                        <w:pStyle w:val="a4"/>
                        <w:spacing w:before="120" w:after="0"/>
                        <w:ind w:left="0"/>
                        <w:rPr>
                          <w:rFonts w:eastAsia="游明朝"/>
                          <w:b/>
                          <w:bCs/>
                          <w:sz w:val="10"/>
                          <w:szCs w:val="10"/>
                          <w:lang w:eastAsia="ja-JP"/>
                        </w:rPr>
                      </w:pPr>
                    </w:p>
                    <w:p w14:paraId="6F4DDA4E" w14:textId="77777777" w:rsidR="003C4A22" w:rsidRDefault="003C4A22" w:rsidP="003C4A22">
                      <w:pPr>
                        <w:pStyle w:val="a4"/>
                        <w:spacing w:before="120" w:after="0"/>
                        <w:ind w:left="0"/>
                        <w:jc w:val="center"/>
                        <w:rPr>
                          <w:b/>
                          <w:bCs/>
                        </w:rPr>
                      </w:pPr>
                      <w:r w:rsidRPr="00C161B9">
                        <w:rPr>
                          <w:b/>
                          <w:bCs/>
                          <w:noProof/>
                        </w:rPr>
                        <w:drawing>
                          <wp:inline distT="0" distB="0" distL="0" distR="0" wp14:anchorId="17DC1EAE" wp14:editId="7291B035">
                            <wp:extent cx="4566005" cy="1620000"/>
                            <wp:effectExtent l="0" t="0" r="6350" b="0"/>
                            <wp:docPr id="37" name="図 15" descr="グラフ, 折れ線グラフ&#10;&#10;自動的に生成された説明">
                              <a:extLst xmlns:a="http://schemas.openxmlformats.org/drawingml/2006/main">
                                <a:ext uri="{FF2B5EF4-FFF2-40B4-BE49-F238E27FC236}">
                                  <a16:creationId xmlns:a16="http://schemas.microsoft.com/office/drawing/2014/main" id="{8F49BD05-EB6A-33DB-5FCF-C02D1C5B9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descr="グラフ, 折れ線グラフ&#10;&#10;自動的に生成された説明">
                                      <a:extLst>
                                        <a:ext uri="{FF2B5EF4-FFF2-40B4-BE49-F238E27FC236}">
                                          <a16:creationId xmlns:a16="http://schemas.microsoft.com/office/drawing/2014/main" id="{8F49BD05-EB6A-33DB-5FCF-C02D1C5B9A9F}"/>
                                        </a:ext>
                                      </a:extLst>
                                    </pic:cNvPr>
                                    <pic:cNvPicPr>
                                      <a:picLocks noChangeAspect="1"/>
                                    </pic:cNvPicPr>
                                  </pic:nvPicPr>
                                  <pic:blipFill rotWithShape="1">
                                    <a:blip r:embed="rId25">
                                      <a:extLst>
                                        <a:ext uri="{28A0092B-C50C-407E-A947-70E740481C1C}">
                                          <a14:useLocalDpi xmlns:a14="http://schemas.microsoft.com/office/drawing/2010/main" val="0"/>
                                        </a:ext>
                                      </a:extLst>
                                    </a:blip>
                                    <a:srcRect l="7843" t="9203" r="9371"/>
                                    <a:stretch/>
                                  </pic:blipFill>
                                  <pic:spPr>
                                    <a:xfrm>
                                      <a:off x="0" y="0"/>
                                      <a:ext cx="4566005" cy="1620000"/>
                                    </a:xfrm>
                                    <a:prstGeom prst="rect">
                                      <a:avLst/>
                                    </a:prstGeom>
                                  </pic:spPr>
                                </pic:pic>
                              </a:graphicData>
                            </a:graphic>
                          </wp:inline>
                        </w:drawing>
                      </w:r>
                    </w:p>
                    <w:p w14:paraId="18BCE623" w14:textId="134FA156"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21D593AD" w14:textId="77777777" w:rsidR="003C4A22" w:rsidRPr="00F550B3" w:rsidRDefault="003C4A22" w:rsidP="003C4A22">
                      <w:pPr>
                        <w:pStyle w:val="a4"/>
                        <w:spacing w:before="120" w:after="0"/>
                        <w:ind w:left="0"/>
                        <w:rPr>
                          <w:rFonts w:eastAsia="游明朝"/>
                          <w:b/>
                          <w:bCs/>
                          <w:sz w:val="10"/>
                          <w:szCs w:val="10"/>
                          <w:lang w:eastAsia="ja-JP"/>
                        </w:rPr>
                      </w:pPr>
                    </w:p>
                    <w:p w14:paraId="198F07DA" w14:textId="77777777" w:rsidR="003C4A22" w:rsidRDefault="003C4A22" w:rsidP="003C4A22">
                      <w:pPr>
                        <w:pStyle w:val="a4"/>
                        <w:spacing w:before="120" w:after="0"/>
                        <w:ind w:left="0"/>
                        <w:jc w:val="center"/>
                        <w:rPr>
                          <w:b/>
                          <w:bCs/>
                        </w:rPr>
                      </w:pPr>
                      <w:r w:rsidRPr="00C161B9">
                        <w:rPr>
                          <w:b/>
                          <w:bCs/>
                          <w:noProof/>
                        </w:rPr>
                        <w:drawing>
                          <wp:inline distT="0" distB="0" distL="0" distR="0" wp14:anchorId="5A21C788" wp14:editId="5CF083FF">
                            <wp:extent cx="4613479" cy="1620000"/>
                            <wp:effectExtent l="0" t="0" r="0" b="0"/>
                            <wp:docPr id="38" name="図 17" descr="グラフ&#10;&#10;自動的に生成された説明">
                              <a:extLst xmlns:a="http://schemas.openxmlformats.org/drawingml/2006/main">
                                <a:ext uri="{FF2B5EF4-FFF2-40B4-BE49-F238E27FC236}">
                                  <a16:creationId xmlns:a16="http://schemas.microsoft.com/office/drawing/2014/main" id="{7ACC9552-13C0-D12A-D927-8F5F6ACD5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10;&#10;自動的に生成された説明">
                                      <a:extLst>
                                        <a:ext uri="{FF2B5EF4-FFF2-40B4-BE49-F238E27FC236}">
                                          <a16:creationId xmlns:a16="http://schemas.microsoft.com/office/drawing/2014/main" id="{7ACC9552-13C0-D12A-D927-8F5F6ACD508E}"/>
                                        </a:ext>
                                      </a:extLst>
                                    </pic:cNvPr>
                                    <pic:cNvPicPr>
                                      <a:picLocks noChangeAspect="1"/>
                                    </pic:cNvPicPr>
                                  </pic:nvPicPr>
                                  <pic:blipFill rotWithShape="1">
                                    <a:blip r:embed="rId26">
                                      <a:extLst>
                                        <a:ext uri="{28A0092B-C50C-407E-A947-70E740481C1C}">
                                          <a14:useLocalDpi xmlns:a14="http://schemas.microsoft.com/office/drawing/2010/main" val="0"/>
                                        </a:ext>
                                      </a:extLst>
                                    </a:blip>
                                    <a:srcRect l="6984" t="9203" r="9371"/>
                                    <a:stretch/>
                                  </pic:blipFill>
                                  <pic:spPr>
                                    <a:xfrm>
                                      <a:off x="0" y="0"/>
                                      <a:ext cx="4613479" cy="1620000"/>
                                    </a:xfrm>
                                    <a:prstGeom prst="rect">
                                      <a:avLst/>
                                    </a:prstGeom>
                                  </pic:spPr>
                                </pic:pic>
                              </a:graphicData>
                            </a:graphic>
                          </wp:inline>
                        </w:drawing>
                      </w:r>
                    </w:p>
                    <w:p w14:paraId="1F2CEBEC" w14:textId="70ED1DFB"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376F578A" w14:textId="07317F2D"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1.2.3</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(OCWD)</w:t>
                      </w:r>
                    </w:p>
                  </w:txbxContent>
                </v:textbox>
                <w10:wrap type="square"/>
              </v:shape>
            </w:pict>
          </mc:Fallback>
        </mc:AlternateContent>
      </w:r>
      <w:bookmarkEnd w:id="265"/>
    </w:p>
    <w:p w14:paraId="1B7D4B21" w14:textId="4E9395C0" w:rsidR="004252B2" w:rsidRPr="00653B5A" w:rsidRDefault="004252B2" w:rsidP="004252B2">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30944" behindDoc="0" locked="0" layoutInCell="1" allowOverlap="1" wp14:anchorId="2D8B58A0" wp14:editId="4505560E">
                <wp:simplePos x="0" y="0"/>
                <wp:positionH relativeFrom="column">
                  <wp:posOffset>0</wp:posOffset>
                </wp:positionH>
                <wp:positionV relativeFrom="paragraph">
                  <wp:posOffset>0</wp:posOffset>
                </wp:positionV>
                <wp:extent cx="5931535" cy="7821930"/>
                <wp:effectExtent l="0" t="0" r="0" b="7620"/>
                <wp:wrapSquare wrapText="bothSides"/>
                <wp:docPr id="59626801" name="テキスト ボックス 59626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21930"/>
                        </a:xfrm>
                        <a:prstGeom prst="rect">
                          <a:avLst/>
                        </a:prstGeom>
                        <a:solidFill>
                          <a:srgbClr val="FFFFFF"/>
                        </a:solidFill>
                        <a:ln w="9525">
                          <a:noFill/>
                          <a:miter lim="800000"/>
                          <a:headEnd/>
                          <a:tailEnd/>
                        </a:ln>
                      </wps:spPr>
                      <wps:txbx>
                        <w:txbxContent>
                          <w:p w14:paraId="122CF0AC" w14:textId="77777777" w:rsidR="003C4A22" w:rsidRDefault="003C4A22" w:rsidP="003C4A22">
                            <w:pPr>
                              <w:pStyle w:val="a4"/>
                              <w:spacing w:before="120" w:after="0"/>
                              <w:ind w:left="0"/>
                              <w:jc w:val="center"/>
                              <w:rPr>
                                <w:b/>
                                <w:bCs/>
                              </w:rPr>
                            </w:pPr>
                            <w:r w:rsidRPr="00C161B9">
                              <w:rPr>
                                <w:b/>
                                <w:bCs/>
                                <w:noProof/>
                              </w:rPr>
                              <w:drawing>
                                <wp:inline distT="0" distB="0" distL="0" distR="0" wp14:anchorId="4EBA4458" wp14:editId="5ADCB14B">
                                  <wp:extent cx="4586026" cy="1620000"/>
                                  <wp:effectExtent l="0" t="0" r="5080" b="0"/>
                                  <wp:docPr id="41" name="図 17" descr="アプリケーション&#10;&#10;中程度の精度で自動的に生成された説明">
                                    <a:extLst xmlns:a="http://schemas.openxmlformats.org/drawingml/2006/main">
                                      <a:ext uri="{FF2B5EF4-FFF2-40B4-BE49-F238E27FC236}">
                                        <a16:creationId xmlns:a16="http://schemas.microsoft.com/office/drawing/2014/main" id="{467310D4-B0A7-CCCC-D918-F4B71C9C6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アプリケーション&#10;&#10;中程度の精度で自動的に生成された説明">
                                            <a:extLst>
                                              <a:ext uri="{FF2B5EF4-FFF2-40B4-BE49-F238E27FC236}">
                                                <a16:creationId xmlns:a16="http://schemas.microsoft.com/office/drawing/2014/main" id="{467310D4-B0A7-CCCC-D918-F4B71C9C6516}"/>
                                              </a:ext>
                                            </a:extLst>
                                          </pic:cNvPr>
                                          <pic:cNvPicPr>
                                            <a:picLocks noChangeAspect="1"/>
                                          </pic:cNvPicPr>
                                        </pic:nvPicPr>
                                        <pic:blipFill rotWithShape="1">
                                          <a:blip r:embed="rId27">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6119BABE" w14:textId="53A419CC"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31DF712" w14:textId="77777777" w:rsidR="003C4A22" w:rsidRPr="00F550B3" w:rsidRDefault="003C4A22" w:rsidP="003C4A22">
                            <w:pPr>
                              <w:pStyle w:val="a4"/>
                              <w:spacing w:before="120" w:after="0"/>
                              <w:ind w:left="0"/>
                              <w:jc w:val="center"/>
                              <w:rPr>
                                <w:rFonts w:eastAsia="游明朝"/>
                                <w:b/>
                                <w:bCs/>
                                <w:sz w:val="10"/>
                                <w:szCs w:val="10"/>
                                <w:lang w:eastAsia="ja-JP"/>
                              </w:rPr>
                            </w:pPr>
                          </w:p>
                          <w:p w14:paraId="1F9C4488" w14:textId="77777777" w:rsidR="003C4A22" w:rsidRDefault="003C4A22" w:rsidP="003C4A22">
                            <w:pPr>
                              <w:pStyle w:val="a4"/>
                              <w:spacing w:before="120" w:after="0"/>
                              <w:ind w:left="0"/>
                              <w:jc w:val="center"/>
                              <w:rPr>
                                <w:b/>
                                <w:bCs/>
                              </w:rPr>
                            </w:pPr>
                            <w:r w:rsidRPr="00C161B9">
                              <w:rPr>
                                <w:b/>
                                <w:bCs/>
                                <w:noProof/>
                              </w:rPr>
                              <w:drawing>
                                <wp:inline distT="0" distB="0" distL="0" distR="0" wp14:anchorId="5F8A7578" wp14:editId="5DC953A9">
                                  <wp:extent cx="4586026" cy="1620000"/>
                                  <wp:effectExtent l="0" t="0" r="5080" b="0"/>
                                  <wp:docPr id="42" name="図 20"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C6BA7A-E1A8-53E8-692C-32CB05867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アプリケーション&#10;&#10;自動的に生成された説明">
                                            <a:extLst>
                                              <a:ext uri="{FF2B5EF4-FFF2-40B4-BE49-F238E27FC236}">
                                                <a16:creationId xmlns:a16="http://schemas.microsoft.com/office/drawing/2014/main" id="{DBC6BA7A-E1A8-53E8-692C-32CB05867E44}"/>
                                              </a:ext>
                                            </a:extLst>
                                          </pic:cNvPr>
                                          <pic:cNvPicPr>
                                            <a:picLocks noChangeAspect="1"/>
                                          </pic:cNvPicPr>
                                        </pic:nvPicPr>
                                        <pic:blipFill rotWithShape="1">
                                          <a:blip r:embed="rId28">
                                            <a:extLst>
                                              <a:ext uri="{28A0092B-C50C-407E-A947-70E740481C1C}">
                                                <a14:useLocalDpi xmlns:a14="http://schemas.microsoft.com/office/drawing/2010/main" val="0"/>
                                              </a:ext>
                                            </a:extLst>
                                          </a:blip>
                                          <a:srcRect l="7844" t="9602" r="9370"/>
                                          <a:stretch/>
                                        </pic:blipFill>
                                        <pic:spPr>
                                          <a:xfrm>
                                            <a:off x="0" y="0"/>
                                            <a:ext cx="4586026" cy="1620000"/>
                                          </a:xfrm>
                                          <a:prstGeom prst="rect">
                                            <a:avLst/>
                                          </a:prstGeom>
                                        </pic:spPr>
                                      </pic:pic>
                                    </a:graphicData>
                                  </a:graphic>
                                </wp:inline>
                              </w:drawing>
                            </w:r>
                          </w:p>
                          <w:p w14:paraId="48FDEAD3" w14:textId="597E8B70"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0267D30" w14:textId="77777777" w:rsidR="003C4A22" w:rsidRPr="00F550B3" w:rsidRDefault="003C4A22" w:rsidP="003C4A22">
                            <w:pPr>
                              <w:pStyle w:val="a4"/>
                              <w:spacing w:before="120" w:after="0"/>
                              <w:ind w:left="0"/>
                              <w:rPr>
                                <w:rFonts w:eastAsia="游明朝"/>
                                <w:b/>
                                <w:bCs/>
                                <w:sz w:val="10"/>
                                <w:szCs w:val="10"/>
                                <w:lang w:eastAsia="ja-JP"/>
                              </w:rPr>
                            </w:pPr>
                          </w:p>
                          <w:p w14:paraId="6F9D80C9" w14:textId="77777777" w:rsidR="003C4A22" w:rsidRDefault="003C4A22" w:rsidP="003C4A22">
                            <w:pPr>
                              <w:pStyle w:val="a4"/>
                              <w:spacing w:before="120" w:after="0"/>
                              <w:ind w:left="0"/>
                              <w:jc w:val="center"/>
                              <w:rPr>
                                <w:b/>
                                <w:bCs/>
                              </w:rPr>
                            </w:pPr>
                            <w:r w:rsidRPr="00C161B9">
                              <w:rPr>
                                <w:b/>
                                <w:bCs/>
                                <w:noProof/>
                              </w:rPr>
                              <w:drawing>
                                <wp:inline distT="0" distB="0" distL="0" distR="0" wp14:anchorId="0F9B56C9" wp14:editId="555D0F12">
                                  <wp:extent cx="4586026" cy="1620000"/>
                                  <wp:effectExtent l="0" t="0" r="5080" b="0"/>
                                  <wp:docPr id="44"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0862A3DF" w14:textId="66B829D7"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B35576F" w14:textId="77777777" w:rsidR="003C4A22" w:rsidRPr="00F550B3" w:rsidRDefault="003C4A22" w:rsidP="003C4A22">
                            <w:pPr>
                              <w:pStyle w:val="a4"/>
                              <w:spacing w:before="120" w:after="0"/>
                              <w:ind w:left="0"/>
                              <w:rPr>
                                <w:rFonts w:eastAsia="游明朝"/>
                                <w:b/>
                                <w:bCs/>
                                <w:sz w:val="10"/>
                                <w:szCs w:val="10"/>
                                <w:lang w:eastAsia="ja-JP"/>
                              </w:rPr>
                            </w:pPr>
                          </w:p>
                          <w:p w14:paraId="58682AB8" w14:textId="77777777" w:rsidR="003C4A22" w:rsidRDefault="003C4A22" w:rsidP="003C4A22">
                            <w:pPr>
                              <w:pStyle w:val="a4"/>
                              <w:spacing w:before="120" w:after="0"/>
                              <w:ind w:left="0"/>
                              <w:jc w:val="center"/>
                              <w:rPr>
                                <w:b/>
                                <w:bCs/>
                              </w:rPr>
                            </w:pPr>
                            <w:r w:rsidRPr="00C161B9">
                              <w:rPr>
                                <w:b/>
                                <w:bCs/>
                                <w:noProof/>
                              </w:rPr>
                              <w:drawing>
                                <wp:inline distT="0" distB="0" distL="0" distR="0" wp14:anchorId="6E180C43" wp14:editId="2B9B67AB">
                                  <wp:extent cx="4607671" cy="1620000"/>
                                  <wp:effectExtent l="0" t="0" r="2540" b="0"/>
                                  <wp:docPr id="45" name="図 24" descr="グラフ&#10;&#10;自動的に生成された説明">
                                    <a:extLst xmlns:a="http://schemas.openxmlformats.org/drawingml/2006/main">
                                      <a:ext uri="{FF2B5EF4-FFF2-40B4-BE49-F238E27FC236}">
                                        <a16:creationId xmlns:a16="http://schemas.microsoft.com/office/drawing/2014/main" id="{92E4AB78-7539-23F0-18A4-F7C35973C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92E4AB78-7539-23F0-18A4-F7C35973C4CC}"/>
                                              </a:ext>
                                            </a:extLst>
                                          </pic:cNvPr>
                                          <pic:cNvPicPr>
                                            <a:picLocks noChangeAspect="1"/>
                                          </pic:cNvPicPr>
                                        </pic:nvPicPr>
                                        <pic:blipFill rotWithShape="1">
                                          <a:blip r:embed="rId30">
                                            <a:extLst>
                                              <a:ext uri="{28A0092B-C50C-407E-A947-70E740481C1C}">
                                                <a14:useLocalDpi xmlns:a14="http://schemas.microsoft.com/office/drawing/2010/main" val="0"/>
                                              </a:ext>
                                            </a:extLst>
                                          </a:blip>
                                          <a:srcRect l="7099" t="9203" r="9371"/>
                                          <a:stretch/>
                                        </pic:blipFill>
                                        <pic:spPr>
                                          <a:xfrm>
                                            <a:off x="0" y="0"/>
                                            <a:ext cx="4607671" cy="1620000"/>
                                          </a:xfrm>
                                          <a:prstGeom prst="rect">
                                            <a:avLst/>
                                          </a:prstGeom>
                                        </pic:spPr>
                                      </pic:pic>
                                    </a:graphicData>
                                  </a:graphic>
                                </wp:inline>
                              </w:drawing>
                            </w:r>
                          </w:p>
                          <w:p w14:paraId="2F3BB62D" w14:textId="422A1B5C"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396F714" w14:textId="145B9911"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1.2.4</w:t>
                            </w:r>
                            <w:r w:rsidRPr="00024738">
                              <w:rPr>
                                <w:b/>
                                <w:bCs/>
                                <w:lang w:eastAsia="ja-JP"/>
                              </w:rPr>
                              <w:t xml:space="preserve">: </w:t>
                            </w:r>
                            <w:r>
                              <w:rPr>
                                <w:b/>
                                <w:bCs/>
                                <w:lang w:eastAsia="ja-JP"/>
                              </w:rPr>
                              <w:t>Prediction Trend in All</w:t>
                            </w:r>
                            <w:r>
                              <w:rPr>
                                <w:b/>
                                <w:bCs/>
                                <w:lang w:eastAsia="ja-JP"/>
                              </w:rPr>
                              <w:t xml:space="preserve"> Period </w:t>
                            </w:r>
                            <w:r w:rsidRPr="009D4FB1">
                              <w:rPr>
                                <w:b/>
                                <w:bCs/>
                                <w:lang w:eastAsia="ja-JP"/>
                              </w:rPr>
                              <w:t xml:space="preserve">with </w:t>
                            </w:r>
                            <w:r>
                              <w:rPr>
                                <w:b/>
                                <w:bCs/>
                                <w:lang w:eastAsia="ja-JP"/>
                              </w:rPr>
                              <w:t>RF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B58A0" id="テキスト ボックス 59626801" o:spid="_x0000_s1036" type="#_x0000_t202" style="position:absolute;left:0;text-align:left;margin-left:0;margin-top:0;width:467.05pt;height:615.9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" stroked="f">
                <v:textbox>
                  <w:txbxContent>
                    <w:p w14:paraId="122CF0AC" w14:textId="77777777" w:rsidR="003C4A22" w:rsidRDefault="003C4A22" w:rsidP="003C4A22">
                      <w:pPr>
                        <w:pStyle w:val="a4"/>
                        <w:spacing w:before="120" w:after="0"/>
                        <w:ind w:left="0"/>
                        <w:jc w:val="center"/>
                        <w:rPr>
                          <w:b/>
                          <w:bCs/>
                        </w:rPr>
                      </w:pPr>
                      <w:r w:rsidRPr="00C161B9">
                        <w:rPr>
                          <w:b/>
                          <w:bCs/>
                          <w:noProof/>
                        </w:rPr>
                        <w:drawing>
                          <wp:inline distT="0" distB="0" distL="0" distR="0" wp14:anchorId="4EBA4458" wp14:editId="5ADCB14B">
                            <wp:extent cx="4586026" cy="1620000"/>
                            <wp:effectExtent l="0" t="0" r="5080" b="0"/>
                            <wp:docPr id="41" name="図 17" descr="アプリケーション&#10;&#10;中程度の精度で自動的に生成された説明">
                              <a:extLst xmlns:a="http://schemas.openxmlformats.org/drawingml/2006/main">
                                <a:ext uri="{FF2B5EF4-FFF2-40B4-BE49-F238E27FC236}">
                                  <a16:creationId xmlns:a16="http://schemas.microsoft.com/office/drawing/2014/main" id="{467310D4-B0A7-CCCC-D918-F4B71C9C6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アプリケーション&#10;&#10;中程度の精度で自動的に生成された説明">
                                      <a:extLst>
                                        <a:ext uri="{FF2B5EF4-FFF2-40B4-BE49-F238E27FC236}">
                                          <a16:creationId xmlns:a16="http://schemas.microsoft.com/office/drawing/2014/main" id="{467310D4-B0A7-CCCC-D918-F4B71C9C6516}"/>
                                        </a:ext>
                                      </a:extLst>
                                    </pic:cNvPr>
                                    <pic:cNvPicPr>
                                      <a:picLocks noChangeAspect="1"/>
                                    </pic:cNvPicPr>
                                  </pic:nvPicPr>
                                  <pic:blipFill rotWithShape="1">
                                    <a:blip r:embed="rId27">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6119BABE" w14:textId="53A419CC" w:rsidR="003C4A22" w:rsidRDefault="003C4A22" w:rsidP="003C4A22">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31DF712" w14:textId="77777777" w:rsidR="003C4A22" w:rsidRPr="00F550B3" w:rsidRDefault="003C4A22" w:rsidP="003C4A22">
                      <w:pPr>
                        <w:pStyle w:val="a4"/>
                        <w:spacing w:before="120" w:after="0"/>
                        <w:ind w:left="0"/>
                        <w:jc w:val="center"/>
                        <w:rPr>
                          <w:rFonts w:eastAsia="游明朝"/>
                          <w:b/>
                          <w:bCs/>
                          <w:sz w:val="10"/>
                          <w:szCs w:val="10"/>
                          <w:lang w:eastAsia="ja-JP"/>
                        </w:rPr>
                      </w:pPr>
                    </w:p>
                    <w:p w14:paraId="1F9C4488" w14:textId="77777777" w:rsidR="003C4A22" w:rsidRDefault="003C4A22" w:rsidP="003C4A22">
                      <w:pPr>
                        <w:pStyle w:val="a4"/>
                        <w:spacing w:before="120" w:after="0"/>
                        <w:ind w:left="0"/>
                        <w:jc w:val="center"/>
                        <w:rPr>
                          <w:b/>
                          <w:bCs/>
                        </w:rPr>
                      </w:pPr>
                      <w:r w:rsidRPr="00C161B9">
                        <w:rPr>
                          <w:b/>
                          <w:bCs/>
                          <w:noProof/>
                        </w:rPr>
                        <w:drawing>
                          <wp:inline distT="0" distB="0" distL="0" distR="0" wp14:anchorId="5F8A7578" wp14:editId="5DC953A9">
                            <wp:extent cx="4586026" cy="1620000"/>
                            <wp:effectExtent l="0" t="0" r="5080" b="0"/>
                            <wp:docPr id="42" name="図 20"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C6BA7A-E1A8-53E8-692C-32CB05867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アプリケーション&#10;&#10;自動的に生成された説明">
                                      <a:extLst>
                                        <a:ext uri="{FF2B5EF4-FFF2-40B4-BE49-F238E27FC236}">
                                          <a16:creationId xmlns:a16="http://schemas.microsoft.com/office/drawing/2014/main" id="{DBC6BA7A-E1A8-53E8-692C-32CB05867E44}"/>
                                        </a:ext>
                                      </a:extLst>
                                    </pic:cNvPr>
                                    <pic:cNvPicPr>
                                      <a:picLocks noChangeAspect="1"/>
                                    </pic:cNvPicPr>
                                  </pic:nvPicPr>
                                  <pic:blipFill rotWithShape="1">
                                    <a:blip r:embed="rId28">
                                      <a:extLst>
                                        <a:ext uri="{28A0092B-C50C-407E-A947-70E740481C1C}">
                                          <a14:useLocalDpi xmlns:a14="http://schemas.microsoft.com/office/drawing/2010/main" val="0"/>
                                        </a:ext>
                                      </a:extLst>
                                    </a:blip>
                                    <a:srcRect l="7844" t="9602" r="9370"/>
                                    <a:stretch/>
                                  </pic:blipFill>
                                  <pic:spPr>
                                    <a:xfrm>
                                      <a:off x="0" y="0"/>
                                      <a:ext cx="4586026" cy="1620000"/>
                                    </a:xfrm>
                                    <a:prstGeom prst="rect">
                                      <a:avLst/>
                                    </a:prstGeom>
                                  </pic:spPr>
                                </pic:pic>
                              </a:graphicData>
                            </a:graphic>
                          </wp:inline>
                        </w:drawing>
                      </w:r>
                    </w:p>
                    <w:p w14:paraId="48FDEAD3" w14:textId="597E8B70" w:rsidR="003C4A22" w:rsidRDefault="003C4A22" w:rsidP="003C4A22">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0267D30" w14:textId="77777777" w:rsidR="003C4A22" w:rsidRPr="00F550B3" w:rsidRDefault="003C4A22" w:rsidP="003C4A22">
                      <w:pPr>
                        <w:pStyle w:val="a4"/>
                        <w:spacing w:before="120" w:after="0"/>
                        <w:ind w:left="0"/>
                        <w:rPr>
                          <w:rFonts w:eastAsia="游明朝"/>
                          <w:b/>
                          <w:bCs/>
                          <w:sz w:val="10"/>
                          <w:szCs w:val="10"/>
                          <w:lang w:eastAsia="ja-JP"/>
                        </w:rPr>
                      </w:pPr>
                    </w:p>
                    <w:p w14:paraId="6F9D80C9" w14:textId="77777777" w:rsidR="003C4A22" w:rsidRDefault="003C4A22" w:rsidP="003C4A22">
                      <w:pPr>
                        <w:pStyle w:val="a4"/>
                        <w:spacing w:before="120" w:after="0"/>
                        <w:ind w:left="0"/>
                        <w:jc w:val="center"/>
                        <w:rPr>
                          <w:b/>
                          <w:bCs/>
                        </w:rPr>
                      </w:pPr>
                      <w:r w:rsidRPr="00C161B9">
                        <w:rPr>
                          <w:b/>
                          <w:bCs/>
                          <w:noProof/>
                        </w:rPr>
                        <w:drawing>
                          <wp:inline distT="0" distB="0" distL="0" distR="0" wp14:anchorId="0F9B56C9" wp14:editId="555D0F12">
                            <wp:extent cx="4586026" cy="1620000"/>
                            <wp:effectExtent l="0" t="0" r="5080" b="0"/>
                            <wp:docPr id="44"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843" t="9602" r="9371"/>
                                    <a:stretch/>
                                  </pic:blipFill>
                                  <pic:spPr>
                                    <a:xfrm>
                                      <a:off x="0" y="0"/>
                                      <a:ext cx="4586026" cy="1620000"/>
                                    </a:xfrm>
                                    <a:prstGeom prst="rect">
                                      <a:avLst/>
                                    </a:prstGeom>
                                  </pic:spPr>
                                </pic:pic>
                              </a:graphicData>
                            </a:graphic>
                          </wp:inline>
                        </w:drawing>
                      </w:r>
                    </w:p>
                    <w:p w14:paraId="0862A3DF" w14:textId="66B829D7" w:rsidR="003C4A22" w:rsidRDefault="003C4A22" w:rsidP="003C4A22">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B35576F" w14:textId="77777777" w:rsidR="003C4A22" w:rsidRPr="00F550B3" w:rsidRDefault="003C4A22" w:rsidP="003C4A22">
                      <w:pPr>
                        <w:pStyle w:val="a4"/>
                        <w:spacing w:before="120" w:after="0"/>
                        <w:ind w:left="0"/>
                        <w:rPr>
                          <w:rFonts w:eastAsia="游明朝"/>
                          <w:b/>
                          <w:bCs/>
                          <w:sz w:val="10"/>
                          <w:szCs w:val="10"/>
                          <w:lang w:eastAsia="ja-JP"/>
                        </w:rPr>
                      </w:pPr>
                    </w:p>
                    <w:p w14:paraId="58682AB8" w14:textId="77777777" w:rsidR="003C4A22" w:rsidRDefault="003C4A22" w:rsidP="003C4A22">
                      <w:pPr>
                        <w:pStyle w:val="a4"/>
                        <w:spacing w:before="120" w:after="0"/>
                        <w:ind w:left="0"/>
                        <w:jc w:val="center"/>
                        <w:rPr>
                          <w:b/>
                          <w:bCs/>
                        </w:rPr>
                      </w:pPr>
                      <w:r w:rsidRPr="00C161B9">
                        <w:rPr>
                          <w:b/>
                          <w:bCs/>
                          <w:noProof/>
                        </w:rPr>
                        <w:drawing>
                          <wp:inline distT="0" distB="0" distL="0" distR="0" wp14:anchorId="6E180C43" wp14:editId="2B9B67AB">
                            <wp:extent cx="4607671" cy="1620000"/>
                            <wp:effectExtent l="0" t="0" r="2540" b="0"/>
                            <wp:docPr id="45" name="図 24" descr="グラフ&#10;&#10;自動的に生成された説明">
                              <a:extLst xmlns:a="http://schemas.openxmlformats.org/drawingml/2006/main">
                                <a:ext uri="{FF2B5EF4-FFF2-40B4-BE49-F238E27FC236}">
                                  <a16:creationId xmlns:a16="http://schemas.microsoft.com/office/drawing/2014/main" id="{92E4AB78-7539-23F0-18A4-F7C35973C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92E4AB78-7539-23F0-18A4-F7C35973C4CC}"/>
                                        </a:ext>
                                      </a:extLst>
                                    </pic:cNvPr>
                                    <pic:cNvPicPr>
                                      <a:picLocks noChangeAspect="1"/>
                                    </pic:cNvPicPr>
                                  </pic:nvPicPr>
                                  <pic:blipFill rotWithShape="1">
                                    <a:blip r:embed="rId30">
                                      <a:extLst>
                                        <a:ext uri="{28A0092B-C50C-407E-A947-70E740481C1C}">
                                          <a14:useLocalDpi xmlns:a14="http://schemas.microsoft.com/office/drawing/2010/main" val="0"/>
                                        </a:ext>
                                      </a:extLst>
                                    </a:blip>
                                    <a:srcRect l="7099" t="9203" r="9371"/>
                                    <a:stretch/>
                                  </pic:blipFill>
                                  <pic:spPr>
                                    <a:xfrm>
                                      <a:off x="0" y="0"/>
                                      <a:ext cx="4607671" cy="1620000"/>
                                    </a:xfrm>
                                    <a:prstGeom prst="rect">
                                      <a:avLst/>
                                    </a:prstGeom>
                                  </pic:spPr>
                                </pic:pic>
                              </a:graphicData>
                            </a:graphic>
                          </wp:inline>
                        </w:drawing>
                      </w:r>
                    </w:p>
                    <w:p w14:paraId="2F3BB62D" w14:textId="422A1B5C" w:rsidR="003C4A22" w:rsidRPr="00B33B58" w:rsidRDefault="003C4A22" w:rsidP="003C4A22">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396F714" w14:textId="145B9911" w:rsidR="004252B2" w:rsidRPr="003C4A22" w:rsidRDefault="003C4A22" w:rsidP="003C4A22">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1.2.4</w:t>
                      </w:r>
                      <w:r w:rsidRPr="00024738">
                        <w:rPr>
                          <w:b/>
                          <w:bCs/>
                          <w:lang w:eastAsia="ja-JP"/>
                        </w:rPr>
                        <w:t xml:space="preserve">: </w:t>
                      </w:r>
                      <w:r>
                        <w:rPr>
                          <w:b/>
                          <w:bCs/>
                          <w:lang w:eastAsia="ja-JP"/>
                        </w:rPr>
                        <w:t>Prediction Trend in All</w:t>
                      </w:r>
                      <w:r>
                        <w:rPr>
                          <w:b/>
                          <w:bCs/>
                          <w:lang w:eastAsia="ja-JP"/>
                        </w:rPr>
                        <w:t xml:space="preserve"> Period </w:t>
                      </w:r>
                      <w:r w:rsidRPr="009D4FB1">
                        <w:rPr>
                          <w:b/>
                          <w:bCs/>
                          <w:lang w:eastAsia="ja-JP"/>
                        </w:rPr>
                        <w:t xml:space="preserve">with </w:t>
                      </w:r>
                      <w:r>
                        <w:rPr>
                          <w:b/>
                          <w:bCs/>
                          <w:lang w:eastAsia="ja-JP"/>
                        </w:rPr>
                        <w:t>RF (OCWD)</w:t>
                      </w:r>
                    </w:p>
                  </w:txbxContent>
                </v:textbox>
                <w10:wrap type="square"/>
              </v:shape>
            </w:pict>
          </mc:Fallback>
        </mc:AlternateContent>
      </w:r>
    </w:p>
    <w:p w14:paraId="66AB3DAE" w14:textId="77777777" w:rsidR="004252B2" w:rsidRPr="00653B5A" w:rsidRDefault="004252B2" w:rsidP="004252B2">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31968" behindDoc="0" locked="0" layoutInCell="1" allowOverlap="1" wp14:anchorId="34BE2886" wp14:editId="349F47C8">
                <wp:simplePos x="0" y="0"/>
                <wp:positionH relativeFrom="column">
                  <wp:posOffset>0</wp:posOffset>
                </wp:positionH>
                <wp:positionV relativeFrom="paragraph">
                  <wp:posOffset>301625</wp:posOffset>
                </wp:positionV>
                <wp:extent cx="5931535" cy="5051425"/>
                <wp:effectExtent l="0" t="0" r="0" b="0"/>
                <wp:wrapSquare wrapText="bothSides"/>
                <wp:docPr id="59626802" name="テキスト ボックス 59626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51425"/>
                        </a:xfrm>
                        <a:prstGeom prst="rect">
                          <a:avLst/>
                        </a:prstGeom>
                        <a:solidFill>
                          <a:srgbClr val="FFFFFF"/>
                        </a:solidFill>
                        <a:ln w="9525">
                          <a:noFill/>
                          <a:miter lim="800000"/>
                          <a:headEnd/>
                          <a:tailEnd/>
                        </a:ln>
                      </wps:spPr>
                      <wps:txbx>
                        <w:txbxContent>
                          <w:p w14:paraId="307593FF" w14:textId="77777777" w:rsidR="003C4A22" w:rsidRDefault="003C4A22" w:rsidP="003C4A22">
                            <w:pPr>
                              <w:pStyle w:val="a4"/>
                              <w:spacing w:before="120" w:after="0"/>
                              <w:ind w:left="0"/>
                              <w:jc w:val="center"/>
                              <w:rPr>
                                <w:b/>
                                <w:bCs/>
                              </w:rPr>
                            </w:pPr>
                            <w:r w:rsidRPr="00C161B9">
                              <w:rPr>
                                <w:b/>
                                <w:bCs/>
                                <w:noProof/>
                              </w:rPr>
                              <w:drawing>
                                <wp:inline distT="0" distB="0" distL="0" distR="0" wp14:anchorId="545B5876" wp14:editId="4F5D7F22">
                                  <wp:extent cx="5739765" cy="203454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29BB5E4D" w14:textId="646874BB" w:rsidR="003C4A22" w:rsidRDefault="003C4A22" w:rsidP="003C4A22">
                            <w:pPr>
                              <w:pStyle w:val="a4"/>
                              <w:spacing w:before="120" w:after="0"/>
                              <w:ind w:left="0"/>
                              <w:jc w:val="center"/>
                              <w:rPr>
                                <w:b/>
                                <w:bCs/>
                                <w:lang w:eastAsia="ja-JP"/>
                              </w:rPr>
                            </w:pPr>
                            <w:r>
                              <w:rPr>
                                <w:b/>
                                <w:bCs/>
                                <w:lang w:eastAsia="ja-JP"/>
                              </w:rPr>
                              <w:t>(a) Prediction Trend of 3rd</w:t>
                            </w:r>
                            <w:r w:rsidRPr="00024738">
                              <w:rPr>
                                <w:b/>
                                <w:bCs/>
                                <w:lang w:eastAsia="ja-JP"/>
                              </w:rPr>
                              <w:t xml:space="preserve"> </w:t>
                            </w:r>
                            <w:r>
                              <w:rPr>
                                <w:b/>
                                <w:bCs/>
                                <w:lang w:eastAsia="ja-JP"/>
                              </w:rPr>
                              <w:t>Stage Permeate Conductivity with MLR</w:t>
                            </w:r>
                          </w:p>
                          <w:p w14:paraId="141D8073" w14:textId="77777777" w:rsidR="003C4A22" w:rsidRDefault="003C4A22" w:rsidP="003C4A22">
                            <w:pPr>
                              <w:pStyle w:val="a4"/>
                              <w:spacing w:before="120" w:after="0"/>
                              <w:ind w:left="0"/>
                              <w:jc w:val="center"/>
                              <w:rPr>
                                <w:rFonts w:eastAsia="游明朝"/>
                                <w:b/>
                                <w:bCs/>
                                <w:lang w:eastAsia="ja-JP"/>
                              </w:rPr>
                            </w:pPr>
                          </w:p>
                          <w:p w14:paraId="4AD57266" w14:textId="77777777" w:rsidR="003C4A22" w:rsidRDefault="003C4A22" w:rsidP="003C4A22">
                            <w:pPr>
                              <w:pStyle w:val="a4"/>
                              <w:spacing w:before="120" w:after="0"/>
                              <w:ind w:left="0"/>
                              <w:jc w:val="center"/>
                              <w:rPr>
                                <w:b/>
                                <w:bCs/>
                              </w:rPr>
                            </w:pPr>
                            <w:r w:rsidRPr="00C161B9">
                              <w:rPr>
                                <w:b/>
                                <w:bCs/>
                                <w:noProof/>
                              </w:rPr>
                              <w:drawing>
                                <wp:inline distT="0" distB="0" distL="0" distR="0" wp14:anchorId="50E31424" wp14:editId="32888C49">
                                  <wp:extent cx="5760049" cy="2034720"/>
                                  <wp:effectExtent l="0" t="0" r="0" b="3810"/>
                                  <wp:docPr id="47"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843" t="9602" r="9371"/>
                                          <a:stretch/>
                                        </pic:blipFill>
                                        <pic:spPr>
                                          <a:xfrm>
                                            <a:off x="0" y="0"/>
                                            <a:ext cx="5760049" cy="2034720"/>
                                          </a:xfrm>
                                          <a:prstGeom prst="rect">
                                            <a:avLst/>
                                          </a:prstGeom>
                                        </pic:spPr>
                                      </pic:pic>
                                    </a:graphicData>
                                  </a:graphic>
                                </wp:inline>
                              </w:drawing>
                            </w:r>
                          </w:p>
                          <w:p w14:paraId="79929CDA" w14:textId="165321BF" w:rsidR="003C4A22" w:rsidRPr="00D32221" w:rsidRDefault="003C4A22" w:rsidP="003C4A22">
                            <w:pPr>
                              <w:pStyle w:val="a4"/>
                              <w:spacing w:before="120" w:after="0"/>
                              <w:ind w:left="0"/>
                              <w:jc w:val="center"/>
                              <w:rPr>
                                <w:rFonts w:eastAsia="游明朝"/>
                                <w:b/>
                                <w:bCs/>
                                <w:lang w:eastAsia="ja-JP"/>
                              </w:rPr>
                            </w:pPr>
                            <w:r>
                              <w:rPr>
                                <w:b/>
                                <w:bCs/>
                                <w:lang w:eastAsia="ja-JP"/>
                              </w:rPr>
                              <w:t>(b) Prediction Trend of 3rd</w:t>
                            </w:r>
                            <w:r w:rsidRPr="00024738">
                              <w:rPr>
                                <w:b/>
                                <w:bCs/>
                                <w:lang w:eastAsia="ja-JP"/>
                              </w:rPr>
                              <w:t xml:space="preserve"> </w:t>
                            </w:r>
                            <w:r>
                              <w:rPr>
                                <w:b/>
                                <w:bCs/>
                                <w:lang w:eastAsia="ja-JP"/>
                              </w:rPr>
                              <w:t>Stage Permeate Conductivity with RF</w:t>
                            </w:r>
                          </w:p>
                          <w:p w14:paraId="08984352"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Pr>
                                <w:b/>
                                <w:bCs/>
                                <w:lang w:eastAsia="ja-JP"/>
                              </w:rPr>
                              <w:t>1.2.5</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(OCWD)</w:t>
                            </w:r>
                          </w:p>
                          <w:p w14:paraId="6AC52963" w14:textId="4CE60C60" w:rsidR="004252B2" w:rsidRPr="003C4A22" w:rsidRDefault="004252B2" w:rsidP="004252B2">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E2886" id="テキスト ボックス 59626802" o:spid="_x0000_s1037" type="#_x0000_t202" style="position:absolute;left:0;text-align:left;margin-left:0;margin-top:23.75pt;width:467.05pt;height:397.7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" stroked="f">
                <v:textbox>
                  <w:txbxContent>
                    <w:p w14:paraId="307593FF" w14:textId="77777777" w:rsidR="003C4A22" w:rsidRDefault="003C4A22" w:rsidP="003C4A22">
                      <w:pPr>
                        <w:pStyle w:val="a4"/>
                        <w:spacing w:before="120" w:after="0"/>
                        <w:ind w:left="0"/>
                        <w:jc w:val="center"/>
                        <w:rPr>
                          <w:b/>
                          <w:bCs/>
                        </w:rPr>
                      </w:pPr>
                      <w:r w:rsidRPr="00C161B9">
                        <w:rPr>
                          <w:b/>
                          <w:bCs/>
                          <w:noProof/>
                        </w:rPr>
                        <w:drawing>
                          <wp:inline distT="0" distB="0" distL="0" distR="0" wp14:anchorId="545B5876" wp14:editId="4F5D7F22">
                            <wp:extent cx="5739765" cy="2034540"/>
                            <wp:effectExtent l="0" t="0" r="0" b="381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29BB5E4D" w14:textId="646874BB" w:rsidR="003C4A22" w:rsidRDefault="003C4A22" w:rsidP="003C4A22">
                      <w:pPr>
                        <w:pStyle w:val="a4"/>
                        <w:spacing w:before="120" w:after="0"/>
                        <w:ind w:left="0"/>
                        <w:jc w:val="center"/>
                        <w:rPr>
                          <w:b/>
                          <w:bCs/>
                          <w:lang w:eastAsia="ja-JP"/>
                        </w:rPr>
                      </w:pPr>
                      <w:r>
                        <w:rPr>
                          <w:b/>
                          <w:bCs/>
                          <w:lang w:eastAsia="ja-JP"/>
                        </w:rPr>
                        <w:t>(a) Prediction Trend of 3rd</w:t>
                      </w:r>
                      <w:r w:rsidRPr="00024738">
                        <w:rPr>
                          <w:b/>
                          <w:bCs/>
                          <w:lang w:eastAsia="ja-JP"/>
                        </w:rPr>
                        <w:t xml:space="preserve"> </w:t>
                      </w:r>
                      <w:r>
                        <w:rPr>
                          <w:b/>
                          <w:bCs/>
                          <w:lang w:eastAsia="ja-JP"/>
                        </w:rPr>
                        <w:t>Stage Permeate Conductivity with MLR</w:t>
                      </w:r>
                    </w:p>
                    <w:p w14:paraId="141D8073" w14:textId="77777777" w:rsidR="003C4A22" w:rsidRDefault="003C4A22" w:rsidP="003C4A22">
                      <w:pPr>
                        <w:pStyle w:val="a4"/>
                        <w:spacing w:before="120" w:after="0"/>
                        <w:ind w:left="0"/>
                        <w:jc w:val="center"/>
                        <w:rPr>
                          <w:rFonts w:eastAsia="游明朝"/>
                          <w:b/>
                          <w:bCs/>
                          <w:lang w:eastAsia="ja-JP"/>
                        </w:rPr>
                      </w:pPr>
                    </w:p>
                    <w:p w14:paraId="4AD57266" w14:textId="77777777" w:rsidR="003C4A22" w:rsidRDefault="003C4A22" w:rsidP="003C4A22">
                      <w:pPr>
                        <w:pStyle w:val="a4"/>
                        <w:spacing w:before="120" w:after="0"/>
                        <w:ind w:left="0"/>
                        <w:jc w:val="center"/>
                        <w:rPr>
                          <w:b/>
                          <w:bCs/>
                        </w:rPr>
                      </w:pPr>
                      <w:r w:rsidRPr="00C161B9">
                        <w:rPr>
                          <w:b/>
                          <w:bCs/>
                          <w:noProof/>
                        </w:rPr>
                        <w:drawing>
                          <wp:inline distT="0" distB="0" distL="0" distR="0" wp14:anchorId="50E31424" wp14:editId="32888C49">
                            <wp:extent cx="5760049" cy="2034720"/>
                            <wp:effectExtent l="0" t="0" r="0" b="3810"/>
                            <wp:docPr id="47" name="図 22" descr="グラフ, 折れ線グラフ&#10;&#10;自動的に生成された説明">
                              <a:extLst xmlns:a="http://schemas.openxmlformats.org/drawingml/2006/main">
                                <a:ext uri="{FF2B5EF4-FFF2-40B4-BE49-F238E27FC236}">
                                  <a16:creationId xmlns:a16="http://schemas.microsoft.com/office/drawing/2014/main" id="{6AB47B31-D568-E4D5-9156-6C042C0F7E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折れ線グラフ&#10;&#10;自動的に生成された説明">
                                      <a:extLst>
                                        <a:ext uri="{FF2B5EF4-FFF2-40B4-BE49-F238E27FC236}">
                                          <a16:creationId xmlns:a16="http://schemas.microsoft.com/office/drawing/2014/main" id="{6AB47B31-D568-E4D5-9156-6C042C0F7EE4}"/>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843" t="9602" r="9371"/>
                                    <a:stretch/>
                                  </pic:blipFill>
                                  <pic:spPr>
                                    <a:xfrm>
                                      <a:off x="0" y="0"/>
                                      <a:ext cx="5760049" cy="2034720"/>
                                    </a:xfrm>
                                    <a:prstGeom prst="rect">
                                      <a:avLst/>
                                    </a:prstGeom>
                                  </pic:spPr>
                                </pic:pic>
                              </a:graphicData>
                            </a:graphic>
                          </wp:inline>
                        </w:drawing>
                      </w:r>
                    </w:p>
                    <w:p w14:paraId="79929CDA" w14:textId="165321BF" w:rsidR="003C4A22" w:rsidRPr="00D32221" w:rsidRDefault="003C4A22" w:rsidP="003C4A22">
                      <w:pPr>
                        <w:pStyle w:val="a4"/>
                        <w:spacing w:before="120" w:after="0"/>
                        <w:ind w:left="0"/>
                        <w:jc w:val="center"/>
                        <w:rPr>
                          <w:rFonts w:eastAsia="游明朝"/>
                          <w:b/>
                          <w:bCs/>
                          <w:lang w:eastAsia="ja-JP"/>
                        </w:rPr>
                      </w:pPr>
                      <w:r>
                        <w:rPr>
                          <w:b/>
                          <w:bCs/>
                          <w:lang w:eastAsia="ja-JP"/>
                        </w:rPr>
                        <w:t>(b) Prediction Trend of 3rd</w:t>
                      </w:r>
                      <w:r w:rsidRPr="00024738">
                        <w:rPr>
                          <w:b/>
                          <w:bCs/>
                          <w:lang w:eastAsia="ja-JP"/>
                        </w:rPr>
                        <w:t xml:space="preserve"> </w:t>
                      </w:r>
                      <w:r>
                        <w:rPr>
                          <w:b/>
                          <w:bCs/>
                          <w:lang w:eastAsia="ja-JP"/>
                        </w:rPr>
                        <w:t>Stage Permeate Conductivity with RF</w:t>
                      </w:r>
                    </w:p>
                    <w:p w14:paraId="08984352" w14:textId="77777777" w:rsidR="003C4A22" w:rsidRPr="00522BC7" w:rsidRDefault="003C4A22" w:rsidP="003C4A22">
                      <w:pPr>
                        <w:pStyle w:val="a4"/>
                        <w:spacing w:before="120" w:after="0"/>
                        <w:ind w:left="0"/>
                        <w:jc w:val="center"/>
                        <w:rPr>
                          <w:b/>
                          <w:bCs/>
                          <w:lang w:eastAsia="ja-JP"/>
                        </w:rPr>
                      </w:pPr>
                      <w:r w:rsidRPr="00522BC7">
                        <w:rPr>
                          <w:b/>
                          <w:bCs/>
                          <w:lang w:eastAsia="ja-JP"/>
                        </w:rPr>
                        <w:t xml:space="preserve">Figure </w:t>
                      </w:r>
                      <w:r>
                        <w:rPr>
                          <w:b/>
                          <w:bCs/>
                          <w:lang w:eastAsia="ja-JP"/>
                        </w:rPr>
                        <w:t>1.2.5</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(OCWD)</w:t>
                      </w:r>
                    </w:p>
                    <w:p w14:paraId="6AC52963" w14:textId="4CE60C60" w:rsidR="004252B2" w:rsidRPr="003C4A22" w:rsidRDefault="004252B2" w:rsidP="004252B2">
                      <w:pPr>
                        <w:pStyle w:val="a4"/>
                        <w:spacing w:before="120" w:after="0"/>
                        <w:ind w:left="0"/>
                        <w:jc w:val="center"/>
                        <w:rPr>
                          <w:b/>
                          <w:bCs/>
                          <w:lang w:eastAsia="ja-JP"/>
                        </w:rPr>
                      </w:pPr>
                    </w:p>
                  </w:txbxContent>
                </v:textbox>
                <w10:wrap type="square"/>
              </v:shape>
            </w:pict>
          </mc:Fallback>
        </mc:AlternateContent>
      </w:r>
    </w:p>
    <w:p w14:paraId="1A9E95FF" w14:textId="73D66150" w:rsidR="005B40FF" w:rsidRPr="00653B5A" w:rsidRDefault="005B40FF" w:rsidP="005B40FF">
      <w:pPr>
        <w:rPr>
          <w:rFonts w:eastAsia="游明朝"/>
          <w:lang w:eastAsia="ja-JP"/>
        </w:rPr>
      </w:pPr>
    </w:p>
    <w:p w14:paraId="02603BFE" w14:textId="40EA318D" w:rsidR="00B3382B" w:rsidRPr="00653B5A" w:rsidRDefault="00B3382B" w:rsidP="005B40FF">
      <w:pPr>
        <w:rPr>
          <w:rFonts w:eastAsia="游明朝"/>
          <w:lang w:eastAsia="ja-JP"/>
        </w:rPr>
      </w:pPr>
    </w:p>
    <w:p w14:paraId="737BC37E" w14:textId="6656840D" w:rsidR="00B3382B" w:rsidRPr="00653B5A" w:rsidRDefault="00B3382B" w:rsidP="005B40FF">
      <w:pPr>
        <w:rPr>
          <w:rFonts w:eastAsia="游明朝"/>
          <w:lang w:eastAsia="ja-JP"/>
        </w:rPr>
      </w:pPr>
    </w:p>
    <w:p w14:paraId="2014D060" w14:textId="5B9B9932" w:rsidR="00B3382B" w:rsidRPr="00653B5A" w:rsidRDefault="00B3382B" w:rsidP="005B40FF">
      <w:pPr>
        <w:rPr>
          <w:rFonts w:eastAsia="游明朝"/>
          <w:lang w:eastAsia="ja-JP"/>
        </w:rPr>
      </w:pPr>
    </w:p>
    <w:p w14:paraId="7B50F71D" w14:textId="18FECFF1" w:rsidR="00B3382B" w:rsidRPr="00653B5A" w:rsidRDefault="00B3382B" w:rsidP="005B40FF">
      <w:pPr>
        <w:rPr>
          <w:rFonts w:eastAsia="游明朝"/>
          <w:lang w:eastAsia="ja-JP"/>
        </w:rPr>
      </w:pPr>
    </w:p>
    <w:p w14:paraId="027C1018" w14:textId="531D9847" w:rsidR="00B3382B" w:rsidRPr="00653B5A" w:rsidRDefault="00B3382B" w:rsidP="005B40FF">
      <w:pPr>
        <w:rPr>
          <w:rFonts w:eastAsia="游明朝"/>
          <w:lang w:eastAsia="ja-JP"/>
        </w:rPr>
      </w:pPr>
    </w:p>
    <w:p w14:paraId="3167B449" w14:textId="727C1BD9" w:rsidR="00C6138D" w:rsidRPr="00653B5A" w:rsidRDefault="00C6138D" w:rsidP="005B40FF">
      <w:pPr>
        <w:rPr>
          <w:rFonts w:eastAsia="游明朝"/>
          <w:lang w:eastAsia="ja-JP"/>
        </w:rPr>
      </w:pPr>
    </w:p>
    <w:p w14:paraId="1E45510A" w14:textId="6442B430" w:rsidR="00C6138D" w:rsidRPr="00653B5A" w:rsidRDefault="00C6138D" w:rsidP="005B40FF">
      <w:pPr>
        <w:rPr>
          <w:rFonts w:eastAsia="游明朝"/>
          <w:lang w:eastAsia="ja-JP"/>
        </w:rPr>
      </w:pPr>
    </w:p>
    <w:p w14:paraId="395B605C" w14:textId="77777777" w:rsidR="00B3382B" w:rsidRPr="00653B5A" w:rsidRDefault="00B3382B" w:rsidP="005B40FF">
      <w:pPr>
        <w:rPr>
          <w:rFonts w:eastAsia="游明朝"/>
          <w:lang w:eastAsia="ja-JP"/>
        </w:rPr>
      </w:pPr>
    </w:p>
    <w:p w14:paraId="061C4F82" w14:textId="08D3F7D1" w:rsidR="007D2057" w:rsidRPr="00653B5A" w:rsidRDefault="00AF7F45" w:rsidP="00B3382B">
      <w:pPr>
        <w:keepNext/>
        <w:widowControl w:val="0"/>
        <w:numPr>
          <w:ilvl w:val="1"/>
          <w:numId w:val="5"/>
        </w:numPr>
        <w:snapToGrid/>
        <w:spacing w:before="120"/>
        <w:jc w:val="both"/>
        <w:outlineLvl w:val="1"/>
        <w:rPr>
          <w:rFonts w:eastAsia="游ゴシック Light"/>
          <w:b/>
          <w:bCs/>
          <w:color w:val="FF0000"/>
          <w:kern w:val="2"/>
          <w:lang w:eastAsia="ja-JP"/>
        </w:rPr>
      </w:pPr>
      <w:bookmarkStart w:id="266" w:name="_Toc144133644"/>
      <w:r w:rsidRPr="00653B5A">
        <w:rPr>
          <w:rFonts w:eastAsia="游ゴシック Light"/>
          <w:b/>
          <w:bCs/>
          <w:color w:val="FF0000"/>
          <w:kern w:val="2"/>
          <w:lang w:eastAsia="ja-JP"/>
        </w:rPr>
        <w:lastRenderedPageBreak/>
        <w:t>RO Membrane Scaling Estimation Model Using Xact Data</w:t>
      </w:r>
      <w:bookmarkEnd w:id="266"/>
    </w:p>
    <w:p w14:paraId="18CD468C" w14:textId="77777777" w:rsidR="00B3382B" w:rsidRPr="00653B5A" w:rsidRDefault="00B3382B" w:rsidP="00533830">
      <w:pPr>
        <w:widowControl w:val="0"/>
        <w:snapToGrid/>
        <w:ind w:firstLineChars="100" w:firstLine="240"/>
        <w:jc w:val="both"/>
        <w:rPr>
          <w:rFonts w:eastAsia="游明朝"/>
          <w:color w:val="FF0000"/>
          <w:kern w:val="2"/>
          <w:lang w:eastAsia="ja-JP"/>
        </w:rPr>
      </w:pPr>
      <w:r w:rsidRPr="00653B5A">
        <w:rPr>
          <w:rFonts w:eastAsia="游明朝"/>
          <w:color w:val="FF0000"/>
          <w:kern w:val="2"/>
          <w:lang w:eastAsia="ja-JP"/>
        </w:rPr>
        <w:t>The purpose of this study is to reduce operating costs by calculating the minimum chemical dosage that can prevent scaling. To achieve the above goals, the following 3 Steps are required.</w:t>
      </w:r>
    </w:p>
    <w:p w14:paraId="37B02DA5" w14:textId="32711F7B" w:rsidR="00B3382B" w:rsidRPr="00653B5A" w:rsidRDefault="00B3382B" w:rsidP="003B0821">
      <w:pPr>
        <w:pStyle w:val="a4"/>
        <w:widowControl w:val="0"/>
        <w:numPr>
          <w:ilvl w:val="0"/>
          <w:numId w:val="34"/>
        </w:numPr>
        <w:snapToGrid/>
        <w:spacing w:after="0"/>
        <w:jc w:val="both"/>
        <w:rPr>
          <w:rFonts w:eastAsia="游明朝"/>
          <w:color w:val="FF0000"/>
          <w:kern w:val="2"/>
          <w:lang w:eastAsia="ja-JP"/>
        </w:rPr>
      </w:pPr>
      <w:r w:rsidRPr="00653B5A">
        <w:rPr>
          <w:rFonts w:eastAsia="游明朝"/>
          <w:color w:val="FF0000"/>
          <w:kern w:val="2"/>
          <w:lang w:eastAsia="ja-JP"/>
        </w:rPr>
        <w:t>Calcu</w:t>
      </w:r>
      <w:r w:rsidR="00613617" w:rsidRPr="00653B5A">
        <w:rPr>
          <w:rFonts w:eastAsia="游明朝"/>
          <w:color w:val="FF0000"/>
          <w:kern w:val="2"/>
          <w:lang w:eastAsia="ja-JP"/>
        </w:rPr>
        <w:t xml:space="preserve">lated </w:t>
      </w:r>
      <w:r w:rsidRPr="00653B5A">
        <w:rPr>
          <w:rFonts w:eastAsia="游明朝"/>
          <w:color w:val="FF0000"/>
          <w:kern w:val="2"/>
          <w:lang w:eastAsia="ja-JP"/>
        </w:rPr>
        <w:t xml:space="preserve">ion concentration </w:t>
      </w:r>
      <w:r w:rsidR="00B86C6A" w:rsidRPr="00653B5A">
        <w:rPr>
          <w:rFonts w:eastAsia="游明朝"/>
          <w:color w:val="FF0000"/>
          <w:kern w:val="2"/>
          <w:lang w:eastAsia="ja-JP"/>
        </w:rPr>
        <w:t>based on</w:t>
      </w:r>
      <w:r w:rsidR="00F54EEF" w:rsidRPr="00653B5A">
        <w:rPr>
          <w:rFonts w:eastAsia="游明朝"/>
          <w:color w:val="FF0000"/>
          <w:kern w:val="2"/>
          <w:lang w:eastAsia="ja-JP"/>
        </w:rPr>
        <w:t xml:space="preserve"> </w:t>
      </w:r>
      <w:r w:rsidR="00417510" w:rsidRPr="00653B5A">
        <w:rPr>
          <w:rFonts w:eastAsia="游明朝"/>
          <w:color w:val="FF0000"/>
          <w:kern w:val="2"/>
          <w:lang w:eastAsia="ja-JP"/>
        </w:rPr>
        <w:t xml:space="preserve">ionic </w:t>
      </w:r>
      <w:r w:rsidR="00F54EEF" w:rsidRPr="00653B5A">
        <w:rPr>
          <w:rFonts w:eastAsia="游明朝"/>
          <w:color w:val="FF0000"/>
          <w:kern w:val="2"/>
          <w:lang w:eastAsia="ja-JP"/>
        </w:rPr>
        <w:t>equilibrium</w:t>
      </w:r>
      <w:r w:rsidR="00B47B1C" w:rsidRPr="00653B5A">
        <w:rPr>
          <w:rFonts w:eastAsia="游明朝"/>
          <w:color w:val="FF0000"/>
          <w:kern w:val="2"/>
          <w:lang w:eastAsia="ja-JP"/>
        </w:rPr>
        <w:t xml:space="preserve"> and </w:t>
      </w:r>
      <w:r w:rsidR="00E06B7F" w:rsidRPr="00653B5A">
        <w:rPr>
          <w:rFonts w:eastAsia="游明朝"/>
          <w:color w:val="FF0000"/>
          <w:kern w:val="2"/>
          <w:lang w:eastAsia="ja-JP"/>
        </w:rPr>
        <w:t xml:space="preserve">solubility products related to </w:t>
      </w:r>
      <w:r w:rsidR="00917D84" w:rsidRPr="00653B5A">
        <w:rPr>
          <w:rFonts w:eastAsia="游明朝"/>
          <w:color w:val="FF0000"/>
          <w:kern w:val="2"/>
          <w:lang w:eastAsia="ja-JP"/>
        </w:rPr>
        <w:t>Cal</w:t>
      </w:r>
      <w:r w:rsidR="00606E4B" w:rsidRPr="00653B5A">
        <w:rPr>
          <w:rFonts w:eastAsia="游明朝"/>
          <w:color w:val="FF0000"/>
          <w:kern w:val="2"/>
          <w:lang w:eastAsia="ja-JP"/>
        </w:rPr>
        <w:t>cium</w:t>
      </w:r>
      <w:r w:rsidR="00222A88" w:rsidRPr="00653B5A">
        <w:rPr>
          <w:rFonts w:eastAsia="游明朝"/>
          <w:color w:val="FF0000"/>
          <w:kern w:val="2"/>
          <w:lang w:eastAsia="ja-JP"/>
        </w:rPr>
        <w:t xml:space="preserve"> (Ca)</w:t>
      </w:r>
      <w:r w:rsidR="00606E4B" w:rsidRPr="00653B5A">
        <w:rPr>
          <w:rFonts w:eastAsia="游明朝"/>
          <w:color w:val="FF0000"/>
          <w:kern w:val="2"/>
          <w:lang w:eastAsia="ja-JP"/>
        </w:rPr>
        <w:t xml:space="preserve"> and Silica</w:t>
      </w:r>
      <w:r w:rsidR="00222A88" w:rsidRPr="00653B5A">
        <w:rPr>
          <w:rFonts w:eastAsia="游明朝"/>
          <w:color w:val="FF0000"/>
          <w:kern w:val="2"/>
          <w:lang w:eastAsia="ja-JP"/>
        </w:rPr>
        <w:t xml:space="preserve"> (Si)</w:t>
      </w:r>
      <w:r w:rsidR="00F54EEF" w:rsidRPr="00653B5A">
        <w:rPr>
          <w:rFonts w:eastAsia="游明朝"/>
          <w:color w:val="FF0000"/>
          <w:kern w:val="2"/>
          <w:lang w:eastAsia="ja-JP"/>
        </w:rPr>
        <w:t xml:space="preserve"> </w:t>
      </w:r>
      <w:r w:rsidRPr="00653B5A">
        <w:rPr>
          <w:rFonts w:eastAsia="游明朝"/>
          <w:color w:val="FF0000"/>
          <w:kern w:val="2"/>
          <w:lang w:eastAsia="ja-JP"/>
        </w:rPr>
        <w:t>on membrane surface</w:t>
      </w:r>
      <w:r w:rsidR="00613617" w:rsidRPr="00653B5A">
        <w:rPr>
          <w:rFonts w:eastAsia="游明朝"/>
          <w:color w:val="FF0000"/>
          <w:kern w:val="2"/>
          <w:lang w:eastAsia="ja-JP"/>
        </w:rPr>
        <w:t xml:space="preserve">. </w:t>
      </w:r>
      <w:r w:rsidRPr="00653B5A">
        <w:rPr>
          <w:rFonts w:eastAsia="游明朝"/>
          <w:color w:val="FF0000"/>
          <w:kern w:val="2"/>
          <w:lang w:eastAsia="ja-JP"/>
        </w:rPr>
        <w:t>Estimate</w:t>
      </w:r>
      <w:r w:rsidR="00FC35AA" w:rsidRPr="00653B5A">
        <w:rPr>
          <w:rFonts w:eastAsia="游明朝"/>
          <w:color w:val="FF0000"/>
          <w:kern w:val="2"/>
          <w:lang w:eastAsia="ja-JP"/>
        </w:rPr>
        <w:t>d</w:t>
      </w:r>
      <w:r w:rsidRPr="00653B5A">
        <w:rPr>
          <w:rFonts w:eastAsia="游明朝"/>
          <w:color w:val="FF0000"/>
          <w:kern w:val="2"/>
          <w:lang w:eastAsia="ja-JP"/>
        </w:rPr>
        <w:t xml:space="preserve"> the ion</w:t>
      </w:r>
      <w:r w:rsidR="00FC35AA" w:rsidRPr="00653B5A">
        <w:rPr>
          <w:rFonts w:eastAsia="游明朝"/>
          <w:color w:val="FF0000"/>
          <w:kern w:val="2"/>
          <w:lang w:eastAsia="ja-JP"/>
        </w:rPr>
        <w:t>ic</w:t>
      </w:r>
      <w:r w:rsidRPr="00653B5A">
        <w:rPr>
          <w:rFonts w:eastAsia="游明朝"/>
          <w:color w:val="FF0000"/>
          <w:kern w:val="2"/>
          <w:lang w:eastAsia="ja-JP"/>
        </w:rPr>
        <w:t xml:space="preserve"> concentration</w:t>
      </w:r>
      <w:r w:rsidR="00FC35AA" w:rsidRPr="00653B5A">
        <w:rPr>
          <w:rFonts w:eastAsia="游明朝"/>
          <w:color w:val="FF0000"/>
          <w:kern w:val="2"/>
          <w:lang w:eastAsia="ja-JP"/>
        </w:rPr>
        <w:t>s</w:t>
      </w:r>
      <w:r w:rsidRPr="00653B5A">
        <w:rPr>
          <w:rFonts w:eastAsia="游明朝"/>
          <w:color w:val="FF0000"/>
          <w:kern w:val="2"/>
          <w:lang w:eastAsia="ja-JP"/>
        </w:rPr>
        <w:t xml:space="preserve"> at the membrane surface using the concentration polarization equation</w:t>
      </w:r>
      <w:r w:rsidR="00793CCA" w:rsidRPr="00653B5A">
        <w:rPr>
          <w:rFonts w:eastAsia="游明朝"/>
          <w:color w:val="FF0000"/>
          <w:kern w:val="2"/>
          <w:lang w:eastAsia="ja-JP"/>
        </w:rPr>
        <w:t xml:space="preserve"> and mas</w:t>
      </w:r>
      <w:r w:rsidR="005F0F30" w:rsidRPr="00653B5A">
        <w:rPr>
          <w:rFonts w:eastAsia="游明朝"/>
          <w:color w:val="FF0000"/>
          <w:kern w:val="2"/>
          <w:lang w:eastAsia="ja-JP"/>
        </w:rPr>
        <w:t>s transfer coeffi</w:t>
      </w:r>
      <w:r w:rsidR="00222A88" w:rsidRPr="00653B5A">
        <w:rPr>
          <w:rFonts w:eastAsia="游明朝"/>
          <w:color w:val="FF0000"/>
          <w:kern w:val="2"/>
          <w:lang w:eastAsia="ja-JP"/>
        </w:rPr>
        <w:t>cients</w:t>
      </w:r>
      <w:r w:rsidRPr="00653B5A">
        <w:rPr>
          <w:rFonts w:eastAsia="游明朝"/>
          <w:color w:val="FF0000"/>
          <w:kern w:val="2"/>
          <w:lang w:eastAsia="ja-JP"/>
        </w:rPr>
        <w:t>.</w:t>
      </w:r>
    </w:p>
    <w:p w14:paraId="6915A77D" w14:textId="3CD96FB1" w:rsidR="00B3382B" w:rsidRPr="00653B5A" w:rsidRDefault="00B3382B" w:rsidP="00631856">
      <w:pPr>
        <w:widowControl w:val="0"/>
        <w:numPr>
          <w:ilvl w:val="0"/>
          <w:numId w:val="34"/>
        </w:numPr>
        <w:snapToGrid/>
        <w:spacing w:after="0"/>
        <w:jc w:val="both"/>
        <w:rPr>
          <w:rFonts w:eastAsia="游明朝"/>
          <w:color w:val="FF0000"/>
          <w:kern w:val="2"/>
          <w:lang w:eastAsia="ja-JP"/>
        </w:rPr>
      </w:pPr>
      <w:r w:rsidRPr="00653B5A">
        <w:rPr>
          <w:rFonts w:eastAsia="游明朝"/>
          <w:color w:val="FF0000"/>
          <w:kern w:val="2"/>
          <w:lang w:eastAsia="ja-JP"/>
        </w:rPr>
        <w:t>Calculat</w:t>
      </w:r>
      <w:r w:rsidR="008B54A6" w:rsidRPr="00653B5A">
        <w:rPr>
          <w:rFonts w:eastAsia="游明朝"/>
          <w:color w:val="FF0000"/>
          <w:kern w:val="2"/>
          <w:lang w:eastAsia="ja-JP"/>
        </w:rPr>
        <w:t>ed</w:t>
      </w:r>
      <w:r w:rsidRPr="00653B5A">
        <w:rPr>
          <w:rFonts w:eastAsia="游明朝"/>
          <w:color w:val="FF0000"/>
          <w:kern w:val="2"/>
          <w:lang w:eastAsia="ja-JP"/>
        </w:rPr>
        <w:t xml:space="preserve"> </w:t>
      </w:r>
      <w:r w:rsidR="008B54A6" w:rsidRPr="00653B5A">
        <w:rPr>
          <w:rFonts w:eastAsia="游明朝"/>
          <w:color w:val="FF0000"/>
          <w:kern w:val="2"/>
          <w:lang w:eastAsia="ja-JP"/>
        </w:rPr>
        <w:t xml:space="preserve">Ca and </w:t>
      </w:r>
      <w:r w:rsidR="00C644B3" w:rsidRPr="00653B5A">
        <w:rPr>
          <w:rFonts w:eastAsia="游明朝"/>
          <w:color w:val="FF0000"/>
          <w:kern w:val="2"/>
          <w:lang w:eastAsia="ja-JP"/>
        </w:rPr>
        <w:t xml:space="preserve">Si </w:t>
      </w:r>
      <w:r w:rsidRPr="00653B5A">
        <w:rPr>
          <w:rFonts w:eastAsia="游明朝"/>
          <w:color w:val="FF0000"/>
          <w:kern w:val="2"/>
          <w:lang w:eastAsia="ja-JP"/>
        </w:rPr>
        <w:t>ion</w:t>
      </w:r>
      <w:r w:rsidR="0071606F" w:rsidRPr="00653B5A">
        <w:rPr>
          <w:rFonts w:eastAsia="游明朝"/>
          <w:color w:val="FF0000"/>
          <w:kern w:val="2"/>
          <w:lang w:eastAsia="ja-JP"/>
        </w:rPr>
        <w:t>ic</w:t>
      </w:r>
      <w:r w:rsidRPr="00653B5A">
        <w:rPr>
          <w:rFonts w:eastAsia="游明朝"/>
          <w:color w:val="FF0000"/>
          <w:kern w:val="2"/>
          <w:lang w:eastAsia="ja-JP"/>
        </w:rPr>
        <w:t xml:space="preserve"> concentration</w:t>
      </w:r>
      <w:r w:rsidR="0071606F" w:rsidRPr="00653B5A">
        <w:rPr>
          <w:rFonts w:eastAsia="游明朝"/>
          <w:color w:val="FF0000"/>
          <w:kern w:val="2"/>
          <w:lang w:eastAsia="ja-JP"/>
        </w:rPr>
        <w:t xml:space="preserve"> levels </w:t>
      </w:r>
      <w:r w:rsidR="00EB0057" w:rsidRPr="00653B5A">
        <w:rPr>
          <w:rFonts w:eastAsia="游明朝"/>
          <w:color w:val="FF0000"/>
          <w:kern w:val="2"/>
          <w:lang w:eastAsia="ja-JP"/>
        </w:rPr>
        <w:t xml:space="preserve">that prevent precipitation on the membrane surface. </w:t>
      </w:r>
      <w:r w:rsidRPr="00653B5A">
        <w:rPr>
          <w:rFonts w:eastAsia="游明朝"/>
          <w:color w:val="FF0000"/>
          <w:kern w:val="2"/>
          <w:lang w:eastAsia="ja-JP"/>
        </w:rPr>
        <w:t>Estimate</w:t>
      </w:r>
      <w:r w:rsidR="00EB0057" w:rsidRPr="00653B5A">
        <w:rPr>
          <w:rFonts w:eastAsia="游明朝"/>
          <w:color w:val="FF0000"/>
          <w:kern w:val="2"/>
          <w:lang w:eastAsia="ja-JP"/>
        </w:rPr>
        <w:t>d</w:t>
      </w:r>
      <w:r w:rsidRPr="00653B5A">
        <w:rPr>
          <w:rFonts w:eastAsia="游明朝"/>
          <w:color w:val="FF0000"/>
          <w:kern w:val="2"/>
          <w:lang w:eastAsia="ja-JP"/>
        </w:rPr>
        <w:t xml:space="preserve"> </w:t>
      </w:r>
      <w:r w:rsidR="00CF6885" w:rsidRPr="00653B5A">
        <w:rPr>
          <w:rFonts w:eastAsia="游明朝"/>
          <w:color w:val="FF0000"/>
          <w:kern w:val="2"/>
          <w:lang w:eastAsia="ja-JP"/>
        </w:rPr>
        <w:t xml:space="preserve">the critical Ca and Si </w:t>
      </w:r>
      <w:r w:rsidRPr="00653B5A">
        <w:rPr>
          <w:rFonts w:eastAsia="游明朝"/>
          <w:color w:val="FF0000"/>
          <w:kern w:val="2"/>
          <w:lang w:eastAsia="ja-JP"/>
        </w:rPr>
        <w:t>concentration</w:t>
      </w:r>
      <w:r w:rsidR="00CF6885" w:rsidRPr="00653B5A">
        <w:rPr>
          <w:rFonts w:eastAsia="游明朝"/>
          <w:color w:val="FF0000"/>
          <w:kern w:val="2"/>
          <w:lang w:eastAsia="ja-JP"/>
        </w:rPr>
        <w:t>s</w:t>
      </w:r>
      <w:r w:rsidRPr="00653B5A">
        <w:rPr>
          <w:rFonts w:eastAsia="游明朝"/>
          <w:color w:val="FF0000"/>
          <w:kern w:val="2"/>
          <w:lang w:eastAsia="ja-JP"/>
        </w:rPr>
        <w:t xml:space="preserve"> at which </w:t>
      </w:r>
      <w:r w:rsidR="005C270A" w:rsidRPr="00653B5A">
        <w:rPr>
          <w:rFonts w:eastAsia="游明朝"/>
          <w:color w:val="FF0000"/>
          <w:kern w:val="2"/>
          <w:lang w:eastAsia="ja-JP"/>
        </w:rPr>
        <w:t xml:space="preserve">these </w:t>
      </w:r>
      <w:r w:rsidRPr="00653B5A">
        <w:rPr>
          <w:rFonts w:eastAsia="游明朝"/>
          <w:color w:val="FF0000"/>
          <w:kern w:val="2"/>
          <w:lang w:eastAsia="ja-JP"/>
        </w:rPr>
        <w:t>salt</w:t>
      </w:r>
      <w:r w:rsidR="005C270A" w:rsidRPr="00653B5A">
        <w:rPr>
          <w:rFonts w:eastAsia="游明朝"/>
          <w:color w:val="FF0000"/>
          <w:kern w:val="2"/>
          <w:lang w:eastAsia="ja-JP"/>
        </w:rPr>
        <w:t>s</w:t>
      </w:r>
      <w:r w:rsidRPr="00653B5A">
        <w:rPr>
          <w:rFonts w:eastAsia="游明朝"/>
          <w:color w:val="FF0000"/>
          <w:kern w:val="2"/>
          <w:lang w:eastAsia="ja-JP"/>
        </w:rPr>
        <w:t xml:space="preserve"> do not precipitate at the membrane surface based on the saturation index.</w:t>
      </w:r>
    </w:p>
    <w:p w14:paraId="4279298D" w14:textId="7AD1124A" w:rsidR="00B3382B" w:rsidRPr="00653B5A" w:rsidRDefault="00B3382B" w:rsidP="000F3B09">
      <w:pPr>
        <w:widowControl w:val="0"/>
        <w:numPr>
          <w:ilvl w:val="0"/>
          <w:numId w:val="34"/>
        </w:numPr>
        <w:snapToGrid/>
        <w:spacing w:after="0"/>
        <w:jc w:val="both"/>
        <w:rPr>
          <w:rFonts w:eastAsia="游明朝"/>
          <w:color w:val="FF0000"/>
          <w:kern w:val="2"/>
          <w:lang w:eastAsia="ja-JP"/>
        </w:rPr>
      </w:pPr>
      <w:r w:rsidRPr="00653B5A">
        <w:rPr>
          <w:rFonts w:eastAsia="游明朝"/>
          <w:color w:val="FF0000"/>
          <w:kern w:val="2"/>
          <w:lang w:eastAsia="ja-JP"/>
        </w:rPr>
        <w:t>Optimiz</w:t>
      </w:r>
      <w:r w:rsidR="0053490A" w:rsidRPr="00653B5A">
        <w:rPr>
          <w:rFonts w:eastAsia="游明朝"/>
          <w:color w:val="FF0000"/>
          <w:kern w:val="2"/>
          <w:lang w:eastAsia="ja-JP"/>
        </w:rPr>
        <w:t>ing</w:t>
      </w:r>
      <w:r w:rsidR="00B73068" w:rsidRPr="00653B5A">
        <w:rPr>
          <w:rFonts w:eastAsia="游明朝"/>
          <w:color w:val="FF0000"/>
          <w:kern w:val="2"/>
          <w:lang w:eastAsia="ja-JP"/>
        </w:rPr>
        <w:t xml:space="preserve"> anti-</w:t>
      </w:r>
      <w:proofErr w:type="spellStart"/>
      <w:r w:rsidR="00B73068" w:rsidRPr="00653B5A">
        <w:rPr>
          <w:rFonts w:eastAsia="游明朝"/>
          <w:color w:val="FF0000"/>
          <w:kern w:val="2"/>
          <w:lang w:eastAsia="ja-JP"/>
        </w:rPr>
        <w:t>scalant</w:t>
      </w:r>
      <w:proofErr w:type="spellEnd"/>
      <w:r w:rsidRPr="00653B5A">
        <w:rPr>
          <w:rFonts w:eastAsia="游明朝"/>
          <w:color w:val="FF0000"/>
          <w:kern w:val="2"/>
          <w:lang w:eastAsia="ja-JP"/>
        </w:rPr>
        <w:t xml:space="preserve"> dosage</w:t>
      </w:r>
      <w:r w:rsidR="0053490A" w:rsidRPr="00653B5A">
        <w:rPr>
          <w:rFonts w:eastAsia="游明朝"/>
          <w:color w:val="FF0000"/>
          <w:kern w:val="2"/>
          <w:lang w:eastAsia="ja-JP"/>
        </w:rPr>
        <w:t xml:space="preserve"> underway, we are to de</w:t>
      </w:r>
      <w:r w:rsidRPr="00653B5A">
        <w:rPr>
          <w:rFonts w:eastAsia="游明朝"/>
          <w:color w:val="FF0000"/>
          <w:kern w:val="2"/>
          <w:lang w:eastAsia="ja-JP"/>
        </w:rPr>
        <w:t>termine th</w:t>
      </w:r>
      <w:r w:rsidR="00F03617" w:rsidRPr="00653B5A">
        <w:rPr>
          <w:rFonts w:eastAsia="游明朝"/>
          <w:color w:val="FF0000"/>
          <w:kern w:val="2"/>
          <w:lang w:eastAsia="ja-JP"/>
        </w:rPr>
        <w:t>e</w:t>
      </w:r>
      <w:r w:rsidRPr="00653B5A">
        <w:rPr>
          <w:rFonts w:eastAsia="游明朝"/>
          <w:color w:val="FF0000"/>
          <w:kern w:val="2"/>
          <w:lang w:eastAsia="ja-JP"/>
        </w:rPr>
        <w:t xml:space="preserve"> </w:t>
      </w:r>
      <w:r w:rsidR="00F03617" w:rsidRPr="00653B5A">
        <w:rPr>
          <w:rFonts w:eastAsia="游明朝"/>
          <w:color w:val="FF0000"/>
          <w:kern w:val="2"/>
          <w:lang w:eastAsia="ja-JP"/>
        </w:rPr>
        <w:t>anti-</w:t>
      </w:r>
      <w:proofErr w:type="spellStart"/>
      <w:r w:rsidR="00F03617" w:rsidRPr="00653B5A">
        <w:rPr>
          <w:rFonts w:eastAsia="游明朝"/>
          <w:color w:val="FF0000"/>
          <w:kern w:val="2"/>
          <w:lang w:eastAsia="ja-JP"/>
        </w:rPr>
        <w:t>scalant</w:t>
      </w:r>
      <w:proofErr w:type="spellEnd"/>
      <w:r w:rsidR="00F03617" w:rsidRPr="00653B5A">
        <w:rPr>
          <w:rFonts w:eastAsia="游明朝"/>
          <w:color w:val="FF0000"/>
          <w:kern w:val="2"/>
          <w:lang w:eastAsia="ja-JP"/>
        </w:rPr>
        <w:t xml:space="preserve"> demand</w:t>
      </w:r>
      <w:r w:rsidRPr="00653B5A">
        <w:rPr>
          <w:rFonts w:eastAsia="游明朝"/>
          <w:color w:val="FF0000"/>
          <w:kern w:val="2"/>
          <w:lang w:eastAsia="ja-JP"/>
        </w:rPr>
        <w:t xml:space="preserve"> </w:t>
      </w:r>
      <w:r w:rsidR="00EC1C61" w:rsidRPr="00653B5A">
        <w:rPr>
          <w:rFonts w:eastAsia="游明朝"/>
          <w:color w:val="FF0000"/>
          <w:kern w:val="2"/>
          <w:lang w:eastAsia="ja-JP"/>
        </w:rPr>
        <w:t xml:space="preserve">in </w:t>
      </w:r>
      <w:r w:rsidRPr="00653B5A">
        <w:rPr>
          <w:rFonts w:eastAsia="游明朝"/>
          <w:color w:val="FF0000"/>
          <w:kern w:val="2"/>
          <w:lang w:eastAsia="ja-JP"/>
        </w:rPr>
        <w:t>accord</w:t>
      </w:r>
      <w:r w:rsidR="00EC1C61" w:rsidRPr="00653B5A">
        <w:rPr>
          <w:rFonts w:eastAsia="游明朝"/>
          <w:color w:val="FF0000"/>
          <w:kern w:val="2"/>
          <w:lang w:eastAsia="ja-JP"/>
        </w:rPr>
        <w:t>ance with</w:t>
      </w:r>
      <w:r w:rsidRPr="00653B5A">
        <w:rPr>
          <w:rFonts w:eastAsia="游明朝"/>
          <w:color w:val="FF0000"/>
          <w:kern w:val="2"/>
          <w:lang w:eastAsia="ja-JP"/>
        </w:rPr>
        <w:t xml:space="preserve"> the </w:t>
      </w:r>
      <w:r w:rsidR="00E8235F" w:rsidRPr="00653B5A">
        <w:rPr>
          <w:rFonts w:eastAsia="游明朝"/>
          <w:color w:val="FF0000"/>
          <w:kern w:val="2"/>
          <w:lang w:eastAsia="ja-JP"/>
        </w:rPr>
        <w:t>gaps</w:t>
      </w:r>
      <w:r w:rsidRPr="00653B5A">
        <w:rPr>
          <w:rFonts w:eastAsia="游明朝"/>
          <w:color w:val="FF0000"/>
          <w:kern w:val="2"/>
          <w:lang w:eastAsia="ja-JP"/>
        </w:rPr>
        <w:t xml:space="preserve"> between </w:t>
      </w:r>
      <w:r w:rsidR="00011A62" w:rsidRPr="00653B5A">
        <w:rPr>
          <w:rFonts w:eastAsia="游明朝"/>
          <w:color w:val="FF0000"/>
          <w:kern w:val="2"/>
          <w:lang w:eastAsia="ja-JP"/>
        </w:rPr>
        <w:t>actual</w:t>
      </w:r>
      <w:r w:rsidRPr="00653B5A">
        <w:rPr>
          <w:rFonts w:eastAsia="游明朝"/>
          <w:color w:val="FF0000"/>
          <w:kern w:val="2"/>
          <w:lang w:eastAsia="ja-JP"/>
        </w:rPr>
        <w:t xml:space="preserve"> </w:t>
      </w:r>
      <w:r w:rsidR="00011A62" w:rsidRPr="00653B5A">
        <w:rPr>
          <w:rFonts w:eastAsia="游明朝"/>
          <w:color w:val="FF0000"/>
          <w:kern w:val="2"/>
          <w:lang w:eastAsia="ja-JP"/>
        </w:rPr>
        <w:t>Ca and Si</w:t>
      </w:r>
      <w:r w:rsidRPr="00653B5A">
        <w:rPr>
          <w:rFonts w:eastAsia="游明朝"/>
          <w:color w:val="FF0000"/>
          <w:kern w:val="2"/>
          <w:lang w:eastAsia="ja-JP"/>
        </w:rPr>
        <w:t xml:space="preserve"> </w:t>
      </w:r>
      <w:r w:rsidR="00011A62" w:rsidRPr="00653B5A">
        <w:rPr>
          <w:rFonts w:eastAsia="游明朝"/>
          <w:color w:val="FF0000"/>
          <w:kern w:val="2"/>
          <w:lang w:eastAsia="ja-JP"/>
        </w:rPr>
        <w:t xml:space="preserve">ionic </w:t>
      </w:r>
      <w:r w:rsidRPr="00653B5A">
        <w:rPr>
          <w:rFonts w:eastAsia="游明朝"/>
          <w:color w:val="FF0000"/>
          <w:kern w:val="2"/>
          <w:lang w:eastAsia="ja-JP"/>
        </w:rPr>
        <w:t>concentration</w:t>
      </w:r>
      <w:r w:rsidR="00011A62" w:rsidRPr="00653B5A">
        <w:rPr>
          <w:rFonts w:eastAsia="游明朝"/>
          <w:color w:val="FF0000"/>
          <w:kern w:val="2"/>
          <w:lang w:eastAsia="ja-JP"/>
        </w:rPr>
        <w:t>s</w:t>
      </w:r>
      <w:r w:rsidRPr="00653B5A">
        <w:rPr>
          <w:rFonts w:eastAsia="游明朝"/>
          <w:color w:val="FF0000"/>
          <w:kern w:val="2"/>
          <w:lang w:eastAsia="ja-JP"/>
        </w:rPr>
        <w:t xml:space="preserve"> on the membrane surface and the </w:t>
      </w:r>
      <w:r w:rsidR="00FB078D" w:rsidRPr="00653B5A">
        <w:rPr>
          <w:rFonts w:eastAsia="游明朝"/>
          <w:color w:val="FF0000"/>
          <w:kern w:val="2"/>
          <w:lang w:eastAsia="ja-JP"/>
        </w:rPr>
        <w:t>critical concentration level</w:t>
      </w:r>
      <w:r w:rsidR="00917547" w:rsidRPr="00653B5A">
        <w:rPr>
          <w:rFonts w:eastAsia="游明朝"/>
          <w:color w:val="FF0000"/>
          <w:kern w:val="2"/>
          <w:lang w:eastAsia="ja-JP"/>
        </w:rPr>
        <w:t xml:space="preserve"> preventing the precipitation</w:t>
      </w:r>
      <w:r w:rsidRPr="00653B5A">
        <w:rPr>
          <w:rFonts w:eastAsia="游明朝"/>
          <w:color w:val="FF0000"/>
          <w:kern w:val="2"/>
          <w:lang w:eastAsia="ja-JP"/>
        </w:rPr>
        <w:t>.</w:t>
      </w:r>
    </w:p>
    <w:p w14:paraId="3D3BED8D" w14:textId="77777777" w:rsidR="00B3382B" w:rsidRPr="00653B5A" w:rsidRDefault="00B3382B" w:rsidP="00B3382B">
      <w:pPr>
        <w:widowControl w:val="0"/>
        <w:snapToGrid/>
        <w:jc w:val="both"/>
        <w:rPr>
          <w:rFonts w:eastAsia="游明朝"/>
          <w:color w:val="FF0000"/>
          <w:kern w:val="2"/>
          <w:lang w:eastAsia="ja-JP"/>
        </w:rPr>
      </w:pPr>
      <w:r w:rsidRPr="00653B5A">
        <w:rPr>
          <w:rFonts w:eastAsia="游明朝"/>
          <w:color w:val="FF0000"/>
          <w:kern w:val="2"/>
          <w:lang w:eastAsia="ja-JP"/>
        </w:rPr>
        <w:t>The three items above can be classified as</w:t>
      </w:r>
      <w:r w:rsidRPr="00653B5A">
        <w:rPr>
          <w:color w:val="FF0000"/>
        </w:rPr>
        <w:t xml:space="preserve"> </w:t>
      </w:r>
      <w:r w:rsidRPr="00653B5A">
        <w:rPr>
          <w:rFonts w:eastAsia="游明朝"/>
          <w:color w:val="FF0000"/>
          <w:kern w:val="2"/>
          <w:lang w:eastAsia="ja-JP"/>
        </w:rPr>
        <w:t>scaling estimation methods (A&amp;B) and chemical dosage control method (C).</w:t>
      </w:r>
      <w:r w:rsidRPr="00653B5A">
        <w:rPr>
          <w:color w:val="FF0000"/>
        </w:rPr>
        <w:t xml:space="preserve"> In </w:t>
      </w:r>
      <w:r w:rsidRPr="00653B5A">
        <w:rPr>
          <w:rFonts w:eastAsia="游明朝"/>
          <w:color w:val="FF0000"/>
          <w:kern w:val="2"/>
          <w:lang w:eastAsia="ja-JP"/>
        </w:rPr>
        <w:t>this section we focus on the implementation method for scaling estimation methods and chemical dosage control method are noted in 1.3.2.2 as a future task.</w:t>
      </w:r>
    </w:p>
    <w:p w14:paraId="3CC63C5D" w14:textId="77777777" w:rsidR="000C0D98" w:rsidRPr="00653B5A" w:rsidRDefault="000C0D98" w:rsidP="00B3382B">
      <w:pPr>
        <w:widowControl w:val="0"/>
        <w:snapToGrid/>
        <w:jc w:val="both"/>
        <w:rPr>
          <w:rFonts w:eastAsia="游明朝"/>
          <w:color w:val="FF0000"/>
          <w:kern w:val="2"/>
          <w:lang w:eastAsia="ja-JP"/>
        </w:rPr>
      </w:pPr>
    </w:p>
    <w:p w14:paraId="3F150035" w14:textId="77B054CF" w:rsidR="00B3382B" w:rsidRPr="00653B5A" w:rsidRDefault="00B3382B" w:rsidP="00B3382B">
      <w:pPr>
        <w:keepNext/>
        <w:widowControl w:val="0"/>
        <w:numPr>
          <w:ilvl w:val="2"/>
          <w:numId w:val="5"/>
        </w:numPr>
        <w:snapToGrid/>
        <w:spacing w:before="120"/>
        <w:jc w:val="both"/>
        <w:outlineLvl w:val="2"/>
        <w:rPr>
          <w:rFonts w:eastAsia="游ゴシック Light"/>
          <w:color w:val="FF0000"/>
          <w:kern w:val="2"/>
          <w:lang w:eastAsia="ja-JP"/>
        </w:rPr>
      </w:pPr>
      <w:bookmarkStart w:id="267" w:name="_Toc144133645"/>
      <w:r w:rsidRPr="00653B5A">
        <w:rPr>
          <w:rFonts w:eastAsia="游ゴシック Light"/>
          <w:b/>
          <w:bCs/>
          <w:color w:val="FF0000"/>
          <w:kern w:val="2"/>
          <w:lang w:eastAsia="ja-JP"/>
        </w:rPr>
        <w:t>Method to Estimate Scaling</w:t>
      </w:r>
      <w:bookmarkEnd w:id="267"/>
    </w:p>
    <w:p w14:paraId="23B5BDC2" w14:textId="77777777" w:rsidR="00B3382B" w:rsidRPr="00653B5A" w:rsidRDefault="00B3382B" w:rsidP="00B3382B">
      <w:pPr>
        <w:widowControl w:val="0"/>
        <w:numPr>
          <w:ilvl w:val="0"/>
          <w:numId w:val="11"/>
        </w:numPr>
        <w:snapToGrid/>
        <w:spacing w:before="120"/>
        <w:jc w:val="both"/>
        <w:rPr>
          <w:rFonts w:eastAsia="游明朝"/>
          <w:color w:val="FF0000"/>
          <w:kern w:val="2"/>
          <w:lang w:eastAsia="ja-JP"/>
        </w:rPr>
      </w:pPr>
      <w:r w:rsidRPr="00653B5A">
        <w:rPr>
          <w:rFonts w:eastAsia="游明朝"/>
          <w:color w:val="FF0000"/>
          <w:kern w:val="2"/>
          <w:lang w:eastAsia="ja-JP"/>
        </w:rPr>
        <w:t>Calculation of ion concentration on membrane surface (Concentration Polarization)</w:t>
      </w:r>
    </w:p>
    <w:p w14:paraId="0E3D806A" w14:textId="700B550F" w:rsidR="00B3382B" w:rsidRPr="00653B5A" w:rsidRDefault="00B3382B" w:rsidP="00B3382B">
      <w:pPr>
        <w:widowControl w:val="0"/>
        <w:snapToGrid/>
        <w:spacing w:after="0"/>
        <w:ind w:firstLineChars="100" w:firstLine="240"/>
        <w:jc w:val="both"/>
        <w:rPr>
          <w:rFonts w:ascii="游明朝" w:eastAsia="游明朝" w:hAnsi="游明朝"/>
          <w:color w:val="FF0000"/>
          <w:kern w:val="2"/>
          <w:lang w:eastAsia="ja-JP"/>
        </w:rPr>
      </w:pPr>
      <w:r w:rsidRPr="00653B5A">
        <w:rPr>
          <w:rFonts w:eastAsia="游明朝"/>
          <w:color w:val="FF0000"/>
          <w:kern w:val="2"/>
          <w:lang w:eastAsia="ja-JP"/>
        </w:rPr>
        <w:t xml:space="preserve">Trace chemicals are measured </w:t>
      </w:r>
      <w:r w:rsidR="00B46FB3" w:rsidRPr="00653B5A">
        <w:rPr>
          <w:rFonts w:eastAsia="游明朝"/>
          <w:color w:val="FF0000"/>
          <w:kern w:val="2"/>
          <w:lang w:eastAsia="ja-JP"/>
        </w:rPr>
        <w:t xml:space="preserve">at </w:t>
      </w:r>
      <w:r w:rsidRPr="00653B5A">
        <w:rPr>
          <w:rFonts w:eastAsia="游明朝"/>
          <w:color w:val="FF0000"/>
          <w:kern w:val="2"/>
          <w:lang w:eastAsia="ja-JP"/>
        </w:rPr>
        <w:t>the RO feed and permeate by Xact 920 at OCWD.</w:t>
      </w:r>
      <w:r w:rsidRPr="00653B5A">
        <w:rPr>
          <w:color w:val="FF0000"/>
        </w:rPr>
        <w:t xml:space="preserve"> </w:t>
      </w:r>
      <w:r w:rsidRPr="00653B5A">
        <w:rPr>
          <w:rFonts w:eastAsia="游明朝"/>
          <w:color w:val="FF0000"/>
          <w:kern w:val="2"/>
          <w:lang w:eastAsia="ja-JP"/>
        </w:rPr>
        <w:t xml:space="preserve">Combining these data with concentration polarization model, we can calculate the concentration at the membrane surface. </w:t>
      </w:r>
      <w:r w:rsidRPr="00653B5A">
        <w:rPr>
          <w:rFonts w:eastAsia="ＭＳ 明朝"/>
          <w:color w:val="FF0000"/>
          <w:lang w:eastAsia="ja-JP"/>
        </w:rPr>
        <w:t xml:space="preserve">To derive this model, let </w:t>
      </w:r>
      <m:oMath>
        <m:sSub>
          <m:sSubPr>
            <m:ctrlPr>
              <w:rPr>
                <w:rFonts w:ascii="Cambria Math" w:eastAsia="ＭＳ 明朝" w:hAnsi="Cambria Math"/>
                <w:i/>
                <w:color w:val="FF0000"/>
                <w:lang w:eastAsia="ja-JP"/>
              </w:rPr>
            </m:ctrlPr>
          </m:sSubPr>
          <m:e>
            <m:r>
              <w:rPr>
                <w:rFonts w:ascii="Cambria Math" w:eastAsia="ＭＳ 明朝" w:hAnsi="Cambria Math"/>
                <w:color w:val="FF0000"/>
                <w:lang w:eastAsia="ja-JP"/>
              </w:rPr>
              <m:t>C</m:t>
            </m:r>
          </m:e>
          <m:sub>
            <m:r>
              <w:rPr>
                <w:rFonts w:ascii="Cambria Math" w:eastAsia="ＭＳ 明朝" w:hAnsi="Cambria Math"/>
                <w:color w:val="FF0000"/>
                <w:lang w:eastAsia="ja-JP"/>
              </w:rPr>
              <m:t>i,j,m</m:t>
            </m:r>
          </m:sub>
        </m:sSub>
      </m:oMath>
      <w:r w:rsidRPr="00653B5A">
        <w:rPr>
          <w:rFonts w:eastAsia="ＭＳ 明朝"/>
          <w:color w:val="FF0000"/>
          <w:lang w:eastAsia="ja-JP"/>
        </w:rPr>
        <w:t xml:space="preserve"> be a concentration of solute </w:t>
      </w:r>
      <m:oMath>
        <m:r>
          <w:rPr>
            <w:rFonts w:ascii="Cambria Math" w:eastAsia="ＭＳ 明朝" w:hAnsi="Cambria Math"/>
            <w:color w:val="FF0000"/>
            <w:lang w:eastAsia="ja-JP"/>
          </w:rPr>
          <m:t>m</m:t>
        </m:r>
      </m:oMath>
      <w:r w:rsidRPr="00653B5A">
        <w:rPr>
          <w:rFonts w:eastAsia="ＭＳ 明朝"/>
          <w:color w:val="FF0000"/>
          <w:lang w:eastAsia="ja-JP"/>
        </w:rPr>
        <w:t xml:space="preserve"> at each location and stage, and subscripts “</w:t>
      </w:r>
      <m:oMath>
        <m:r>
          <w:rPr>
            <w:rFonts w:ascii="Cambria Math" w:eastAsia="ＭＳ 明朝" w:hAnsi="Cambria Math"/>
            <w:color w:val="FF0000"/>
            <w:lang w:eastAsia="ja-JP"/>
          </w:rPr>
          <m:t>i,j,m</m:t>
        </m:r>
      </m:oMath>
      <w:r w:rsidRPr="00653B5A">
        <w:rPr>
          <w:rFonts w:eastAsia="ＭＳ 明朝"/>
          <w:color w:val="FF0000"/>
          <w:lang w:eastAsia="ja-JP"/>
        </w:rPr>
        <w:t>” denotes RO stage number (1st, 2nd, 3rd stage), locations (feed, membrane surface, permeate, and brine), and solute type. Considered concentration polarization</w:t>
      </w:r>
      <w:r w:rsidR="00CA650D" w:rsidRPr="00653B5A">
        <w:rPr>
          <w:rFonts w:eastAsia="ＭＳ 明朝"/>
          <w:color w:val="FF0000"/>
          <w:lang w:eastAsia="ja-JP"/>
        </w:rPr>
        <w:t xml:space="preserve"> </w:t>
      </w:r>
      <w:r w:rsidR="00CA650D" w:rsidRPr="00653B5A">
        <w:rPr>
          <w:rFonts w:eastAsia="游明朝"/>
          <w:color w:val="FF0000"/>
          <w:kern w:val="2"/>
          <w:lang w:eastAsia="ja-JP"/>
        </w:rPr>
        <w:t>based on ionic equilibrium and solubility products</w:t>
      </w:r>
      <w:r w:rsidRPr="00653B5A">
        <w:rPr>
          <w:rFonts w:eastAsia="ＭＳ 明朝"/>
          <w:color w:val="FF0000"/>
          <w:lang w:eastAsia="ja-JP"/>
        </w:rPr>
        <w:t xml:space="preserve">, the concentration </w:t>
      </w:r>
      <m:oMath>
        <m:sSub>
          <m:sSubPr>
            <m:ctrlPr>
              <w:rPr>
                <w:rFonts w:ascii="Cambria Math" w:eastAsia="ＭＳ 明朝" w:hAnsi="Cambria Math"/>
                <w:i/>
                <w:color w:val="FF0000"/>
                <w:lang w:eastAsia="ja-JP"/>
              </w:rPr>
            </m:ctrlPr>
          </m:sSubPr>
          <m:e>
            <m:r>
              <w:rPr>
                <w:rFonts w:ascii="Cambria Math" w:eastAsia="ＭＳ 明朝" w:hAnsi="Cambria Math"/>
                <w:color w:val="FF0000"/>
                <w:lang w:eastAsia="ja-JP"/>
              </w:rPr>
              <m:t>C</m:t>
            </m:r>
          </m:e>
          <m:sub>
            <m:r>
              <w:rPr>
                <w:rFonts w:ascii="Cambria Math" w:eastAsia="ＭＳ 明朝" w:hAnsi="Cambria Math"/>
                <w:color w:val="FF0000"/>
                <w:lang w:eastAsia="ja-JP"/>
              </w:rPr>
              <m:t>i,</m:t>
            </m:r>
            <m:r>
              <m:rPr>
                <m:sty m:val="p"/>
              </m:rPr>
              <w:rPr>
                <w:rFonts w:ascii="Cambria Math" w:eastAsia="ＭＳ 明朝" w:hAnsi="Cambria Math"/>
                <w:color w:val="FF0000"/>
                <w:lang w:eastAsia="ja-JP"/>
              </w:rPr>
              <m:t>memb</m:t>
            </m:r>
            <m:r>
              <w:rPr>
                <w:rFonts w:ascii="Cambria Math" w:eastAsia="ＭＳ 明朝" w:hAnsi="Cambria Math"/>
                <w:color w:val="FF0000"/>
                <w:lang w:eastAsia="ja-JP"/>
              </w:rPr>
              <m:t>,m</m:t>
            </m:r>
          </m:sub>
        </m:sSub>
      </m:oMath>
      <w:r w:rsidRPr="00653B5A">
        <w:rPr>
          <w:rFonts w:eastAsia="ＭＳ 明朝"/>
          <w:color w:val="FF0000"/>
          <w:lang w:eastAsia="ja-JP"/>
        </w:rPr>
        <w:t xml:space="preserve"> at the membrane surface is calculated by the following equations.</w:t>
      </w:r>
    </w:p>
    <w:p w14:paraId="7B35B7DA" w14:textId="77777777" w:rsidR="00967B2E" w:rsidRPr="00653B5A" w:rsidRDefault="00000000" w:rsidP="00B3382B">
      <w:pPr>
        <w:widowControl w:val="0"/>
        <w:snapToGrid/>
        <w:spacing w:after="0"/>
        <w:jc w:val="both"/>
        <w:rPr>
          <w:rFonts w:eastAsia="游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1.3.1</m:t>
                  </m:r>
                </m:e>
              </m:d>
              <m:ctrlPr>
                <w:rPr>
                  <w:rFonts w:ascii="Cambria Math" w:eastAsia="ＭＳ 明朝" w:hAnsi="Cambria Math"/>
                  <w:i/>
                  <w:iCs/>
                  <w:lang w:eastAsia="ja-JP"/>
                </w:rPr>
              </m:ctrlPr>
            </m:e>
          </m:eqArr>
        </m:oMath>
      </m:oMathPara>
    </w:p>
    <w:p w14:paraId="2FF4CFCF" w14:textId="77777777" w:rsidR="00826C8E" w:rsidRPr="00653B5A" w:rsidRDefault="00826C8E" w:rsidP="00B3382B">
      <w:pPr>
        <w:widowControl w:val="0"/>
        <w:snapToGrid/>
        <w:spacing w:after="0"/>
        <w:jc w:val="both"/>
        <w:rPr>
          <w:rFonts w:eastAsia="游明朝"/>
          <w:color w:val="auto"/>
          <w:kern w:val="2"/>
          <w:lang w:eastAsia="ja-JP"/>
        </w:rPr>
      </w:pPr>
    </w:p>
    <w:p w14:paraId="68741A2D" w14:textId="4BA5BA9C" w:rsidR="00B3382B" w:rsidRPr="00653B5A" w:rsidRDefault="00B3382B" w:rsidP="00B3382B">
      <w:pPr>
        <w:widowControl w:val="0"/>
        <w:snapToGrid/>
        <w:spacing w:after="0"/>
        <w:jc w:val="both"/>
        <w:rPr>
          <w:rFonts w:eastAsia="游明朝"/>
          <w:iCs/>
          <w:lang w:eastAsia="ja-JP"/>
        </w:rPr>
      </w:pPr>
      <w:r w:rsidRPr="00653B5A">
        <w:rPr>
          <w:rFonts w:eastAsia="游明朝"/>
          <w:color w:val="auto"/>
          <w:kern w:val="2"/>
          <w:lang w:eastAsia="ja-JP"/>
        </w:rPr>
        <w:t xml:space="preserve">where </w:t>
      </w:r>
      <m:oMath>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sol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v</m:t>
                </m:r>
              </m:e>
              <m:sub>
                <m:r>
                  <w:rPr>
                    <w:rFonts w:ascii="Cambria Math" w:eastAsia="游明朝" w:hAnsi="Cambria Math"/>
                    <w:color w:val="auto"/>
                    <w:kern w:val="2"/>
                    <w:lang w:eastAsia="ja-JP"/>
                  </w:rPr>
                  <m:t>i</m:t>
                </m:r>
              </m:sub>
            </m:sSub>
          </m:sub>
        </m:sSub>
      </m:oMath>
      <w:r w:rsidRPr="00653B5A">
        <w:rPr>
          <w:rFonts w:eastAsia="游明朝"/>
          <w:color w:val="auto"/>
          <w:kern w:val="2"/>
          <w:lang w:eastAsia="ja-JP"/>
        </w:rPr>
        <w:t xml:space="preserve"> denotes the permeate flux of solvent and</w:t>
      </w:r>
      <w:r w:rsidRPr="00653B5A">
        <w:rPr>
          <w:rFonts w:eastAsia="游明朝"/>
          <w:i/>
          <w:iCs/>
          <w:color w:val="auto"/>
          <w:kern w:val="2"/>
          <w:lang w:eastAsia="ja-JP"/>
        </w:rPr>
        <w:t xml:space="preserve"> </w:t>
      </w:r>
      <m:oMath>
        <m:sSub>
          <m:sSubPr>
            <m:ctrlPr>
              <w:rPr>
                <w:rFonts w:ascii="Cambria Math" w:eastAsia="游明朝" w:hAnsi="Cambria Math"/>
                <w:i/>
                <w:iCs/>
                <w:color w:val="auto"/>
                <w:kern w:val="2"/>
                <w:lang w:eastAsia="ja-JP"/>
              </w:rPr>
            </m:ctrlPr>
          </m:sSubPr>
          <m:e>
            <m:r>
              <w:rPr>
                <w:rFonts w:ascii="Cambria Math" w:eastAsia="游明朝" w:hAnsi="Cambria Math"/>
                <w:color w:val="auto"/>
                <w:kern w:val="2"/>
                <w:lang w:eastAsia="ja-JP"/>
              </w:rPr>
              <m:t>k</m:t>
            </m:r>
          </m:e>
          <m:sub>
            <m:r>
              <w:rPr>
                <w:rFonts w:ascii="Cambria Math" w:eastAsia="游明朝" w:hAnsi="Cambria Math"/>
                <w:color w:val="auto"/>
                <w:kern w:val="2"/>
                <w:lang w:eastAsia="ja-JP"/>
              </w:rPr>
              <m:t>i,m</m:t>
            </m:r>
          </m:sub>
        </m:sSub>
      </m:oMath>
      <w:r w:rsidRPr="00653B5A">
        <w:rPr>
          <w:rFonts w:eastAsia="游明朝"/>
          <w:iCs/>
          <w:color w:val="auto"/>
          <w:kern w:val="2"/>
          <w:lang w:eastAsia="ja-JP"/>
        </w:rPr>
        <w:t xml:space="preserve"> denotes the </w:t>
      </w:r>
      <w:r w:rsidRPr="00653B5A">
        <w:rPr>
          <w:rFonts w:eastAsia="游明朝"/>
          <w:color w:val="auto"/>
          <w:kern w:val="2"/>
          <w:lang w:eastAsia="ja-JP"/>
        </w:rPr>
        <w:t xml:space="preserve">mass transfer coefficients. </w:t>
      </w:r>
      <m:oMath>
        <m:sSub>
          <m:sSubPr>
            <m:ctrlPr>
              <w:rPr>
                <w:rFonts w:ascii="Cambria Math" w:eastAsia="游明朝" w:hAnsi="Cambria Math"/>
                <w:i/>
                <w:iCs/>
                <w:color w:val="auto"/>
                <w:kern w:val="2"/>
                <w:lang w:eastAsia="ja-JP"/>
              </w:rPr>
            </m:ctrlPr>
          </m:sSubPr>
          <m:e>
            <m:r>
              <w:rPr>
                <w:rFonts w:ascii="Cambria Math" w:eastAsia="游明朝" w:hAnsi="Cambria Math"/>
                <w:color w:val="auto"/>
                <w:kern w:val="2"/>
                <w:lang w:eastAsia="ja-JP"/>
              </w:rPr>
              <m:t>k</m:t>
            </m:r>
          </m:e>
          <m:sub>
            <m:r>
              <w:rPr>
                <w:rFonts w:ascii="Cambria Math" w:eastAsia="游明朝" w:hAnsi="Cambria Math"/>
                <w:color w:val="auto"/>
                <w:kern w:val="2"/>
                <w:lang w:eastAsia="ja-JP"/>
              </w:rPr>
              <m:t>i,m</m:t>
            </m:r>
          </m:sub>
        </m:sSub>
      </m:oMath>
      <w:r w:rsidRPr="00653B5A">
        <w:rPr>
          <w:rFonts w:eastAsia="游明朝"/>
          <w:iCs/>
          <w:color w:val="auto"/>
          <w:kern w:val="2"/>
          <w:lang w:eastAsia="ja-JP"/>
        </w:rPr>
        <w:t xml:space="preserve"> depends on the </w:t>
      </w:r>
      <w:r w:rsidRPr="00653B5A">
        <w:rPr>
          <w:rFonts w:eastAsia="游明朝"/>
          <w:color w:val="auto"/>
          <w:kern w:val="2"/>
          <w:lang w:eastAsia="ja-JP"/>
        </w:rPr>
        <w:t xml:space="preserve">permeate fluxes </w:t>
      </w:r>
      <m:oMath>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sol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v</m:t>
                </m:r>
              </m:e>
              <m:sub>
                <m:r>
                  <w:rPr>
                    <w:rFonts w:ascii="Cambria Math" w:eastAsia="游明朝" w:hAnsi="Cambria Math"/>
                    <w:color w:val="auto"/>
                    <w:kern w:val="2"/>
                    <w:lang w:eastAsia="ja-JP"/>
                  </w:rPr>
                  <m:t>i</m:t>
                </m:r>
              </m:sub>
            </m:sSub>
          </m:sub>
        </m:sSub>
        <m:r>
          <w:rPr>
            <w:rFonts w:ascii="Cambria Math" w:eastAsia="游明朝" w:hAnsi="Cambria Math"/>
            <w:color w:val="auto"/>
            <w:kern w:val="2"/>
            <w:lang w:eastAsia="ja-JP"/>
          </w:rPr>
          <m:t>,</m:t>
        </m:r>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sal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t</m:t>
                </m:r>
              </m:e>
              <m:sub>
                <m:r>
                  <w:rPr>
                    <w:rFonts w:ascii="Cambria Math" w:eastAsia="游明朝" w:hAnsi="Cambria Math"/>
                    <w:color w:val="auto"/>
                    <w:kern w:val="2"/>
                    <w:lang w:eastAsia="ja-JP"/>
                  </w:rPr>
                  <m:t>i,m</m:t>
                </m:r>
              </m:sub>
            </m:sSub>
          </m:sub>
        </m:sSub>
      </m:oMath>
      <w:r w:rsidRPr="00653B5A">
        <w:rPr>
          <w:rFonts w:eastAsia="游明朝"/>
          <w:color w:val="auto"/>
          <w:kern w:val="2"/>
          <w:lang w:eastAsia="ja-JP"/>
        </w:rPr>
        <w:t xml:space="preserve">, where </w:t>
      </w:r>
      <m:oMath>
        <m:sSub>
          <m:sSubPr>
            <m:ctrlPr>
              <w:rPr>
                <w:rFonts w:ascii="Cambria Math" w:eastAsia="游明朝" w:hAnsi="Cambria Math"/>
                <w:i/>
                <w:color w:val="auto"/>
                <w:kern w:val="2"/>
                <w:lang w:eastAsia="ja-JP"/>
              </w:rPr>
            </m:ctrlPr>
          </m:sSub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J</m:t>
                </m:r>
              </m:e>
              <m:sub>
                <m:r>
                  <w:rPr>
                    <w:rFonts w:ascii="Cambria Math" w:eastAsia="游明朝" w:hAnsi="Cambria Math"/>
                    <w:color w:val="auto"/>
                    <w:kern w:val="2"/>
                    <w:lang w:eastAsia="ja-JP"/>
                  </w:rPr>
                  <m:t>v</m:t>
                </m:r>
              </m:sub>
            </m:sSub>
          </m:e>
          <m:sub>
            <m:r>
              <w:rPr>
                <w:rFonts w:ascii="Cambria Math" w:eastAsia="游明朝" w:hAnsi="Cambria Math"/>
                <w:color w:val="auto"/>
                <w:kern w:val="2"/>
                <w:lang w:eastAsia="ja-JP"/>
              </w:rPr>
              <m:t>sal</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t</m:t>
                </m:r>
              </m:e>
              <m:sub>
                <m:r>
                  <w:rPr>
                    <w:rFonts w:ascii="Cambria Math" w:eastAsia="游明朝" w:hAnsi="Cambria Math"/>
                    <w:color w:val="auto"/>
                    <w:kern w:val="2"/>
                    <w:lang w:eastAsia="ja-JP"/>
                  </w:rPr>
                  <m:t>i,m</m:t>
                </m:r>
              </m:sub>
            </m:sSub>
          </m:sub>
        </m:sSub>
      </m:oMath>
      <w:r w:rsidRPr="00653B5A">
        <w:rPr>
          <w:rFonts w:eastAsia="游明朝"/>
          <w:color w:val="auto"/>
          <w:kern w:val="2"/>
          <w:lang w:eastAsia="ja-JP"/>
        </w:rPr>
        <w:t xml:space="preserve"> denotes permeate flux of solute </w:t>
      </w:r>
      <m:oMath>
        <m:r>
          <w:rPr>
            <w:rFonts w:ascii="Cambria Math" w:eastAsia="游明朝" w:hAnsi="Cambria Math"/>
            <w:color w:val="auto"/>
            <w:kern w:val="2"/>
            <w:lang w:eastAsia="ja-JP"/>
          </w:rPr>
          <m:t>m</m:t>
        </m:r>
      </m:oMath>
      <w:r w:rsidRPr="00653B5A">
        <w:rPr>
          <w:rFonts w:eastAsia="游明朝"/>
          <w:color w:val="auto"/>
          <w:kern w:val="2"/>
          <w:lang w:eastAsia="ja-JP"/>
        </w:rPr>
        <w:t>. Refer to the 3</w:t>
      </w:r>
      <w:proofErr w:type="spellStart"/>
      <w:r w:rsidRPr="00653B5A">
        <w:rPr>
          <w:rFonts w:eastAsia="游明朝"/>
          <w:color w:val="auto"/>
          <w:kern w:val="2"/>
          <w:vertAlign w:val="superscript"/>
          <w:lang w:eastAsia="ja-JP"/>
        </w:rPr>
        <w:t>rd</w:t>
      </w:r>
      <w:proofErr w:type="spellEnd"/>
      <w:r w:rsidRPr="00653B5A">
        <w:rPr>
          <w:rFonts w:eastAsia="游明朝"/>
          <w:color w:val="auto"/>
          <w:kern w:val="2"/>
          <w:lang w:eastAsia="ja-JP"/>
        </w:rPr>
        <w:t xml:space="preserve"> quarterly report for detailed concentration polarization calculations. </w:t>
      </w:r>
      <w:r w:rsidRPr="00653B5A">
        <w:rPr>
          <w:rFonts w:eastAsia="游明朝"/>
          <w:iCs/>
          <w:lang w:eastAsia="ja-JP"/>
        </w:rPr>
        <w:t xml:space="preserve">Improvements since </w:t>
      </w:r>
      <w:r w:rsidRPr="00653B5A">
        <w:rPr>
          <w:rFonts w:eastAsia="游明朝"/>
          <w:color w:val="auto"/>
          <w:kern w:val="2"/>
          <w:lang w:eastAsia="ja-JP"/>
        </w:rPr>
        <w:t>3</w:t>
      </w:r>
      <w:r w:rsidRPr="00653B5A">
        <w:rPr>
          <w:rFonts w:eastAsia="游明朝"/>
          <w:color w:val="auto"/>
          <w:kern w:val="2"/>
          <w:vertAlign w:val="superscript"/>
          <w:lang w:eastAsia="ja-JP"/>
        </w:rPr>
        <w:t>rd</w:t>
      </w:r>
      <w:r w:rsidRPr="00653B5A">
        <w:rPr>
          <w:rFonts w:eastAsia="游明朝"/>
          <w:color w:val="auto"/>
          <w:kern w:val="2"/>
          <w:lang w:eastAsia="ja-JP"/>
        </w:rPr>
        <w:t xml:space="preserve"> quarterly report</w:t>
      </w:r>
      <w:r w:rsidRPr="00653B5A">
        <w:rPr>
          <w:rFonts w:eastAsia="游明朝"/>
          <w:iCs/>
          <w:lang w:eastAsia="ja-JP"/>
        </w:rPr>
        <w:t xml:space="preserve"> are as follows.</w:t>
      </w:r>
    </w:p>
    <w:p w14:paraId="491D2EFA" w14:textId="77777777" w:rsidR="00B3382B" w:rsidRPr="00653B5A" w:rsidRDefault="00B3382B" w:rsidP="00975136">
      <w:pPr>
        <w:pStyle w:val="a4"/>
        <w:widowControl w:val="0"/>
        <w:numPr>
          <w:ilvl w:val="1"/>
          <w:numId w:val="11"/>
        </w:numPr>
        <w:snapToGrid/>
        <w:spacing w:after="0"/>
        <w:ind w:left="420"/>
        <w:jc w:val="both"/>
        <w:rPr>
          <w:rFonts w:eastAsia="游明朝"/>
          <w:iCs/>
          <w:lang w:eastAsia="ja-JP"/>
        </w:rPr>
      </w:pPr>
      <w:r w:rsidRPr="00653B5A">
        <w:rPr>
          <w:rFonts w:eastAsia="游明朝"/>
          <w:iCs/>
          <w:lang w:eastAsia="ja-JP"/>
        </w:rPr>
        <w:t xml:space="preserve">Mass transfer coefficient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oMath>
    </w:p>
    <w:p w14:paraId="7FA0059B" w14:textId="77777777" w:rsidR="00B3382B" w:rsidRPr="00653B5A" w:rsidRDefault="00B3382B" w:rsidP="00975136">
      <w:pPr>
        <w:pStyle w:val="a4"/>
        <w:widowControl w:val="0"/>
        <w:numPr>
          <w:ilvl w:val="2"/>
          <w:numId w:val="11"/>
        </w:numPr>
        <w:snapToGrid/>
        <w:spacing w:after="0"/>
        <w:ind w:left="862"/>
        <w:jc w:val="both"/>
        <w:rPr>
          <w:rFonts w:eastAsia="游明朝"/>
          <w:iCs/>
          <w:lang w:eastAsia="ja-JP"/>
        </w:rPr>
      </w:pPr>
      <w:r w:rsidRPr="00653B5A">
        <w:rPr>
          <w:rFonts w:eastAsia="游明朝"/>
          <w:iCs/>
          <w:lang w:eastAsia="ja-JP"/>
        </w:rPr>
        <w:t xml:space="preserve">Changed the mass transfer coefficient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oMath>
      <w:r w:rsidRPr="00653B5A">
        <w:rPr>
          <w:rFonts w:eastAsia="游明朝" w:hint="eastAsia"/>
          <w:iCs/>
          <w:lang w:eastAsia="ja-JP"/>
        </w:rPr>
        <w:t xml:space="preserve"> </w:t>
      </w:r>
      <w:r w:rsidRPr="00653B5A">
        <w:rPr>
          <w:rFonts w:eastAsia="游明朝"/>
          <w:iCs/>
          <w:lang w:eastAsia="ja-JP"/>
        </w:rPr>
        <w:t>calculation formula from each ion to a representative value for all ions.</w:t>
      </w:r>
    </w:p>
    <w:p w14:paraId="390414E1" w14:textId="49EB25C7" w:rsidR="00B3382B" w:rsidRPr="00653B5A" w:rsidRDefault="00B3382B" w:rsidP="00975136">
      <w:pPr>
        <w:pStyle w:val="a4"/>
        <w:widowControl w:val="0"/>
        <w:numPr>
          <w:ilvl w:val="1"/>
          <w:numId w:val="11"/>
        </w:numPr>
        <w:snapToGrid/>
        <w:spacing w:after="0"/>
        <w:ind w:left="420"/>
        <w:jc w:val="both"/>
        <w:rPr>
          <w:rFonts w:eastAsia="游明朝"/>
          <w:iCs/>
          <w:lang w:eastAsia="ja-JP"/>
        </w:rPr>
      </w:pPr>
      <w:r w:rsidRPr="00653B5A">
        <w:rPr>
          <w:rFonts w:eastAsia="游明朝"/>
          <w:iCs/>
          <w:lang w:eastAsia="ja-JP"/>
        </w:rPr>
        <w:t xml:space="preserve">Osmotic Pressure </w:t>
      </w:r>
      <m:oMath>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i,j</m:t>
            </m:r>
          </m:sub>
        </m:sSub>
      </m:oMath>
      <w:r w:rsidR="00B46FB3" w:rsidRPr="00653B5A">
        <w:rPr>
          <w:rFonts w:eastAsia="游明朝" w:hint="eastAsia"/>
          <w:iCs/>
          <w:lang w:eastAsia="ja-JP"/>
        </w:rPr>
        <w:t xml:space="preserve"> </w:t>
      </w:r>
      <w:r w:rsidR="00B46FB3" w:rsidRPr="00653B5A">
        <w:rPr>
          <w:rFonts w:eastAsia="游明朝"/>
          <w:iCs/>
          <w:lang w:eastAsia="ja-JP"/>
        </w:rPr>
        <w:t xml:space="preserve">(used during the calculation of mass transfer coefficient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sub>
        </m:sSub>
      </m:oMath>
      <w:r w:rsidR="00B46FB3" w:rsidRPr="00653B5A">
        <w:rPr>
          <w:rFonts w:eastAsia="游明朝" w:hint="eastAsia"/>
          <w:lang w:eastAsia="ja-JP"/>
        </w:rPr>
        <w:t>)</w:t>
      </w:r>
    </w:p>
    <w:p w14:paraId="6CA1C218" w14:textId="77777777" w:rsidR="00B3382B" w:rsidRPr="00653B5A" w:rsidRDefault="00B3382B" w:rsidP="00975136">
      <w:pPr>
        <w:pStyle w:val="a4"/>
        <w:widowControl w:val="0"/>
        <w:numPr>
          <w:ilvl w:val="2"/>
          <w:numId w:val="11"/>
        </w:numPr>
        <w:snapToGrid/>
        <w:spacing w:after="0"/>
        <w:ind w:left="862"/>
        <w:jc w:val="both"/>
        <w:rPr>
          <w:rFonts w:eastAsia="游明朝"/>
          <w:iCs/>
          <w:lang w:eastAsia="ja-JP"/>
        </w:rPr>
      </w:pPr>
      <w:r w:rsidRPr="00653B5A">
        <w:rPr>
          <w:rFonts w:eastAsia="游明朝"/>
          <w:iCs/>
          <w:lang w:eastAsia="ja-JP"/>
        </w:rPr>
        <w:t xml:space="preserve">After converting EC measurements to NaCl concentration, osmotic pressure is calculated using </w:t>
      </w:r>
      <w:proofErr w:type="spellStart"/>
      <w:r w:rsidRPr="00653B5A">
        <w:rPr>
          <w:rFonts w:eastAsia="游明朝"/>
          <w:iCs/>
          <w:lang w:eastAsia="ja-JP"/>
        </w:rPr>
        <w:t>Van't</w:t>
      </w:r>
      <w:proofErr w:type="spellEnd"/>
      <w:r w:rsidRPr="00653B5A">
        <w:rPr>
          <w:rFonts w:eastAsia="游明朝"/>
          <w:iCs/>
          <w:lang w:eastAsia="ja-JP"/>
        </w:rPr>
        <w:t xml:space="preserve"> Hoff's law.</w:t>
      </w:r>
    </w:p>
    <w:p w14:paraId="4AD25B15" w14:textId="77777777" w:rsidR="00826C8E" w:rsidRPr="00653B5A" w:rsidRDefault="00826C8E" w:rsidP="00826C8E">
      <w:pPr>
        <w:pStyle w:val="a4"/>
        <w:widowControl w:val="0"/>
        <w:snapToGrid/>
        <w:spacing w:after="0"/>
        <w:ind w:left="862"/>
        <w:jc w:val="both"/>
        <w:rPr>
          <w:rFonts w:eastAsia="游明朝"/>
          <w:iCs/>
          <w:lang w:eastAsia="ja-JP"/>
        </w:rPr>
      </w:pPr>
    </w:p>
    <w:p w14:paraId="597BF6A7" w14:textId="77777777" w:rsidR="00B3382B" w:rsidRPr="00653B5A" w:rsidRDefault="00B3382B" w:rsidP="00B3382B">
      <w:pPr>
        <w:widowControl w:val="0"/>
        <w:numPr>
          <w:ilvl w:val="0"/>
          <w:numId w:val="11"/>
        </w:numPr>
        <w:snapToGrid/>
        <w:spacing w:before="120"/>
        <w:jc w:val="both"/>
        <w:rPr>
          <w:rFonts w:eastAsia="游明朝"/>
          <w:color w:val="auto"/>
          <w:kern w:val="2"/>
          <w:lang w:eastAsia="ja-JP"/>
        </w:rPr>
      </w:pPr>
      <w:r w:rsidRPr="00653B5A">
        <w:rPr>
          <w:rFonts w:eastAsia="游明朝"/>
          <w:color w:val="auto"/>
          <w:kern w:val="2"/>
          <w:lang w:eastAsia="ja-JP"/>
        </w:rPr>
        <w:t>Calculation of ion concentration control target value (Saturation Index)</w:t>
      </w:r>
    </w:p>
    <w:p w14:paraId="03B25284" w14:textId="77777777" w:rsidR="00B3382B" w:rsidRPr="00653B5A" w:rsidRDefault="00B3382B" w:rsidP="00B3382B">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lastRenderedPageBreak/>
        <w:t>Consider the following chemical equilibrium equation involving compound C, which may precipitate.</w:t>
      </w:r>
    </w:p>
    <w:p w14:paraId="6B14505E" w14:textId="77777777" w:rsidR="00B3382B" w:rsidRPr="00653B5A" w:rsidRDefault="00000000" w:rsidP="00B3382B">
      <w:pPr>
        <w:widowControl w:val="0"/>
        <w:snapToGrid/>
        <w:spacing w:after="0"/>
        <w:ind w:left="420"/>
        <w:jc w:val="both"/>
        <w:rPr>
          <w:rFonts w:eastAsia="游明朝"/>
          <w:color w:val="auto"/>
          <w:kern w:val="2"/>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aA+bB↔cC↓+dD#</m:t>
              </m:r>
              <m:d>
                <m:dPr>
                  <m:ctrlPr>
                    <w:rPr>
                      <w:rFonts w:ascii="Cambria Math" w:eastAsia="ＭＳ 明朝" w:hAnsi="Cambria Math"/>
                      <w:i/>
                      <w:lang w:eastAsia="ja-JP"/>
                    </w:rPr>
                  </m:ctrlPr>
                </m:dPr>
                <m:e>
                  <m:r>
                    <w:rPr>
                      <w:rFonts w:ascii="Cambria Math" w:eastAsia="ＭＳ 明朝" w:hAnsi="Cambria Math"/>
                      <w:lang w:eastAsia="ja-JP"/>
                    </w:rPr>
                    <m:t>1.3.2</m:t>
                  </m:r>
                </m:e>
              </m:d>
              <m:ctrlPr>
                <w:rPr>
                  <w:rFonts w:ascii="Cambria Math" w:eastAsia="ＭＳ 明朝" w:hAnsi="Cambria Math"/>
                  <w:i/>
                  <w:iCs/>
                  <w:lang w:eastAsia="ja-JP"/>
                </w:rPr>
              </m:ctrlPr>
            </m:e>
          </m:eqArr>
        </m:oMath>
      </m:oMathPara>
    </w:p>
    <w:p w14:paraId="093AFA78" w14:textId="77777777" w:rsidR="009F3E1A" w:rsidRPr="00653B5A" w:rsidRDefault="009F3E1A" w:rsidP="009F3E1A">
      <w:pPr>
        <w:widowControl w:val="0"/>
        <w:snapToGrid/>
        <w:spacing w:after="0"/>
        <w:jc w:val="both"/>
        <w:rPr>
          <w:rFonts w:eastAsia="游明朝"/>
          <w:color w:val="auto"/>
          <w:kern w:val="2"/>
          <w:lang w:eastAsia="ja-JP"/>
        </w:rPr>
      </w:pPr>
    </w:p>
    <w:p w14:paraId="055C0BC1" w14:textId="30355642" w:rsidR="00B3382B" w:rsidRPr="00653B5A" w:rsidRDefault="00B3382B" w:rsidP="009F3E1A">
      <w:pPr>
        <w:widowControl w:val="0"/>
        <w:snapToGrid/>
        <w:spacing w:after="0"/>
        <w:jc w:val="both"/>
        <w:rPr>
          <w:rFonts w:eastAsia="游明朝"/>
          <w:color w:val="auto"/>
          <w:kern w:val="2"/>
          <w:lang w:eastAsia="ja-JP"/>
        </w:rPr>
      </w:pPr>
      <w:r w:rsidRPr="00653B5A">
        <w:rPr>
          <w:rFonts w:eastAsia="游明朝"/>
          <w:color w:val="auto"/>
          <w:kern w:val="2"/>
          <w:lang w:eastAsia="ja-JP"/>
        </w:rPr>
        <w:t>Saturation Index (SI) is written as follows.</w:t>
      </w:r>
    </w:p>
    <w:p w14:paraId="373BAA47" w14:textId="77777777"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SI=</m:t>
              </m:r>
              <m:r>
                <m:rPr>
                  <m:sty m:val="p"/>
                </m:rPr>
                <w:rPr>
                  <w:rFonts w:ascii="Cambria Math" w:eastAsia="ＭＳ 明朝" w:hAnsi="Cambria Math"/>
                  <w:lang w:eastAsia="ja-JP"/>
                </w:rPr>
                <m:t>log⁡</m:t>
              </m:r>
              <m:r>
                <w:rPr>
                  <w:rFonts w:ascii="Cambria Math" w:eastAsia="ＭＳ 明朝" w:hAnsi="Cambria Math"/>
                  <w:lang w:eastAsia="ja-JP"/>
                </w:rPr>
                <m:t>(IAP/K)#</m:t>
              </m:r>
              <m:d>
                <m:dPr>
                  <m:ctrlPr>
                    <w:rPr>
                      <w:rFonts w:ascii="Cambria Math" w:eastAsia="ＭＳ 明朝" w:hAnsi="Cambria Math"/>
                      <w:i/>
                      <w:lang w:eastAsia="ja-JP"/>
                    </w:rPr>
                  </m:ctrlPr>
                </m:dPr>
                <m:e>
                  <m:r>
                    <w:rPr>
                      <w:rFonts w:ascii="Cambria Math" w:eastAsia="ＭＳ 明朝" w:hAnsi="Cambria Math"/>
                      <w:lang w:eastAsia="ja-JP"/>
                    </w:rPr>
                    <m:t>1.3.3</m:t>
                  </m:r>
                </m:e>
              </m:d>
              <m:ctrlPr>
                <w:rPr>
                  <w:rFonts w:ascii="Cambria Math" w:eastAsia="ＭＳ 明朝" w:hAnsi="Cambria Math"/>
                  <w:i/>
                  <w:iCs/>
                  <w:lang w:eastAsia="ja-JP"/>
                </w:rPr>
              </m:ctrlPr>
            </m:e>
          </m:eqArr>
        </m:oMath>
      </m:oMathPara>
    </w:p>
    <w:p w14:paraId="681DD6AF" w14:textId="77777777" w:rsidR="009F3E1A" w:rsidRPr="00653B5A" w:rsidRDefault="009F3E1A" w:rsidP="00B3382B">
      <w:pPr>
        <w:widowControl w:val="0"/>
        <w:snapToGrid/>
        <w:spacing w:after="0"/>
        <w:jc w:val="both"/>
        <w:rPr>
          <w:rFonts w:eastAsia="游明朝"/>
          <w:color w:val="auto"/>
          <w:kern w:val="2"/>
          <w:lang w:eastAsia="ja-JP"/>
        </w:rPr>
      </w:pPr>
    </w:p>
    <w:p w14:paraId="0700445B" w14:textId="5ED5A955" w:rsidR="00B3382B" w:rsidRPr="00653B5A" w:rsidRDefault="00B3382B" w:rsidP="00B3382B">
      <w:pPr>
        <w:widowControl w:val="0"/>
        <w:snapToGrid/>
        <w:spacing w:after="0"/>
        <w:jc w:val="both"/>
        <w:rPr>
          <w:rFonts w:ascii="游明朝" w:eastAsia="游明朝" w:hAnsi="游明朝"/>
          <w:color w:val="FF0000"/>
          <w:kern w:val="2"/>
          <w:lang w:eastAsia="ja-JP"/>
        </w:rPr>
      </w:pPr>
      <w:r w:rsidRPr="00653B5A">
        <w:rPr>
          <w:rFonts w:eastAsia="游明朝"/>
          <w:color w:val="FF0000"/>
          <w:kern w:val="2"/>
          <w:lang w:eastAsia="ja-JP"/>
        </w:rPr>
        <w:t>where</w:t>
      </w:r>
      <w:r w:rsidRPr="00653B5A">
        <w:rPr>
          <w:rFonts w:ascii="游明朝" w:eastAsia="游明朝" w:hAnsi="游明朝" w:hint="eastAsia"/>
          <w:color w:val="FF0000"/>
          <w:kern w:val="2"/>
          <w:lang w:eastAsia="ja-JP"/>
        </w:rPr>
        <w:t xml:space="preserve"> </w:t>
      </w:r>
      <m:oMath>
        <m:r>
          <w:rPr>
            <w:rFonts w:ascii="Cambria Math" w:eastAsia="ＭＳ 明朝" w:hAnsi="Cambria Math"/>
            <w:color w:val="FF0000"/>
            <w:lang w:eastAsia="ja-JP"/>
          </w:rPr>
          <m:t>K</m:t>
        </m:r>
      </m:oMath>
      <w:r w:rsidRPr="00653B5A">
        <w:rPr>
          <w:rFonts w:ascii="游明朝" w:eastAsia="游明朝" w:hAnsi="游明朝"/>
          <w:color w:val="FF0000"/>
          <w:lang w:eastAsia="ja-JP"/>
        </w:rPr>
        <w:t xml:space="preserve"> </w:t>
      </w:r>
      <w:r w:rsidRPr="00653B5A">
        <w:rPr>
          <w:rFonts w:eastAsia="游明朝"/>
          <w:color w:val="FF0000"/>
          <w:lang w:eastAsia="ja-JP"/>
        </w:rPr>
        <w:t xml:space="preserve">represents the equilibrium state based on the theoretical equation, and </w:t>
      </w:r>
      <m:oMath>
        <m:r>
          <w:rPr>
            <w:rFonts w:ascii="Cambria Math" w:eastAsia="ＭＳ 明朝" w:hAnsi="Cambria Math"/>
            <w:color w:val="FF0000"/>
            <w:lang w:eastAsia="ja-JP"/>
          </w:rPr>
          <m:t>IAP</m:t>
        </m:r>
      </m:oMath>
      <w:r w:rsidRPr="00653B5A">
        <w:rPr>
          <w:rFonts w:ascii="游明朝" w:eastAsia="游明朝" w:hAnsi="游明朝"/>
          <w:color w:val="FF0000"/>
          <w:lang w:eastAsia="ja-JP"/>
        </w:rPr>
        <w:t xml:space="preserve"> </w:t>
      </w:r>
      <w:r w:rsidRPr="00653B5A">
        <w:rPr>
          <w:rFonts w:eastAsia="游明朝"/>
          <w:color w:val="FF0000"/>
          <w:lang w:eastAsia="ja-JP"/>
        </w:rPr>
        <w:t xml:space="preserve">represents the </w:t>
      </w:r>
      <w:r w:rsidR="00416F30" w:rsidRPr="00653B5A">
        <w:rPr>
          <w:rFonts w:eastAsia="游明朝"/>
          <w:color w:val="FF0000"/>
          <w:lang w:eastAsia="ja-JP"/>
        </w:rPr>
        <w:t xml:space="preserve">ion activity product </w:t>
      </w:r>
      <w:r w:rsidR="00D255C8" w:rsidRPr="00653B5A">
        <w:rPr>
          <w:rFonts w:eastAsia="游明朝"/>
          <w:color w:val="FF0000"/>
          <w:lang w:eastAsia="ja-JP"/>
        </w:rPr>
        <w:t xml:space="preserve">expresses </w:t>
      </w:r>
      <w:r w:rsidRPr="00653B5A">
        <w:rPr>
          <w:rFonts w:eastAsia="游明朝"/>
          <w:color w:val="FF0000"/>
          <w:lang w:eastAsia="ja-JP"/>
        </w:rPr>
        <w:t>actual state of concentration</w:t>
      </w:r>
      <w:r w:rsidRPr="00653B5A">
        <w:rPr>
          <w:rFonts w:ascii="游明朝" w:eastAsia="游明朝" w:hAnsi="游明朝"/>
          <w:color w:val="FF0000"/>
          <w:lang w:eastAsia="ja-JP"/>
        </w:rPr>
        <w:t>.</w:t>
      </w:r>
      <w:r w:rsidRPr="00653B5A">
        <w:rPr>
          <w:rFonts w:ascii="游明朝" w:eastAsia="游明朝" w:hAnsi="游明朝" w:hint="eastAsia"/>
          <w:color w:val="FF0000"/>
          <w:lang w:eastAsia="ja-JP"/>
        </w:rPr>
        <w:t xml:space="preserve"> </w:t>
      </w:r>
      <m:oMath>
        <m:r>
          <w:rPr>
            <w:rFonts w:ascii="Cambria Math" w:eastAsia="ＭＳ 明朝" w:hAnsi="Cambria Math"/>
            <w:color w:val="FF0000"/>
            <w:lang w:eastAsia="ja-JP"/>
          </w:rPr>
          <m:t>IAP</m:t>
        </m:r>
      </m:oMath>
      <w:r w:rsidRPr="00653B5A">
        <w:rPr>
          <w:rFonts w:ascii="游明朝" w:eastAsia="游明朝" w:hAnsi="游明朝" w:hint="eastAsia"/>
          <w:color w:val="FF0000"/>
          <w:lang w:eastAsia="ja-JP"/>
        </w:rPr>
        <w:t xml:space="preserve"> </w:t>
      </w:r>
      <w:r w:rsidRPr="00653B5A">
        <w:rPr>
          <w:rFonts w:eastAsia="游明朝"/>
          <w:color w:val="FF0000"/>
          <w:kern w:val="2"/>
          <w:lang w:eastAsia="ja-JP"/>
        </w:rPr>
        <w:t>and</w:t>
      </w:r>
      <w:r w:rsidRPr="00653B5A">
        <w:rPr>
          <w:rFonts w:ascii="游明朝" w:eastAsia="游明朝" w:hAnsi="游明朝"/>
          <w:color w:val="FF0000"/>
          <w:kern w:val="2"/>
          <w:lang w:eastAsia="ja-JP"/>
        </w:rPr>
        <w:t xml:space="preserve"> </w:t>
      </w:r>
      <m:oMath>
        <m:r>
          <w:rPr>
            <w:rFonts w:ascii="Cambria Math" w:eastAsia="ＭＳ 明朝" w:hAnsi="Cambria Math"/>
            <w:color w:val="FF0000"/>
            <w:lang w:eastAsia="ja-JP"/>
          </w:rPr>
          <m:t>K</m:t>
        </m:r>
      </m:oMath>
      <w:r w:rsidRPr="00653B5A">
        <w:rPr>
          <w:rFonts w:ascii="游明朝" w:eastAsia="游明朝" w:hAnsi="游明朝" w:hint="eastAsia"/>
          <w:color w:val="FF0000"/>
          <w:lang w:eastAsia="ja-JP"/>
        </w:rPr>
        <w:t xml:space="preserve"> </w:t>
      </w:r>
      <w:r w:rsidRPr="00653B5A">
        <w:rPr>
          <w:rFonts w:eastAsia="游明朝"/>
          <w:color w:val="FF0000"/>
          <w:lang w:eastAsia="ja-JP"/>
        </w:rPr>
        <w:t>can be calculated as follows.</w:t>
      </w:r>
      <w:r w:rsidRPr="00653B5A">
        <w:rPr>
          <w:rFonts w:eastAsia="游明朝"/>
          <w:color w:val="FF0000"/>
          <w:kern w:val="2"/>
          <w:lang w:eastAsia="ja-JP"/>
        </w:rPr>
        <w:t xml:space="preserve"> </w:t>
      </w:r>
    </w:p>
    <w:p w14:paraId="304B1361" w14:textId="77777777"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IAP=</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C</m:t>
                      </m:r>
                    </m:e>
                  </m:d>
                </m:e>
                <m:sub>
                  <m:r>
                    <w:rPr>
                      <w:rFonts w:ascii="Cambria Math" w:eastAsia="游明朝" w:hAnsi="Cambria Math"/>
                      <w:lang w:eastAsia="ja-JP"/>
                    </w:rPr>
                    <m:t>act</m:t>
                  </m:r>
                </m:sub>
                <m:sup>
                  <m:r>
                    <w:rPr>
                      <w:rFonts w:ascii="Cambria Math" w:eastAsia="游明朝" w:hAnsi="Cambria Math"/>
                      <w:lang w:eastAsia="ja-JP"/>
                    </w:rPr>
                    <m:t>c</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D</m:t>
                      </m:r>
                    </m:e>
                  </m:d>
                </m:e>
                <m:sub>
                  <m:r>
                    <w:rPr>
                      <w:rFonts w:ascii="Cambria Math" w:eastAsia="游明朝" w:hAnsi="Cambria Math"/>
                      <w:lang w:eastAsia="ja-JP"/>
                    </w:rPr>
                    <m:t>act</m:t>
                  </m:r>
                </m:sub>
                <m:sup>
                  <m:r>
                    <w:rPr>
                      <w:rFonts w:ascii="Cambria Math" w:eastAsia="游明朝" w:hAnsi="Cambria Math"/>
                      <w:lang w:eastAsia="ja-JP"/>
                    </w:rPr>
                    <m:t>d</m:t>
                  </m:r>
                </m:sup>
              </m:sSubSup>
              <m:r>
                <w:rPr>
                  <w:rFonts w:ascii="Cambria Math" w:eastAsia="游明朝" w:hAnsi="Cambria Math"/>
                  <w:lang w:eastAsia="ja-JP"/>
                </w:rPr>
                <m:t>/</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A</m:t>
                      </m:r>
                    </m:e>
                  </m:d>
                </m:e>
                <m:sub>
                  <m:r>
                    <w:rPr>
                      <w:rFonts w:ascii="Cambria Math" w:eastAsia="游明朝" w:hAnsi="Cambria Math"/>
                      <w:lang w:eastAsia="ja-JP"/>
                    </w:rPr>
                    <m:t>act</m:t>
                  </m:r>
                </m:sub>
                <m:sup>
                  <m:r>
                    <w:rPr>
                      <w:rFonts w:ascii="Cambria Math" w:eastAsia="游明朝" w:hAnsi="Cambria Math"/>
                      <w:lang w:eastAsia="ja-JP"/>
                    </w:rPr>
                    <m:t>a</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B</m:t>
                      </m:r>
                    </m:e>
                  </m:d>
                </m:e>
                <m:sub>
                  <m:r>
                    <w:rPr>
                      <w:rFonts w:ascii="Cambria Math" w:eastAsia="游明朝" w:hAnsi="Cambria Math"/>
                      <w:lang w:eastAsia="ja-JP"/>
                    </w:rPr>
                    <m:t>act</m:t>
                  </m:r>
                </m:sub>
                <m:sup>
                  <m:r>
                    <w:rPr>
                      <w:rFonts w:ascii="Cambria Math" w:eastAsia="游明朝" w:hAnsi="Cambria Math"/>
                      <w:lang w:eastAsia="ja-JP"/>
                    </w:rPr>
                    <m:t>b</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1.3.4</m:t>
                  </m:r>
                </m:e>
              </m:d>
              <m:ctrlPr>
                <w:rPr>
                  <w:rFonts w:ascii="Cambria Math" w:eastAsia="ＭＳ 明朝" w:hAnsi="Cambria Math"/>
                  <w:i/>
                  <w:iCs/>
                  <w:lang w:eastAsia="ja-JP"/>
                </w:rPr>
              </m:ctrlPr>
            </m:e>
          </m:eqArr>
        </m:oMath>
      </m:oMathPara>
    </w:p>
    <w:p w14:paraId="4B332C2E" w14:textId="77777777"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K=</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C</m:t>
                      </m:r>
                    </m:e>
                  </m:d>
                </m:e>
                <m:sub>
                  <m:r>
                    <w:rPr>
                      <w:rFonts w:ascii="Cambria Math" w:eastAsia="游明朝" w:hAnsi="Cambria Math"/>
                      <w:lang w:eastAsia="ja-JP"/>
                    </w:rPr>
                    <m:t>eq</m:t>
                  </m:r>
                </m:sub>
                <m:sup>
                  <m:r>
                    <w:rPr>
                      <w:rFonts w:ascii="Cambria Math" w:eastAsia="游明朝" w:hAnsi="Cambria Math"/>
                      <w:lang w:eastAsia="ja-JP"/>
                    </w:rPr>
                    <m:t>c</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D</m:t>
                      </m:r>
                    </m:e>
                  </m:d>
                </m:e>
                <m:sub>
                  <m:r>
                    <w:rPr>
                      <w:rFonts w:ascii="Cambria Math" w:eastAsia="游明朝" w:hAnsi="Cambria Math"/>
                      <w:lang w:eastAsia="ja-JP"/>
                    </w:rPr>
                    <m:t>eq</m:t>
                  </m:r>
                </m:sub>
                <m:sup>
                  <m:r>
                    <w:rPr>
                      <w:rFonts w:ascii="Cambria Math" w:eastAsia="游明朝" w:hAnsi="Cambria Math"/>
                      <w:lang w:eastAsia="ja-JP"/>
                    </w:rPr>
                    <m:t>d</m:t>
                  </m:r>
                </m:sup>
              </m:sSubSup>
              <m:r>
                <w:rPr>
                  <w:rFonts w:ascii="Cambria Math" w:eastAsia="游明朝" w:hAnsi="Cambria Math"/>
                  <w:lang w:eastAsia="ja-JP"/>
                </w:rPr>
                <m:t>/</m:t>
              </m:r>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A</m:t>
                      </m:r>
                    </m:e>
                  </m:d>
                </m:e>
                <m:sub>
                  <m:r>
                    <w:rPr>
                      <w:rFonts w:ascii="Cambria Math" w:eastAsia="游明朝" w:hAnsi="Cambria Math"/>
                      <w:lang w:eastAsia="ja-JP"/>
                    </w:rPr>
                    <m:t>eq</m:t>
                  </m:r>
                </m:sub>
                <m:sup>
                  <m:r>
                    <w:rPr>
                      <w:rFonts w:ascii="Cambria Math" w:eastAsia="游明朝" w:hAnsi="Cambria Math"/>
                      <w:lang w:eastAsia="ja-JP"/>
                    </w:rPr>
                    <m:t>a</m:t>
                  </m:r>
                </m:sup>
              </m:sSubSup>
              <m:sSubSup>
                <m:sSubSupPr>
                  <m:ctrlPr>
                    <w:rPr>
                      <w:rFonts w:ascii="Cambria Math" w:eastAsia="游明朝" w:hAnsi="Cambria Math"/>
                      <w:i/>
                      <w:lang w:eastAsia="ja-JP"/>
                    </w:rPr>
                  </m:ctrlPr>
                </m:sSubSupPr>
                <m:e>
                  <m:d>
                    <m:dPr>
                      <m:begChr m:val="["/>
                      <m:endChr m:val="]"/>
                      <m:ctrlPr>
                        <w:rPr>
                          <w:rFonts w:ascii="Cambria Math" w:eastAsia="游明朝" w:hAnsi="Cambria Math"/>
                          <w:i/>
                          <w:lang w:eastAsia="ja-JP"/>
                        </w:rPr>
                      </m:ctrlPr>
                    </m:dPr>
                    <m:e>
                      <m:r>
                        <w:rPr>
                          <w:rFonts w:ascii="Cambria Math" w:eastAsia="游明朝" w:hAnsi="Cambria Math"/>
                          <w:lang w:eastAsia="ja-JP"/>
                        </w:rPr>
                        <m:t>B</m:t>
                      </m:r>
                    </m:e>
                  </m:d>
                </m:e>
                <m:sub>
                  <m:r>
                    <w:rPr>
                      <w:rFonts w:ascii="Cambria Math" w:eastAsia="游明朝" w:hAnsi="Cambria Math"/>
                      <w:lang w:eastAsia="ja-JP"/>
                    </w:rPr>
                    <m:t>eq</m:t>
                  </m:r>
                </m:sub>
                <m:sup>
                  <m:r>
                    <w:rPr>
                      <w:rFonts w:ascii="Cambria Math" w:eastAsia="游明朝" w:hAnsi="Cambria Math"/>
                      <w:lang w:eastAsia="ja-JP"/>
                    </w:rPr>
                    <m:t>b</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1.3.5</m:t>
                  </m:r>
                </m:e>
              </m:d>
              <m:ctrlPr>
                <w:rPr>
                  <w:rFonts w:ascii="Cambria Math" w:eastAsia="ＭＳ 明朝" w:hAnsi="Cambria Math"/>
                  <w:i/>
                  <w:iCs/>
                  <w:lang w:eastAsia="ja-JP"/>
                </w:rPr>
              </m:ctrlPr>
            </m:e>
          </m:eqArr>
        </m:oMath>
      </m:oMathPara>
    </w:p>
    <w:p w14:paraId="679EB2C6" w14:textId="77777777" w:rsidR="009B6EB9" w:rsidRPr="00653B5A" w:rsidRDefault="009B6EB9" w:rsidP="009B6EB9">
      <w:pPr>
        <w:widowControl w:val="0"/>
        <w:snapToGrid/>
        <w:spacing w:after="0"/>
        <w:jc w:val="both"/>
        <w:rPr>
          <w:rFonts w:eastAsia="游明朝"/>
          <w:lang w:eastAsia="ja-JP"/>
        </w:rPr>
      </w:pPr>
    </w:p>
    <w:p w14:paraId="0532C68B" w14:textId="106757C4" w:rsidR="00B3382B" w:rsidRPr="00653B5A" w:rsidRDefault="00B3382B" w:rsidP="009B6EB9">
      <w:pPr>
        <w:widowControl w:val="0"/>
        <w:snapToGrid/>
        <w:spacing w:after="0"/>
        <w:jc w:val="both"/>
        <w:rPr>
          <w:rFonts w:eastAsia="游明朝"/>
          <w:lang w:eastAsia="ja-JP"/>
        </w:rPr>
      </w:pPr>
      <w:r w:rsidRPr="00653B5A">
        <w:rPr>
          <w:rFonts w:eastAsia="游明朝"/>
          <w:lang w:eastAsia="ja-JP"/>
        </w:rPr>
        <w:t>Note that</w:t>
      </w:r>
      <w:r w:rsidRPr="00653B5A">
        <w:rPr>
          <w:rFonts w:ascii="游明朝" w:eastAsia="游明朝" w:hAnsi="游明朝"/>
          <w:lang w:eastAsia="ja-JP"/>
        </w:rPr>
        <w:t xml:space="preserve"> </w:t>
      </w:r>
      <m:oMath>
        <m:sSub>
          <m:sSubPr>
            <m:ctrlPr>
              <w:rPr>
                <w:rFonts w:ascii="Cambria Math" w:eastAsia="游明朝" w:hAnsi="Cambria Math"/>
                <w:i/>
                <w:lang w:eastAsia="ja-JP"/>
              </w:rPr>
            </m:ctrlPr>
          </m:sSubPr>
          <m:e>
            <m:d>
              <m:dPr>
                <m:begChr m:val="["/>
                <m:endChr m:val="]"/>
                <m:ctrlPr>
                  <w:rPr>
                    <w:rFonts w:ascii="Cambria Math" w:eastAsia="游明朝" w:hAnsi="Cambria Math"/>
                    <w:i/>
                    <w:lang w:eastAsia="ja-JP"/>
                  </w:rPr>
                </m:ctrlPr>
              </m:dPr>
              <m:e>
                <m:r>
                  <w:rPr>
                    <w:rFonts w:ascii="Cambria Math" w:eastAsia="游明朝" w:hAnsi="Cambria Math"/>
                    <w:lang w:eastAsia="ja-JP"/>
                  </w:rPr>
                  <m:t>X</m:t>
                </m:r>
              </m:e>
            </m:d>
          </m:e>
          <m:sub>
            <m:r>
              <w:rPr>
                <w:rFonts w:ascii="Cambria Math" w:eastAsia="游明朝" w:hAnsi="Cambria Math"/>
                <w:lang w:eastAsia="ja-JP"/>
              </w:rPr>
              <m:t>act</m:t>
            </m:r>
          </m:sub>
        </m:sSub>
      </m:oMath>
      <w:r w:rsidRPr="00653B5A">
        <w:rPr>
          <w:rFonts w:eastAsia="游明朝"/>
          <w:lang w:eastAsia="ja-JP"/>
        </w:rPr>
        <w:t xml:space="preserve">means active state of </w:t>
      </w:r>
      <w:r w:rsidRPr="00653B5A">
        <w:rPr>
          <w:rFonts w:eastAsia="游明朝" w:hint="eastAsia"/>
          <w:lang w:eastAsia="ja-JP"/>
        </w:rPr>
        <w:t xml:space="preserve">X </w:t>
      </w:r>
      <w:r w:rsidRPr="00653B5A">
        <w:rPr>
          <w:rFonts w:eastAsia="游明朝"/>
          <w:lang w:eastAsia="ja-JP"/>
        </w:rPr>
        <w:t>concentration and</w:t>
      </w:r>
      <w:r w:rsidRPr="00653B5A">
        <w:rPr>
          <w:rFonts w:ascii="游明朝" w:eastAsia="游明朝" w:hAnsi="游明朝"/>
          <w:lang w:eastAsia="ja-JP"/>
        </w:rPr>
        <w:t xml:space="preserve"> </w:t>
      </w:r>
      <m:oMath>
        <m:sSub>
          <m:sSubPr>
            <m:ctrlPr>
              <w:rPr>
                <w:rFonts w:ascii="Cambria Math" w:eastAsia="游明朝" w:hAnsi="Cambria Math"/>
                <w:i/>
                <w:lang w:eastAsia="ja-JP"/>
              </w:rPr>
            </m:ctrlPr>
          </m:sSubPr>
          <m:e>
            <m:d>
              <m:dPr>
                <m:begChr m:val="["/>
                <m:endChr m:val="]"/>
                <m:ctrlPr>
                  <w:rPr>
                    <w:rFonts w:ascii="Cambria Math" w:eastAsia="游明朝" w:hAnsi="Cambria Math"/>
                    <w:i/>
                    <w:lang w:eastAsia="ja-JP"/>
                  </w:rPr>
                </m:ctrlPr>
              </m:dPr>
              <m:e>
                <m:r>
                  <w:rPr>
                    <w:rFonts w:ascii="Cambria Math" w:eastAsia="游明朝" w:hAnsi="Cambria Math"/>
                    <w:lang w:eastAsia="ja-JP"/>
                  </w:rPr>
                  <m:t>X</m:t>
                </m:r>
              </m:e>
            </m:d>
          </m:e>
          <m:sub>
            <m:r>
              <w:rPr>
                <w:rFonts w:ascii="Cambria Math" w:eastAsia="游明朝" w:hAnsi="Cambria Math"/>
                <w:lang w:eastAsia="ja-JP"/>
              </w:rPr>
              <m:t>eq</m:t>
            </m:r>
          </m:sub>
        </m:sSub>
      </m:oMath>
      <w:r w:rsidRPr="00653B5A">
        <w:rPr>
          <w:rFonts w:ascii="游明朝" w:eastAsia="游明朝" w:hAnsi="游明朝"/>
          <w:lang w:eastAsia="ja-JP"/>
        </w:rPr>
        <w:t xml:space="preserve"> </w:t>
      </w:r>
      <w:r w:rsidRPr="00653B5A">
        <w:rPr>
          <w:rFonts w:eastAsia="游明朝"/>
          <w:lang w:eastAsia="ja-JP"/>
        </w:rPr>
        <w:t xml:space="preserve">represents equilibrium state of </w:t>
      </w:r>
      <w:r w:rsidRPr="00653B5A">
        <w:rPr>
          <w:rFonts w:eastAsia="游明朝" w:hint="eastAsia"/>
          <w:lang w:eastAsia="ja-JP"/>
        </w:rPr>
        <w:t xml:space="preserve">X </w:t>
      </w:r>
      <w:r w:rsidRPr="00653B5A">
        <w:rPr>
          <w:rFonts w:eastAsia="游明朝"/>
          <w:lang w:eastAsia="ja-JP"/>
        </w:rPr>
        <w:t>concentration.</w:t>
      </w:r>
    </w:p>
    <w:p w14:paraId="07F77035" w14:textId="77777777" w:rsidR="00B3382B" w:rsidRPr="00653B5A" w:rsidRDefault="00B3382B" w:rsidP="00D96E4A">
      <w:pPr>
        <w:widowControl w:val="0"/>
        <w:snapToGrid/>
        <w:ind w:firstLineChars="100" w:firstLine="240"/>
        <w:jc w:val="both"/>
        <w:rPr>
          <w:rFonts w:eastAsia="游明朝"/>
          <w:lang w:eastAsia="ja-JP"/>
        </w:rPr>
      </w:pPr>
      <w:r w:rsidRPr="00653B5A">
        <w:rPr>
          <w:rFonts w:eastAsia="游明朝"/>
          <w:lang w:eastAsia="ja-JP"/>
        </w:rPr>
        <w:t>Whe</w:t>
      </w:r>
      <w:r w:rsidRPr="00653B5A">
        <w:rPr>
          <w:rFonts w:ascii="游明朝" w:eastAsia="游明朝" w:hAnsi="游明朝"/>
          <w:lang w:eastAsia="ja-JP"/>
        </w:rPr>
        <w:t xml:space="preserve">n </w:t>
      </w:r>
      <m:oMath>
        <m:r>
          <w:rPr>
            <w:rFonts w:ascii="Cambria Math" w:eastAsia="ＭＳ 明朝" w:hAnsi="Cambria Math"/>
            <w:lang w:eastAsia="ja-JP"/>
          </w:rPr>
          <m:t>SI&gt;0</m:t>
        </m:r>
      </m:oMath>
      <w:r w:rsidRPr="00653B5A">
        <w:rPr>
          <w:rFonts w:ascii="游明朝" w:eastAsia="游明朝" w:hAnsi="游明朝" w:hint="eastAsia"/>
          <w:lang w:eastAsia="ja-JP"/>
        </w:rPr>
        <w:t xml:space="preserve"> </w:t>
      </w:r>
      <w:r w:rsidRPr="00653B5A">
        <w:rPr>
          <w:rFonts w:eastAsia="游明朝"/>
          <w:lang w:eastAsia="ja-JP"/>
        </w:rPr>
        <w:t>is satisfied,</w:t>
      </w:r>
      <m:oMath>
        <m:r>
          <w:rPr>
            <w:rFonts w:ascii="Cambria Math" w:eastAsia="游明朝" w:hAnsi="Cambria Math"/>
            <w:lang w:eastAsia="ja-JP"/>
          </w:rPr>
          <m:t xml:space="preserve"> </m:t>
        </m:r>
        <m:r>
          <w:rPr>
            <w:rFonts w:ascii="Cambria Math" w:eastAsia="ＭＳ 明朝" w:hAnsi="Cambria Math"/>
            <w:lang w:eastAsia="ja-JP"/>
          </w:rPr>
          <m:t>IAP</m:t>
        </m:r>
      </m:oMath>
      <w:r w:rsidRPr="00653B5A">
        <w:rPr>
          <w:rFonts w:eastAsia="游明朝"/>
          <w:lang w:eastAsia="ja-JP"/>
        </w:rPr>
        <w:t xml:space="preserve"> is bigger than </w:t>
      </w:r>
      <m:oMath>
        <m:r>
          <w:rPr>
            <w:rFonts w:ascii="Cambria Math" w:eastAsia="ＭＳ 明朝" w:hAnsi="Cambria Math"/>
            <w:lang w:eastAsia="ja-JP"/>
          </w:rPr>
          <m:t>K</m:t>
        </m:r>
      </m:oMath>
      <w:r w:rsidRPr="00653B5A">
        <w:rPr>
          <w:rFonts w:eastAsia="游明朝"/>
          <w:lang w:eastAsia="ja-JP"/>
        </w:rPr>
        <w:t>, therefore the actual state of equation (1.3.2) is biased toward the right-hand side compared to the equilibrium state, which means that the component C is prone to precipitat</w:t>
      </w:r>
      <w:r w:rsidRPr="00653B5A">
        <w:rPr>
          <w:rFonts w:eastAsia="游明朝" w:hint="eastAsia"/>
          <w:lang w:eastAsia="ja-JP"/>
        </w:rPr>
        <w:t>e</w:t>
      </w:r>
      <w:r w:rsidRPr="00653B5A">
        <w:rPr>
          <w:rFonts w:eastAsia="游明朝"/>
          <w:lang w:eastAsia="ja-JP"/>
        </w:rPr>
        <w:t>.</w:t>
      </w:r>
      <w:r w:rsidRPr="00653B5A">
        <w:rPr>
          <w:rFonts w:eastAsia="游明朝" w:hint="eastAsia"/>
          <w:lang w:eastAsia="ja-JP"/>
        </w:rPr>
        <w:t xml:space="preserve"> </w:t>
      </w:r>
      <w:r w:rsidRPr="00653B5A">
        <w:rPr>
          <w:rFonts w:eastAsia="游明朝"/>
          <w:lang w:eastAsia="ja-JP"/>
        </w:rPr>
        <w:t>According to the previous research</w:t>
      </w:r>
      <w:r w:rsidRPr="00653B5A">
        <w:rPr>
          <w:rFonts w:eastAsia="ＭＳ Ｐゴシック"/>
          <w:bCs/>
          <w:noProof/>
          <w:vertAlign w:val="superscript"/>
          <w:lang w:eastAsia="ja-JP"/>
        </w:rPr>
        <w:footnoteReference w:id="3"/>
      </w:r>
      <w:r w:rsidRPr="00653B5A">
        <w:rPr>
          <w:rFonts w:eastAsia="游明朝"/>
          <w:lang w:eastAsia="ja-JP"/>
        </w:rPr>
        <w:t xml:space="preserve"> that the risk of scaling progress is high when </w:t>
      </w:r>
      <m:oMath>
        <m:r>
          <w:rPr>
            <w:rFonts w:ascii="Cambria Math" w:eastAsia="ＭＳ 明朝" w:hAnsi="Cambria Math"/>
            <w:lang w:eastAsia="ja-JP"/>
          </w:rPr>
          <m:t>SI&gt;0.37</m:t>
        </m:r>
      </m:oMath>
      <w:r w:rsidRPr="00653B5A">
        <w:rPr>
          <w:rFonts w:eastAsia="游明朝"/>
          <w:lang w:eastAsia="ja-JP"/>
        </w:rPr>
        <w:t xml:space="preserve"> is satisfied. Therefore, the SI value should be kept below 0.37 with some margin. Given the SI threshold (</w:t>
      </w:r>
      <m:oMath>
        <m:r>
          <w:rPr>
            <w:rFonts w:ascii="Cambria Math" w:eastAsia="ＭＳ 明朝" w:hAnsi="Cambria Math"/>
            <w:lang w:eastAsia="ja-JP"/>
          </w:rPr>
          <m:t>0.37</m:t>
        </m:r>
        <m:r>
          <w:rPr>
            <w:rFonts w:ascii="Cambria Math" w:eastAsia="游明朝" w:hAnsi="Cambria Math"/>
            <w:lang w:eastAsia="ja-JP"/>
          </w:rPr>
          <m:t>-</m:t>
        </m:r>
        <m:r>
          <m:rPr>
            <m:sty m:val="p"/>
          </m:rPr>
          <w:rPr>
            <w:rFonts w:ascii="Cambria Math" w:eastAsia="游明朝" w:hAnsi="Cambria Math"/>
            <w:lang w:eastAsia="ja-JP"/>
          </w:rPr>
          <m:t>margin</m:t>
        </m:r>
      </m:oMath>
      <w:r w:rsidRPr="00653B5A">
        <w:rPr>
          <w:rFonts w:eastAsia="游明朝"/>
          <w:lang w:eastAsia="ja-JP"/>
        </w:rPr>
        <w:t>) and other conditions in time series, the corresponding ion concentration can be calculated back from those conditions. In this section, this back calculation is called as inverse operation.</w:t>
      </w:r>
    </w:p>
    <w:p w14:paraId="3A984D16" w14:textId="3DA7FCD7" w:rsidR="00B3382B" w:rsidRPr="00653B5A" w:rsidRDefault="00B3382B" w:rsidP="00B3382B">
      <w:pPr>
        <w:widowControl w:val="0"/>
        <w:snapToGrid/>
        <w:spacing w:after="0"/>
        <w:ind w:firstLineChars="100" w:firstLine="240"/>
        <w:jc w:val="both"/>
        <w:rPr>
          <w:rFonts w:eastAsia="游明朝"/>
          <w:lang w:eastAsia="ja-JP"/>
        </w:rPr>
      </w:pPr>
      <w:r w:rsidRPr="00653B5A">
        <w:rPr>
          <w:rFonts w:ascii="游明朝" w:hAnsi="游明朝"/>
          <w:noProof/>
          <w:lang w:eastAsia="ja-JP"/>
        </w:rPr>
        <w:lastRenderedPageBreak/>
        <mc:AlternateContent>
          <mc:Choice Requires="wpg">
            <w:drawing>
              <wp:anchor distT="0" distB="0" distL="114300" distR="114300" simplePos="0" relativeHeight="251720704" behindDoc="0" locked="0" layoutInCell="1" allowOverlap="1" wp14:anchorId="3050FB40" wp14:editId="57CDB8B9">
                <wp:simplePos x="0" y="0"/>
                <wp:positionH relativeFrom="column">
                  <wp:posOffset>1835150</wp:posOffset>
                </wp:positionH>
                <wp:positionV relativeFrom="paragraph">
                  <wp:posOffset>922655</wp:posOffset>
                </wp:positionV>
                <wp:extent cx="2914650" cy="3172460"/>
                <wp:effectExtent l="0" t="0" r="0" b="8890"/>
                <wp:wrapTopAndBottom/>
                <wp:docPr id="10" name="グループ化 10"/>
                <wp:cNvGraphicFramePr/>
                <a:graphic xmlns:a="http://schemas.openxmlformats.org/drawingml/2006/main">
                  <a:graphicData uri="http://schemas.microsoft.com/office/word/2010/wordprocessingGroup">
                    <wpg:wgp>
                      <wpg:cNvGrpSpPr/>
                      <wpg:grpSpPr>
                        <a:xfrm>
                          <a:off x="0" y="0"/>
                          <a:ext cx="2914650" cy="3172460"/>
                          <a:chOff x="0" y="0"/>
                          <a:chExt cx="2914650" cy="3172460"/>
                        </a:xfrm>
                      </wpg:grpSpPr>
                      <pic:pic xmlns:pic="http://schemas.openxmlformats.org/drawingml/2006/picture">
                        <pic:nvPicPr>
                          <pic:cNvPr id="2058712550" name="図 2058712550"/>
                          <pic:cNvPicPr>
                            <a:picLocks noChangeAspect="1"/>
                          </pic:cNvPicPr>
                        </pic:nvPicPr>
                        <pic:blipFill>
                          <a:blip r:embed="rId32"/>
                          <a:srcRect/>
                          <a:stretch/>
                        </pic:blipFill>
                        <pic:spPr>
                          <a:xfrm>
                            <a:off x="5313" y="0"/>
                            <a:ext cx="2904024" cy="2812415"/>
                          </a:xfrm>
                          <a:prstGeom prst="rect">
                            <a:avLst/>
                          </a:prstGeom>
                        </pic:spPr>
                      </pic:pic>
                      <wps:wsp>
                        <wps:cNvPr id="59626787" name="テキスト ボックス 59626787"/>
                        <wps:cNvSpPr txBox="1"/>
                        <wps:spPr>
                          <a:xfrm>
                            <a:off x="0" y="2870200"/>
                            <a:ext cx="2914650" cy="302260"/>
                          </a:xfrm>
                          <a:prstGeom prst="rect">
                            <a:avLst/>
                          </a:prstGeom>
                          <a:solidFill>
                            <a:prstClr val="white"/>
                          </a:solidFill>
                          <a:ln>
                            <a:noFill/>
                          </a:ln>
                        </wps:spPr>
                        <wps:txbx>
                          <w:txbxContent>
                            <w:p w14:paraId="0545BC7E" w14:textId="77777777" w:rsidR="00B3382B" w:rsidRPr="00DC4AC7" w:rsidRDefault="00B3382B" w:rsidP="00B3382B">
                              <w:pPr>
                                <w:pStyle w:val="af0"/>
                                <w:rPr>
                                  <w:noProof/>
                                  <w:color w:val="auto"/>
                                </w:rPr>
                              </w:pPr>
                              <w:r w:rsidRPr="00DC4AC7">
                                <w:rPr>
                                  <w:color w:val="auto"/>
                                  <w:sz w:val="24"/>
                                  <w:szCs w:val="24"/>
                                </w:rPr>
                                <w:t>Figure</w:t>
                              </w:r>
                              <w:r w:rsidRPr="00DC4AC7">
                                <w:rPr>
                                  <w:color w:val="auto"/>
                                  <w:sz w:val="24"/>
                                  <w:szCs w:val="24"/>
                                </w:rPr>
                                <w:t xml:space="preserve"> 1.3.1: Example of Inverse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50FB40" id="グループ化 10" o:spid="_x0000_s1038" style="position:absolute;left:0;text-align:left;margin-left:144.5pt;margin-top:72.65pt;width:229.5pt;height:249.8pt;z-index:251720704;mso-position-horizontal-relative:text;mso-position-vertical-relative:text" coordsize="29146,317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058712550" o:spid="_x0000_s1039" type="#_x0000_t75" style="position:absolute;left:53;width:2904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">
                  <v:imagedata r:id="rId33" o:title=""/>
                </v:shape>
                <v:shape id="テキスト ボックス 59626787" o:spid="_x0000_s1040" type="#_x0000_t202" style="position:absolute;top:28702;width:2914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" stroked="f">
                  <v:textbox style="mso-fit-shape-to-text:t" inset="0,0,0,0">
                    <w:txbxContent>
                      <w:p w14:paraId="0545BC7E" w14:textId="77777777" w:rsidR="00B3382B" w:rsidRPr="00DC4AC7" w:rsidRDefault="00B3382B" w:rsidP="00B3382B">
                        <w:pPr>
                          <w:pStyle w:val="af0"/>
                          <w:rPr>
                            <w:noProof/>
                            <w:color w:val="auto"/>
                          </w:rPr>
                        </w:pPr>
                        <w:r w:rsidRPr="00DC4AC7">
                          <w:rPr>
                            <w:color w:val="auto"/>
                            <w:sz w:val="24"/>
                            <w:szCs w:val="24"/>
                          </w:rPr>
                          <w:t>Figure</w:t>
                        </w:r>
                        <w:r w:rsidRPr="00DC4AC7">
                          <w:rPr>
                            <w:color w:val="auto"/>
                            <w:sz w:val="24"/>
                            <w:szCs w:val="24"/>
                          </w:rPr>
                          <w:t xml:space="preserve"> 1.3.1: Example of Inverse Operation</w:t>
                        </w:r>
                      </w:p>
                    </w:txbxContent>
                  </v:textbox>
                </v:shape>
                <w10:wrap type="topAndBottom"/>
              </v:group>
            </w:pict>
          </mc:Fallback>
        </mc:AlternateContent>
      </w:r>
      <w:r w:rsidRPr="00653B5A">
        <w:rPr>
          <w:rFonts w:eastAsia="游明朝"/>
          <w:lang w:eastAsia="ja-JP"/>
        </w:rPr>
        <w:t xml:space="preserve">The detail of inverse operation is illustrated in Figure 1.3.1. </w:t>
      </w:r>
      <w:r w:rsidRPr="00653B5A">
        <w:rPr>
          <w:rFonts w:eastAsia="游明朝"/>
          <w:color w:val="auto"/>
          <w:kern w:val="2"/>
          <w:lang w:eastAsia="ja-JP"/>
        </w:rPr>
        <w:t>The horizontal axis represents silicon concentration, and the vertical axis expresses saturation index of silica gel.</w:t>
      </w:r>
      <w:r w:rsidRPr="00653B5A">
        <w:t xml:space="preserve"> </w:t>
      </w:r>
      <w:r w:rsidRPr="00653B5A">
        <w:rPr>
          <w:rFonts w:eastAsia="游明朝"/>
          <w:color w:val="auto"/>
          <w:kern w:val="2"/>
          <w:lang w:eastAsia="ja-JP"/>
        </w:rPr>
        <w:t xml:space="preserve">Since there is a one-to-one correspondence between Silicon concentration and Saturation Index assuming other conditions are the same, we can uniquely find a silicon concentration (e.g., </w:t>
      </w:r>
      <w:proofErr w:type="gramStart"/>
      <w:r w:rsidRPr="00653B5A">
        <w:rPr>
          <w:rFonts w:eastAsia="游明朝"/>
          <w:color w:val="auto"/>
          <w:kern w:val="2"/>
          <w:lang w:eastAsia="ja-JP"/>
        </w:rPr>
        <w:t>yellow</w:t>
      </w:r>
      <w:proofErr w:type="gramEnd"/>
      <w:r w:rsidRPr="00653B5A">
        <w:rPr>
          <w:rFonts w:eastAsia="游明朝"/>
          <w:color w:val="auto"/>
          <w:kern w:val="2"/>
          <w:lang w:eastAsia="ja-JP"/>
        </w:rPr>
        <w:t xml:space="preserve"> and blue dot</w:t>
      </w:r>
      <w:r w:rsidR="00B9434A" w:rsidRPr="00653B5A">
        <w:rPr>
          <w:rFonts w:eastAsia="游明朝"/>
          <w:color w:val="auto"/>
          <w:kern w:val="2"/>
          <w:lang w:eastAsia="ja-JP"/>
        </w:rPr>
        <w:t>s</w:t>
      </w:r>
      <w:r w:rsidRPr="00653B5A">
        <w:rPr>
          <w:rFonts w:eastAsia="游明朝"/>
          <w:color w:val="auto"/>
          <w:kern w:val="2"/>
          <w:lang w:eastAsia="ja-JP"/>
        </w:rPr>
        <w:t xml:space="preserve"> on vertical axis) that satisfies </w:t>
      </w:r>
      <m:oMath>
        <m:r>
          <w:rPr>
            <w:rFonts w:ascii="Cambria Math" w:eastAsia="ＭＳ 明朝" w:hAnsi="Cambria Math"/>
            <w:lang w:eastAsia="ja-JP"/>
          </w:rPr>
          <m:t>SI=0.37-</m:t>
        </m:r>
        <m:r>
          <m:rPr>
            <m:sty m:val="p"/>
          </m:rPr>
          <w:rPr>
            <w:rFonts w:ascii="Cambria Math" w:eastAsia="ＭＳ 明朝" w:hAnsi="Cambria Math"/>
            <w:lang w:eastAsia="ja-JP"/>
          </w:rPr>
          <m:t>margin</m:t>
        </m:r>
      </m:oMath>
      <w:r w:rsidRPr="00653B5A">
        <w:rPr>
          <w:rFonts w:eastAsia="游明朝"/>
          <w:color w:val="auto"/>
          <w:kern w:val="2"/>
          <w:lang w:eastAsia="ja-JP"/>
        </w:rPr>
        <w:t>.</w:t>
      </w:r>
    </w:p>
    <w:p w14:paraId="7FD228CB" w14:textId="77777777" w:rsidR="00B3382B" w:rsidRPr="00653B5A" w:rsidRDefault="00B3382B" w:rsidP="00B3382B">
      <w:pPr>
        <w:keepNext/>
        <w:widowControl w:val="0"/>
        <w:numPr>
          <w:ilvl w:val="2"/>
          <w:numId w:val="5"/>
        </w:numPr>
        <w:snapToGrid/>
        <w:spacing w:before="120"/>
        <w:jc w:val="both"/>
        <w:outlineLvl w:val="2"/>
        <w:rPr>
          <w:rFonts w:eastAsia="游ゴシック Light"/>
          <w:color w:val="FF0000"/>
          <w:kern w:val="2"/>
          <w:lang w:eastAsia="ja-JP"/>
        </w:rPr>
      </w:pPr>
      <w:r w:rsidRPr="00653B5A">
        <w:rPr>
          <w:rFonts w:eastAsia="游ゴシック Light"/>
          <w:b/>
          <w:bCs/>
          <w:color w:val="FF0000"/>
          <w:kern w:val="2"/>
          <w:lang w:eastAsia="ja-JP"/>
        </w:rPr>
        <w:t>Results</w:t>
      </w:r>
    </w:p>
    <w:p w14:paraId="3C73F1DA" w14:textId="77777777" w:rsidR="00B3382B" w:rsidRPr="00653B5A" w:rsidRDefault="00B3382B" w:rsidP="00B3382B">
      <w:pPr>
        <w:keepNext/>
        <w:widowControl w:val="0"/>
        <w:numPr>
          <w:ilvl w:val="3"/>
          <w:numId w:val="5"/>
        </w:numPr>
        <w:snapToGrid/>
        <w:spacing w:before="120"/>
        <w:jc w:val="both"/>
        <w:outlineLvl w:val="3"/>
        <w:rPr>
          <w:rFonts w:eastAsia="游明朝"/>
          <w:b/>
          <w:bCs/>
          <w:color w:val="auto"/>
          <w:kern w:val="2"/>
          <w:lang w:eastAsia="ja-JP"/>
        </w:rPr>
      </w:pPr>
      <w:bookmarkStart w:id="268" w:name="_Toc144133646"/>
      <w:r w:rsidRPr="00653B5A">
        <w:rPr>
          <w:rFonts w:eastAsia="游明朝"/>
          <w:b/>
          <w:bCs/>
          <w:color w:val="auto"/>
          <w:kern w:val="2"/>
          <w:lang w:eastAsia="ja-JP"/>
        </w:rPr>
        <w:t>Con</w:t>
      </w:r>
      <w:bookmarkEnd w:id="268"/>
      <w:r w:rsidRPr="00653B5A">
        <w:rPr>
          <w:rFonts w:eastAsia="游明朝"/>
          <w:b/>
          <w:bCs/>
          <w:color w:val="auto"/>
          <w:kern w:val="2"/>
          <w:lang w:eastAsia="ja-JP"/>
        </w:rPr>
        <w:t>ditions</w:t>
      </w:r>
    </w:p>
    <w:p w14:paraId="471206A5" w14:textId="77777777" w:rsidR="00B3382B" w:rsidRPr="00653B5A" w:rsidRDefault="00B3382B" w:rsidP="00B3382B">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The problem setting is as follows.</w:t>
      </w:r>
    </w:p>
    <w:p w14:paraId="1995C89A" w14:textId="297C1A80" w:rsidR="00B3382B" w:rsidRPr="00653B5A" w:rsidRDefault="00B3382B" w:rsidP="00B3382B">
      <w:pPr>
        <w:widowControl w:val="0"/>
        <w:numPr>
          <w:ilvl w:val="0"/>
          <w:numId w:val="13"/>
        </w:numPr>
        <w:snapToGrid/>
        <w:spacing w:after="0"/>
        <w:jc w:val="both"/>
        <w:rPr>
          <w:rFonts w:eastAsia="游明朝"/>
          <w:color w:val="FF0000"/>
          <w:kern w:val="2"/>
          <w:lang w:eastAsia="ja-JP"/>
        </w:rPr>
      </w:pPr>
      <w:r w:rsidRPr="00653B5A">
        <w:rPr>
          <w:rFonts w:eastAsia="游明朝"/>
          <w:color w:val="FF0000"/>
          <w:kern w:val="2"/>
          <w:lang w:eastAsia="ja-JP"/>
        </w:rPr>
        <w:t xml:space="preserve">Calculation of ion concentration </w:t>
      </w:r>
      <w:r w:rsidR="00A54503" w:rsidRPr="00653B5A">
        <w:rPr>
          <w:rFonts w:eastAsia="游明朝"/>
          <w:color w:val="FF0000"/>
          <w:kern w:val="2"/>
          <w:lang w:eastAsia="ja-JP"/>
        </w:rPr>
        <w:t>based on ionic equilibrium and solubility products related to Calcium (Ca) and Silica (Si)</w:t>
      </w:r>
      <w:r w:rsidR="00024F98" w:rsidRPr="00653B5A">
        <w:rPr>
          <w:rFonts w:eastAsia="游明朝" w:hint="eastAsia"/>
          <w:color w:val="FF0000"/>
          <w:kern w:val="2"/>
          <w:lang w:eastAsia="ja-JP"/>
        </w:rPr>
        <w:t xml:space="preserve"> </w:t>
      </w:r>
      <w:r w:rsidRPr="00653B5A">
        <w:rPr>
          <w:rFonts w:eastAsia="游明朝"/>
          <w:color w:val="FF0000"/>
          <w:kern w:val="2"/>
          <w:lang w:eastAsia="ja-JP"/>
        </w:rPr>
        <w:t>on membrane surface (Concentration Polarization)</w:t>
      </w:r>
    </w:p>
    <w:p w14:paraId="223D7B90" w14:textId="6D35363E" w:rsidR="00B3382B" w:rsidRPr="00653B5A" w:rsidRDefault="00024F98" w:rsidP="00B3382B">
      <w:pPr>
        <w:widowControl w:val="0"/>
        <w:snapToGrid/>
        <w:spacing w:after="0"/>
        <w:ind w:left="420"/>
        <w:jc w:val="both"/>
        <w:rPr>
          <w:rFonts w:eastAsia="游明朝"/>
          <w:color w:val="FF0000"/>
          <w:kern w:val="2"/>
          <w:lang w:eastAsia="ja-JP"/>
        </w:rPr>
      </w:pPr>
      <w:r w:rsidRPr="00653B5A">
        <w:rPr>
          <w:rFonts w:eastAsia="游明朝"/>
          <w:color w:val="FF0000"/>
          <w:kern w:val="2"/>
          <w:lang w:eastAsia="ja-JP"/>
        </w:rPr>
        <w:t>Both Ca and Si</w:t>
      </w:r>
      <w:r w:rsidR="00B3382B" w:rsidRPr="00653B5A">
        <w:rPr>
          <w:rFonts w:eastAsia="游明朝"/>
          <w:color w:val="FF0000"/>
          <w:kern w:val="2"/>
          <w:lang w:eastAsia="ja-JP"/>
        </w:rPr>
        <w:t xml:space="preserve"> </w:t>
      </w:r>
      <w:r w:rsidR="0028042F" w:rsidRPr="00653B5A">
        <w:rPr>
          <w:rFonts w:eastAsia="游明朝"/>
          <w:color w:val="FF0000"/>
          <w:kern w:val="2"/>
          <w:lang w:eastAsia="ja-JP"/>
        </w:rPr>
        <w:t>cause</w:t>
      </w:r>
      <w:r w:rsidR="00B3382B" w:rsidRPr="00653B5A">
        <w:rPr>
          <w:rFonts w:eastAsia="游明朝"/>
          <w:color w:val="FF0000"/>
          <w:kern w:val="2"/>
          <w:lang w:eastAsia="ja-JP"/>
        </w:rPr>
        <w:t xml:space="preserve"> </w:t>
      </w:r>
      <w:r w:rsidR="003517B6" w:rsidRPr="00653B5A">
        <w:rPr>
          <w:rFonts w:eastAsia="游明朝"/>
          <w:color w:val="FF0000"/>
          <w:kern w:val="2"/>
          <w:lang w:eastAsia="ja-JP"/>
        </w:rPr>
        <w:t xml:space="preserve">precipitation </w:t>
      </w:r>
      <w:r w:rsidR="00ED4560" w:rsidRPr="00653B5A">
        <w:rPr>
          <w:rFonts w:eastAsia="游明朝"/>
          <w:color w:val="FF0000"/>
          <w:kern w:val="2"/>
          <w:lang w:eastAsia="ja-JP"/>
        </w:rPr>
        <w:t>and major bring</w:t>
      </w:r>
      <w:r w:rsidR="006D4A36" w:rsidRPr="00653B5A">
        <w:rPr>
          <w:rFonts w:eastAsia="游明朝"/>
          <w:color w:val="FF0000"/>
          <w:kern w:val="2"/>
          <w:lang w:eastAsia="ja-JP"/>
        </w:rPr>
        <w:t xml:space="preserve"> </w:t>
      </w:r>
      <w:r w:rsidR="00B3382B" w:rsidRPr="00653B5A">
        <w:rPr>
          <w:rFonts w:eastAsia="游明朝"/>
          <w:color w:val="FF0000"/>
          <w:kern w:val="2"/>
          <w:lang w:eastAsia="ja-JP"/>
        </w:rPr>
        <w:t>scaling</w:t>
      </w:r>
      <w:r w:rsidR="00ED4560" w:rsidRPr="00653B5A">
        <w:rPr>
          <w:rFonts w:eastAsia="游明朝"/>
          <w:color w:val="FF0000"/>
          <w:kern w:val="2"/>
          <w:lang w:eastAsia="ja-JP"/>
        </w:rPr>
        <w:t xml:space="preserve"> problem</w:t>
      </w:r>
      <w:r w:rsidR="00B3382B" w:rsidRPr="00653B5A">
        <w:rPr>
          <w:rFonts w:eastAsia="游明朝" w:hint="eastAsia"/>
          <w:color w:val="FF0000"/>
          <w:kern w:val="2"/>
          <w:lang w:eastAsia="ja-JP"/>
        </w:rPr>
        <w:t>.</w:t>
      </w:r>
      <w:r w:rsidR="00B3382B" w:rsidRPr="00653B5A">
        <w:rPr>
          <w:rFonts w:eastAsia="游明朝"/>
          <w:color w:val="FF0000"/>
          <w:kern w:val="2"/>
          <w:lang w:eastAsia="ja-JP"/>
        </w:rPr>
        <w:t xml:space="preserve"> Calculation interval is 30 [min].</w:t>
      </w:r>
      <w:r w:rsidR="00B3382B" w:rsidRPr="00653B5A">
        <w:rPr>
          <w:color w:val="FF0000"/>
        </w:rPr>
        <w:t xml:space="preserve"> </w:t>
      </w:r>
      <w:r w:rsidR="00B3382B" w:rsidRPr="00653B5A">
        <w:rPr>
          <w:rFonts w:eastAsia="游明朝"/>
          <w:color w:val="FF0000"/>
          <w:kern w:val="2"/>
          <w:lang w:eastAsia="ja-JP"/>
        </w:rPr>
        <w:t>Preprocessed data described in Section 1.2.1 was used.</w:t>
      </w:r>
    </w:p>
    <w:p w14:paraId="2BB9FEF5" w14:textId="77777777" w:rsidR="00B3382B" w:rsidRPr="00653B5A" w:rsidRDefault="00B3382B" w:rsidP="00B3382B">
      <w:pPr>
        <w:pStyle w:val="a4"/>
        <w:widowControl w:val="0"/>
        <w:numPr>
          <w:ilvl w:val="0"/>
          <w:numId w:val="13"/>
        </w:numPr>
        <w:snapToGrid/>
        <w:spacing w:after="0"/>
        <w:jc w:val="both"/>
        <w:rPr>
          <w:rFonts w:ascii="游明朝" w:eastAsia="游明朝" w:hAnsi="游明朝"/>
          <w:iCs/>
          <w:lang w:eastAsia="ja-JP"/>
        </w:rPr>
      </w:pPr>
      <w:r w:rsidRPr="00653B5A">
        <w:rPr>
          <w:rFonts w:eastAsia="游明朝"/>
          <w:color w:val="auto"/>
          <w:kern w:val="2"/>
          <w:lang w:eastAsia="ja-JP"/>
        </w:rPr>
        <w:t>Calculation of ion concentration control target value (Saturation Index)</w:t>
      </w:r>
    </w:p>
    <w:p w14:paraId="1976C6F6" w14:textId="77777777" w:rsidR="00B3382B" w:rsidRPr="00653B5A" w:rsidRDefault="00B3382B" w:rsidP="00B3382B">
      <w:pPr>
        <w:widowControl w:val="0"/>
        <w:snapToGrid/>
        <w:spacing w:after="0"/>
        <w:ind w:left="420"/>
        <w:jc w:val="both"/>
        <w:rPr>
          <w:rFonts w:eastAsia="游明朝"/>
          <w:color w:val="auto"/>
          <w:kern w:val="2"/>
          <w:lang w:eastAsia="ja-JP"/>
        </w:rPr>
      </w:pPr>
      <w:r w:rsidRPr="00653B5A">
        <w:rPr>
          <w:rFonts w:eastAsia="游明朝"/>
          <w:color w:val="auto"/>
          <w:kern w:val="2"/>
          <w:lang w:eastAsia="ja-JP"/>
        </w:rPr>
        <w:t>The targets of saturation index analysis are the following two reactions.</w:t>
      </w:r>
    </w:p>
    <w:p w14:paraId="7CBB898E" w14:textId="1714913D"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m:rPr>
                  <m:sty m:val="p"/>
                </m:rPr>
                <w:rPr>
                  <w:rFonts w:ascii="Cambria Math" w:eastAsia="游明朝" w:hAnsi="Cambria Math"/>
                  <w:color w:val="auto"/>
                  <w:kern w:val="2"/>
                  <w:lang w:eastAsia="ja-JP"/>
                </w:rPr>
                <m:t>CaC</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3</m:t>
                  </m:r>
                </m:sub>
              </m:sSub>
              <m:r>
                <m:rPr>
                  <m:sty m:val="p"/>
                </m:rPr>
                <w:rPr>
                  <w:rFonts w:ascii="Cambria Math" w:eastAsia="游明朝" w:hAnsi="Cambria Math"/>
                  <w:color w:val="auto"/>
                  <w:kern w:val="2"/>
                  <w:lang w:eastAsia="ja-JP"/>
                </w:rPr>
                <m:t>↔C</m:t>
              </m:r>
              <m:sSup>
                <m:sSupPr>
                  <m:ctrlPr>
                    <w:rPr>
                      <w:rFonts w:ascii="Cambria Math" w:eastAsia="游明朝" w:hAnsi="Cambria Math"/>
                      <w:iCs/>
                      <w:color w:val="auto"/>
                      <w:kern w:val="2"/>
                      <w:lang w:eastAsia="ja-JP"/>
                    </w:rPr>
                  </m:ctrlPr>
                </m:sSupPr>
                <m:e>
                  <m:r>
                    <m:rPr>
                      <m:sty m:val="p"/>
                    </m:rPr>
                    <w:rPr>
                      <w:rFonts w:ascii="Cambria Math" w:eastAsia="游明朝" w:hAnsi="Cambria Math"/>
                      <w:color w:val="auto"/>
                      <w:kern w:val="2"/>
                      <w:lang w:eastAsia="ja-JP"/>
                    </w:rPr>
                    <m:t>a</m:t>
                  </m:r>
                </m:e>
                <m:sup>
                  <m:r>
                    <m:rPr>
                      <m:sty m:val="p"/>
                    </m:rPr>
                    <w:rPr>
                      <w:rFonts w:ascii="Cambria Math" w:eastAsia="游明朝" w:hAnsi="Cambria Math"/>
                      <w:color w:val="auto"/>
                      <w:kern w:val="2"/>
                      <w:lang w:eastAsia="ja-JP"/>
                    </w:rPr>
                    <m:t>2+</m:t>
                  </m:r>
                </m:sup>
              </m:sSup>
              <m:r>
                <m:rPr>
                  <m:sty m:val="p"/>
                </m:rPr>
                <w:rPr>
                  <w:rFonts w:ascii="Cambria Math" w:eastAsia="游明朝" w:hAnsi="Cambria Math"/>
                  <w:color w:val="auto"/>
                  <w:kern w:val="2"/>
                  <w:lang w:eastAsia="ja-JP"/>
                </w:rPr>
                <m:t>+C</m:t>
              </m:r>
              <m:sSubSup>
                <m:sSubSupPr>
                  <m:ctrlPr>
                    <w:rPr>
                      <w:rFonts w:ascii="Cambria Math" w:eastAsia="游明朝" w:hAnsi="Cambria Math"/>
                      <w:iCs/>
                      <w:color w:val="auto"/>
                      <w:kern w:val="2"/>
                      <w:lang w:eastAsia="ja-JP"/>
                    </w:rPr>
                  </m:ctrlPr>
                </m:sSubSup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3</m:t>
                  </m:r>
                </m:sub>
                <m:sup>
                  <m:r>
                    <m:rPr>
                      <m:sty m:val="p"/>
                    </m:rPr>
                    <w:rPr>
                      <w:rFonts w:ascii="Cambria Math" w:eastAsia="游明朝" w:hAnsi="Cambria Math"/>
                      <w:color w:val="auto"/>
                      <w:kern w:val="2"/>
                      <w:lang w:eastAsia="ja-JP"/>
                    </w:rPr>
                    <m:t>2-</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1.3.6</m:t>
                  </m:r>
                </m:e>
              </m:d>
              <m:ctrlPr>
                <w:rPr>
                  <w:rFonts w:ascii="Cambria Math" w:eastAsia="ＭＳ 明朝" w:hAnsi="Cambria Math"/>
                  <w:i/>
                  <w:iCs/>
                  <w:lang w:eastAsia="ja-JP"/>
                </w:rPr>
              </m:ctrlPr>
            </m:e>
          </m:eqArr>
        </m:oMath>
      </m:oMathPara>
    </w:p>
    <w:p w14:paraId="419903A6" w14:textId="14197DAA" w:rsidR="00B3382B" w:rsidRPr="00653B5A" w:rsidRDefault="00000000" w:rsidP="00B3382B">
      <w:pPr>
        <w:widowControl w:val="0"/>
        <w:snapToGrid/>
        <w:spacing w:after="0"/>
        <w:jc w:val="both"/>
        <w:rPr>
          <w:rFonts w:ascii="游明朝" w:eastAsia="游明朝" w:hAnsi="游明朝"/>
          <w:iCs/>
          <w:lang w:eastAsia="ja-JP"/>
        </w:rPr>
      </w:pPr>
      <m:oMathPara>
        <m:oMath>
          <m:eqArr>
            <m:eqArrPr>
              <m:maxDist m:val="1"/>
              <m:ctrlPr>
                <w:rPr>
                  <w:rFonts w:ascii="Cambria Math" w:eastAsia="ＭＳ 明朝" w:hAnsi="Cambria Math"/>
                  <w:i/>
                  <w:lang w:eastAsia="ja-JP"/>
                </w:rPr>
              </m:ctrlPr>
            </m:eqArrPr>
            <m:e>
              <m:r>
                <m:rPr>
                  <m:sty m:val="p"/>
                </m:rPr>
                <w:rPr>
                  <w:rFonts w:ascii="Cambria Math" w:eastAsia="游明朝" w:hAnsi="Cambria Math"/>
                  <w:color w:val="auto"/>
                  <w:kern w:val="2"/>
                  <w:lang w:eastAsia="ja-JP"/>
                </w:rPr>
                <m:t>Si</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2</m:t>
                  </m:r>
                </m:sub>
              </m:sSub>
              <m:r>
                <m:rPr>
                  <m:sty m:val="p"/>
                </m:rPr>
                <w:rPr>
                  <w:rFonts w:ascii="Cambria Math" w:eastAsia="游明朝" w:hAnsi="Cambria Math"/>
                  <w:color w:val="auto"/>
                  <w:kern w:val="2"/>
                  <w:lang w:eastAsia="ja-JP"/>
                </w:rPr>
                <m:t>+</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2H</m:t>
                  </m:r>
                </m:e>
                <m:sub>
                  <m:r>
                    <m:rPr>
                      <m:sty m:val="p"/>
                    </m:rPr>
                    <w:rPr>
                      <w:rFonts w:ascii="Cambria Math" w:eastAsia="游明朝" w:hAnsi="Cambria Math"/>
                      <w:color w:val="auto"/>
                      <w:kern w:val="2"/>
                      <w:lang w:eastAsia="ja-JP"/>
                    </w:rPr>
                    <m:t>2</m:t>
                  </m:r>
                </m:sub>
              </m:sSub>
              <m:r>
                <m:rPr>
                  <m:sty m:val="p"/>
                </m:rPr>
                <w:rPr>
                  <w:rFonts w:ascii="Cambria Math" w:eastAsia="游明朝" w:hAnsi="Cambria Math"/>
                  <w:color w:val="auto"/>
                  <w:kern w:val="2"/>
                  <w:lang w:eastAsia="ja-JP"/>
                </w:rPr>
                <m:t>O↔</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H</m:t>
                  </m:r>
                </m:e>
                <m:sub>
                  <m:r>
                    <m:rPr>
                      <m:sty m:val="p"/>
                    </m:rPr>
                    <w:rPr>
                      <w:rFonts w:ascii="Cambria Math" w:eastAsia="游明朝" w:hAnsi="Cambria Math"/>
                      <w:color w:val="auto"/>
                      <w:kern w:val="2"/>
                      <w:lang w:eastAsia="ja-JP"/>
                    </w:rPr>
                    <m:t>4</m:t>
                  </m:r>
                </m:sub>
              </m:sSub>
              <m:r>
                <m:rPr>
                  <m:sty m:val="p"/>
                </m:rPr>
                <w:rPr>
                  <w:rFonts w:ascii="Cambria Math" w:eastAsia="游明朝" w:hAnsi="Cambria Math"/>
                  <w:color w:val="auto"/>
                  <w:kern w:val="2"/>
                  <w:lang w:eastAsia="ja-JP"/>
                </w:rPr>
                <m:t>Si</m:t>
              </m:r>
              <m:sSub>
                <m:sSubPr>
                  <m:ctrlPr>
                    <w:rPr>
                      <w:rFonts w:ascii="Cambria Math" w:eastAsia="游明朝" w:hAnsi="Cambria Math"/>
                      <w:iCs/>
                      <w:color w:val="auto"/>
                      <w:kern w:val="2"/>
                      <w:lang w:eastAsia="ja-JP"/>
                    </w:rPr>
                  </m:ctrlPr>
                </m:sSubPr>
                <m:e>
                  <m:r>
                    <m:rPr>
                      <m:sty m:val="p"/>
                    </m:rPr>
                    <w:rPr>
                      <w:rFonts w:ascii="Cambria Math" w:eastAsia="游明朝" w:hAnsi="Cambria Math"/>
                      <w:color w:val="auto"/>
                      <w:kern w:val="2"/>
                      <w:lang w:eastAsia="ja-JP"/>
                    </w:rPr>
                    <m:t>O</m:t>
                  </m:r>
                </m:e>
                <m:sub>
                  <m:r>
                    <m:rPr>
                      <m:sty m:val="p"/>
                    </m:rPr>
                    <w:rPr>
                      <w:rFonts w:ascii="Cambria Math" w:eastAsia="游明朝" w:hAnsi="Cambria Math"/>
                      <w:color w:val="auto"/>
                      <w:kern w:val="2"/>
                      <w:lang w:eastAsia="ja-JP"/>
                    </w:rPr>
                    <m:t>4</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1.3.7</m:t>
                  </m:r>
                </m:e>
              </m:d>
              <m:ctrlPr>
                <w:rPr>
                  <w:rFonts w:ascii="Cambria Math" w:eastAsia="ＭＳ 明朝" w:hAnsi="Cambria Math"/>
                  <w:i/>
                  <w:iCs/>
                  <w:lang w:eastAsia="ja-JP"/>
                </w:rPr>
              </m:ctrlPr>
            </m:e>
          </m:eqArr>
        </m:oMath>
      </m:oMathPara>
    </w:p>
    <w:p w14:paraId="262DC2E9" w14:textId="77777777" w:rsidR="00B3382B" w:rsidRPr="00653B5A" w:rsidRDefault="00B3382B" w:rsidP="00B3382B">
      <w:pPr>
        <w:widowControl w:val="0"/>
        <w:snapToGrid/>
        <w:spacing w:after="0"/>
        <w:jc w:val="both"/>
        <w:rPr>
          <w:rFonts w:eastAsia="游明朝"/>
          <w:color w:val="auto"/>
          <w:kern w:val="2"/>
          <w:lang w:eastAsia="ja-JP"/>
        </w:rPr>
      </w:pPr>
    </w:p>
    <w:p w14:paraId="449B22AF" w14:textId="77777777" w:rsidR="00B3382B" w:rsidRPr="00653B5A" w:rsidRDefault="00B3382B" w:rsidP="00B3382B">
      <w:pPr>
        <w:widowControl w:val="0"/>
        <w:snapToGrid/>
        <w:spacing w:after="0"/>
        <w:ind w:left="420"/>
        <w:jc w:val="both"/>
        <w:rPr>
          <w:rFonts w:eastAsia="游明朝"/>
          <w:color w:val="auto"/>
          <w:kern w:val="2"/>
          <w:lang w:eastAsia="ja-JP"/>
        </w:rPr>
      </w:pPr>
      <w:r w:rsidRPr="00653B5A">
        <w:rPr>
          <w:rFonts w:eastAsia="游明朝"/>
          <w:color w:val="auto"/>
          <w:kern w:val="2"/>
          <w:lang w:eastAsia="ja-JP"/>
        </w:rPr>
        <w:t>We set calculation interval to 1 [day], so we use one-day average</w:t>
      </w:r>
      <w:r w:rsidRPr="00653B5A">
        <w:rPr>
          <w:rFonts w:eastAsia="游明朝" w:hint="eastAsia"/>
          <w:color w:val="auto"/>
          <w:kern w:val="2"/>
          <w:lang w:eastAsia="ja-JP"/>
        </w:rPr>
        <w:t xml:space="preserve"> </w:t>
      </w:r>
      <w:r w:rsidRPr="00653B5A">
        <w:rPr>
          <w:rFonts w:eastAsia="游明朝"/>
          <w:color w:val="auto"/>
          <w:kern w:val="2"/>
          <w:lang w:eastAsia="ja-JP"/>
        </w:rPr>
        <w:t xml:space="preserve">as another </w:t>
      </w:r>
      <w:r w:rsidRPr="00653B5A">
        <w:rPr>
          <w:rFonts w:eastAsia="游明朝" w:hint="eastAsia"/>
          <w:color w:val="auto"/>
          <w:kern w:val="2"/>
          <w:lang w:eastAsia="ja-JP"/>
        </w:rPr>
        <w:t>d</w:t>
      </w:r>
      <w:r w:rsidRPr="00653B5A">
        <w:rPr>
          <w:rFonts w:eastAsia="游明朝"/>
          <w:color w:val="auto"/>
          <w:kern w:val="2"/>
          <w:lang w:eastAsia="ja-JP"/>
        </w:rPr>
        <w:t>ata preprocessing. In addition, if necessary, annual representative values</w:t>
      </w:r>
      <w:r w:rsidRPr="00653B5A">
        <w:rPr>
          <w:rFonts w:eastAsia="ＭＳ Ｐゴシック"/>
          <w:bCs/>
          <w:noProof/>
          <w:vertAlign w:val="superscript"/>
          <w:lang w:eastAsia="ja-JP"/>
        </w:rPr>
        <w:footnoteReference w:id="4"/>
      </w:r>
      <w:r w:rsidRPr="00653B5A">
        <w:rPr>
          <w:rFonts w:eastAsia="游明朝"/>
          <w:color w:val="auto"/>
          <w:kern w:val="2"/>
          <w:lang w:eastAsia="ja-JP"/>
        </w:rPr>
        <w:t xml:space="preserve"> are utilized (e.g., Na concentration).</w:t>
      </w:r>
      <w:r w:rsidRPr="00653B5A">
        <w:t xml:space="preserve"> </w:t>
      </w:r>
      <w:r w:rsidRPr="00653B5A">
        <w:rPr>
          <w:rFonts w:eastAsia="游明朝"/>
          <w:color w:val="auto"/>
          <w:kern w:val="2"/>
          <w:lang w:eastAsia="ja-JP"/>
        </w:rPr>
        <w:t xml:space="preserve">The calculation flow of ion concentrations satisfying </w:t>
      </w:r>
      <m:oMath>
        <m:r>
          <w:rPr>
            <w:rFonts w:ascii="Cambria Math" w:eastAsia="ＭＳ 明朝" w:hAnsi="Cambria Math"/>
            <w:lang w:eastAsia="ja-JP"/>
          </w:rPr>
          <m:t>SI=0.37</m:t>
        </m:r>
      </m:oMath>
      <w:r w:rsidRPr="00653B5A">
        <w:rPr>
          <w:rFonts w:eastAsia="游明朝"/>
          <w:color w:val="auto"/>
          <w:kern w:val="2"/>
          <w:lang w:eastAsia="ja-JP"/>
        </w:rPr>
        <w:t xml:space="preserve"> is as follows.</w:t>
      </w:r>
      <w:r w:rsidRPr="00653B5A">
        <w:rPr>
          <w:rFonts w:ascii="Cambria Math" w:eastAsia="ＭＳ 明朝" w:hAnsi="Cambria Math"/>
          <w:i/>
          <w:lang w:eastAsia="ja-JP"/>
        </w:rPr>
        <w:t xml:space="preserve"> </w:t>
      </w:r>
      <w:r w:rsidRPr="00653B5A">
        <w:rPr>
          <w:rFonts w:eastAsia="游明朝"/>
          <w:lang w:eastAsia="ja-JP"/>
        </w:rPr>
        <w:t>Note that this example represents silicon concentration inverse operation procedure.</w:t>
      </w:r>
    </w:p>
    <w:p w14:paraId="0E8E7CB4" w14:textId="709BA01D" w:rsidR="00B3382B" w:rsidRPr="00653B5A" w:rsidRDefault="00B3382B" w:rsidP="00B3382B">
      <w:pPr>
        <w:widowControl w:val="0"/>
        <w:numPr>
          <w:ilvl w:val="1"/>
          <w:numId w:val="13"/>
        </w:numPr>
        <w:snapToGrid/>
        <w:spacing w:after="0"/>
        <w:jc w:val="both"/>
        <w:rPr>
          <w:rFonts w:eastAsia="游明朝"/>
          <w:color w:val="auto"/>
          <w:kern w:val="2"/>
          <w:lang w:eastAsia="ja-JP"/>
        </w:rPr>
      </w:pPr>
      <w:r w:rsidRPr="00653B5A">
        <w:rPr>
          <w:rFonts w:eastAsia="游明朝"/>
          <w:color w:val="auto"/>
          <w:kern w:val="2"/>
          <w:lang w:eastAsia="ja-JP"/>
        </w:rPr>
        <w:lastRenderedPageBreak/>
        <w:t>All input values except Si concentration are fixed to actual, calculated</w:t>
      </w:r>
      <w:r w:rsidR="00B9434A" w:rsidRPr="00653B5A">
        <w:rPr>
          <w:rFonts w:eastAsia="游明朝"/>
          <w:color w:val="auto"/>
          <w:kern w:val="2"/>
          <w:lang w:eastAsia="ja-JP"/>
        </w:rPr>
        <w:t>,</w:t>
      </w:r>
      <w:r w:rsidRPr="00653B5A">
        <w:rPr>
          <w:rFonts w:eastAsia="游明朝"/>
          <w:color w:val="auto"/>
          <w:kern w:val="2"/>
          <w:lang w:eastAsia="ja-JP"/>
        </w:rPr>
        <w:t xml:space="preserve"> or annual representative values with 1 day moving averages, creating a total of X data where only the Si concentration is varied from 0 ~ 450 [mg/L] (e.g., table 1.3.1).</w:t>
      </w:r>
    </w:p>
    <w:p w14:paraId="0B52B2CD" w14:textId="36D9AF89" w:rsidR="00B3382B" w:rsidRPr="00653B5A" w:rsidRDefault="00B3382B" w:rsidP="00B3382B">
      <w:pPr>
        <w:widowControl w:val="0"/>
        <w:numPr>
          <w:ilvl w:val="1"/>
          <w:numId w:val="13"/>
        </w:numPr>
        <w:snapToGrid/>
        <w:spacing w:after="0"/>
        <w:jc w:val="both"/>
        <w:rPr>
          <w:rFonts w:eastAsia="游明朝"/>
          <w:color w:val="auto"/>
          <w:kern w:val="2"/>
          <w:lang w:eastAsia="ja-JP"/>
        </w:rPr>
      </w:pPr>
      <w:r w:rsidRPr="00653B5A">
        <w:rPr>
          <w:rFonts w:eastAsia="游明朝"/>
          <w:color w:val="auto"/>
          <w:kern w:val="2"/>
          <w:lang w:eastAsia="ja-JP"/>
        </w:rPr>
        <w:t>Calculating Saturation Index X times using dedicated software</w:t>
      </w:r>
      <w:r w:rsidRPr="00653B5A">
        <w:rPr>
          <w:rFonts w:eastAsia="ＭＳ Ｐゴシック"/>
          <w:bCs/>
          <w:noProof/>
          <w:vertAlign w:val="superscript"/>
          <w:lang w:eastAsia="ja-JP"/>
        </w:rPr>
        <w:footnoteReference w:id="5"/>
      </w:r>
      <w:r w:rsidRPr="00653B5A">
        <w:rPr>
          <w:rFonts w:eastAsia="游明朝"/>
          <w:color w:val="auto"/>
          <w:kern w:val="2"/>
          <w:lang w:eastAsia="ja-JP"/>
        </w:rPr>
        <w:t xml:space="preserve">, and the Silica concentration closest to </w:t>
      </w:r>
      <w:r w:rsidR="00C8435A" w:rsidRPr="00653B5A">
        <w:rPr>
          <w:rFonts w:eastAsia="游明朝"/>
          <w:color w:val="auto"/>
          <w:kern w:val="2"/>
          <w:lang w:eastAsia="ja-JP"/>
        </w:rPr>
        <w:t>“</w:t>
      </w:r>
      <w:r w:rsidRPr="00653B5A">
        <w:rPr>
          <w:rFonts w:eastAsia="游明朝"/>
          <w:color w:val="auto"/>
          <w:kern w:val="2"/>
          <w:lang w:eastAsia="ja-JP"/>
        </w:rPr>
        <w:t>SI = 0.37 – constant</w:t>
      </w:r>
      <w:r w:rsidR="00C8435A" w:rsidRPr="00653B5A">
        <w:rPr>
          <w:rFonts w:eastAsia="游明朝"/>
          <w:color w:val="auto"/>
          <w:kern w:val="2"/>
          <w:lang w:eastAsia="ja-JP"/>
        </w:rPr>
        <w:t>”</w:t>
      </w:r>
      <w:r w:rsidRPr="00653B5A">
        <w:rPr>
          <w:rFonts w:eastAsia="游明朝"/>
          <w:color w:val="auto"/>
          <w:kern w:val="2"/>
          <w:lang w:eastAsia="ja-JP"/>
        </w:rPr>
        <w:t xml:space="preserve"> is used as the control target.</w:t>
      </w:r>
    </w:p>
    <w:p w14:paraId="7EA218CB" w14:textId="77777777" w:rsidR="00B3382B" w:rsidRPr="00653B5A" w:rsidRDefault="00B3382B" w:rsidP="00B3382B">
      <w:pPr>
        <w:widowControl w:val="0"/>
        <w:numPr>
          <w:ilvl w:val="1"/>
          <w:numId w:val="13"/>
        </w:numPr>
        <w:snapToGrid/>
        <w:spacing w:after="0"/>
        <w:jc w:val="both"/>
        <w:rPr>
          <w:rFonts w:eastAsia="游明朝"/>
          <w:color w:val="auto"/>
          <w:kern w:val="2"/>
          <w:lang w:eastAsia="ja-JP"/>
        </w:rPr>
      </w:pPr>
      <w:r w:rsidRPr="00653B5A">
        <w:rPr>
          <w:rFonts w:eastAsia="游明朝"/>
          <w:color w:val="auto"/>
          <w:kern w:val="2"/>
          <w:lang w:eastAsia="ja-JP"/>
        </w:rPr>
        <w:t>Repeating 1. and 2. every other day.</w:t>
      </w:r>
    </w:p>
    <w:p w14:paraId="0F0A2889" w14:textId="77777777" w:rsidR="004F2D48" w:rsidRPr="00653B5A" w:rsidRDefault="004F2D48" w:rsidP="004F2D48">
      <w:pPr>
        <w:widowControl w:val="0"/>
        <w:snapToGrid/>
        <w:spacing w:after="0"/>
        <w:ind w:left="840"/>
        <w:jc w:val="both"/>
        <w:rPr>
          <w:rFonts w:eastAsia="游明朝"/>
          <w:color w:val="auto"/>
          <w:kern w:val="2"/>
          <w:lang w:eastAsia="ja-JP"/>
        </w:rPr>
      </w:pPr>
    </w:p>
    <w:p w14:paraId="2B9E1809" w14:textId="459CFDD6" w:rsidR="00B3382B" w:rsidRPr="00653B5A" w:rsidRDefault="00B3382B" w:rsidP="00B3382B">
      <w:pPr>
        <w:widowControl w:val="0"/>
        <w:snapToGrid/>
        <w:spacing w:after="0"/>
        <w:jc w:val="both"/>
        <w:rPr>
          <w:rFonts w:eastAsia="游明朝"/>
          <w:color w:val="auto"/>
          <w:kern w:val="2"/>
          <w:lang w:eastAsia="ja-JP"/>
        </w:rPr>
      </w:pPr>
      <w:r w:rsidRPr="00653B5A">
        <w:rPr>
          <w:rFonts w:eastAsia="游明朝"/>
          <w:noProof/>
          <w:color w:val="auto"/>
          <w:kern w:val="2"/>
          <w:lang w:eastAsia="ja-JP"/>
        </w:rPr>
        <mc:AlternateContent>
          <mc:Choice Requires="wps">
            <w:drawing>
              <wp:anchor distT="0" distB="0" distL="114300" distR="114300" simplePos="0" relativeHeight="251718656" behindDoc="0" locked="0" layoutInCell="1" allowOverlap="1" wp14:anchorId="57BC284A" wp14:editId="0A346A73">
                <wp:simplePos x="0" y="0"/>
                <wp:positionH relativeFrom="column">
                  <wp:posOffset>-54610</wp:posOffset>
                </wp:positionH>
                <wp:positionV relativeFrom="paragraph">
                  <wp:posOffset>534833</wp:posOffset>
                </wp:positionV>
                <wp:extent cx="6056630" cy="2063750"/>
                <wp:effectExtent l="0" t="0" r="1270" b="0"/>
                <wp:wrapTopAndBottom/>
                <wp:docPr id="59626788" name="テキスト ボックス 18"/>
                <wp:cNvGraphicFramePr/>
                <a:graphic xmlns:a="http://schemas.openxmlformats.org/drawingml/2006/main">
                  <a:graphicData uri="http://schemas.microsoft.com/office/word/2010/wordprocessingShape">
                    <wps:wsp>
                      <wps:cNvSpPr txBox="1"/>
                      <wps:spPr>
                        <a:xfrm>
                          <a:off x="0" y="0"/>
                          <a:ext cx="6056630" cy="2063750"/>
                        </a:xfrm>
                        <a:prstGeom prst="rect">
                          <a:avLst/>
                        </a:prstGeom>
                        <a:solidFill>
                          <a:prstClr val="white"/>
                        </a:solidFill>
                        <a:ln>
                          <a:noFill/>
                        </a:ln>
                      </wps:spPr>
                      <wps:txbx>
                        <w:txbxContent>
                          <w:p w14:paraId="09A1A145" w14:textId="76DC73F1" w:rsidR="00B3382B" w:rsidRDefault="00B3382B" w:rsidP="00B3382B">
                            <w:pPr>
                              <w:pStyle w:val="a4"/>
                              <w:spacing w:before="120" w:after="0"/>
                              <w:ind w:left="0"/>
                              <w:jc w:val="center"/>
                              <w:rPr>
                                <w:b/>
                                <w:bCs/>
                              </w:rPr>
                            </w:pPr>
                            <w:r>
                              <w:rPr>
                                <w:b/>
                                <w:bCs/>
                              </w:rPr>
                              <w:t>Table</w:t>
                            </w:r>
                            <w:r w:rsidRPr="00522BC7">
                              <w:rPr>
                                <w:b/>
                                <w:bCs/>
                              </w:rPr>
                              <w:t xml:space="preserve"> </w:t>
                            </w:r>
                            <w:r>
                              <w:rPr>
                                <w:b/>
                                <w:bCs/>
                              </w:rPr>
                              <w:t>1.3.1</w:t>
                            </w:r>
                            <w:r w:rsidRPr="00522BC7">
                              <w:rPr>
                                <w:b/>
                                <w:bCs/>
                              </w:rPr>
                              <w:t xml:space="preserve">: </w:t>
                            </w:r>
                            <w:r>
                              <w:rPr>
                                <w:b/>
                                <w:bCs/>
                              </w:rPr>
                              <w:t>Example Input Data of Calculating Saturation Index (Si inverse operation)</w:t>
                            </w:r>
                          </w:p>
                          <w:p w14:paraId="0258EAC0" w14:textId="2271EC1C" w:rsidR="00B3382B" w:rsidRPr="0044534F" w:rsidRDefault="00B3382B" w:rsidP="00B3382B">
                            <w:pPr>
                              <w:pStyle w:val="a4"/>
                              <w:spacing w:before="120" w:after="0"/>
                              <w:ind w:left="0"/>
                              <w:jc w:val="center"/>
                              <w:rPr>
                                <w:rFonts w:ascii="游明朝" w:eastAsia="游明朝" w:hAnsi="游明朝"/>
                                <w:noProof/>
                              </w:rPr>
                            </w:pPr>
                            <w:r>
                              <w:rPr>
                                <w:noProof/>
                              </w:rPr>
                              <w:drawing>
                                <wp:inline distT="0" distB="0" distL="0" distR="0" wp14:anchorId="077BC338" wp14:editId="7F60E4C6">
                                  <wp:extent cx="6087761" cy="1810693"/>
                                  <wp:effectExtent l="0" t="0" r="825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7" name="図 59626797"/>
                                          <pic:cNvPicPr>
                                            <a:picLocks noChangeAspect="1"/>
                                          </pic:cNvPicPr>
                                        </pic:nvPicPr>
                                        <pic:blipFill>
                                          <a:blip r:embed="rId34"/>
                                          <a:stretch>
                                            <a:fillRect/>
                                          </a:stretch>
                                        </pic:blipFill>
                                        <pic:spPr>
                                          <a:xfrm>
                                            <a:off x="0" y="0"/>
                                            <a:ext cx="6165597" cy="1833844"/>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284A" id="テキスト ボックス 18" o:spid="_x0000_s1041" type="#_x0000_t202" style="position:absolute;left:0;text-align:left;margin-left:-4.3pt;margin-top:42.1pt;width:476.9pt;height:1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" stroked="f">
                <v:textbox inset="0,0,0,0">
                  <w:txbxContent>
                    <w:p w14:paraId="09A1A145" w14:textId="76DC73F1" w:rsidR="00B3382B" w:rsidRDefault="00B3382B" w:rsidP="00B3382B">
                      <w:pPr>
                        <w:pStyle w:val="a4"/>
                        <w:spacing w:before="120" w:after="0"/>
                        <w:ind w:left="0"/>
                        <w:jc w:val="center"/>
                        <w:rPr>
                          <w:b/>
                          <w:bCs/>
                        </w:rPr>
                      </w:pPr>
                      <w:r>
                        <w:rPr>
                          <w:b/>
                          <w:bCs/>
                        </w:rPr>
                        <w:t>Table</w:t>
                      </w:r>
                      <w:r w:rsidRPr="00522BC7">
                        <w:rPr>
                          <w:b/>
                          <w:bCs/>
                        </w:rPr>
                        <w:t xml:space="preserve"> </w:t>
                      </w:r>
                      <w:r>
                        <w:rPr>
                          <w:b/>
                          <w:bCs/>
                        </w:rPr>
                        <w:t>1.3.1</w:t>
                      </w:r>
                      <w:r w:rsidRPr="00522BC7">
                        <w:rPr>
                          <w:b/>
                          <w:bCs/>
                        </w:rPr>
                        <w:t xml:space="preserve">: </w:t>
                      </w:r>
                      <w:r>
                        <w:rPr>
                          <w:b/>
                          <w:bCs/>
                        </w:rPr>
                        <w:t>Example Input Data of Calculating Saturation Index (Si inverse operation)</w:t>
                      </w:r>
                    </w:p>
                    <w:p w14:paraId="0258EAC0" w14:textId="2271EC1C" w:rsidR="00B3382B" w:rsidRPr="0044534F" w:rsidRDefault="00B3382B" w:rsidP="00B3382B">
                      <w:pPr>
                        <w:pStyle w:val="a4"/>
                        <w:spacing w:before="120" w:after="0"/>
                        <w:ind w:left="0"/>
                        <w:jc w:val="center"/>
                        <w:rPr>
                          <w:rFonts w:ascii="游明朝" w:eastAsia="游明朝" w:hAnsi="游明朝"/>
                          <w:noProof/>
                        </w:rPr>
                      </w:pPr>
                      <w:r>
                        <w:rPr>
                          <w:noProof/>
                        </w:rPr>
                        <w:drawing>
                          <wp:inline distT="0" distB="0" distL="0" distR="0" wp14:anchorId="077BC338" wp14:editId="7F60E4C6">
                            <wp:extent cx="6087761" cy="1810693"/>
                            <wp:effectExtent l="0" t="0" r="825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7" name="図 59626797"/>
                                    <pic:cNvPicPr>
                                      <a:picLocks noChangeAspect="1"/>
                                    </pic:cNvPicPr>
                                  </pic:nvPicPr>
                                  <pic:blipFill>
                                    <a:blip r:embed="rId34"/>
                                    <a:stretch>
                                      <a:fillRect/>
                                    </a:stretch>
                                  </pic:blipFill>
                                  <pic:spPr>
                                    <a:xfrm>
                                      <a:off x="0" y="0"/>
                                      <a:ext cx="6165597" cy="1833844"/>
                                    </a:xfrm>
                                    <a:prstGeom prst="rect">
                                      <a:avLst/>
                                    </a:prstGeom>
                                  </pic:spPr>
                                </pic:pic>
                              </a:graphicData>
                            </a:graphic>
                          </wp:inline>
                        </w:drawing>
                      </w:r>
                    </w:p>
                  </w:txbxContent>
                </v:textbox>
                <w10:wrap type="topAndBottom"/>
              </v:shape>
            </w:pict>
          </mc:Fallback>
        </mc:AlternateContent>
      </w:r>
      <w:r w:rsidRPr="00653B5A">
        <w:rPr>
          <w:rFonts w:eastAsia="游明朝"/>
          <w:color w:val="auto"/>
          <w:kern w:val="2"/>
          <w:lang w:eastAsia="ja-JP"/>
        </w:rPr>
        <w:t>An example input data to the SI calculation software on a given day is shown in Table 1.3.1. Only Silicon concentration values represented by red letters change, while the other variables represented by blue are fixed.</w:t>
      </w:r>
    </w:p>
    <w:p w14:paraId="79D2B30C" w14:textId="77777777" w:rsidR="00211856" w:rsidRPr="00653B5A" w:rsidRDefault="00211856" w:rsidP="00B3382B">
      <w:pPr>
        <w:widowControl w:val="0"/>
        <w:snapToGrid/>
        <w:spacing w:after="0"/>
        <w:jc w:val="both"/>
        <w:rPr>
          <w:rFonts w:ascii="游明朝" w:eastAsia="游明朝" w:hAnsi="游明朝"/>
          <w:color w:val="auto"/>
          <w:kern w:val="2"/>
          <w:lang w:eastAsia="ja-JP"/>
        </w:rPr>
      </w:pPr>
    </w:p>
    <w:p w14:paraId="6B0CE782" w14:textId="07394F15" w:rsidR="00B3382B" w:rsidRPr="00653B5A" w:rsidRDefault="00B3382B" w:rsidP="00B3382B">
      <w:pPr>
        <w:keepNext/>
        <w:widowControl w:val="0"/>
        <w:numPr>
          <w:ilvl w:val="3"/>
          <w:numId w:val="5"/>
        </w:numPr>
        <w:snapToGrid/>
        <w:spacing w:before="120"/>
        <w:jc w:val="both"/>
        <w:outlineLvl w:val="3"/>
        <w:rPr>
          <w:rFonts w:eastAsia="游明朝"/>
          <w:b/>
          <w:bCs/>
          <w:color w:val="auto"/>
          <w:kern w:val="2"/>
          <w:lang w:eastAsia="ja-JP"/>
        </w:rPr>
      </w:pPr>
      <w:bookmarkStart w:id="269" w:name="_Toc144133647"/>
      <w:r w:rsidRPr="00653B5A">
        <w:rPr>
          <w:rFonts w:eastAsia="游明朝"/>
          <w:b/>
          <w:bCs/>
          <w:color w:val="auto"/>
          <w:kern w:val="2"/>
          <w:lang w:eastAsia="ja-JP"/>
        </w:rPr>
        <w:t>Results for Concentration Polarization and Saturation Index</w:t>
      </w:r>
      <w:bookmarkEnd w:id="269"/>
    </w:p>
    <w:p w14:paraId="691A690D" w14:textId="77777777" w:rsidR="00B3382B" w:rsidRPr="00653B5A" w:rsidRDefault="00B3382B" w:rsidP="00BF7929">
      <w:pPr>
        <w:widowControl w:val="0"/>
        <w:snapToGrid/>
        <w:ind w:firstLineChars="100" w:firstLine="240"/>
        <w:jc w:val="both"/>
      </w:pPr>
      <w:r w:rsidRPr="00653B5A">
        <w:t>Simulation results are shown in Figure 1.3.2. In each figure, the horizontal axis represents the date, and the vertical axis represents the concentration of Si or Ca. The light blue dotted lines, the blue dotted lines, and the blue solid lines represent the feed concentration at each stage, the brine concentration, and the membrane surface concentration, respectively. The red dotted lines and the orange dotted line are the concentration satisfying SI=0.37 and SI=0, respectively.</w:t>
      </w:r>
    </w:p>
    <w:p w14:paraId="353CF742" w14:textId="77777777" w:rsidR="00B3382B" w:rsidRPr="00653B5A" w:rsidRDefault="00B3382B" w:rsidP="00BF7929">
      <w:pPr>
        <w:widowControl w:val="0"/>
        <w:snapToGrid/>
        <w:ind w:firstLineChars="100" w:firstLine="240"/>
        <w:jc w:val="both"/>
      </w:pPr>
      <w:r w:rsidRPr="00653B5A">
        <w:t xml:space="preserve">Figures 1.3.2 (a) and (b) show the results of Si scaling risk assessment. In both Figures 1.3.2 </w:t>
      </w:r>
      <w:r w:rsidRPr="00653B5A">
        <w:rPr>
          <w:rFonts w:hint="eastAsia"/>
        </w:rPr>
        <w:t>(</w:t>
      </w:r>
      <w:r w:rsidRPr="00653B5A">
        <w:t xml:space="preserve">a) and </w:t>
      </w:r>
      <w:r w:rsidRPr="00653B5A">
        <w:rPr>
          <w:rFonts w:hint="eastAsia"/>
        </w:rPr>
        <w:t>(</w:t>
      </w:r>
      <w:r w:rsidRPr="00653B5A">
        <w:t>b), the red dotted line, which is the concentration satisfying SI = 0.37, is below the blue solid line, which is the concentration on membrane surface, indicating that silica gel precipitation is unlikely.</w:t>
      </w:r>
    </w:p>
    <w:p w14:paraId="7EE66927" w14:textId="25B78169" w:rsidR="00B3382B" w:rsidRPr="00653B5A" w:rsidRDefault="00B3382B" w:rsidP="00BF7929">
      <w:pPr>
        <w:widowControl w:val="0"/>
        <w:snapToGrid/>
        <w:ind w:firstLineChars="100" w:firstLine="240"/>
        <w:jc w:val="both"/>
      </w:pPr>
      <w:r w:rsidRPr="00653B5A">
        <w:t>In the 3rd Stage, Figure 1.3.2 (b), blue solid line, the concentration on membrane surface, is below the orange line, which is the result of the inverse calculation of SI=0 with a margin of error, around September 2022. This indicates that there is a possibility of reducing the amount of chemical dosage by the difference between the orange line and the solid blue line.</w:t>
      </w:r>
    </w:p>
    <w:p w14:paraId="685CF6A0" w14:textId="77777777" w:rsidR="00B3382B" w:rsidRPr="00653B5A" w:rsidRDefault="00B3382B" w:rsidP="00BF7929">
      <w:pPr>
        <w:widowControl w:val="0"/>
        <w:snapToGrid/>
        <w:ind w:firstLineChars="100" w:firstLine="240"/>
        <w:jc w:val="both"/>
      </w:pPr>
      <w:r w:rsidRPr="00653B5A">
        <w:t xml:space="preserve">On the other hand, Figures 1.3.2 (c) and (d), which are the results of the Ca scaling evaluation, show that the solid blue line exceeds the dotted red line, indicating the need for increasing chemical </w:t>
      </w:r>
      <w:r w:rsidRPr="00653B5A">
        <w:lastRenderedPageBreak/>
        <w:t>dosage.</w:t>
      </w:r>
    </w:p>
    <w:p w14:paraId="516E42E6" w14:textId="77777777" w:rsidR="00B3382B" w:rsidRPr="00653B5A" w:rsidRDefault="00B3382B" w:rsidP="00BF7929">
      <w:pPr>
        <w:widowControl w:val="0"/>
        <w:snapToGrid/>
        <w:ind w:firstLineChars="100" w:firstLine="240"/>
        <w:jc w:val="both"/>
      </w:pPr>
      <w:proofErr w:type="gramStart"/>
      <w:r w:rsidRPr="00653B5A">
        <w:t>In order to</w:t>
      </w:r>
      <w:proofErr w:type="gramEnd"/>
      <w:r w:rsidRPr="00653B5A">
        <w:t xml:space="preserve"> verify the validity of the above inverse operation results (red and orange dotted lines), we investigated the input data correlated with the inverse computation results. As a result, the correlation between the inverse calculation results and temperature was the highest.</w:t>
      </w:r>
    </w:p>
    <w:p w14:paraId="0E09452E" w14:textId="338CBF3E" w:rsidR="00B3382B" w:rsidRPr="00653B5A" w:rsidRDefault="00B3382B" w:rsidP="00BF7929">
      <w:pPr>
        <w:widowControl w:val="0"/>
        <w:snapToGrid/>
        <w:ind w:firstLineChars="100" w:firstLine="240"/>
        <w:jc w:val="both"/>
        <w:rPr>
          <w:rFonts w:ascii="游明朝" w:eastAsia="游明朝" w:hAnsi="游明朝"/>
          <w:color w:val="auto"/>
          <w:kern w:val="2"/>
          <w:lang w:eastAsia="ja-JP"/>
        </w:rPr>
      </w:pPr>
      <w:r w:rsidRPr="00653B5A">
        <w:t>Figure</w:t>
      </w:r>
      <w:r w:rsidR="00B03CF5" w:rsidRPr="00653B5A">
        <w:rPr>
          <w:rFonts w:ascii="ＭＳ 明朝" w:eastAsia="ＭＳ 明朝" w:hAnsi="ＭＳ 明朝" w:cs="ＭＳ 明朝"/>
          <w:lang w:eastAsia="ja-JP"/>
        </w:rPr>
        <w:t xml:space="preserve"> </w:t>
      </w:r>
      <w:r w:rsidRPr="00653B5A">
        <w:t xml:space="preserve">1.3.3 compares the calculation results and temperatures. There is a strong positive correlation (Figure 1.3.3 (a)) between the inverse results for Si and temperature, and a strong negative correlation (Figure 1.3.3 (b)) between the inverse results for Ca and temperature. This is consistent with the fact that the standard enthalpies for calcite (Eq. 1.3.5) and silica gel (Eq. 1.3.6) formation reactions differ between positive and negative enthalpies. Therefore, the inverse operation </w:t>
      </w:r>
      <w:r w:rsidR="0049476F" w:rsidRPr="00653B5A">
        <w:t xml:space="preserve">results </w:t>
      </w:r>
      <w:r w:rsidRPr="00653B5A">
        <w:t xml:space="preserve">for concentration </w:t>
      </w:r>
      <w:r w:rsidR="0049476F" w:rsidRPr="00653B5A">
        <w:t>are</w:t>
      </w:r>
      <w:r w:rsidRPr="00653B5A">
        <w:t xml:space="preserve"> consistent with the chemical theory and suggest that the chemical dosage should be determined by paying attention to the temperature. As a future tasks, we aim to calculate the chemical dosage corresponding to the difference between the yellow dotted line and the solid blue line in Figure 1.3.2 (d). Previous studies</w:t>
      </w:r>
      <w:r w:rsidRPr="00653B5A">
        <w:rPr>
          <w:vertAlign w:val="superscript"/>
        </w:rPr>
        <w:footnoteReference w:id="6"/>
      </w:r>
      <w:r w:rsidRPr="00653B5A">
        <w:t xml:space="preserve"> have shown that there is a strong positive correlation between the chemical dosage and the </w:t>
      </w:r>
      <m:oMath>
        <m:d>
          <m:dPr>
            <m:begChr m:val="["/>
            <m:endChr m:val="]"/>
            <m:ctrlPr>
              <w:rPr>
                <w:rFonts w:ascii="Cambria Math" w:hAnsi="Cambria Math"/>
                <w:iCs/>
              </w:rPr>
            </m:ctrlPr>
          </m:dPr>
          <m:e>
            <m:r>
              <m:rPr>
                <m:sty m:val="p"/>
              </m:rPr>
              <w:rPr>
                <w:rFonts w:ascii="Cambria Math" w:hAnsi="Cambria Math"/>
              </w:rPr>
              <m:t>C</m:t>
            </m:r>
            <m:sSup>
              <m:sSupPr>
                <m:ctrlPr>
                  <w:rPr>
                    <w:rFonts w:ascii="Cambria Math" w:hAnsi="Cambria Math"/>
                    <w:iCs/>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 xml:space="preserve"> </m:t>
            </m:r>
          </m:e>
        </m:d>
        <m:d>
          <m:dPr>
            <m:begChr m:val="["/>
            <m:endChr m:val="]"/>
            <m:ctrlPr>
              <w:rPr>
                <w:rFonts w:ascii="Cambria Math" w:hAnsi="Cambria Math"/>
                <w:iCs/>
              </w:rPr>
            </m:ctrlPr>
          </m:dPr>
          <m:e>
            <m:r>
              <m:rPr>
                <m:sty m:val="p"/>
              </m:rPr>
              <w:rPr>
                <w:rFonts w:ascii="Cambria Math" w:hAnsi="Cambria Math"/>
              </w:rPr>
              <m:t>C</m:t>
            </m:r>
            <m:sSubSup>
              <m:sSubSupPr>
                <m:ctrlPr>
                  <w:rPr>
                    <w:rFonts w:ascii="Cambria Math" w:hAnsi="Cambria Math"/>
                    <w:iCs/>
                  </w:rPr>
                </m:ctrlPr>
              </m:sSubSupPr>
              <m:e>
                <m:r>
                  <m:rPr>
                    <m:sty m:val="p"/>
                  </m:rPr>
                  <w:rPr>
                    <w:rFonts w:ascii="Cambria Math" w:hAnsi="Cambria Math"/>
                  </w:rPr>
                  <m:t>O</m:t>
                </m:r>
              </m:e>
              <m:sub>
                <m:r>
                  <m:rPr>
                    <m:sty m:val="p"/>
                  </m:rPr>
                  <w:rPr>
                    <w:rFonts w:ascii="Cambria Math" w:hAnsi="Cambria Math"/>
                  </w:rPr>
                  <m:t>3</m:t>
                </m:r>
              </m:sub>
              <m:sup>
                <m:r>
                  <m:rPr>
                    <m:sty m:val="p"/>
                  </m:rPr>
                  <w:rPr>
                    <w:rFonts w:ascii="Cambria Math" w:hAnsi="Cambria Math"/>
                  </w:rPr>
                  <m:t>2-</m:t>
                </m:r>
              </m:sup>
            </m:sSubSup>
          </m:e>
        </m:d>
      </m:oMath>
      <w:r w:rsidRPr="00653B5A">
        <w:t xml:space="preserve"> concentration in feed water. If modeling between chemical input and ion concentrations in water could be done, the optimal chemical dosage could be calculated by incorporating Scaling model within the optimization algorithm described in Section 1.4.</w:t>
      </w:r>
    </w:p>
    <w:p w14:paraId="33A47AE3" w14:textId="480B3553" w:rsidR="00B3382B" w:rsidRPr="00653B5A" w:rsidRDefault="00B3382B" w:rsidP="00B3382B">
      <w:pPr>
        <w:widowControl w:val="0"/>
        <w:snapToGrid/>
        <w:spacing w:after="0"/>
        <w:jc w:val="both"/>
      </w:pPr>
    </w:p>
    <w:p w14:paraId="5CF877F2" w14:textId="10F31835" w:rsidR="00B3382B" w:rsidRPr="00653B5A" w:rsidRDefault="00B3382B" w:rsidP="00B3382B">
      <w:pPr>
        <w:widowControl w:val="0"/>
        <w:snapToGrid/>
        <w:spacing w:after="0"/>
        <w:jc w:val="both"/>
      </w:pPr>
      <w:r w:rsidRPr="00653B5A">
        <w:rPr>
          <w:noProof/>
        </w:rPr>
        <w:lastRenderedPageBreak/>
        <mc:AlternateContent>
          <mc:Choice Requires="wps">
            <w:drawing>
              <wp:anchor distT="0" distB="0" distL="114300" distR="114300" simplePos="0" relativeHeight="251724800" behindDoc="0" locked="0" layoutInCell="1" allowOverlap="1" wp14:anchorId="7E2A9B5A" wp14:editId="17E47E12">
                <wp:simplePos x="0" y="0"/>
                <wp:positionH relativeFrom="column">
                  <wp:posOffset>-27305</wp:posOffset>
                </wp:positionH>
                <wp:positionV relativeFrom="paragraph">
                  <wp:posOffset>75565</wp:posOffset>
                </wp:positionV>
                <wp:extent cx="5938520" cy="6110605"/>
                <wp:effectExtent l="0" t="0" r="5080" b="4445"/>
                <wp:wrapSquare wrapText="bothSides"/>
                <wp:docPr id="59626791" name="テキスト ボックス 59626791"/>
                <wp:cNvGraphicFramePr/>
                <a:graphic xmlns:a="http://schemas.openxmlformats.org/drawingml/2006/main">
                  <a:graphicData uri="http://schemas.microsoft.com/office/word/2010/wordprocessingShape">
                    <wps:wsp>
                      <wps:cNvSpPr txBox="1"/>
                      <wps:spPr>
                        <a:xfrm>
                          <a:off x="0" y="0"/>
                          <a:ext cx="5938520" cy="6110605"/>
                        </a:xfrm>
                        <a:prstGeom prst="rect">
                          <a:avLst/>
                        </a:prstGeom>
                        <a:solidFill>
                          <a:prstClr val="white"/>
                        </a:solidFill>
                        <a:ln>
                          <a:noFill/>
                        </a:ln>
                      </wps:spPr>
                      <wps:txbx>
                        <w:txbxContent>
                          <w:p w14:paraId="76C23102" w14:textId="77777777" w:rsidR="00B3382B" w:rsidRDefault="00B3382B" w:rsidP="00B3382B">
                            <w:pPr>
                              <w:spacing w:before="120" w:after="0"/>
                              <w:jc w:val="center"/>
                              <w:rPr>
                                <w:b/>
                                <w:bCs/>
                              </w:rPr>
                            </w:pPr>
                            <w:r>
                              <w:rPr>
                                <w:noProof/>
                              </w:rPr>
                              <w:drawing>
                                <wp:inline distT="0" distB="0" distL="0" distR="0" wp14:anchorId="1B34F617" wp14:editId="59D194D7">
                                  <wp:extent cx="5361940" cy="2522220"/>
                                  <wp:effectExtent l="0" t="0" r="0" b="0"/>
                                  <wp:docPr id="4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6"/>
                                          <pic:cNvPicPr>
                                            <a:picLocks noChangeAspect="1"/>
                                          </pic:cNvPicPr>
                                        </pic:nvPicPr>
                                        <pic:blipFill>
                                          <a:blip r:embed="rId35"/>
                                          <a:srcRect/>
                                          <a:stretch/>
                                        </pic:blipFill>
                                        <pic:spPr>
                                          <a:xfrm>
                                            <a:off x="0" y="0"/>
                                            <a:ext cx="5361940" cy="2522220"/>
                                          </a:xfrm>
                                          <a:prstGeom prst="rect">
                                            <a:avLst/>
                                          </a:prstGeom>
                                        </pic:spPr>
                                      </pic:pic>
                                    </a:graphicData>
                                  </a:graphic>
                                </wp:inline>
                              </w:drawing>
                            </w:r>
                          </w:p>
                          <w:p w14:paraId="12DF0C85" w14:textId="238B259A" w:rsidR="00B3382B" w:rsidRDefault="00B3382B" w:rsidP="00F723E1">
                            <w:pPr>
                              <w:spacing w:before="120" w:after="0"/>
                              <w:ind w:firstLineChars="350" w:firstLine="843"/>
                              <w:rPr>
                                <w:b/>
                                <w:bCs/>
                              </w:rPr>
                            </w:pPr>
                            <w:r w:rsidRPr="005B6E3C">
                              <w:rPr>
                                <w:b/>
                                <w:bCs/>
                              </w:rPr>
                              <w:t>(a) Si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(b)</w:t>
                            </w:r>
                            <w:r>
                              <w:rPr>
                                <w:b/>
                                <w:bCs/>
                              </w:rPr>
                              <w:t xml:space="preserve"> Si</w:t>
                            </w:r>
                            <w:r w:rsidRPr="005B6E3C">
                              <w:rPr>
                                <w:b/>
                                <w:bCs/>
                              </w:rPr>
                              <w:t xml:space="preserve"> concentration</w:t>
                            </w:r>
                            <w:r>
                              <w:rPr>
                                <w:b/>
                                <w:bCs/>
                              </w:rPr>
                              <w:t xml:space="preserve"> at 3</w:t>
                            </w:r>
                            <w:r w:rsidRPr="008E044C">
                              <w:rPr>
                                <w:b/>
                                <w:bCs/>
                                <w:vertAlign w:val="superscript"/>
                              </w:rPr>
                              <w:t>rd</w:t>
                            </w:r>
                            <w:r>
                              <w:rPr>
                                <w:b/>
                                <w:bCs/>
                              </w:rPr>
                              <w:t xml:space="preserve"> Stage</w:t>
                            </w:r>
                          </w:p>
                          <w:p w14:paraId="11F00849" w14:textId="77777777" w:rsidR="00B3382B" w:rsidRPr="005B6E3C" w:rsidRDefault="00B3382B" w:rsidP="00B3382B">
                            <w:pPr>
                              <w:spacing w:before="120" w:after="0"/>
                              <w:jc w:val="center"/>
                              <w:rPr>
                                <w:b/>
                                <w:bCs/>
                              </w:rPr>
                            </w:pPr>
                            <w:r>
                              <w:rPr>
                                <w:b/>
                                <w:bCs/>
                              </w:rPr>
                              <w:br/>
                            </w:r>
                            <w:r>
                              <w:rPr>
                                <w:noProof/>
                              </w:rPr>
                              <w:drawing>
                                <wp:inline distT="0" distB="0" distL="0" distR="0" wp14:anchorId="5847D6B1" wp14:editId="5704354B">
                                  <wp:extent cx="5505450" cy="2450070"/>
                                  <wp:effectExtent l="0" t="0" r="0" b="7620"/>
                                  <wp:docPr id="50" name="図 8">
                                    <a:extLst xmlns:a="http://schemas.openxmlformats.org/drawingml/2006/main">
                                      <a:ext uri="{FF2B5EF4-FFF2-40B4-BE49-F238E27FC236}">
                                        <a16:creationId xmlns:a16="http://schemas.microsoft.com/office/drawing/2014/main" id="{83341A76-2748-1569-A26D-ED055FBBB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
                                            <a:extLst>
                                              <a:ext uri="{FF2B5EF4-FFF2-40B4-BE49-F238E27FC236}">
                                                <a16:creationId xmlns:a16="http://schemas.microsoft.com/office/drawing/2014/main" id="{83341A76-2748-1569-A26D-ED055FBBBEB1}"/>
                                              </a:ext>
                                            </a:extLst>
                                          </pic:cNvPr>
                                          <pic:cNvPicPr>
                                            <a:picLocks noChangeAspect="1"/>
                                          </pic:cNvPicPr>
                                        </pic:nvPicPr>
                                        <pic:blipFill>
                                          <a:blip r:embed="rId36"/>
                                          <a:stretch>
                                            <a:fillRect/>
                                          </a:stretch>
                                        </pic:blipFill>
                                        <pic:spPr>
                                          <a:xfrm>
                                            <a:off x="0" y="0"/>
                                            <a:ext cx="5515091" cy="2454360"/>
                                          </a:xfrm>
                                          <a:prstGeom prst="rect">
                                            <a:avLst/>
                                          </a:prstGeom>
                                        </pic:spPr>
                                      </pic:pic>
                                    </a:graphicData>
                                  </a:graphic>
                                </wp:inline>
                              </w:drawing>
                            </w:r>
                          </w:p>
                          <w:p w14:paraId="407A9450" w14:textId="07AF90F3" w:rsidR="00B3382B" w:rsidRDefault="00B3382B" w:rsidP="00B3382B">
                            <w:pPr>
                              <w:pStyle w:val="a4"/>
                              <w:spacing w:before="120" w:after="0"/>
                              <w:ind w:left="0"/>
                              <w:jc w:val="center"/>
                              <w:rPr>
                                <w:b/>
                                <w:bCs/>
                              </w:rPr>
                            </w:pPr>
                            <w:r w:rsidRPr="005B6E3C">
                              <w:rPr>
                                <w:b/>
                                <w:bCs/>
                              </w:rPr>
                              <w:t>(</w:t>
                            </w:r>
                            <w:r>
                              <w:rPr>
                                <w:b/>
                                <w:bCs/>
                              </w:rPr>
                              <w:t>c</w:t>
                            </w:r>
                            <w:r w:rsidRPr="005B6E3C">
                              <w:rPr>
                                <w:b/>
                                <w:bCs/>
                              </w:rPr>
                              <w:t xml:space="preserve">) </w:t>
                            </w:r>
                            <w:r>
                              <w:rPr>
                                <w:b/>
                                <w:bCs/>
                              </w:rPr>
                              <w:t>Ca</w:t>
                            </w:r>
                            <w:r w:rsidRPr="005B6E3C">
                              <w:rPr>
                                <w:b/>
                                <w:bCs/>
                              </w:rPr>
                              <w:t xml:space="preserve">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w:t>
                            </w:r>
                            <w:r>
                              <w:rPr>
                                <w:b/>
                                <w:bCs/>
                              </w:rPr>
                              <w:t>d</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99898F4" w14:textId="77777777" w:rsidR="00B3382B" w:rsidRPr="008E044C" w:rsidRDefault="00B3382B" w:rsidP="00B3382B">
                            <w:pPr>
                              <w:pStyle w:val="a4"/>
                              <w:spacing w:before="120" w:after="0"/>
                              <w:ind w:left="0"/>
                              <w:jc w:val="center"/>
                              <w:rPr>
                                <w:b/>
                                <w:bCs/>
                              </w:rPr>
                            </w:pPr>
                            <w:r w:rsidRPr="00522BC7">
                              <w:rPr>
                                <w:b/>
                                <w:bCs/>
                              </w:rPr>
                              <w:t xml:space="preserve">Figure </w:t>
                            </w:r>
                            <w:r>
                              <w:rPr>
                                <w:b/>
                                <w:bCs/>
                              </w:rPr>
                              <w:t>1.3.2</w:t>
                            </w:r>
                            <w:r w:rsidRPr="00522BC7">
                              <w:rPr>
                                <w:b/>
                                <w:bCs/>
                              </w:rPr>
                              <w:t xml:space="preserve">: </w:t>
                            </w:r>
                            <w:r>
                              <w:rPr>
                                <w:b/>
                                <w:bCs/>
                              </w:rPr>
                              <w:t>Comparison of Concentrations Between Feed and Membrane Surface</w:t>
                            </w:r>
                          </w:p>
                          <w:p w14:paraId="2E30A4F4" w14:textId="77777777" w:rsidR="00B3382B" w:rsidRDefault="00B3382B" w:rsidP="00B338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A9B5A" id="テキスト ボックス 59626791" o:spid="_x0000_s1042" type="#_x0000_t202" style="position:absolute;left:0;text-align:left;margin-left:-2.15pt;margin-top:5.95pt;width:467.6pt;height:481.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" stroked="f">
                <v:textbox inset="0,0,0,0">
                  <w:txbxContent>
                    <w:p w14:paraId="76C23102" w14:textId="77777777" w:rsidR="00B3382B" w:rsidRDefault="00B3382B" w:rsidP="00B3382B">
                      <w:pPr>
                        <w:spacing w:before="120" w:after="0"/>
                        <w:jc w:val="center"/>
                        <w:rPr>
                          <w:b/>
                          <w:bCs/>
                        </w:rPr>
                      </w:pPr>
                      <w:r>
                        <w:rPr>
                          <w:noProof/>
                        </w:rPr>
                        <w:drawing>
                          <wp:inline distT="0" distB="0" distL="0" distR="0" wp14:anchorId="1B34F617" wp14:editId="59D194D7">
                            <wp:extent cx="5361940" cy="2522220"/>
                            <wp:effectExtent l="0" t="0" r="0" b="0"/>
                            <wp:docPr id="4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6"/>
                                    <pic:cNvPicPr>
                                      <a:picLocks noChangeAspect="1"/>
                                    </pic:cNvPicPr>
                                  </pic:nvPicPr>
                                  <pic:blipFill>
                                    <a:blip r:embed="rId35"/>
                                    <a:srcRect/>
                                    <a:stretch/>
                                  </pic:blipFill>
                                  <pic:spPr>
                                    <a:xfrm>
                                      <a:off x="0" y="0"/>
                                      <a:ext cx="5361940" cy="2522220"/>
                                    </a:xfrm>
                                    <a:prstGeom prst="rect">
                                      <a:avLst/>
                                    </a:prstGeom>
                                  </pic:spPr>
                                </pic:pic>
                              </a:graphicData>
                            </a:graphic>
                          </wp:inline>
                        </w:drawing>
                      </w:r>
                    </w:p>
                    <w:p w14:paraId="12DF0C85" w14:textId="238B259A" w:rsidR="00B3382B" w:rsidRDefault="00B3382B" w:rsidP="00F723E1">
                      <w:pPr>
                        <w:spacing w:before="120" w:after="0"/>
                        <w:ind w:firstLineChars="350" w:firstLine="843"/>
                        <w:rPr>
                          <w:b/>
                          <w:bCs/>
                        </w:rPr>
                      </w:pPr>
                      <w:r w:rsidRPr="005B6E3C">
                        <w:rPr>
                          <w:b/>
                          <w:bCs/>
                        </w:rPr>
                        <w:t>(a) Si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(b)</w:t>
                      </w:r>
                      <w:r>
                        <w:rPr>
                          <w:b/>
                          <w:bCs/>
                        </w:rPr>
                        <w:t xml:space="preserve"> Si</w:t>
                      </w:r>
                      <w:r w:rsidRPr="005B6E3C">
                        <w:rPr>
                          <w:b/>
                          <w:bCs/>
                        </w:rPr>
                        <w:t xml:space="preserve"> concentration</w:t>
                      </w:r>
                      <w:r>
                        <w:rPr>
                          <w:b/>
                          <w:bCs/>
                        </w:rPr>
                        <w:t xml:space="preserve"> at 3</w:t>
                      </w:r>
                      <w:r w:rsidRPr="008E044C">
                        <w:rPr>
                          <w:b/>
                          <w:bCs/>
                          <w:vertAlign w:val="superscript"/>
                        </w:rPr>
                        <w:t>rd</w:t>
                      </w:r>
                      <w:r>
                        <w:rPr>
                          <w:b/>
                          <w:bCs/>
                        </w:rPr>
                        <w:t xml:space="preserve"> Stage</w:t>
                      </w:r>
                    </w:p>
                    <w:p w14:paraId="11F00849" w14:textId="77777777" w:rsidR="00B3382B" w:rsidRPr="005B6E3C" w:rsidRDefault="00B3382B" w:rsidP="00B3382B">
                      <w:pPr>
                        <w:spacing w:before="120" w:after="0"/>
                        <w:jc w:val="center"/>
                        <w:rPr>
                          <w:b/>
                          <w:bCs/>
                        </w:rPr>
                      </w:pPr>
                      <w:r>
                        <w:rPr>
                          <w:b/>
                          <w:bCs/>
                        </w:rPr>
                        <w:br/>
                      </w:r>
                      <w:r>
                        <w:rPr>
                          <w:noProof/>
                        </w:rPr>
                        <w:drawing>
                          <wp:inline distT="0" distB="0" distL="0" distR="0" wp14:anchorId="5847D6B1" wp14:editId="5704354B">
                            <wp:extent cx="5505450" cy="2450070"/>
                            <wp:effectExtent l="0" t="0" r="0" b="7620"/>
                            <wp:docPr id="50" name="図 8">
                              <a:extLst xmlns:a="http://schemas.openxmlformats.org/drawingml/2006/main">
                                <a:ext uri="{FF2B5EF4-FFF2-40B4-BE49-F238E27FC236}">
                                  <a16:creationId xmlns:a16="http://schemas.microsoft.com/office/drawing/2014/main" id="{83341A76-2748-1569-A26D-ED055FBBBE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
                                      <a:extLst>
                                        <a:ext uri="{FF2B5EF4-FFF2-40B4-BE49-F238E27FC236}">
                                          <a16:creationId xmlns:a16="http://schemas.microsoft.com/office/drawing/2014/main" id="{83341A76-2748-1569-A26D-ED055FBBBEB1}"/>
                                        </a:ext>
                                      </a:extLst>
                                    </pic:cNvPr>
                                    <pic:cNvPicPr>
                                      <a:picLocks noChangeAspect="1"/>
                                    </pic:cNvPicPr>
                                  </pic:nvPicPr>
                                  <pic:blipFill>
                                    <a:blip r:embed="rId36"/>
                                    <a:stretch>
                                      <a:fillRect/>
                                    </a:stretch>
                                  </pic:blipFill>
                                  <pic:spPr>
                                    <a:xfrm>
                                      <a:off x="0" y="0"/>
                                      <a:ext cx="5515091" cy="2454360"/>
                                    </a:xfrm>
                                    <a:prstGeom prst="rect">
                                      <a:avLst/>
                                    </a:prstGeom>
                                  </pic:spPr>
                                </pic:pic>
                              </a:graphicData>
                            </a:graphic>
                          </wp:inline>
                        </w:drawing>
                      </w:r>
                    </w:p>
                    <w:p w14:paraId="407A9450" w14:textId="07AF90F3" w:rsidR="00B3382B" w:rsidRDefault="00B3382B" w:rsidP="00B3382B">
                      <w:pPr>
                        <w:pStyle w:val="a4"/>
                        <w:spacing w:before="120" w:after="0"/>
                        <w:ind w:left="0"/>
                        <w:jc w:val="center"/>
                        <w:rPr>
                          <w:b/>
                          <w:bCs/>
                        </w:rPr>
                      </w:pPr>
                      <w:r w:rsidRPr="005B6E3C">
                        <w:rPr>
                          <w:b/>
                          <w:bCs/>
                        </w:rPr>
                        <w:t>(</w:t>
                      </w:r>
                      <w:r>
                        <w:rPr>
                          <w:b/>
                          <w:bCs/>
                        </w:rPr>
                        <w:t>c</w:t>
                      </w:r>
                      <w:r w:rsidRPr="005B6E3C">
                        <w:rPr>
                          <w:b/>
                          <w:bCs/>
                        </w:rPr>
                        <w:t xml:space="preserve">) </w:t>
                      </w:r>
                      <w:r>
                        <w:rPr>
                          <w:b/>
                          <w:bCs/>
                        </w:rPr>
                        <w:t>Ca</w:t>
                      </w:r>
                      <w:r w:rsidRPr="005B6E3C">
                        <w:rPr>
                          <w:b/>
                          <w:bCs/>
                        </w:rPr>
                        <w:t xml:space="preserve"> concentration</w:t>
                      </w:r>
                      <w:r>
                        <w:rPr>
                          <w:b/>
                          <w:bCs/>
                        </w:rPr>
                        <w:t xml:space="preserve"> at 1</w:t>
                      </w:r>
                      <w:r w:rsidRPr="008E044C">
                        <w:rPr>
                          <w:b/>
                          <w:bCs/>
                          <w:vertAlign w:val="superscript"/>
                        </w:rPr>
                        <w:t>st</w:t>
                      </w:r>
                      <w:r>
                        <w:rPr>
                          <w:b/>
                          <w:bCs/>
                        </w:rPr>
                        <w:t xml:space="preserve"> Stage</w:t>
                      </w:r>
                      <w:r w:rsidRPr="005B6E3C">
                        <w:rPr>
                          <w:b/>
                          <w:bCs/>
                        </w:rPr>
                        <w:t xml:space="preserve">   </w:t>
                      </w:r>
                      <w:r>
                        <w:rPr>
                          <w:b/>
                          <w:bCs/>
                        </w:rPr>
                        <w:t xml:space="preserve"> </w:t>
                      </w:r>
                      <w:r w:rsidRPr="005B6E3C">
                        <w:rPr>
                          <w:b/>
                          <w:bCs/>
                        </w:rPr>
                        <w:t xml:space="preserve">           </w:t>
                      </w:r>
                      <w:r>
                        <w:rPr>
                          <w:b/>
                          <w:bCs/>
                        </w:rPr>
                        <w:t xml:space="preserve">   </w:t>
                      </w:r>
                      <w:r w:rsidRPr="005B6E3C">
                        <w:rPr>
                          <w:b/>
                          <w:bCs/>
                        </w:rPr>
                        <w:t>(</w:t>
                      </w:r>
                      <w:r>
                        <w:rPr>
                          <w:b/>
                          <w:bCs/>
                        </w:rPr>
                        <w:t>d</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99898F4" w14:textId="77777777" w:rsidR="00B3382B" w:rsidRPr="008E044C" w:rsidRDefault="00B3382B" w:rsidP="00B3382B">
                      <w:pPr>
                        <w:pStyle w:val="a4"/>
                        <w:spacing w:before="120" w:after="0"/>
                        <w:ind w:left="0"/>
                        <w:jc w:val="center"/>
                        <w:rPr>
                          <w:b/>
                          <w:bCs/>
                        </w:rPr>
                      </w:pPr>
                      <w:r w:rsidRPr="00522BC7">
                        <w:rPr>
                          <w:b/>
                          <w:bCs/>
                        </w:rPr>
                        <w:t xml:space="preserve">Figure </w:t>
                      </w:r>
                      <w:r>
                        <w:rPr>
                          <w:b/>
                          <w:bCs/>
                        </w:rPr>
                        <w:t>1.3.2</w:t>
                      </w:r>
                      <w:r w:rsidRPr="00522BC7">
                        <w:rPr>
                          <w:b/>
                          <w:bCs/>
                        </w:rPr>
                        <w:t xml:space="preserve">: </w:t>
                      </w:r>
                      <w:r>
                        <w:rPr>
                          <w:b/>
                          <w:bCs/>
                        </w:rPr>
                        <w:t>Comparison of Concentrations Between Feed and Membrane Surface</w:t>
                      </w:r>
                    </w:p>
                    <w:p w14:paraId="2E30A4F4" w14:textId="77777777" w:rsidR="00B3382B" w:rsidRDefault="00B3382B" w:rsidP="00B3382B"/>
                  </w:txbxContent>
                </v:textbox>
                <w10:wrap type="square"/>
              </v:shape>
            </w:pict>
          </mc:Fallback>
        </mc:AlternateContent>
      </w:r>
    </w:p>
    <w:p w14:paraId="1C35110B" w14:textId="7CBE52A8" w:rsidR="00B3382B" w:rsidRPr="00653B5A" w:rsidRDefault="00B3382B" w:rsidP="00B3382B">
      <w:pPr>
        <w:widowControl w:val="0"/>
        <w:snapToGrid/>
        <w:spacing w:after="0"/>
        <w:jc w:val="both"/>
        <w:rPr>
          <w:b/>
          <w:bCs/>
        </w:rPr>
      </w:pPr>
    </w:p>
    <w:p w14:paraId="14AF9E1A" w14:textId="09FEE0EC" w:rsidR="00B3382B" w:rsidRPr="00653B5A" w:rsidRDefault="00B3382B" w:rsidP="00B3382B">
      <w:pPr>
        <w:widowControl w:val="0"/>
        <w:snapToGrid/>
        <w:spacing w:after="0"/>
        <w:jc w:val="both"/>
      </w:pPr>
    </w:p>
    <w:p w14:paraId="1B218EC4" w14:textId="0727C4AC" w:rsidR="00E0174A" w:rsidRPr="00653B5A" w:rsidRDefault="002016EA" w:rsidP="007D2057">
      <w:pPr>
        <w:rPr>
          <w:rFonts w:eastAsia="游明朝"/>
          <w:color w:val="auto"/>
          <w:kern w:val="2"/>
          <w:lang w:eastAsia="ja-JP"/>
        </w:rPr>
      </w:pPr>
      <w:r w:rsidRPr="00653B5A">
        <w:rPr>
          <w:noProof/>
        </w:rPr>
        <w:lastRenderedPageBreak/>
        <mc:AlternateContent>
          <mc:Choice Requires="wps">
            <w:drawing>
              <wp:anchor distT="0" distB="0" distL="114300" distR="114300" simplePos="0" relativeHeight="251722752" behindDoc="0" locked="0" layoutInCell="1" allowOverlap="1" wp14:anchorId="79ACD230" wp14:editId="35BB1BF5">
                <wp:simplePos x="0" y="0"/>
                <wp:positionH relativeFrom="column">
                  <wp:posOffset>53975</wp:posOffset>
                </wp:positionH>
                <wp:positionV relativeFrom="paragraph">
                  <wp:posOffset>405602</wp:posOffset>
                </wp:positionV>
                <wp:extent cx="5857240" cy="6038215"/>
                <wp:effectExtent l="0" t="0" r="0" b="635"/>
                <wp:wrapSquare wrapText="bothSides"/>
                <wp:docPr id="59626794" name="テキスト ボックス 59626794"/>
                <wp:cNvGraphicFramePr/>
                <a:graphic xmlns:a="http://schemas.openxmlformats.org/drawingml/2006/main">
                  <a:graphicData uri="http://schemas.microsoft.com/office/word/2010/wordprocessingShape">
                    <wps:wsp>
                      <wps:cNvSpPr txBox="1"/>
                      <wps:spPr>
                        <a:xfrm>
                          <a:off x="0" y="0"/>
                          <a:ext cx="5857240" cy="6038215"/>
                        </a:xfrm>
                        <a:prstGeom prst="rect">
                          <a:avLst/>
                        </a:prstGeom>
                        <a:solidFill>
                          <a:prstClr val="white"/>
                        </a:solidFill>
                        <a:ln>
                          <a:noFill/>
                        </a:ln>
                      </wps:spPr>
                      <wps:txbx>
                        <w:txbxContent>
                          <w:p w14:paraId="0992A36F" w14:textId="119B64B8" w:rsidR="00F723E1" w:rsidRDefault="00F723E1" w:rsidP="00F723E1">
                            <w:pPr>
                              <w:pStyle w:val="a4"/>
                              <w:spacing w:before="120" w:after="0"/>
                              <w:ind w:left="0"/>
                              <w:jc w:val="center"/>
                              <w:rPr>
                                <w:b/>
                                <w:bCs/>
                              </w:rPr>
                            </w:pPr>
                            <w:r>
                              <w:rPr>
                                <w:noProof/>
                              </w:rPr>
                              <w:drawing>
                                <wp:inline distT="0" distB="0" distL="0" distR="0" wp14:anchorId="1173AA0F" wp14:editId="3CF69A6C">
                                  <wp:extent cx="4128380" cy="2552798"/>
                                  <wp:effectExtent l="0" t="0" r="5715" b="0"/>
                                  <wp:docPr id="5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6" name="図 10"/>
                                          <pic:cNvPicPr>
                                            <a:picLocks noChangeAspect="1"/>
                                          </pic:cNvPicPr>
                                        </pic:nvPicPr>
                                        <pic:blipFill>
                                          <a:blip r:embed="rId37"/>
                                          <a:srcRect/>
                                          <a:stretch/>
                                        </pic:blipFill>
                                        <pic:spPr>
                                          <a:xfrm>
                                            <a:off x="0" y="0"/>
                                            <a:ext cx="4141611" cy="2560979"/>
                                          </a:xfrm>
                                          <a:prstGeom prst="rect">
                                            <a:avLst/>
                                          </a:prstGeom>
                                        </pic:spPr>
                                      </pic:pic>
                                    </a:graphicData>
                                  </a:graphic>
                                </wp:inline>
                              </w:drawing>
                            </w:r>
                          </w:p>
                          <w:p w14:paraId="6A419548" w14:textId="755865E2" w:rsidR="00F723E1" w:rsidRDefault="00B3382B" w:rsidP="00F723E1">
                            <w:pPr>
                              <w:pStyle w:val="a4"/>
                              <w:spacing w:before="120" w:after="0"/>
                              <w:ind w:left="0"/>
                              <w:jc w:val="center"/>
                              <w:rPr>
                                <w:b/>
                                <w:bCs/>
                              </w:rPr>
                            </w:pPr>
                            <w:r>
                              <w:rPr>
                                <w:b/>
                                <w:bCs/>
                              </w:rPr>
                              <w:t xml:space="preserve"> </w:t>
                            </w:r>
                            <w:r w:rsidR="00F723E1" w:rsidRPr="005B6E3C">
                              <w:rPr>
                                <w:b/>
                                <w:bCs/>
                              </w:rPr>
                              <w:t>(</w:t>
                            </w:r>
                            <w:r w:rsidR="00F723E1">
                              <w:rPr>
                                <w:b/>
                                <w:bCs/>
                              </w:rPr>
                              <w:t>a</w:t>
                            </w:r>
                            <w:r w:rsidR="00F723E1" w:rsidRPr="005B6E3C">
                              <w:rPr>
                                <w:b/>
                                <w:bCs/>
                              </w:rPr>
                              <w:t xml:space="preserve">) </w:t>
                            </w:r>
                            <w:r w:rsidR="00F723E1">
                              <w:rPr>
                                <w:b/>
                                <w:bCs/>
                              </w:rPr>
                              <w:t>Si</w:t>
                            </w:r>
                            <w:r w:rsidR="00F723E1" w:rsidRPr="005B6E3C">
                              <w:rPr>
                                <w:b/>
                                <w:bCs/>
                              </w:rPr>
                              <w:t xml:space="preserve"> concentration</w:t>
                            </w:r>
                            <w:r w:rsidR="00F723E1">
                              <w:rPr>
                                <w:b/>
                                <w:bCs/>
                              </w:rPr>
                              <w:t xml:space="preserve"> at 3</w:t>
                            </w:r>
                            <w:r w:rsidR="00F723E1" w:rsidRPr="002E0CFF">
                              <w:rPr>
                                <w:b/>
                                <w:bCs/>
                                <w:vertAlign w:val="superscript"/>
                              </w:rPr>
                              <w:t>rd</w:t>
                            </w:r>
                            <w:r w:rsidR="00F723E1">
                              <w:rPr>
                                <w:b/>
                                <w:bCs/>
                              </w:rPr>
                              <w:t xml:space="preserve"> Stage</w:t>
                            </w:r>
                            <w:r w:rsidR="00F723E1" w:rsidRPr="005B6E3C">
                              <w:rPr>
                                <w:b/>
                                <w:bCs/>
                              </w:rPr>
                              <w:t xml:space="preserve">   </w:t>
                            </w:r>
                            <w:r w:rsidR="00F723E1">
                              <w:rPr>
                                <w:b/>
                                <w:bCs/>
                              </w:rPr>
                              <w:t xml:space="preserve"> </w:t>
                            </w:r>
                            <w:r w:rsidR="00F723E1" w:rsidRPr="005B6E3C">
                              <w:rPr>
                                <w:b/>
                                <w:bCs/>
                              </w:rPr>
                              <w:t xml:space="preserve">    </w:t>
                            </w:r>
                          </w:p>
                          <w:p w14:paraId="09017B73" w14:textId="77777777" w:rsidR="00F723E1" w:rsidRDefault="00F723E1" w:rsidP="00F723E1">
                            <w:pPr>
                              <w:pStyle w:val="a4"/>
                              <w:spacing w:before="120" w:after="0"/>
                              <w:ind w:left="0"/>
                              <w:jc w:val="center"/>
                              <w:rPr>
                                <w:b/>
                                <w:bCs/>
                              </w:rPr>
                            </w:pPr>
                          </w:p>
                          <w:p w14:paraId="2CD32DB7" w14:textId="77777777" w:rsidR="00F723E1" w:rsidRDefault="00F723E1" w:rsidP="00F723E1">
                            <w:pPr>
                              <w:pStyle w:val="a4"/>
                              <w:spacing w:before="120" w:after="0"/>
                              <w:ind w:left="0"/>
                              <w:jc w:val="center"/>
                              <w:rPr>
                                <w:b/>
                                <w:bCs/>
                              </w:rPr>
                            </w:pPr>
                            <w:r>
                              <w:rPr>
                                <w:noProof/>
                              </w:rPr>
                              <w:drawing>
                                <wp:inline distT="0" distB="0" distL="0" distR="0" wp14:anchorId="7C01723A" wp14:editId="235D94AE">
                                  <wp:extent cx="4264182" cy="2596443"/>
                                  <wp:effectExtent l="0" t="0" r="3175" b="0"/>
                                  <wp:docPr id="1024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5" name="図 9"/>
                                          <pic:cNvPicPr>
                                            <a:picLocks noChangeAspect="1"/>
                                          </pic:cNvPicPr>
                                        </pic:nvPicPr>
                                        <pic:blipFill>
                                          <a:blip r:embed="rId38"/>
                                          <a:srcRect l="449" r="449"/>
                                          <a:stretch/>
                                        </pic:blipFill>
                                        <pic:spPr bwMode="auto">
                                          <a:xfrm>
                                            <a:off x="0" y="0"/>
                                            <a:ext cx="4277271" cy="2604413"/>
                                          </a:xfrm>
                                          <a:prstGeom prst="rect">
                                            <a:avLst/>
                                          </a:prstGeom>
                                          <a:ln>
                                            <a:noFill/>
                                          </a:ln>
                                          <a:extLst>
                                            <a:ext uri="{53640926-AAD7-44D8-BBD7-CCE9431645EC}">
                                              <a14:shadowObscured xmlns:a14="http://schemas.microsoft.com/office/drawing/2010/main"/>
                                            </a:ext>
                                          </a:extLst>
                                        </pic:spPr>
                                      </pic:pic>
                                    </a:graphicData>
                                  </a:graphic>
                                </wp:inline>
                              </w:drawing>
                            </w:r>
                          </w:p>
                          <w:p w14:paraId="21C35103" w14:textId="5B49845D" w:rsidR="00F723E1" w:rsidRDefault="00F723E1" w:rsidP="00F723E1">
                            <w:pPr>
                              <w:pStyle w:val="a4"/>
                              <w:spacing w:before="120" w:after="0"/>
                              <w:ind w:left="0"/>
                              <w:jc w:val="center"/>
                              <w:rPr>
                                <w:b/>
                                <w:bCs/>
                              </w:rPr>
                            </w:pPr>
                            <w:r w:rsidRPr="005B6E3C">
                              <w:rPr>
                                <w:b/>
                                <w:bCs/>
                              </w:rPr>
                              <w:t xml:space="preserve">       (</w:t>
                            </w:r>
                            <w:r>
                              <w:rPr>
                                <w:b/>
                                <w:bCs/>
                              </w:rPr>
                              <w:t>b</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14F623B" w14:textId="24E3496C" w:rsidR="00B3382B" w:rsidRPr="002E0CFF" w:rsidRDefault="00F723E1" w:rsidP="00F2373F">
                            <w:pPr>
                              <w:pStyle w:val="a4"/>
                              <w:spacing w:before="120" w:after="0"/>
                              <w:ind w:left="0"/>
                              <w:jc w:val="center"/>
                              <w:rPr>
                                <w:b/>
                                <w:bCs/>
                              </w:rPr>
                            </w:pPr>
                            <w:bookmarkStart w:id="270" w:name="_Hlk145090047"/>
                            <w:r w:rsidRPr="00522BC7">
                              <w:rPr>
                                <w:b/>
                                <w:bCs/>
                              </w:rPr>
                              <w:t xml:space="preserve">Figure </w:t>
                            </w:r>
                            <w:r>
                              <w:rPr>
                                <w:b/>
                                <w:bCs/>
                              </w:rPr>
                              <w:t>1.3.</w:t>
                            </w:r>
                            <w:bookmarkEnd w:id="270"/>
                            <w:r>
                              <w:rPr>
                                <w:b/>
                                <w:bCs/>
                              </w:rPr>
                              <w:t>3</w:t>
                            </w:r>
                            <w:r w:rsidRPr="00522BC7">
                              <w:rPr>
                                <w:b/>
                                <w:bCs/>
                              </w:rPr>
                              <w:t xml:space="preserve">: </w:t>
                            </w:r>
                            <w:r>
                              <w:rPr>
                                <w:b/>
                                <w:bCs/>
                              </w:rPr>
                              <w:t xml:space="preserve">Comparison of Concentrations and Temperature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D230" id="テキスト ボックス 59626794" o:spid="_x0000_s1043" type="#_x0000_t202" style="position:absolute;margin-left:4.25pt;margin-top:31.95pt;width:461.2pt;height:475.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" stroked="f">
                <v:textbox inset="0,0,0,0">
                  <w:txbxContent>
                    <w:p w14:paraId="0992A36F" w14:textId="119B64B8" w:rsidR="00F723E1" w:rsidRDefault="00F723E1" w:rsidP="00F723E1">
                      <w:pPr>
                        <w:pStyle w:val="a4"/>
                        <w:spacing w:before="120" w:after="0"/>
                        <w:ind w:left="0"/>
                        <w:jc w:val="center"/>
                        <w:rPr>
                          <w:b/>
                          <w:bCs/>
                        </w:rPr>
                      </w:pPr>
                      <w:r>
                        <w:rPr>
                          <w:noProof/>
                        </w:rPr>
                        <w:drawing>
                          <wp:inline distT="0" distB="0" distL="0" distR="0" wp14:anchorId="1173AA0F" wp14:editId="3CF69A6C">
                            <wp:extent cx="4128380" cy="2552798"/>
                            <wp:effectExtent l="0" t="0" r="5715" b="0"/>
                            <wp:docPr id="5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6" name="図 10"/>
                                    <pic:cNvPicPr>
                                      <a:picLocks noChangeAspect="1"/>
                                    </pic:cNvPicPr>
                                  </pic:nvPicPr>
                                  <pic:blipFill>
                                    <a:blip r:embed="rId37"/>
                                    <a:srcRect/>
                                    <a:stretch/>
                                  </pic:blipFill>
                                  <pic:spPr>
                                    <a:xfrm>
                                      <a:off x="0" y="0"/>
                                      <a:ext cx="4141611" cy="2560979"/>
                                    </a:xfrm>
                                    <a:prstGeom prst="rect">
                                      <a:avLst/>
                                    </a:prstGeom>
                                  </pic:spPr>
                                </pic:pic>
                              </a:graphicData>
                            </a:graphic>
                          </wp:inline>
                        </w:drawing>
                      </w:r>
                    </w:p>
                    <w:p w14:paraId="6A419548" w14:textId="755865E2" w:rsidR="00F723E1" w:rsidRDefault="00B3382B" w:rsidP="00F723E1">
                      <w:pPr>
                        <w:pStyle w:val="a4"/>
                        <w:spacing w:before="120" w:after="0"/>
                        <w:ind w:left="0"/>
                        <w:jc w:val="center"/>
                        <w:rPr>
                          <w:b/>
                          <w:bCs/>
                        </w:rPr>
                      </w:pPr>
                      <w:r>
                        <w:rPr>
                          <w:b/>
                          <w:bCs/>
                        </w:rPr>
                        <w:t xml:space="preserve"> </w:t>
                      </w:r>
                      <w:r w:rsidR="00F723E1" w:rsidRPr="005B6E3C">
                        <w:rPr>
                          <w:b/>
                          <w:bCs/>
                        </w:rPr>
                        <w:t>(</w:t>
                      </w:r>
                      <w:r w:rsidR="00F723E1">
                        <w:rPr>
                          <w:b/>
                          <w:bCs/>
                        </w:rPr>
                        <w:t>a</w:t>
                      </w:r>
                      <w:r w:rsidR="00F723E1" w:rsidRPr="005B6E3C">
                        <w:rPr>
                          <w:b/>
                          <w:bCs/>
                        </w:rPr>
                        <w:t xml:space="preserve">) </w:t>
                      </w:r>
                      <w:r w:rsidR="00F723E1">
                        <w:rPr>
                          <w:b/>
                          <w:bCs/>
                        </w:rPr>
                        <w:t>Si</w:t>
                      </w:r>
                      <w:r w:rsidR="00F723E1" w:rsidRPr="005B6E3C">
                        <w:rPr>
                          <w:b/>
                          <w:bCs/>
                        </w:rPr>
                        <w:t xml:space="preserve"> concentration</w:t>
                      </w:r>
                      <w:r w:rsidR="00F723E1">
                        <w:rPr>
                          <w:b/>
                          <w:bCs/>
                        </w:rPr>
                        <w:t xml:space="preserve"> at 3</w:t>
                      </w:r>
                      <w:r w:rsidR="00F723E1" w:rsidRPr="002E0CFF">
                        <w:rPr>
                          <w:b/>
                          <w:bCs/>
                          <w:vertAlign w:val="superscript"/>
                        </w:rPr>
                        <w:t>rd</w:t>
                      </w:r>
                      <w:r w:rsidR="00F723E1">
                        <w:rPr>
                          <w:b/>
                          <w:bCs/>
                        </w:rPr>
                        <w:t xml:space="preserve"> Stage</w:t>
                      </w:r>
                      <w:r w:rsidR="00F723E1" w:rsidRPr="005B6E3C">
                        <w:rPr>
                          <w:b/>
                          <w:bCs/>
                        </w:rPr>
                        <w:t xml:space="preserve">   </w:t>
                      </w:r>
                      <w:r w:rsidR="00F723E1">
                        <w:rPr>
                          <w:b/>
                          <w:bCs/>
                        </w:rPr>
                        <w:t xml:space="preserve"> </w:t>
                      </w:r>
                      <w:r w:rsidR="00F723E1" w:rsidRPr="005B6E3C">
                        <w:rPr>
                          <w:b/>
                          <w:bCs/>
                        </w:rPr>
                        <w:t xml:space="preserve">    </w:t>
                      </w:r>
                    </w:p>
                    <w:p w14:paraId="09017B73" w14:textId="77777777" w:rsidR="00F723E1" w:rsidRDefault="00F723E1" w:rsidP="00F723E1">
                      <w:pPr>
                        <w:pStyle w:val="a4"/>
                        <w:spacing w:before="120" w:after="0"/>
                        <w:ind w:left="0"/>
                        <w:jc w:val="center"/>
                        <w:rPr>
                          <w:b/>
                          <w:bCs/>
                        </w:rPr>
                      </w:pPr>
                    </w:p>
                    <w:p w14:paraId="2CD32DB7" w14:textId="77777777" w:rsidR="00F723E1" w:rsidRDefault="00F723E1" w:rsidP="00F723E1">
                      <w:pPr>
                        <w:pStyle w:val="a4"/>
                        <w:spacing w:before="120" w:after="0"/>
                        <w:ind w:left="0"/>
                        <w:jc w:val="center"/>
                        <w:rPr>
                          <w:b/>
                          <w:bCs/>
                        </w:rPr>
                      </w:pPr>
                      <w:r>
                        <w:rPr>
                          <w:noProof/>
                        </w:rPr>
                        <w:drawing>
                          <wp:inline distT="0" distB="0" distL="0" distR="0" wp14:anchorId="7C01723A" wp14:editId="235D94AE">
                            <wp:extent cx="4264182" cy="2596443"/>
                            <wp:effectExtent l="0" t="0" r="3175" b="0"/>
                            <wp:docPr id="1024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6795" name="図 9"/>
                                    <pic:cNvPicPr>
                                      <a:picLocks noChangeAspect="1"/>
                                    </pic:cNvPicPr>
                                  </pic:nvPicPr>
                                  <pic:blipFill>
                                    <a:blip r:embed="rId38"/>
                                    <a:srcRect l="449" r="449"/>
                                    <a:stretch/>
                                  </pic:blipFill>
                                  <pic:spPr bwMode="auto">
                                    <a:xfrm>
                                      <a:off x="0" y="0"/>
                                      <a:ext cx="4277271" cy="2604413"/>
                                    </a:xfrm>
                                    <a:prstGeom prst="rect">
                                      <a:avLst/>
                                    </a:prstGeom>
                                    <a:ln>
                                      <a:noFill/>
                                    </a:ln>
                                    <a:extLst>
                                      <a:ext uri="{53640926-AAD7-44D8-BBD7-CCE9431645EC}">
                                        <a14:shadowObscured xmlns:a14="http://schemas.microsoft.com/office/drawing/2010/main"/>
                                      </a:ext>
                                    </a:extLst>
                                  </pic:spPr>
                                </pic:pic>
                              </a:graphicData>
                            </a:graphic>
                          </wp:inline>
                        </w:drawing>
                      </w:r>
                    </w:p>
                    <w:p w14:paraId="21C35103" w14:textId="5B49845D" w:rsidR="00F723E1" w:rsidRDefault="00F723E1" w:rsidP="00F723E1">
                      <w:pPr>
                        <w:pStyle w:val="a4"/>
                        <w:spacing w:before="120" w:after="0"/>
                        <w:ind w:left="0"/>
                        <w:jc w:val="center"/>
                        <w:rPr>
                          <w:b/>
                          <w:bCs/>
                        </w:rPr>
                      </w:pPr>
                      <w:r w:rsidRPr="005B6E3C">
                        <w:rPr>
                          <w:b/>
                          <w:bCs/>
                        </w:rPr>
                        <w:t xml:space="preserve">       (</w:t>
                      </w:r>
                      <w:r>
                        <w:rPr>
                          <w:b/>
                          <w:bCs/>
                        </w:rPr>
                        <w:t>b</w:t>
                      </w:r>
                      <w:r w:rsidRPr="005B6E3C">
                        <w:rPr>
                          <w:b/>
                          <w:bCs/>
                        </w:rPr>
                        <w:t>)</w:t>
                      </w:r>
                      <w:r>
                        <w:rPr>
                          <w:b/>
                          <w:bCs/>
                        </w:rPr>
                        <w:t xml:space="preserve"> Ca</w:t>
                      </w:r>
                      <w:r w:rsidRPr="005B6E3C">
                        <w:rPr>
                          <w:b/>
                          <w:bCs/>
                        </w:rPr>
                        <w:t xml:space="preserve"> concentration</w:t>
                      </w:r>
                      <w:r>
                        <w:rPr>
                          <w:b/>
                          <w:bCs/>
                        </w:rPr>
                        <w:t xml:space="preserve"> at 3</w:t>
                      </w:r>
                      <w:r w:rsidRPr="008E044C">
                        <w:rPr>
                          <w:b/>
                          <w:bCs/>
                          <w:vertAlign w:val="superscript"/>
                        </w:rPr>
                        <w:t>rd</w:t>
                      </w:r>
                      <w:r>
                        <w:rPr>
                          <w:b/>
                          <w:bCs/>
                        </w:rPr>
                        <w:t xml:space="preserve"> Stage</w:t>
                      </w:r>
                    </w:p>
                    <w:p w14:paraId="314F623B" w14:textId="24E3496C" w:rsidR="00B3382B" w:rsidRPr="002E0CFF" w:rsidRDefault="00F723E1" w:rsidP="00F2373F">
                      <w:pPr>
                        <w:pStyle w:val="a4"/>
                        <w:spacing w:before="120" w:after="0"/>
                        <w:ind w:left="0"/>
                        <w:jc w:val="center"/>
                        <w:rPr>
                          <w:b/>
                          <w:bCs/>
                        </w:rPr>
                      </w:pPr>
                      <w:bookmarkStart w:id="271" w:name="_Hlk145090047"/>
                      <w:r w:rsidRPr="00522BC7">
                        <w:rPr>
                          <w:b/>
                          <w:bCs/>
                        </w:rPr>
                        <w:t xml:space="preserve">Figure </w:t>
                      </w:r>
                      <w:r>
                        <w:rPr>
                          <w:b/>
                          <w:bCs/>
                        </w:rPr>
                        <w:t>1.3.</w:t>
                      </w:r>
                      <w:bookmarkEnd w:id="271"/>
                      <w:r>
                        <w:rPr>
                          <w:b/>
                          <w:bCs/>
                        </w:rPr>
                        <w:t>3</w:t>
                      </w:r>
                      <w:r w:rsidRPr="00522BC7">
                        <w:rPr>
                          <w:b/>
                          <w:bCs/>
                        </w:rPr>
                        <w:t xml:space="preserve">: </w:t>
                      </w:r>
                      <w:r>
                        <w:rPr>
                          <w:b/>
                          <w:bCs/>
                        </w:rPr>
                        <w:t xml:space="preserve">Comparison of Concentrations and Temperature </w:t>
                      </w:r>
                    </w:p>
                  </w:txbxContent>
                </v:textbox>
                <w10:wrap type="square"/>
              </v:shape>
            </w:pict>
          </mc:Fallback>
        </mc:AlternateContent>
      </w:r>
    </w:p>
    <w:p w14:paraId="4ED57BB4" w14:textId="662C4D42" w:rsidR="00E0174A" w:rsidRPr="00653B5A" w:rsidRDefault="00E0174A" w:rsidP="007D2057">
      <w:pPr>
        <w:rPr>
          <w:rFonts w:eastAsia="游明朝"/>
          <w:color w:val="auto"/>
          <w:kern w:val="2"/>
          <w:lang w:eastAsia="ja-JP"/>
        </w:rPr>
      </w:pPr>
    </w:p>
    <w:p w14:paraId="4C9CD337" w14:textId="64927F40" w:rsidR="002016EA" w:rsidRPr="00653B5A" w:rsidRDefault="002016EA" w:rsidP="007D2057">
      <w:pPr>
        <w:rPr>
          <w:rFonts w:eastAsia="游明朝"/>
          <w:color w:val="auto"/>
          <w:kern w:val="2"/>
          <w:lang w:eastAsia="ja-JP"/>
        </w:rPr>
      </w:pPr>
    </w:p>
    <w:p w14:paraId="63289DE7" w14:textId="4CAC229C" w:rsidR="002016EA" w:rsidRPr="00653B5A" w:rsidRDefault="002016EA" w:rsidP="007D2057">
      <w:pPr>
        <w:rPr>
          <w:rFonts w:eastAsia="游明朝"/>
          <w:color w:val="auto"/>
          <w:kern w:val="2"/>
          <w:lang w:eastAsia="ja-JP"/>
        </w:rPr>
      </w:pPr>
    </w:p>
    <w:p w14:paraId="02B8ABD1" w14:textId="77777777" w:rsidR="002016EA" w:rsidRPr="00653B5A" w:rsidRDefault="002016EA" w:rsidP="007D2057">
      <w:pPr>
        <w:rPr>
          <w:rFonts w:eastAsia="游明朝"/>
          <w:color w:val="auto"/>
          <w:kern w:val="2"/>
          <w:lang w:eastAsia="ja-JP"/>
        </w:rPr>
      </w:pPr>
    </w:p>
    <w:p w14:paraId="3819C47B" w14:textId="62BF23B5" w:rsidR="003811E8" w:rsidRPr="00653B5A" w:rsidRDefault="007D2057">
      <w:pPr>
        <w:keepNext/>
        <w:widowControl w:val="0"/>
        <w:numPr>
          <w:ilvl w:val="1"/>
          <w:numId w:val="5"/>
        </w:numPr>
        <w:snapToGrid/>
        <w:spacing w:before="120"/>
        <w:jc w:val="both"/>
        <w:outlineLvl w:val="1"/>
        <w:rPr>
          <w:rFonts w:eastAsia="游ゴシック Light"/>
          <w:b/>
          <w:bCs/>
          <w:color w:val="auto"/>
          <w:kern w:val="2"/>
          <w:lang w:eastAsia="ja-JP"/>
        </w:rPr>
      </w:pPr>
      <w:bookmarkStart w:id="272" w:name="_Toc144133652"/>
      <w:r w:rsidRPr="00653B5A">
        <w:rPr>
          <w:rFonts w:eastAsia="游ゴシック Light"/>
          <w:b/>
          <w:bCs/>
          <w:color w:val="auto"/>
          <w:kern w:val="2"/>
          <w:lang w:eastAsia="ja-JP"/>
        </w:rPr>
        <w:lastRenderedPageBreak/>
        <w:t xml:space="preserve">RO Optimization </w:t>
      </w:r>
      <w:bookmarkEnd w:id="272"/>
      <w:r w:rsidR="003404EC" w:rsidRPr="00653B5A">
        <w:rPr>
          <w:rFonts w:eastAsia="游ゴシック Light"/>
          <w:b/>
          <w:bCs/>
          <w:color w:val="auto"/>
          <w:kern w:val="2"/>
          <w:lang w:eastAsia="ja-JP"/>
        </w:rPr>
        <w:t>Calculation</w:t>
      </w:r>
    </w:p>
    <w:p w14:paraId="6CF6E0E9" w14:textId="77F6CCED" w:rsidR="00C406BD" w:rsidRPr="00653B5A" w:rsidRDefault="00C406BD">
      <w:pPr>
        <w:keepNext/>
        <w:widowControl w:val="0"/>
        <w:numPr>
          <w:ilvl w:val="2"/>
          <w:numId w:val="5"/>
        </w:numPr>
        <w:snapToGrid/>
        <w:spacing w:before="120"/>
        <w:jc w:val="both"/>
        <w:outlineLvl w:val="2"/>
        <w:rPr>
          <w:rFonts w:eastAsia="游ゴシック Light"/>
          <w:b/>
          <w:bCs/>
          <w:color w:val="auto"/>
          <w:kern w:val="2"/>
          <w:lang w:eastAsia="ja-JP"/>
        </w:rPr>
      </w:pPr>
      <w:r w:rsidRPr="00653B5A">
        <w:rPr>
          <w:rFonts w:eastAsia="游ゴシック Light"/>
          <w:b/>
          <w:bCs/>
          <w:color w:val="auto"/>
          <w:kern w:val="2"/>
          <w:lang w:eastAsia="ja-JP"/>
        </w:rPr>
        <w:t>Optimization Problem for RO Operational Scheduling</w:t>
      </w:r>
    </w:p>
    <w:p w14:paraId="1C9AC646" w14:textId="4F6F0752" w:rsidR="009450BD" w:rsidRPr="00653B5A" w:rsidRDefault="009450BD" w:rsidP="00C02C6D">
      <w:pPr>
        <w:widowControl w:val="0"/>
        <w:snapToGrid/>
        <w:spacing w:before="120"/>
        <w:ind w:firstLineChars="100" w:firstLine="240"/>
        <w:jc w:val="both"/>
        <w:rPr>
          <w:rFonts w:eastAsia="游明朝"/>
          <w:lang w:eastAsia="ja-JP"/>
        </w:rPr>
      </w:pPr>
      <w:commentRangeStart w:id="273"/>
      <w:r w:rsidRPr="00653B5A">
        <w:rPr>
          <w:rFonts w:eastAsia="游明朝"/>
          <w:lang w:eastAsia="ja-JP"/>
        </w:rPr>
        <w:t xml:space="preserve">RO optimization </w:t>
      </w:r>
      <w:r w:rsidR="00510BB7" w:rsidRPr="00653B5A">
        <w:rPr>
          <w:rFonts w:eastAsia="游明朝"/>
          <w:lang w:eastAsia="ja-JP"/>
        </w:rPr>
        <w:t>scenario</w:t>
      </w:r>
      <w:r w:rsidRPr="00653B5A">
        <w:rPr>
          <w:rFonts w:eastAsia="游明朝"/>
          <w:lang w:eastAsia="ja-JP"/>
        </w:rPr>
        <w:t xml:space="preserve"> is to decrease the chemical dosing cost (e.g., sulfuric acid or inhibitor) while satisfying water quality standards or monitoring a RO membrane scaling. But this report uses only </w:t>
      </w:r>
      <w:r w:rsidR="007B2356" w:rsidRPr="00653B5A">
        <w:rPr>
          <w:rFonts w:eastAsia="游明朝"/>
          <w:lang w:eastAsia="ja-JP"/>
        </w:rPr>
        <w:t xml:space="preserve">the </w:t>
      </w:r>
      <w:r w:rsidRPr="00653B5A">
        <w:rPr>
          <w:rFonts w:eastAsia="游明朝"/>
          <w:lang w:eastAsia="ja-JP"/>
        </w:rPr>
        <w:t>water quality prediction model because the RO scaling model needs more validation in some periods and conditions.</w:t>
      </w:r>
      <w:commentRangeEnd w:id="273"/>
      <w:r w:rsidR="00ED359E" w:rsidRPr="00653B5A">
        <w:rPr>
          <w:rStyle w:val="a8"/>
          <w:sz w:val="24"/>
          <w:szCs w:val="24"/>
          <w:rPrChange w:id="274" w:author="Kumagai, Wataru (Wataru.Kumagai@yokogawa.com)" w:date="2023-09-25T18:30:00Z">
            <w:rPr>
              <w:rStyle w:val="a8"/>
            </w:rPr>
          </w:rPrChange>
        </w:rPr>
        <w:commentReference w:id="273"/>
      </w:r>
    </w:p>
    <w:p w14:paraId="196B1639" w14:textId="0422624A" w:rsidR="00B3413F" w:rsidRPr="00653B5A" w:rsidRDefault="00B3413F" w:rsidP="00C02C6D">
      <w:pPr>
        <w:spacing w:before="120"/>
        <w:ind w:firstLineChars="100" w:firstLine="240"/>
        <w:rPr>
          <w:rFonts w:eastAsia="游明朝"/>
          <w:lang w:eastAsia="ja-JP"/>
        </w:rPr>
      </w:pPr>
      <w:r w:rsidRPr="00653B5A">
        <w:rPr>
          <w:rFonts w:eastAsia="游明朝"/>
          <w:lang w:eastAsia="ja-JP"/>
        </w:rPr>
        <w:t xml:space="preserve">RO optimization problem is formulated as </w:t>
      </w:r>
      <w:ins w:id="275" w:author="Ken-ichi Kamada (Ken-ichi.Kamada@yokoagwa.com)" w:date="2023-09-25T16:38:00Z">
        <w:r w:rsidR="0021296A" w:rsidRPr="00653B5A">
          <w:rPr>
            <w:rFonts w:eastAsia="游明朝"/>
            <w:lang w:eastAsia="ja-JP"/>
          </w:rPr>
          <w:t>a</w:t>
        </w:r>
      </w:ins>
      <w:del w:id="276" w:author="Ken-ichi Kamada (Ken-ichi.Kamada@yokoagwa.com)" w:date="2023-09-25T16:38:00Z">
        <w:r w:rsidRPr="00653B5A" w:rsidDel="0021296A">
          <w:rPr>
            <w:rFonts w:eastAsia="游明朝"/>
            <w:lang w:eastAsia="ja-JP"/>
          </w:rPr>
          <w:delText>the</w:delText>
        </w:r>
      </w:del>
      <w:r w:rsidRPr="00653B5A">
        <w:rPr>
          <w:rFonts w:eastAsia="游明朝"/>
          <w:lang w:eastAsia="ja-JP"/>
        </w:rPr>
        <w:t xml:space="preserve"> scheduling problem. The operational schedule </w:t>
      </w:r>
      <w:r w:rsidR="001A22A2" w:rsidRPr="00653B5A">
        <w:rPr>
          <w:rFonts w:eastAsia="游明朝"/>
          <w:lang w:eastAsia="ja-JP"/>
        </w:rPr>
        <w:t xml:space="preserve">is denoted by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oMath>
      <w:r w:rsidR="001A22A2" w:rsidRPr="00653B5A">
        <w:rPr>
          <w:rFonts w:eastAsia="游明朝"/>
          <w:lang w:eastAsia="ja-JP"/>
        </w:rPr>
        <w:t xml:space="preserve"> (</w:t>
      </w:r>
      <m:oMath>
        <m:r>
          <w:rPr>
            <w:rFonts w:ascii="Cambria Math" w:eastAsia="游明朝" w:hAnsi="Cambria Math"/>
            <w:lang w:eastAsia="ja-JP"/>
          </w:rPr>
          <m:t xml:space="preserve">i=1,2,…, </m:t>
        </m:r>
        <m:r>
          <w:rPr>
            <w:rFonts w:ascii="Cambria Math" w:eastAsia="Cambria Math" w:hAnsi="Cambria Math"/>
          </w:rPr>
          <m:t>n</m:t>
        </m:r>
      </m:oMath>
      <w:r w:rsidR="001A22A2" w:rsidRPr="00653B5A">
        <w:rPr>
          <w:rFonts w:eastAsia="游明朝"/>
          <w:lang w:eastAsia="ja-JP"/>
        </w:rPr>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653B5A">
        <w:rPr>
          <w:rFonts w:eastAsia="游明朝"/>
          <w:lang w:eastAsia="ja-JP"/>
        </w:rPr>
        <w:t xml:space="preserve"> denotes the </w:t>
      </w:r>
      <m:oMath>
        <m:r>
          <w:rPr>
            <w:rFonts w:ascii="Cambria Math" w:eastAsia="Cambria Math" w:hAnsi="Cambria Math"/>
          </w:rPr>
          <m:t>i</m:t>
        </m:r>
      </m:oMath>
      <w:r w:rsidRPr="00653B5A">
        <w:rPr>
          <w:rFonts w:eastAsia="游明朝"/>
          <w:lang w:eastAsia="ja-JP"/>
        </w:rPr>
        <w:t xml:space="preserve">-th </w:t>
      </w:r>
      <w:r w:rsidRPr="00653B5A">
        <w:t xml:space="preserve">variable schedule at time </w:t>
      </w:r>
      <m:oMath>
        <m:r>
          <w:rPr>
            <w:rFonts w:ascii="Cambria Math" w:eastAsia="Cambria Math" w:hAnsi="Cambria Math"/>
          </w:rPr>
          <m:t>t</m:t>
        </m:r>
      </m:oMath>
      <w:r w:rsidRPr="00653B5A">
        <w:t>,</w:t>
      </w:r>
      <w:r w:rsidRPr="00653B5A">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653B5A">
        <w:rPr>
          <w:rFonts w:eastAsia="游明朝"/>
          <w:lang w:eastAsia="ja-JP"/>
        </w:rPr>
        <w:t xml:space="preserve"> denotes the </w:t>
      </w:r>
      <m:oMath>
        <m:r>
          <w:rPr>
            <w:rFonts w:ascii="Cambria Math" w:eastAsia="Cambria Math" w:hAnsi="Cambria Math"/>
          </w:rPr>
          <m:t>i</m:t>
        </m:r>
      </m:oMath>
      <w:r w:rsidRPr="00653B5A">
        <w:rPr>
          <w:rFonts w:eastAsia="游明朝"/>
          <w:lang w:eastAsia="ja-JP"/>
        </w:rPr>
        <w:t xml:space="preserve">-th </w:t>
      </w:r>
      <w:r w:rsidRPr="00653B5A">
        <w:t>variable schedule in all period</w:t>
      </w:r>
      <w:r w:rsidR="00C02C6D" w:rsidRPr="00653B5A">
        <w:t>s</w:t>
      </w:r>
      <w:r w:rsidRPr="00653B5A">
        <w:t>,</w:t>
      </w:r>
      <w:r w:rsidRPr="00653B5A">
        <w:rPr>
          <w:rFonts w:eastAsia="游明朝"/>
          <w:lang w:eastAsia="ja-JP"/>
        </w:rPr>
        <w:t xml:space="preserve"> </w:t>
      </w:r>
      <m:oMath>
        <m:r>
          <w:rPr>
            <w:rFonts w:ascii="Cambria Math" w:eastAsia="Cambria Math" w:hAnsi="Cambria Math"/>
          </w:rPr>
          <m:t>L</m:t>
        </m:r>
      </m:oMath>
      <w:r w:rsidRPr="00653B5A">
        <w:t xml:space="preserve"> denotes the length (step size) of the optimization period, and </w:t>
      </w:r>
      <m:oMath>
        <m:r>
          <w:rPr>
            <w:rFonts w:ascii="Cambria Math" w:eastAsia="Cambria Math" w:hAnsi="Cambria Math"/>
          </w:rPr>
          <m:t>n</m:t>
        </m:r>
      </m:oMath>
      <w:r w:rsidRPr="00653B5A">
        <w:t xml:space="preserve"> denotes the number of variables. </w:t>
      </w:r>
    </w:p>
    <w:p w14:paraId="3C4043D3" w14:textId="7A89E5D5" w:rsidR="00B3413F" w:rsidRPr="00653B5A" w:rsidRDefault="00B3413F" w:rsidP="00C02C6D">
      <w:pPr>
        <w:spacing w:before="120"/>
        <w:ind w:firstLineChars="100" w:firstLine="240"/>
        <w:rPr>
          <w:rFonts w:eastAsia="游明朝"/>
          <w:lang w:eastAsia="ja-JP"/>
        </w:rPr>
      </w:pPr>
      <w:r w:rsidRPr="00653B5A">
        <w:rPr>
          <w:rFonts w:eastAsia="游明朝"/>
          <w:lang w:eastAsia="ja-JP"/>
        </w:rPr>
        <w:t xml:space="preserve">The objective function is sum of the </w:t>
      </w:r>
      <w:r w:rsidRPr="00653B5A">
        <w:rPr>
          <w:rFonts w:eastAsia="游明朝"/>
          <w:iCs/>
          <w:lang w:eastAsia="ja-JP"/>
        </w:rPr>
        <w:t>threshold inhibitor usage and sulfuric acid usage during the optimization period.</w:t>
      </w:r>
      <w:r w:rsidRPr="00653B5A">
        <w:rPr>
          <w:rFonts w:eastAsia="游明朝"/>
          <w:lang w:eastAsia="ja-JP"/>
        </w:rPr>
        <w:t xml:space="preserve"> The constraint conditions are given by lower and upper limit</w:t>
      </w:r>
      <w:ins w:id="277" w:author="Ken-ichi Kamada (Ken-ichi.Kamada@yokoagwa.com)" w:date="2023-09-25T16:46:00Z">
        <w:r w:rsidR="00AE08B9" w:rsidRPr="00653B5A">
          <w:rPr>
            <w:rFonts w:eastAsia="游明朝"/>
            <w:lang w:eastAsia="ja-JP"/>
          </w:rPr>
          <w:t>s</w:t>
        </w:r>
      </w:ins>
      <w:del w:id="278" w:author="Ken-ichi Kamada (Ken-ichi.Kamada@yokoagwa.com)" w:date="2023-09-25T16:46:00Z">
        <w:r w:rsidRPr="00653B5A" w:rsidDel="00AE08B9">
          <w:rPr>
            <w:rFonts w:eastAsia="游明朝"/>
            <w:lang w:eastAsia="ja-JP"/>
          </w:rPr>
          <w:delText>,</w:delText>
        </w:r>
      </w:del>
      <w:r w:rsidRPr="00653B5A">
        <w:rPr>
          <w:rFonts w:eastAsia="游明朝"/>
          <w:lang w:eastAsia="ja-JP"/>
        </w:rPr>
        <w:t xml:space="preserve"> and water quality standard</w:t>
      </w:r>
      <w:del w:id="279" w:author="Ken-ichi Kamada (Ken-ichi.Kamada@yokoagwa.com)" w:date="2023-09-25T16:46:00Z">
        <w:r w:rsidRPr="00653B5A" w:rsidDel="00AE08B9">
          <w:rPr>
            <w:rFonts w:eastAsia="游明朝"/>
            <w:lang w:eastAsia="ja-JP"/>
          </w:rPr>
          <w:delText>s</w:delText>
        </w:r>
      </w:del>
      <w:r w:rsidRPr="00653B5A">
        <w:rPr>
          <w:rFonts w:eastAsia="游明朝"/>
          <w:lang w:eastAsia="ja-JP"/>
        </w:rPr>
        <w:t xml:space="preserve"> limit</w:t>
      </w:r>
      <w:ins w:id="280" w:author="Ken-ichi Kamada (Ken-ichi.Kamada@yokoagwa.com)" w:date="2023-09-25T16:46:00Z">
        <w:r w:rsidR="00AE08B9" w:rsidRPr="00653B5A">
          <w:rPr>
            <w:rFonts w:eastAsia="游明朝"/>
            <w:lang w:eastAsia="ja-JP"/>
          </w:rPr>
          <w:t>s</w:t>
        </w:r>
      </w:ins>
      <w:r w:rsidRPr="00653B5A">
        <w:rPr>
          <w:rFonts w:eastAsia="游明朝"/>
          <w:lang w:eastAsia="ja-JP"/>
        </w:rPr>
        <w:t xml:space="preserve"> based on Logarithmic Reduction Value (LRV). Table 1.4.</w:t>
      </w:r>
      <w:r w:rsidR="007E3031" w:rsidRPr="00653B5A">
        <w:rPr>
          <w:rFonts w:eastAsia="游明朝"/>
          <w:lang w:eastAsia="ja-JP"/>
        </w:rPr>
        <w:t>1</w:t>
      </w:r>
      <w:r w:rsidRPr="00653B5A">
        <w:rPr>
          <w:rFonts w:eastAsia="游明朝"/>
          <w:lang w:eastAsia="ja-JP"/>
        </w:rPr>
        <w:t xml:space="preserve"> shows only the major constraints. LRV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653B5A">
        <w:rPr>
          <w:rFonts w:eastAsia="游明朝"/>
          <w:lang w:eastAsia="ja-JP"/>
        </w:rPr>
        <w:t xml:space="preserve"> of water quality data </w:t>
      </w:r>
      <m:oMath>
        <m:r>
          <w:rPr>
            <w:rFonts w:ascii="Cambria Math" w:eastAsia="游明朝" w:hAnsi="Cambria Math"/>
          </w:rPr>
          <m:t>X</m:t>
        </m:r>
      </m:oMath>
      <w:r w:rsidRPr="00653B5A">
        <w:rPr>
          <w:rFonts w:eastAsia="游明朝"/>
          <w:lang w:eastAsia="ja-JP"/>
        </w:rPr>
        <w:t xml:space="preserve"> (e.g., electric conductivity and TOC) as follows: </w:t>
      </w:r>
    </w:p>
    <w:p w14:paraId="0876DB8F" w14:textId="52AD5A45" w:rsidR="00B3413F" w:rsidRPr="00653B5A" w:rsidRDefault="00000000" w:rsidP="00B3413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1.4.1</m:t>
                  </m:r>
                </m:e>
              </m:d>
              <m:ctrlPr>
                <w:rPr>
                  <w:rFonts w:ascii="Cambria Math" w:eastAsia="Cambria Math" w:hAnsi="Cambria Math"/>
                  <w:i/>
                  <w:iCs/>
                </w:rPr>
              </m:ctrlPr>
            </m:e>
          </m:eqArr>
        </m:oMath>
      </m:oMathPara>
    </w:p>
    <w:p w14:paraId="527229B5" w14:textId="00B8155D" w:rsidR="00B3413F" w:rsidRPr="00653B5A" w:rsidRDefault="00B3413F" w:rsidP="00101D9B">
      <w:pPr>
        <w:spacing w:before="120"/>
        <w:rPr>
          <w:rFonts w:eastAsia="游明朝"/>
          <w:lang w:eastAsia="ja-JP"/>
        </w:rPr>
      </w:pPr>
      <w:r w:rsidRPr="00653B5A">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653B5A">
        <w:rPr>
          <w:rFonts w:eastAsia="游明朝"/>
          <w:lang w:eastAsia="ja-JP"/>
        </w:rPr>
        <w:t xml:space="preserve"> denotes </w:t>
      </w:r>
      <w:r w:rsidR="00101D9B" w:rsidRPr="00653B5A">
        <w:rPr>
          <w:rFonts w:eastAsia="游明朝"/>
          <w:lang w:eastAsia="ja-JP"/>
        </w:rPr>
        <w:t xml:space="preserve">RO </w:t>
      </w:r>
      <w:r w:rsidRPr="00653B5A">
        <w:rPr>
          <w:rFonts w:eastAsia="游明朝"/>
          <w:lang w:eastAsia="ja-JP"/>
        </w:rPr>
        <w:t xml:space="preserve">feed quality data </w:t>
      </w:r>
      <m:oMath>
        <m:r>
          <w:rPr>
            <w:rFonts w:ascii="Cambria Math" w:eastAsia="Cambria Math" w:hAnsi="Cambria Math"/>
          </w:rPr>
          <m:t>X</m:t>
        </m:r>
      </m:oMath>
      <w:r w:rsidRPr="00653B5A">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653B5A">
        <w:rPr>
          <w:rFonts w:eastAsia="游明朝"/>
          <w:lang w:eastAsia="ja-JP"/>
        </w:rPr>
        <w:t xml:space="preserve"> denotes </w:t>
      </w:r>
      <w:r w:rsidR="00101D9B" w:rsidRPr="00653B5A">
        <w:rPr>
          <w:rFonts w:eastAsia="游明朝"/>
          <w:lang w:eastAsia="ja-JP"/>
        </w:rPr>
        <w:t xml:space="preserve">RO combined </w:t>
      </w:r>
      <w:r w:rsidRPr="00653B5A">
        <w:rPr>
          <w:rFonts w:eastAsia="游明朝"/>
          <w:lang w:eastAsia="ja-JP"/>
        </w:rPr>
        <w:t xml:space="preserve">permeate quality data </w:t>
      </w:r>
      <m:oMath>
        <m:r>
          <w:rPr>
            <w:rFonts w:ascii="Cambria Math" w:eastAsia="Cambria Math" w:hAnsi="Cambria Math"/>
          </w:rPr>
          <m:t>X</m:t>
        </m:r>
      </m:oMath>
      <w:r w:rsidRPr="00653B5A">
        <w:rPr>
          <w:rFonts w:eastAsia="游明朝"/>
          <w:lang w:eastAsia="ja-JP"/>
        </w:rPr>
        <w:t xml:space="preserve">. </w:t>
      </w:r>
      <w:r w:rsidR="00101D9B" w:rsidRPr="00653B5A">
        <w:rPr>
          <w:rFonts w:eastAsia="游明朝"/>
          <w:lang w:eastAsia="ja-JP"/>
        </w:rPr>
        <w:t>The constraint’s parameters shown in Table 1.4.</w:t>
      </w:r>
      <w:r w:rsidR="007E3031" w:rsidRPr="00653B5A">
        <w:rPr>
          <w:rFonts w:eastAsia="游明朝"/>
          <w:lang w:eastAsia="ja-JP"/>
        </w:rPr>
        <w:t>1</w:t>
      </w:r>
      <w:r w:rsidR="00101D9B" w:rsidRPr="00653B5A">
        <w:rPr>
          <w:rFonts w:eastAsia="游明朝"/>
          <w:lang w:eastAsia="ja-JP"/>
        </w:rPr>
        <w:t xml:space="preserve"> are basic values, modified somewhat in some cases.</w:t>
      </w:r>
    </w:p>
    <w:p w14:paraId="2B50A96A" w14:textId="2368057E" w:rsidR="003811E8" w:rsidRPr="00653B5A" w:rsidRDefault="00101D9B" w:rsidP="008C62E0">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The mathematical prediction model is based on the Multiple Linear Regression Model (MLR) because the amount of calculation time using the Random Forest is about 300 times longer than MLR in the optimization.</w:t>
      </w:r>
    </w:p>
    <w:p w14:paraId="3B28AEE0" w14:textId="68A7729C" w:rsidR="00C406BD" w:rsidRPr="00653B5A" w:rsidRDefault="00BA571C"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666432" behindDoc="0" locked="0" layoutInCell="1" allowOverlap="1" wp14:anchorId="26112422" wp14:editId="2D563137">
                <wp:simplePos x="0" y="0"/>
                <wp:positionH relativeFrom="column">
                  <wp:posOffset>-21590</wp:posOffset>
                </wp:positionH>
                <wp:positionV relativeFrom="paragraph">
                  <wp:posOffset>253838</wp:posOffset>
                </wp:positionV>
                <wp:extent cx="5931535" cy="1912620"/>
                <wp:effectExtent l="0" t="0" r="0" b="0"/>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12620"/>
                        </a:xfrm>
                        <a:prstGeom prst="rect">
                          <a:avLst/>
                        </a:prstGeom>
                        <a:solidFill>
                          <a:srgbClr val="FFFFFF"/>
                        </a:solidFill>
                        <a:ln w="9525">
                          <a:noFill/>
                          <a:miter lim="800000"/>
                          <a:headEnd/>
                          <a:tailEnd/>
                        </a:ln>
                      </wps:spPr>
                      <wps:txbx>
                        <w:txbxContent>
                          <w:p w14:paraId="37A067CE" w14:textId="2530C23F" w:rsidR="00B3413F" w:rsidRPr="00024738" w:rsidRDefault="00B3413F" w:rsidP="00B3413F">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02C6D">
                              <w:rPr>
                                <w:b/>
                                <w:bCs/>
                                <w:lang w:eastAsia="ja-JP"/>
                              </w:rPr>
                              <w:t>4.</w:t>
                            </w:r>
                            <w:r w:rsidR="007E3031">
                              <w:rPr>
                                <w:b/>
                                <w:bCs/>
                                <w:lang w:eastAsia="ja-JP"/>
                              </w:rPr>
                              <w:t>1</w:t>
                            </w:r>
                            <w:r w:rsidRPr="00105B69">
                              <w:rPr>
                                <w:b/>
                                <w:bCs/>
                                <w:lang w:eastAsia="ja-JP"/>
                              </w:rPr>
                              <w:t>:</w:t>
                            </w:r>
                            <w:r>
                              <w:rPr>
                                <w:b/>
                                <w:bCs/>
                                <w:lang w:eastAsia="ja-JP"/>
                              </w:rPr>
                              <w:t xml:space="preserve"> Major Constraints (basic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3413F" w:rsidRPr="009031A6" w14:paraId="6CA7FD3A"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FBB19C9" w14:textId="77777777" w:rsidR="00B3413F" w:rsidRPr="00745EA8" w:rsidRDefault="00B3413F" w:rsidP="00B3413F">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7D90697"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0BDEAF24"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8F1BB36"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3413F" w:rsidRPr="009031A6" w14:paraId="2574310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A8898"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6DFB3"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09D8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7690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B3413F" w:rsidRPr="009031A6" w14:paraId="6FF04B67"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8A3920"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E816D" w14:textId="77777777"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815B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66653"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B3413F" w:rsidRPr="009031A6" w14:paraId="3DE3152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992AB"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CABD2"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E8815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5B4BB"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4346E900"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B2F01" w14:textId="7D4F3AA6" w:rsidR="00B3413F" w:rsidRPr="00243AAB" w:rsidRDefault="00B3413F" w:rsidP="00B3413F">
                                  <w:pPr>
                                    <w:pStyle w:val="a4"/>
                                    <w:snapToGrid/>
                                    <w:spacing w:after="0"/>
                                    <w:ind w:left="482" w:hanging="482"/>
                                    <w:jc w:val="center"/>
                                    <w:rPr>
                                      <w:rFonts w:eastAsia="Meiryo UI"/>
                                      <w:kern w:val="24"/>
                                    </w:rPr>
                                  </w:pPr>
                                  <w:r w:rsidRPr="00243AAB">
                                    <w:rPr>
                                      <w:rFonts w:eastAsia="Meiryo UI"/>
                                      <w:b w:val="0"/>
                                      <w:bCs w:val="0"/>
                                      <w:kern w:val="24"/>
                                    </w:rPr>
                                    <w:t>Permeate</w:t>
                                  </w:r>
                                  <w:r>
                                    <w:rPr>
                                      <w:rFonts w:eastAsia="Meiryo UI"/>
                                      <w:b w:val="0"/>
                                      <w:bCs w:val="0"/>
                                      <w:kern w:val="24"/>
                                    </w:rPr>
                                    <w:t xml:space="preserve"> Combined</w:t>
                                  </w:r>
                                  <w:r w:rsidRPr="00243AAB">
                                    <w:rPr>
                                      <w:rFonts w:eastAsia="Meiryo UI"/>
                                      <w:b w:val="0"/>
                                      <w:bCs w:val="0"/>
                                      <w:kern w:val="24"/>
                                    </w:rPr>
                                    <w:t xml:space="preserv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70079" w14:textId="486BA7E3"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49E3E4" w14:textId="65147CF0"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89C0A" w14:textId="5E09FC58"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7CA48B80"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AFE50B" w14:textId="456B2D66"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F2A958"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76059"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805D4"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B3413F" w:rsidRPr="009031A6" w14:paraId="0449178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88A682" w14:textId="531B9AE5"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Permeate</w:t>
                                  </w:r>
                                  <w:r>
                                    <w:rPr>
                                      <w:rFonts w:eastAsia="Meiryo UI"/>
                                      <w:b w:val="0"/>
                                      <w:bCs w:val="0"/>
                                      <w:kern w:val="24"/>
                                    </w:rPr>
                                    <w:t xml:space="preserve"> Combined </w:t>
                                  </w:r>
                                  <w:r w:rsidRPr="00243AAB">
                                    <w:rPr>
                                      <w:rFonts w:eastAsia="Meiryo UI"/>
                                      <w:b w:val="0"/>
                                      <w:bCs w:val="0"/>
                                      <w:kern w:val="24"/>
                                    </w:rPr>
                                    <w:t>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8B08D"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49FD91"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91968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B3413F" w:rsidRPr="009031A6" w14:paraId="62580A1E"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F36332" w14:textId="4623B7FF"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15C7F"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613C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0C5FA"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66891C4E" w14:textId="77777777" w:rsidR="00B3413F" w:rsidRPr="00064AE1" w:rsidRDefault="00B3413F" w:rsidP="00B3413F">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12422" id="_x0000_s1044" type="#_x0000_t202" style="position:absolute;left:0;text-align:left;margin-left:-1.7pt;margin-top:20pt;width:467.05pt;height:150.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" stroked="f">
                <v:textbox>
                  <w:txbxContent>
                    <w:p w14:paraId="37A067CE" w14:textId="2530C23F" w:rsidR="00B3413F" w:rsidRPr="00024738" w:rsidRDefault="00B3413F" w:rsidP="00B3413F">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02C6D">
                        <w:rPr>
                          <w:b/>
                          <w:bCs/>
                          <w:lang w:eastAsia="ja-JP"/>
                        </w:rPr>
                        <w:t>4.</w:t>
                      </w:r>
                      <w:r w:rsidR="007E3031">
                        <w:rPr>
                          <w:b/>
                          <w:bCs/>
                          <w:lang w:eastAsia="ja-JP"/>
                        </w:rPr>
                        <w:t>1</w:t>
                      </w:r>
                      <w:r w:rsidRPr="00105B69">
                        <w:rPr>
                          <w:b/>
                          <w:bCs/>
                          <w:lang w:eastAsia="ja-JP"/>
                        </w:rPr>
                        <w:t>:</w:t>
                      </w:r>
                      <w:r>
                        <w:rPr>
                          <w:b/>
                          <w:bCs/>
                          <w:lang w:eastAsia="ja-JP"/>
                        </w:rPr>
                        <w:t xml:space="preserve"> Major Constraints (basic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3413F" w:rsidRPr="009031A6" w14:paraId="6CA7FD3A"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FBB19C9" w14:textId="77777777" w:rsidR="00B3413F" w:rsidRPr="00745EA8" w:rsidRDefault="00B3413F" w:rsidP="00B3413F">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7D90697"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0BDEAF24"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8F1BB36" w14:textId="77777777" w:rsidR="00B3413F" w:rsidRPr="00745EA8" w:rsidRDefault="00B3413F" w:rsidP="00B3413F">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3413F" w:rsidRPr="009031A6" w14:paraId="2574310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A8898"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6DFB3"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09D8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7690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B3413F" w:rsidRPr="009031A6" w14:paraId="6FF04B67"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8A3920"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BE816D" w14:textId="77777777"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815B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66653"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B3413F" w:rsidRPr="009031A6" w14:paraId="3DE3152B"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992AB" w14:textId="77777777"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CABD2" w14:textId="77777777" w:rsidR="00B3413F" w:rsidRPr="00B3413F" w:rsidRDefault="00B3413F" w:rsidP="00B3413F">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E88151"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5B4BB"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4346E900"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B2F01" w14:textId="7D4F3AA6" w:rsidR="00B3413F" w:rsidRPr="00243AAB" w:rsidRDefault="00B3413F" w:rsidP="00B3413F">
                            <w:pPr>
                              <w:pStyle w:val="a4"/>
                              <w:snapToGrid/>
                              <w:spacing w:after="0"/>
                              <w:ind w:left="482" w:hanging="482"/>
                              <w:jc w:val="center"/>
                              <w:rPr>
                                <w:rFonts w:eastAsia="Meiryo UI"/>
                                <w:kern w:val="24"/>
                              </w:rPr>
                            </w:pPr>
                            <w:r w:rsidRPr="00243AAB">
                              <w:rPr>
                                <w:rFonts w:eastAsia="Meiryo UI"/>
                                <w:b w:val="0"/>
                                <w:bCs w:val="0"/>
                                <w:kern w:val="24"/>
                              </w:rPr>
                              <w:t>Permeate</w:t>
                            </w:r>
                            <w:r>
                              <w:rPr>
                                <w:rFonts w:eastAsia="Meiryo UI"/>
                                <w:b w:val="0"/>
                                <w:bCs w:val="0"/>
                                <w:kern w:val="24"/>
                              </w:rPr>
                              <w:t xml:space="preserve"> Combined</w:t>
                            </w:r>
                            <w:r w:rsidRPr="00243AAB">
                              <w:rPr>
                                <w:rFonts w:eastAsia="Meiryo UI"/>
                                <w:b w:val="0"/>
                                <w:bCs w:val="0"/>
                                <w:kern w:val="24"/>
                              </w:rPr>
                              <w:t xml:space="preserv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270079" w14:textId="486BA7E3" w:rsidR="00B3413F" w:rsidRPr="00B3413F" w:rsidRDefault="00B3413F" w:rsidP="00B3413F">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49E3E4" w14:textId="65147CF0"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B89C0A" w14:textId="5E09FC58"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B3413F" w:rsidRPr="009031A6" w14:paraId="7CA48B80"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AFE50B" w14:textId="456B2D66"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F2A958"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576059"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805D4"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B3413F" w:rsidRPr="009031A6" w14:paraId="0449178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88A682" w14:textId="531B9AE5"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Permeate</w:t>
                            </w:r>
                            <w:r>
                              <w:rPr>
                                <w:rFonts w:eastAsia="Meiryo UI"/>
                                <w:b w:val="0"/>
                                <w:bCs w:val="0"/>
                                <w:kern w:val="24"/>
                              </w:rPr>
                              <w:t xml:space="preserve"> Combined </w:t>
                            </w:r>
                            <w:r w:rsidRPr="00243AAB">
                              <w:rPr>
                                <w:rFonts w:eastAsia="Meiryo UI"/>
                                <w:b w:val="0"/>
                                <w:bCs w:val="0"/>
                                <w:kern w:val="24"/>
                              </w:rPr>
                              <w:t>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8B08D"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49FD91" w14:textId="77777777" w:rsidR="00B3413F" w:rsidRPr="00243AAB" w:rsidRDefault="00B3413F" w:rsidP="00B3413F">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91968A" w14:textId="77777777" w:rsidR="00B3413F" w:rsidRPr="00243AAB" w:rsidRDefault="00B3413F" w:rsidP="00B3413F">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B3413F" w:rsidRPr="009031A6" w14:paraId="62580A1E"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F36332" w14:textId="4623B7FF" w:rsidR="00B3413F" w:rsidRPr="00243AAB" w:rsidRDefault="00B3413F" w:rsidP="00B3413F">
                            <w:pPr>
                              <w:pStyle w:val="a4"/>
                              <w:snapToGrid/>
                              <w:spacing w:after="0"/>
                              <w:ind w:left="482" w:hanging="482"/>
                              <w:jc w:val="center"/>
                              <w:rPr>
                                <w:rStyle w:val="20"/>
                                <w:b/>
                                <w:bCs/>
                                <w:noProof/>
                                <w:lang w:eastAsia="ja-JP"/>
                              </w:rPr>
                            </w:pPr>
                            <w:r w:rsidRPr="00243AAB">
                              <w:rPr>
                                <w:rFonts w:eastAsia="Meiryo UI"/>
                                <w:b w:val="0"/>
                                <w:bCs w:val="0"/>
                                <w:kern w:val="24"/>
                              </w:rPr>
                              <w:t xml:space="preserve">Permeate </w:t>
                            </w:r>
                            <w:r>
                              <w:rPr>
                                <w:rFonts w:eastAsia="Meiryo UI"/>
                                <w:b w:val="0"/>
                                <w:bCs w:val="0"/>
                                <w:kern w:val="24"/>
                              </w:rPr>
                              <w:t xml:space="preserve">Combined </w:t>
                            </w:r>
                            <w:r w:rsidRPr="00243AAB">
                              <w:rPr>
                                <w:rFonts w:eastAsia="Meiryo UI"/>
                                <w:b w:val="0"/>
                                <w:bCs w:val="0"/>
                                <w:kern w:val="24"/>
                              </w:rPr>
                              <w:t>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15C7F"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613C2" w14:textId="77777777" w:rsidR="00B3413F" w:rsidRPr="00243AAB" w:rsidRDefault="00B3413F" w:rsidP="00B3413F">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20C5FA" w14:textId="77777777" w:rsidR="00B3413F" w:rsidRPr="00243AAB" w:rsidRDefault="00B3413F" w:rsidP="00B3413F">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66891C4E" w14:textId="77777777" w:rsidR="00B3413F" w:rsidRPr="00064AE1" w:rsidRDefault="00B3413F" w:rsidP="00B3413F">
                      <w:pPr>
                        <w:pStyle w:val="a4"/>
                        <w:spacing w:before="120" w:after="0"/>
                        <w:ind w:left="0"/>
                        <w:rPr>
                          <w:rFonts w:eastAsia="游明朝"/>
                          <w:bCs/>
                          <w:lang w:eastAsia="ja-JP"/>
                        </w:rPr>
                      </w:pPr>
                    </w:p>
                  </w:txbxContent>
                </v:textbox>
                <w10:wrap type="topAndBottom"/>
              </v:shape>
            </w:pict>
          </mc:Fallback>
        </mc:AlternateContent>
      </w:r>
    </w:p>
    <w:p w14:paraId="47BB2828" w14:textId="7200532E" w:rsidR="00BA571C" w:rsidRPr="00653B5A" w:rsidRDefault="00BA571C" w:rsidP="007D2057">
      <w:pPr>
        <w:widowControl w:val="0"/>
        <w:snapToGrid/>
        <w:spacing w:after="0"/>
        <w:jc w:val="both"/>
        <w:rPr>
          <w:rFonts w:eastAsia="游明朝"/>
          <w:color w:val="auto"/>
          <w:kern w:val="2"/>
          <w:lang w:eastAsia="ja-JP"/>
        </w:rPr>
      </w:pPr>
    </w:p>
    <w:p w14:paraId="118404F3" w14:textId="0E5791E7" w:rsidR="00BA571C" w:rsidRPr="00653B5A" w:rsidRDefault="00BA571C" w:rsidP="007D2057">
      <w:pPr>
        <w:widowControl w:val="0"/>
        <w:snapToGrid/>
        <w:spacing w:after="0"/>
        <w:jc w:val="both"/>
        <w:rPr>
          <w:rFonts w:eastAsia="游明朝"/>
          <w:color w:val="auto"/>
          <w:kern w:val="2"/>
          <w:lang w:eastAsia="ja-JP"/>
        </w:rPr>
      </w:pPr>
    </w:p>
    <w:p w14:paraId="508514F2" w14:textId="77777777" w:rsidR="00BA571C" w:rsidRPr="00653B5A" w:rsidRDefault="00BA571C" w:rsidP="007D2057">
      <w:pPr>
        <w:widowControl w:val="0"/>
        <w:snapToGrid/>
        <w:spacing w:after="0"/>
        <w:jc w:val="both"/>
        <w:rPr>
          <w:rFonts w:eastAsia="游明朝"/>
          <w:color w:val="auto"/>
          <w:kern w:val="2"/>
          <w:lang w:eastAsia="ja-JP"/>
        </w:rPr>
      </w:pPr>
    </w:p>
    <w:p w14:paraId="64A125B6" w14:textId="6A3B6018" w:rsidR="007D2057" w:rsidRPr="00653B5A" w:rsidRDefault="00243C64">
      <w:pPr>
        <w:keepNext/>
        <w:widowControl w:val="0"/>
        <w:numPr>
          <w:ilvl w:val="2"/>
          <w:numId w:val="5"/>
        </w:numPr>
        <w:snapToGrid/>
        <w:spacing w:after="0"/>
        <w:jc w:val="both"/>
        <w:outlineLvl w:val="2"/>
        <w:rPr>
          <w:rFonts w:eastAsia="游ゴシック Light"/>
          <w:b/>
          <w:bCs/>
          <w:color w:val="auto"/>
          <w:kern w:val="2"/>
          <w:lang w:eastAsia="ja-JP"/>
        </w:rPr>
      </w:pPr>
      <w:bookmarkStart w:id="281" w:name="_Toc144133653"/>
      <w:r w:rsidRPr="00653B5A">
        <w:rPr>
          <w:rFonts w:eastAsia="游ゴシック Light"/>
          <w:b/>
          <w:bCs/>
          <w:color w:val="auto"/>
          <w:kern w:val="2"/>
          <w:lang w:eastAsia="ja-JP"/>
        </w:rPr>
        <w:lastRenderedPageBreak/>
        <w:t xml:space="preserve">RO Optimization </w:t>
      </w:r>
      <w:r w:rsidR="003404EC" w:rsidRPr="00653B5A">
        <w:rPr>
          <w:rFonts w:eastAsia="游ゴシック Light"/>
          <w:b/>
          <w:bCs/>
          <w:color w:val="auto"/>
          <w:kern w:val="2"/>
          <w:lang w:eastAsia="ja-JP"/>
        </w:rPr>
        <w:t>Module</w:t>
      </w:r>
      <w:r w:rsidRPr="00653B5A">
        <w:rPr>
          <w:rFonts w:eastAsia="游ゴシック Light"/>
          <w:b/>
          <w:bCs/>
          <w:color w:val="auto"/>
          <w:kern w:val="2"/>
          <w:lang w:eastAsia="ja-JP"/>
        </w:rPr>
        <w:t xml:space="preserve"> </w:t>
      </w:r>
      <w:bookmarkEnd w:id="281"/>
    </w:p>
    <w:p w14:paraId="2265072B" w14:textId="17431611" w:rsidR="00513CAB" w:rsidRPr="00653B5A" w:rsidRDefault="008C62E0" w:rsidP="008C62E0">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 xml:space="preserve">We implemented the RO optimization </w:t>
      </w:r>
      <w:r w:rsidR="003404EC" w:rsidRPr="00653B5A">
        <w:rPr>
          <w:rFonts w:eastAsia="游明朝"/>
          <w:color w:val="auto"/>
          <w:kern w:val="2"/>
          <w:lang w:eastAsia="ja-JP"/>
        </w:rPr>
        <w:t>module</w:t>
      </w:r>
      <w:r w:rsidRPr="00653B5A">
        <w:rPr>
          <w:rFonts w:eastAsia="游明朝"/>
          <w:color w:val="auto"/>
          <w:kern w:val="2"/>
          <w:lang w:eastAsia="ja-JP"/>
        </w:rPr>
        <w:t xml:space="preserve"> by writing </w:t>
      </w:r>
      <w:ins w:id="282" w:author="Ken-ichi Kamada (Ken-ichi.Kamada@yokoagwa.com)" w:date="2023-09-25T16:48:00Z">
        <w:r w:rsidR="00AE08B9" w:rsidRPr="00653B5A">
          <w:rPr>
            <w:rFonts w:eastAsia="游明朝"/>
            <w:color w:val="auto"/>
            <w:kern w:val="2"/>
            <w:lang w:eastAsia="ja-JP"/>
          </w:rPr>
          <w:t>P</w:t>
        </w:r>
      </w:ins>
      <w:del w:id="283" w:author="Ken-ichi Kamada (Ken-ichi.Kamada@yokoagwa.com)" w:date="2023-09-25T16:48:00Z">
        <w:r w:rsidRPr="00653B5A" w:rsidDel="00AE08B9">
          <w:rPr>
            <w:rFonts w:eastAsia="游明朝"/>
            <w:color w:val="auto"/>
            <w:kern w:val="2"/>
            <w:lang w:eastAsia="ja-JP"/>
          </w:rPr>
          <w:delText>p</w:delText>
        </w:r>
      </w:del>
      <w:r w:rsidRPr="00653B5A">
        <w:rPr>
          <w:rFonts w:eastAsia="游明朝"/>
          <w:color w:val="auto"/>
          <w:kern w:val="2"/>
          <w:lang w:eastAsia="ja-JP"/>
        </w:rPr>
        <w:t xml:space="preserve">ython source code from scratch. This </w:t>
      </w:r>
      <w:r w:rsidR="003404EC" w:rsidRPr="00653B5A">
        <w:rPr>
          <w:rFonts w:eastAsia="游明朝"/>
          <w:color w:val="auto"/>
          <w:kern w:val="2"/>
          <w:lang w:eastAsia="ja-JP"/>
        </w:rPr>
        <w:t>module</w:t>
      </w:r>
      <w:r w:rsidRPr="00653B5A">
        <w:rPr>
          <w:rFonts w:eastAsia="游明朝"/>
          <w:color w:val="auto"/>
          <w:kern w:val="2"/>
          <w:lang w:eastAsia="ja-JP"/>
        </w:rPr>
        <w:t xml:space="preserve"> solves the above optimization problem by using the </w:t>
      </w:r>
      <w:r w:rsidR="00243C64" w:rsidRPr="00653B5A">
        <w:rPr>
          <w:rFonts w:eastAsia="游明朝"/>
          <w:color w:val="auto"/>
          <w:kern w:val="2"/>
          <w:lang w:eastAsia="ja-JP"/>
        </w:rPr>
        <w:t>optimization</w:t>
      </w:r>
      <w:r w:rsidRPr="00653B5A">
        <w:rPr>
          <w:rFonts w:eastAsia="游明朝"/>
          <w:color w:val="auto"/>
          <w:kern w:val="2"/>
          <w:lang w:eastAsia="ja-JP"/>
        </w:rPr>
        <w:t xml:space="preserve"> algorithm and calculate the optimized RO operational schedule.</w:t>
      </w:r>
    </w:p>
    <w:p w14:paraId="368A5A14" w14:textId="03B23D0E" w:rsidR="008C62E0" w:rsidRPr="00653B5A" w:rsidRDefault="00166856" w:rsidP="00243C64">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Figure</w:t>
      </w:r>
      <w:r w:rsidR="00F408A8" w:rsidRPr="00653B5A">
        <w:rPr>
          <w:rFonts w:eastAsia="游明朝"/>
          <w:color w:val="auto"/>
          <w:kern w:val="2"/>
          <w:lang w:eastAsia="ja-JP"/>
        </w:rPr>
        <w:t xml:space="preserve"> 1.4</w:t>
      </w:r>
      <w:r w:rsidRPr="00653B5A">
        <w:rPr>
          <w:rFonts w:eastAsia="游明朝"/>
          <w:color w:val="auto"/>
          <w:kern w:val="2"/>
          <w:lang w:eastAsia="ja-JP"/>
        </w:rPr>
        <w:t>.1</w:t>
      </w:r>
      <w:r w:rsidR="00F408A8" w:rsidRPr="00653B5A">
        <w:rPr>
          <w:rFonts w:eastAsia="游明朝"/>
          <w:color w:val="auto"/>
          <w:kern w:val="2"/>
          <w:lang w:eastAsia="ja-JP"/>
        </w:rPr>
        <w:t xml:space="preserve"> shows the functional configuration and flow chart of RO optimization </w:t>
      </w:r>
      <w:r w:rsidR="003404EC" w:rsidRPr="00653B5A">
        <w:rPr>
          <w:rFonts w:eastAsia="游明朝"/>
          <w:color w:val="auto"/>
          <w:kern w:val="2"/>
          <w:lang w:eastAsia="ja-JP"/>
        </w:rPr>
        <w:t>module</w:t>
      </w:r>
      <w:r w:rsidR="00F408A8" w:rsidRPr="00653B5A">
        <w:rPr>
          <w:rFonts w:eastAsia="游明朝"/>
          <w:color w:val="auto"/>
          <w:kern w:val="2"/>
          <w:lang w:eastAsia="ja-JP"/>
        </w:rPr>
        <w:t>.</w:t>
      </w:r>
      <w:r w:rsidRPr="00653B5A">
        <w:rPr>
          <w:rFonts w:eastAsia="游明朝"/>
          <w:color w:val="auto"/>
          <w:kern w:val="2"/>
          <w:lang w:eastAsia="ja-JP"/>
        </w:rPr>
        <w:t xml:space="preserve"> The procedure consists of 5 steps</w:t>
      </w:r>
      <w:ins w:id="284" w:author="Ken-ichi Kamada (Ken-ichi.Kamada@yokoagwa.com)" w:date="2023-09-25T16:48:00Z">
        <w:r w:rsidR="00AE08B9" w:rsidRPr="00653B5A">
          <w:rPr>
            <w:rFonts w:eastAsia="游明朝"/>
            <w:color w:val="auto"/>
            <w:kern w:val="2"/>
            <w:lang w:eastAsia="ja-JP"/>
          </w:rPr>
          <w:t>;</w:t>
        </w:r>
      </w:ins>
      <w:del w:id="285" w:author="Ken-ichi Kamada (Ken-ichi.Kamada@yokoagwa.com)" w:date="2023-09-25T16:48:00Z">
        <w:r w:rsidRPr="00653B5A" w:rsidDel="00AE08B9">
          <w:rPr>
            <w:rFonts w:eastAsia="游明朝"/>
            <w:color w:val="auto"/>
            <w:kern w:val="2"/>
            <w:lang w:eastAsia="ja-JP"/>
          </w:rPr>
          <w:delText>:</w:delText>
        </w:r>
      </w:del>
      <w:r w:rsidRPr="00653B5A">
        <w:rPr>
          <w:rFonts w:eastAsia="游明朝"/>
          <w:color w:val="auto"/>
          <w:kern w:val="2"/>
          <w:lang w:eastAsia="ja-JP"/>
        </w:rPr>
        <w:t xml:space="preserve"> step 1 is data pre-processing, step 2 is model construction, step 3 is model validation, step 4 is optimization, and step 5 is data post-processing.</w:t>
      </w:r>
      <w:r w:rsidR="008D1AED" w:rsidRPr="00653B5A">
        <w:rPr>
          <w:rFonts w:eastAsia="游明朝"/>
          <w:color w:val="auto"/>
          <w:kern w:val="2"/>
          <w:lang w:eastAsia="ja-JP"/>
        </w:rPr>
        <w:t xml:space="preserve"> We will implement the RO </w:t>
      </w:r>
      <w:r w:rsidR="00533974" w:rsidRPr="00653B5A">
        <w:rPr>
          <w:rFonts w:eastAsia="游明朝"/>
          <w:color w:val="auto"/>
          <w:kern w:val="2"/>
          <w:lang w:eastAsia="ja-JP"/>
        </w:rPr>
        <w:t>optimization system</w:t>
      </w:r>
      <w:r w:rsidR="008D1AED" w:rsidRPr="00653B5A">
        <w:rPr>
          <w:rFonts w:eastAsia="游明朝"/>
          <w:color w:val="auto"/>
          <w:kern w:val="2"/>
          <w:lang w:eastAsia="ja-JP"/>
        </w:rPr>
        <w:t xml:space="preserve"> in the pilot-scal</w:t>
      </w:r>
      <w:r w:rsidR="001E0AC6" w:rsidRPr="00653B5A">
        <w:rPr>
          <w:rFonts w:eastAsia="游明朝"/>
          <w:color w:val="auto"/>
          <w:kern w:val="2"/>
          <w:lang w:eastAsia="ja-JP"/>
        </w:rPr>
        <w:t>e</w:t>
      </w:r>
      <w:r w:rsidR="008D1AED" w:rsidRPr="00653B5A">
        <w:rPr>
          <w:rFonts w:eastAsia="游明朝"/>
          <w:color w:val="auto"/>
          <w:kern w:val="2"/>
          <w:lang w:eastAsia="ja-JP"/>
        </w:rPr>
        <w:t xml:space="preserve"> based on this</w:t>
      </w:r>
      <w:r w:rsidR="00533974" w:rsidRPr="00653B5A">
        <w:rPr>
          <w:rFonts w:eastAsia="游明朝"/>
          <w:color w:val="auto"/>
          <w:kern w:val="2"/>
          <w:lang w:eastAsia="ja-JP"/>
        </w:rPr>
        <w:t xml:space="preserve"> </w:t>
      </w:r>
      <w:r w:rsidR="00E025B1" w:rsidRPr="00653B5A">
        <w:rPr>
          <w:rFonts w:eastAsia="游明朝"/>
          <w:color w:val="auto"/>
          <w:kern w:val="2"/>
          <w:lang w:eastAsia="ja-JP"/>
        </w:rPr>
        <w:t>module</w:t>
      </w:r>
      <w:r w:rsidR="008D1AED" w:rsidRPr="00653B5A">
        <w:rPr>
          <w:rFonts w:eastAsia="游明朝"/>
          <w:color w:val="auto"/>
          <w:kern w:val="2"/>
          <w:lang w:eastAsia="ja-JP"/>
        </w:rPr>
        <w:t>.</w:t>
      </w:r>
    </w:p>
    <w:p w14:paraId="2DB485B4" w14:textId="62985DB8" w:rsidR="00243C64" w:rsidRPr="00653B5A" w:rsidRDefault="00243C64" w:rsidP="00243C64">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This</w:t>
      </w:r>
      <w:r w:rsidRPr="00653B5A">
        <w:rPr>
          <w:rFonts w:eastAsia="游明朝"/>
          <w:lang w:eastAsia="ja-JP"/>
        </w:rPr>
        <w:t xml:space="preserve"> problem is classified as constrained and black-box problem. We constructed and used an optimization algorithm by combining SHADE</w:t>
      </w:r>
      <w:r w:rsidRPr="00653B5A">
        <w:rPr>
          <w:rStyle w:val="af2"/>
          <w:rFonts w:eastAsia="游明朝"/>
          <w:lang w:eastAsia="ja-JP"/>
        </w:rPr>
        <w:footnoteReference w:id="7"/>
      </w:r>
      <w:r w:rsidRPr="00653B5A">
        <w:rPr>
          <w:rFonts w:eastAsia="游明朝"/>
          <w:lang w:eastAsia="ja-JP"/>
        </w:rPr>
        <w:t xml:space="preserve"> and Feasibility Rule</w:t>
      </w:r>
      <w:r w:rsidRPr="00653B5A">
        <w:rPr>
          <w:rStyle w:val="af2"/>
          <w:rFonts w:eastAsia="游明朝"/>
          <w:lang w:eastAsia="ja-JP"/>
        </w:rPr>
        <w:footnoteReference w:id="8"/>
      </w:r>
      <w:r w:rsidRPr="00653B5A">
        <w:rPr>
          <w:rFonts w:eastAsia="游明朝"/>
          <w:lang w:eastAsia="ja-JP"/>
        </w:rPr>
        <w:t xml:space="preserve"> for solving the problem. SHADE is known to</w:t>
      </w:r>
      <w:r w:rsidR="001E0AC6" w:rsidRPr="00653B5A">
        <w:rPr>
          <w:rFonts w:eastAsia="游明朝"/>
          <w:lang w:eastAsia="ja-JP"/>
        </w:rPr>
        <w:t xml:space="preserve"> be</w:t>
      </w:r>
      <w:r w:rsidRPr="00653B5A">
        <w:rPr>
          <w:rFonts w:eastAsia="游明朝"/>
          <w:lang w:eastAsia="ja-JP"/>
        </w:rPr>
        <w:t xml:space="preserve"> the best unconstrained black-box optimization in the optimization field recently and often used in the BBOB competition</w:t>
      </w:r>
      <w:r w:rsidRPr="00653B5A">
        <w:rPr>
          <w:rStyle w:val="af2"/>
          <w:rFonts w:eastAsia="游明朝"/>
          <w:lang w:eastAsia="ja-JP"/>
        </w:rPr>
        <w:footnoteReference w:id="9"/>
      </w:r>
      <w:r w:rsidRPr="00653B5A">
        <w:rPr>
          <w:rFonts w:eastAsia="游明朝"/>
          <w:lang w:eastAsia="ja-JP"/>
        </w:rPr>
        <w:t>. Feasibility Rule is one of the constraint handling techniques, which enable</w:t>
      </w:r>
      <w:ins w:id="286" w:author="Ken-ichi Kamada (Ken-ichi.Kamada@yokoagwa.com)" w:date="2023-09-25T16:49:00Z">
        <w:r w:rsidR="00AE08B9" w:rsidRPr="00653B5A">
          <w:rPr>
            <w:rFonts w:eastAsia="游明朝"/>
            <w:lang w:eastAsia="ja-JP"/>
          </w:rPr>
          <w:t>s</w:t>
        </w:r>
      </w:ins>
      <w:r w:rsidRPr="00653B5A">
        <w:rPr>
          <w:rFonts w:eastAsia="游明朝"/>
          <w:lang w:eastAsia="ja-JP"/>
        </w:rPr>
        <w:t xml:space="preserve"> unconstrained optimization algorithms to </w:t>
      </w:r>
      <w:ins w:id="287" w:author="Ken-ichi Kamada (Ken-ichi.Kamada@yokoagwa.com)" w:date="2023-09-25T16:49:00Z">
        <w:r w:rsidR="00AE08B9" w:rsidRPr="00653B5A">
          <w:rPr>
            <w:rFonts w:eastAsia="游明朝"/>
            <w:lang w:eastAsia="ja-JP"/>
          </w:rPr>
          <w:t xml:space="preserve">be </w:t>
        </w:r>
      </w:ins>
      <w:r w:rsidRPr="00653B5A">
        <w:rPr>
          <w:rFonts w:eastAsia="游明朝"/>
          <w:lang w:eastAsia="ja-JP"/>
        </w:rPr>
        <w:t>appl</w:t>
      </w:r>
      <w:ins w:id="288" w:author="Ken-ichi Kamada (Ken-ichi.Kamada@yokoagwa.com)" w:date="2023-09-25T16:49:00Z">
        <w:r w:rsidR="00AE08B9" w:rsidRPr="00653B5A">
          <w:rPr>
            <w:rFonts w:eastAsia="游明朝"/>
            <w:lang w:eastAsia="ja-JP"/>
          </w:rPr>
          <w:t>ied</w:t>
        </w:r>
      </w:ins>
      <w:del w:id="289" w:author="Ken-ichi Kamada (Ken-ichi.Kamada@yokoagwa.com)" w:date="2023-09-25T16:49:00Z">
        <w:r w:rsidRPr="00653B5A" w:rsidDel="00AE08B9">
          <w:rPr>
            <w:rFonts w:eastAsia="游明朝"/>
            <w:lang w:eastAsia="ja-JP"/>
          </w:rPr>
          <w:delText>y</w:delText>
        </w:r>
      </w:del>
      <w:r w:rsidRPr="00653B5A">
        <w:rPr>
          <w:rFonts w:eastAsia="游明朝"/>
          <w:lang w:eastAsia="ja-JP"/>
        </w:rPr>
        <w:t xml:space="preserve"> to the constrained optimization. </w:t>
      </w:r>
    </w:p>
    <w:p w14:paraId="24E816A0" w14:textId="5F064187" w:rsidR="00F408A8" w:rsidRPr="00653B5A" w:rsidRDefault="00BA571C"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709440" behindDoc="0" locked="0" layoutInCell="1" allowOverlap="1" wp14:anchorId="2006DE50" wp14:editId="5EAACC8B">
                <wp:simplePos x="0" y="0"/>
                <wp:positionH relativeFrom="column">
                  <wp:posOffset>-20955</wp:posOffset>
                </wp:positionH>
                <wp:positionV relativeFrom="paragraph">
                  <wp:posOffset>335044</wp:posOffset>
                </wp:positionV>
                <wp:extent cx="5931535" cy="3017520"/>
                <wp:effectExtent l="0" t="0" r="0" b="0"/>
                <wp:wrapTopAndBottom/>
                <wp:docPr id="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017520"/>
                        </a:xfrm>
                        <a:prstGeom prst="rect">
                          <a:avLst/>
                        </a:prstGeom>
                        <a:solidFill>
                          <a:srgbClr val="FFFFFF"/>
                        </a:solidFill>
                        <a:ln w="9525">
                          <a:noFill/>
                          <a:miter lim="800000"/>
                          <a:headEnd/>
                          <a:tailEnd/>
                        </a:ln>
                      </wps:spPr>
                      <wps:txbx>
                        <w:txbxContent>
                          <w:p w14:paraId="491F1A87" w14:textId="77777777" w:rsidR="00BA571C" w:rsidRDefault="00BA571C" w:rsidP="00BA571C">
                            <w:pPr>
                              <w:pStyle w:val="a4"/>
                              <w:spacing w:before="120" w:after="0"/>
                              <w:ind w:left="0"/>
                              <w:jc w:val="center"/>
                              <w:rPr>
                                <w:b/>
                                <w:bCs/>
                              </w:rPr>
                            </w:pPr>
                            <w:r>
                              <w:rPr>
                                <w:rFonts w:eastAsia="游明朝"/>
                                <w:noProof/>
                                <w:color w:val="auto"/>
                                <w:kern w:val="2"/>
                                <w:lang w:eastAsia="ja-JP"/>
                              </w:rPr>
                              <w:drawing>
                                <wp:inline distT="0" distB="0" distL="0" distR="0" wp14:anchorId="27DBFA57" wp14:editId="3D1FA45D">
                                  <wp:extent cx="5739765" cy="2618181"/>
                                  <wp:effectExtent l="0" t="0" r="0" b="0"/>
                                  <wp:docPr id="10243" name="図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9765" cy="2618181"/>
                                          </a:xfrm>
                                          <a:prstGeom prst="rect">
                                            <a:avLst/>
                                          </a:prstGeom>
                                          <a:noFill/>
                                          <a:ln>
                                            <a:noFill/>
                                          </a:ln>
                                        </pic:spPr>
                                      </pic:pic>
                                    </a:graphicData>
                                  </a:graphic>
                                </wp:inline>
                              </w:drawing>
                            </w:r>
                          </w:p>
                          <w:p w14:paraId="49499B69" w14:textId="77777777" w:rsidR="00BA571C" w:rsidRPr="00C0200B" w:rsidRDefault="00BA571C" w:rsidP="00BA571C">
                            <w:pPr>
                              <w:pStyle w:val="a4"/>
                              <w:spacing w:before="120" w:after="0"/>
                              <w:ind w:left="0"/>
                              <w:jc w:val="center"/>
                              <w:rPr>
                                <w:b/>
                                <w:bCs/>
                              </w:rPr>
                            </w:pPr>
                            <w:r w:rsidRPr="00FC6ED4">
                              <w:rPr>
                                <w:b/>
                                <w:bCs/>
                              </w:rPr>
                              <w:t xml:space="preserve">Figure </w:t>
                            </w:r>
                            <w:r>
                              <w:rPr>
                                <w:b/>
                                <w:bCs/>
                              </w:rPr>
                              <w:t>1.4.1</w:t>
                            </w:r>
                            <w:r w:rsidRPr="00FC6ED4">
                              <w:rPr>
                                <w:b/>
                                <w:bCs/>
                              </w:rPr>
                              <w:t xml:space="preserve">: </w:t>
                            </w:r>
                            <w:r>
                              <w:rPr>
                                <w:b/>
                                <w:bCs/>
                              </w:rPr>
                              <w:t>Functional Configuration and Flow Chart of RO Optimization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6DE50" id="_x0000_s1045" type="#_x0000_t202" style="position:absolute;left:0;text-align:left;margin-left:-1.65pt;margin-top:26.4pt;width:467.05pt;height:237.6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" stroked="f">
                <v:textbox>
                  <w:txbxContent>
                    <w:p w14:paraId="491F1A87" w14:textId="77777777" w:rsidR="00BA571C" w:rsidRDefault="00BA571C" w:rsidP="00BA571C">
                      <w:pPr>
                        <w:pStyle w:val="a4"/>
                        <w:spacing w:before="120" w:after="0"/>
                        <w:ind w:left="0"/>
                        <w:jc w:val="center"/>
                        <w:rPr>
                          <w:b/>
                          <w:bCs/>
                        </w:rPr>
                      </w:pPr>
                      <w:r>
                        <w:rPr>
                          <w:rFonts w:eastAsia="游明朝"/>
                          <w:noProof/>
                          <w:color w:val="auto"/>
                          <w:kern w:val="2"/>
                          <w:lang w:eastAsia="ja-JP"/>
                        </w:rPr>
                        <w:drawing>
                          <wp:inline distT="0" distB="0" distL="0" distR="0" wp14:anchorId="27DBFA57" wp14:editId="3D1FA45D">
                            <wp:extent cx="5739765" cy="2618181"/>
                            <wp:effectExtent l="0" t="0" r="0" b="0"/>
                            <wp:docPr id="10243" name="図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9765" cy="2618181"/>
                                    </a:xfrm>
                                    <a:prstGeom prst="rect">
                                      <a:avLst/>
                                    </a:prstGeom>
                                    <a:noFill/>
                                    <a:ln>
                                      <a:noFill/>
                                    </a:ln>
                                  </pic:spPr>
                                </pic:pic>
                              </a:graphicData>
                            </a:graphic>
                          </wp:inline>
                        </w:drawing>
                      </w:r>
                    </w:p>
                    <w:p w14:paraId="49499B69" w14:textId="77777777" w:rsidR="00BA571C" w:rsidRPr="00C0200B" w:rsidRDefault="00BA571C" w:rsidP="00BA571C">
                      <w:pPr>
                        <w:pStyle w:val="a4"/>
                        <w:spacing w:before="120" w:after="0"/>
                        <w:ind w:left="0"/>
                        <w:jc w:val="center"/>
                        <w:rPr>
                          <w:b/>
                          <w:bCs/>
                        </w:rPr>
                      </w:pPr>
                      <w:r w:rsidRPr="00FC6ED4">
                        <w:rPr>
                          <w:b/>
                          <w:bCs/>
                        </w:rPr>
                        <w:t xml:space="preserve">Figure </w:t>
                      </w:r>
                      <w:r>
                        <w:rPr>
                          <w:b/>
                          <w:bCs/>
                        </w:rPr>
                        <w:t>1.4.1</w:t>
                      </w:r>
                      <w:r w:rsidRPr="00FC6ED4">
                        <w:rPr>
                          <w:b/>
                          <w:bCs/>
                        </w:rPr>
                        <w:t xml:space="preserve">: </w:t>
                      </w:r>
                      <w:r>
                        <w:rPr>
                          <w:b/>
                          <w:bCs/>
                        </w:rPr>
                        <w:t>Functional Configuration and Flow Chart of RO Optimization Module</w:t>
                      </w:r>
                    </w:p>
                  </w:txbxContent>
                </v:textbox>
                <w10:wrap type="topAndBottom"/>
              </v:shape>
            </w:pict>
          </mc:Fallback>
        </mc:AlternateContent>
      </w:r>
    </w:p>
    <w:p w14:paraId="3B3390DD" w14:textId="724710F5" w:rsidR="00BA571C" w:rsidRPr="00653B5A" w:rsidRDefault="00BA571C" w:rsidP="007D2057">
      <w:pPr>
        <w:widowControl w:val="0"/>
        <w:snapToGrid/>
        <w:spacing w:after="0"/>
        <w:jc w:val="both"/>
        <w:rPr>
          <w:rFonts w:eastAsia="游明朝"/>
          <w:color w:val="auto"/>
          <w:kern w:val="2"/>
          <w:lang w:eastAsia="ja-JP"/>
        </w:rPr>
      </w:pPr>
    </w:p>
    <w:p w14:paraId="7515EA8C" w14:textId="77777777" w:rsidR="00F408A8" w:rsidRPr="00653B5A" w:rsidRDefault="00F408A8" w:rsidP="007D2057">
      <w:pPr>
        <w:widowControl w:val="0"/>
        <w:snapToGrid/>
        <w:spacing w:after="0"/>
        <w:jc w:val="both"/>
        <w:rPr>
          <w:rFonts w:eastAsia="游明朝"/>
          <w:color w:val="auto"/>
          <w:kern w:val="2"/>
          <w:lang w:eastAsia="ja-JP"/>
        </w:rPr>
      </w:pPr>
    </w:p>
    <w:p w14:paraId="708908DD" w14:textId="6A752B72" w:rsidR="007D2057" w:rsidRPr="00653B5A" w:rsidRDefault="00ED0FDA">
      <w:pPr>
        <w:keepNext/>
        <w:widowControl w:val="0"/>
        <w:numPr>
          <w:ilvl w:val="2"/>
          <w:numId w:val="5"/>
        </w:numPr>
        <w:snapToGrid/>
        <w:spacing w:after="0"/>
        <w:jc w:val="both"/>
        <w:outlineLvl w:val="2"/>
        <w:rPr>
          <w:rFonts w:eastAsia="游ゴシック Light"/>
          <w:b/>
          <w:bCs/>
          <w:color w:val="auto"/>
          <w:kern w:val="2"/>
          <w:lang w:eastAsia="ja-JP"/>
        </w:rPr>
      </w:pPr>
      <w:bookmarkStart w:id="290" w:name="_Toc144133655"/>
      <w:r w:rsidRPr="00653B5A">
        <w:rPr>
          <w:rFonts w:eastAsia="游ゴシック Light"/>
          <w:b/>
          <w:bCs/>
          <w:color w:val="auto"/>
          <w:kern w:val="2"/>
          <w:lang w:eastAsia="ja-JP"/>
        </w:rPr>
        <w:lastRenderedPageBreak/>
        <w:t>Optimization</w:t>
      </w:r>
      <w:r w:rsidR="007D2057" w:rsidRPr="00653B5A">
        <w:rPr>
          <w:rFonts w:eastAsia="游ゴシック Light"/>
          <w:b/>
          <w:bCs/>
          <w:color w:val="auto"/>
          <w:kern w:val="2"/>
          <w:lang w:eastAsia="ja-JP"/>
        </w:rPr>
        <w:t xml:space="preserve"> Results</w:t>
      </w:r>
      <w:bookmarkEnd w:id="290"/>
    </w:p>
    <w:p w14:paraId="36FA9ABE" w14:textId="41AB6EDC" w:rsidR="001A0110" w:rsidRPr="00653B5A" w:rsidRDefault="001A0110" w:rsidP="00A61076">
      <w:pPr>
        <w:widowControl w:val="0"/>
        <w:snapToGrid/>
        <w:spacing w:before="120"/>
        <w:jc w:val="both"/>
        <w:rPr>
          <w:rFonts w:eastAsia="游明朝"/>
          <w:color w:val="auto"/>
          <w:kern w:val="2"/>
          <w:lang w:eastAsia="ja-JP"/>
        </w:rPr>
      </w:pPr>
      <w:r w:rsidRPr="00653B5A">
        <w:rPr>
          <w:rFonts w:eastAsia="游明朝"/>
          <w:color w:val="auto"/>
          <w:kern w:val="2"/>
          <w:lang w:eastAsia="ja-JP"/>
        </w:rPr>
        <w:t xml:space="preserve">  This part shows the optimization results. The </w:t>
      </w:r>
      <w:r w:rsidR="00A61076" w:rsidRPr="00653B5A">
        <w:rPr>
          <w:rFonts w:eastAsia="游明朝"/>
          <w:color w:val="auto"/>
          <w:kern w:val="2"/>
          <w:lang w:eastAsia="ja-JP"/>
        </w:rPr>
        <w:t xml:space="preserve">method trains one week's data and optimizes the following week. The training and optimization periods are shifted sequentially and the entire of the consolidated optimization period is </w:t>
      </w:r>
      <w:r w:rsidR="005A51DA" w:rsidRPr="00653B5A">
        <w:rPr>
          <w:rFonts w:eastAsia="游明朝"/>
          <w:color w:val="auto"/>
          <w:kern w:val="2"/>
          <w:lang w:eastAsia="ja-JP"/>
        </w:rPr>
        <w:t xml:space="preserve">from </w:t>
      </w:r>
      <w:r w:rsidR="001610E2" w:rsidRPr="00653B5A">
        <w:rPr>
          <w:rFonts w:eastAsia="游明朝"/>
          <w:color w:val="auto"/>
          <w:kern w:val="2"/>
          <w:lang w:eastAsia="ja-JP"/>
        </w:rPr>
        <w:t>June</w:t>
      </w:r>
      <w:r w:rsidR="005A51DA" w:rsidRPr="00653B5A">
        <w:rPr>
          <w:rFonts w:eastAsia="游明朝"/>
          <w:color w:val="auto"/>
          <w:kern w:val="2"/>
          <w:lang w:eastAsia="ja-JP"/>
        </w:rPr>
        <w:t xml:space="preserve"> </w:t>
      </w:r>
      <w:r w:rsidR="001610E2" w:rsidRPr="00653B5A">
        <w:rPr>
          <w:rFonts w:eastAsia="游明朝"/>
          <w:color w:val="auto"/>
          <w:kern w:val="2"/>
          <w:lang w:eastAsia="ja-JP"/>
        </w:rPr>
        <w:t>17</w:t>
      </w:r>
      <w:r w:rsidR="005A51DA" w:rsidRPr="00653B5A">
        <w:rPr>
          <w:rFonts w:eastAsia="游明朝"/>
          <w:color w:val="auto"/>
          <w:kern w:val="2"/>
          <w:lang w:eastAsia="ja-JP"/>
        </w:rPr>
        <w:t>th to Ju</w:t>
      </w:r>
      <w:r w:rsidR="001610E2" w:rsidRPr="00653B5A">
        <w:rPr>
          <w:rFonts w:eastAsia="游明朝"/>
          <w:color w:val="auto"/>
          <w:kern w:val="2"/>
          <w:lang w:eastAsia="ja-JP"/>
        </w:rPr>
        <w:t>ly</w:t>
      </w:r>
      <w:r w:rsidR="00705815" w:rsidRPr="00653B5A">
        <w:rPr>
          <w:rFonts w:eastAsia="游明朝"/>
          <w:color w:val="auto"/>
          <w:kern w:val="2"/>
          <w:lang w:eastAsia="ja-JP"/>
        </w:rPr>
        <w:t xml:space="preserve"> </w:t>
      </w:r>
      <w:r w:rsidR="005A51DA" w:rsidRPr="00653B5A">
        <w:rPr>
          <w:rFonts w:eastAsia="游明朝"/>
          <w:color w:val="auto"/>
          <w:kern w:val="2"/>
          <w:lang w:eastAsia="ja-JP"/>
        </w:rPr>
        <w:t>2</w:t>
      </w:r>
      <w:r w:rsidR="00622A90" w:rsidRPr="00653B5A">
        <w:rPr>
          <w:rFonts w:eastAsia="游明朝"/>
          <w:color w:val="auto"/>
          <w:kern w:val="2"/>
          <w:lang w:eastAsia="ja-JP"/>
        </w:rPr>
        <w:t>2</w:t>
      </w:r>
      <w:r w:rsidR="00B9434A" w:rsidRPr="00653B5A">
        <w:rPr>
          <w:rFonts w:eastAsia="游明朝"/>
          <w:color w:val="auto"/>
          <w:kern w:val="2"/>
          <w:lang w:eastAsia="ja-JP"/>
        </w:rPr>
        <w:t>nd</w:t>
      </w:r>
      <w:r w:rsidR="005A51DA" w:rsidRPr="00653B5A">
        <w:rPr>
          <w:rFonts w:eastAsia="游明朝"/>
          <w:color w:val="auto"/>
          <w:kern w:val="2"/>
          <w:lang w:eastAsia="ja-JP"/>
        </w:rPr>
        <w:t>, 2022,</w:t>
      </w:r>
      <w:r w:rsidR="00E5517F" w:rsidRPr="00653B5A">
        <w:rPr>
          <w:rFonts w:eastAsia="游明朝"/>
          <w:color w:val="auto"/>
          <w:kern w:val="2"/>
          <w:lang w:eastAsia="ja-JP"/>
        </w:rPr>
        <w:t xml:space="preserve"> </w:t>
      </w:r>
      <w:r w:rsidR="005A51DA" w:rsidRPr="00653B5A">
        <w:rPr>
          <w:rFonts w:eastAsia="游明朝"/>
          <w:color w:val="auto"/>
          <w:kern w:val="2"/>
          <w:lang w:eastAsia="ja-JP"/>
        </w:rPr>
        <w:t xml:space="preserve">i.e., </w:t>
      </w:r>
      <w:r w:rsidR="00A61076" w:rsidRPr="00653B5A">
        <w:rPr>
          <w:rFonts w:eastAsia="游明朝"/>
          <w:color w:val="auto"/>
          <w:kern w:val="2"/>
          <w:lang w:eastAsia="ja-JP"/>
        </w:rPr>
        <w:t>5 weeks in this report.</w:t>
      </w:r>
      <w:r w:rsidR="005A51DA" w:rsidRPr="00653B5A">
        <w:rPr>
          <w:rFonts w:eastAsia="游明朝"/>
          <w:color w:val="auto"/>
          <w:kern w:val="2"/>
          <w:lang w:eastAsia="ja-JP"/>
        </w:rPr>
        <w:t xml:space="preserve"> </w:t>
      </w:r>
    </w:p>
    <w:p w14:paraId="4D459B0B" w14:textId="16D28871" w:rsidR="002B70CF" w:rsidRPr="00653B5A" w:rsidRDefault="00D23935" w:rsidP="008175D2">
      <w:pPr>
        <w:widowControl w:val="0"/>
        <w:snapToGrid/>
        <w:spacing w:before="120"/>
        <w:jc w:val="both"/>
        <w:rPr>
          <w:rFonts w:eastAsia="游明朝"/>
          <w:color w:val="auto"/>
          <w:kern w:val="2"/>
          <w:lang w:eastAsia="ja-JP"/>
        </w:rPr>
      </w:pPr>
      <w:r w:rsidRPr="00653B5A">
        <w:rPr>
          <w:rFonts w:eastAsia="游明朝"/>
          <w:color w:val="auto"/>
          <w:kern w:val="2"/>
          <w:lang w:eastAsia="ja-JP"/>
        </w:rPr>
        <w:t xml:space="preserve">  The </w:t>
      </w:r>
      <w:r w:rsidR="0002083D" w:rsidRPr="00653B5A">
        <w:rPr>
          <w:rFonts w:eastAsia="游明朝"/>
          <w:color w:val="auto"/>
          <w:kern w:val="2"/>
          <w:lang w:eastAsia="ja-JP"/>
        </w:rPr>
        <w:t xml:space="preserve">prediction results by the RO </w:t>
      </w:r>
      <w:r w:rsidR="00360626" w:rsidRPr="00653B5A">
        <w:rPr>
          <w:rFonts w:eastAsia="游明朝"/>
          <w:color w:val="auto"/>
          <w:kern w:val="2"/>
          <w:lang w:eastAsia="ja-JP"/>
        </w:rPr>
        <w:t>optimization module</w:t>
      </w:r>
      <w:r w:rsidR="0002083D" w:rsidRPr="00653B5A">
        <w:rPr>
          <w:rFonts w:eastAsia="游明朝"/>
          <w:color w:val="auto"/>
          <w:kern w:val="2"/>
          <w:lang w:eastAsia="ja-JP"/>
        </w:rPr>
        <w:t xml:space="preserve"> are shown in Figures 1.4.2 and 1.4.3. </w:t>
      </w:r>
      <w:r w:rsidR="002D4C1E" w:rsidRPr="00653B5A">
        <w:rPr>
          <w:rFonts w:eastAsia="游明朝"/>
          <w:color w:val="auto"/>
          <w:kern w:val="2"/>
          <w:lang w:eastAsia="ja-JP"/>
        </w:rPr>
        <w:t xml:space="preserve">The prediction is calculated by using connected all </w:t>
      </w:r>
      <w:r w:rsidR="00CC1AC7" w:rsidRPr="00653B5A">
        <w:rPr>
          <w:rFonts w:eastAsia="游明朝"/>
          <w:color w:val="auto"/>
          <w:kern w:val="2"/>
          <w:lang w:eastAsia="ja-JP"/>
        </w:rPr>
        <w:t xml:space="preserve">unit </w:t>
      </w:r>
      <w:r w:rsidR="002D4C1E" w:rsidRPr="00653B5A">
        <w:rPr>
          <w:rFonts w:eastAsia="游明朝"/>
          <w:color w:val="auto"/>
          <w:kern w:val="2"/>
          <w:lang w:eastAsia="ja-JP"/>
        </w:rPr>
        <w:t xml:space="preserve">models as shown in Figure 1.1.3. </w:t>
      </w:r>
      <w:r w:rsidR="0002083D" w:rsidRPr="00653B5A">
        <w:rPr>
          <w:rFonts w:eastAsia="游明朝"/>
          <w:color w:val="auto"/>
          <w:kern w:val="2"/>
          <w:lang w:eastAsia="ja-JP"/>
        </w:rPr>
        <w:t xml:space="preserve">Figure 1.4.2 is </w:t>
      </w:r>
      <w:r w:rsidR="008175D2" w:rsidRPr="00653B5A">
        <w:rPr>
          <w:rFonts w:eastAsia="游明朝"/>
          <w:color w:val="auto"/>
          <w:kern w:val="2"/>
          <w:lang w:eastAsia="ja-JP"/>
        </w:rPr>
        <w:t xml:space="preserve">the </w:t>
      </w:r>
      <w:r w:rsidR="0002083D" w:rsidRPr="00653B5A">
        <w:rPr>
          <w:rFonts w:eastAsia="游明朝"/>
          <w:color w:val="auto"/>
          <w:kern w:val="2"/>
          <w:lang w:eastAsia="ja-JP"/>
        </w:rPr>
        <w:t xml:space="preserve">prediction trend of permeate combined TOC and LRV of that, and Figure 1.4.3 is </w:t>
      </w:r>
      <w:r w:rsidR="008175D2" w:rsidRPr="00653B5A">
        <w:rPr>
          <w:rFonts w:eastAsia="游明朝"/>
          <w:color w:val="auto"/>
          <w:kern w:val="2"/>
          <w:lang w:eastAsia="ja-JP"/>
        </w:rPr>
        <w:t xml:space="preserve">the </w:t>
      </w:r>
      <w:r w:rsidR="0002083D" w:rsidRPr="00653B5A">
        <w:rPr>
          <w:rFonts w:eastAsia="游明朝"/>
          <w:color w:val="auto"/>
          <w:kern w:val="2"/>
          <w:lang w:eastAsia="ja-JP"/>
        </w:rPr>
        <w:t>prediction trend of permeate combined conductivity (EC) and LRV of that.</w:t>
      </w:r>
      <w:r w:rsidR="00860E71" w:rsidRPr="00653B5A">
        <w:rPr>
          <w:rFonts w:eastAsia="游明朝"/>
          <w:color w:val="auto"/>
          <w:kern w:val="2"/>
          <w:lang w:eastAsia="ja-JP"/>
        </w:rPr>
        <w:t xml:space="preserve"> </w:t>
      </w:r>
      <w:r w:rsidR="00DA68AB" w:rsidRPr="00653B5A">
        <w:rPr>
          <w:rFonts w:eastAsia="游明朝"/>
          <w:color w:val="auto"/>
          <w:kern w:val="2"/>
          <w:lang w:eastAsia="ja-JP"/>
        </w:rPr>
        <w:t xml:space="preserve">From these figures, </w:t>
      </w:r>
      <w:r w:rsidR="00C47106" w:rsidRPr="00653B5A">
        <w:rPr>
          <w:rFonts w:eastAsia="游明朝"/>
          <w:color w:val="auto"/>
          <w:kern w:val="2"/>
          <w:lang w:eastAsia="ja-JP"/>
        </w:rPr>
        <w:t xml:space="preserve">the </w:t>
      </w:r>
      <w:r w:rsidR="00DA68AB" w:rsidRPr="00653B5A">
        <w:rPr>
          <w:rFonts w:eastAsia="游明朝"/>
          <w:color w:val="auto"/>
          <w:kern w:val="2"/>
          <w:lang w:eastAsia="ja-JP"/>
        </w:rPr>
        <w:t xml:space="preserve">permeate EC </w:t>
      </w:r>
      <w:r w:rsidR="002D34CF" w:rsidRPr="00653B5A">
        <w:rPr>
          <w:rFonts w:eastAsia="游明朝"/>
          <w:color w:val="auto"/>
          <w:kern w:val="2"/>
          <w:lang w:eastAsia="ja-JP"/>
        </w:rPr>
        <w:t xml:space="preserve">and TOC </w:t>
      </w:r>
      <w:r w:rsidR="00DA68AB" w:rsidRPr="00653B5A">
        <w:rPr>
          <w:rFonts w:eastAsia="游明朝"/>
          <w:color w:val="auto"/>
          <w:kern w:val="2"/>
          <w:lang w:eastAsia="ja-JP"/>
        </w:rPr>
        <w:t>prediction performance</w:t>
      </w:r>
      <w:r w:rsidR="003D3AA5" w:rsidRPr="00653B5A">
        <w:rPr>
          <w:rFonts w:eastAsia="游明朝"/>
          <w:color w:val="auto"/>
          <w:kern w:val="2"/>
          <w:lang w:eastAsia="ja-JP"/>
        </w:rPr>
        <w:t>s</w:t>
      </w:r>
      <w:r w:rsidR="00DA68AB" w:rsidRPr="00653B5A">
        <w:rPr>
          <w:rFonts w:eastAsia="游明朝"/>
          <w:color w:val="auto"/>
          <w:kern w:val="2"/>
          <w:lang w:eastAsia="ja-JP"/>
        </w:rPr>
        <w:t xml:space="preserve"> </w:t>
      </w:r>
      <w:r w:rsidR="003D3AA5" w:rsidRPr="00653B5A">
        <w:rPr>
          <w:rFonts w:eastAsia="游明朝"/>
          <w:color w:val="auto"/>
          <w:kern w:val="2"/>
          <w:lang w:eastAsia="ja-JP"/>
        </w:rPr>
        <w:t>are</w:t>
      </w:r>
      <w:r w:rsidR="00DA68AB" w:rsidRPr="00653B5A">
        <w:rPr>
          <w:rFonts w:eastAsia="游明朝"/>
          <w:color w:val="auto"/>
          <w:kern w:val="2"/>
          <w:lang w:eastAsia="ja-JP"/>
        </w:rPr>
        <w:t xml:space="preserve"> good </w:t>
      </w:r>
      <w:del w:id="291" w:author="Ken-ichi Kamada (Ken-ichi.Kamada@yokoagwa.com)" w:date="2023-09-25T16:51:00Z">
        <w:r w:rsidR="002D34CF" w:rsidRPr="00653B5A" w:rsidDel="000D791B">
          <w:rPr>
            <w:rFonts w:eastAsia="游明朝"/>
            <w:color w:val="auto"/>
            <w:kern w:val="2"/>
            <w:lang w:eastAsia="ja-JP"/>
          </w:rPr>
          <w:delText xml:space="preserve">without </w:delText>
        </w:r>
      </w:del>
      <w:ins w:id="292" w:author="Ken-ichi Kamada (Ken-ichi.Kamada@yokoagwa.com)" w:date="2023-09-25T16:51:00Z">
        <w:r w:rsidR="000D791B" w:rsidRPr="00653B5A">
          <w:rPr>
            <w:rFonts w:eastAsia="游明朝"/>
            <w:color w:val="auto"/>
            <w:kern w:val="2"/>
            <w:lang w:eastAsia="ja-JP"/>
          </w:rPr>
          <w:t xml:space="preserve">except </w:t>
        </w:r>
      </w:ins>
      <w:ins w:id="293" w:author="Ken-ichi Kamada (Ken-ichi.Kamada@yokoagwa.com)" w:date="2023-09-25T16:52:00Z">
        <w:r w:rsidR="000D791B" w:rsidRPr="00653B5A">
          <w:rPr>
            <w:rFonts w:eastAsia="游明朝"/>
            <w:color w:val="auto"/>
            <w:kern w:val="2"/>
            <w:lang w:eastAsia="ja-JP"/>
          </w:rPr>
          <w:t xml:space="preserve">the </w:t>
        </w:r>
      </w:ins>
      <w:r w:rsidR="002D34CF" w:rsidRPr="00653B5A">
        <w:rPr>
          <w:rFonts w:eastAsia="游明朝"/>
          <w:color w:val="auto"/>
          <w:kern w:val="2"/>
          <w:lang w:eastAsia="ja-JP"/>
        </w:rPr>
        <w:t>4th week</w:t>
      </w:r>
      <w:del w:id="294" w:author="Ken-ichi Kamada (Ken-ichi.Kamada@yokoagwa.com)" w:date="2023-09-25T16:52:00Z">
        <w:r w:rsidR="002D34CF" w:rsidRPr="00653B5A" w:rsidDel="000D791B">
          <w:rPr>
            <w:rFonts w:eastAsia="游明朝"/>
            <w:color w:val="auto"/>
            <w:kern w:val="2"/>
            <w:lang w:eastAsia="ja-JP"/>
          </w:rPr>
          <w:delText xml:space="preserve"> </w:delText>
        </w:r>
        <w:r w:rsidR="00DA68AB" w:rsidRPr="00653B5A" w:rsidDel="000D791B">
          <w:rPr>
            <w:rFonts w:eastAsia="游明朝"/>
            <w:color w:val="auto"/>
            <w:kern w:val="2"/>
            <w:lang w:eastAsia="ja-JP"/>
          </w:rPr>
          <w:delText xml:space="preserve">while </w:delText>
        </w:r>
        <w:r w:rsidR="002D34CF" w:rsidRPr="00653B5A" w:rsidDel="000D791B">
          <w:rPr>
            <w:rFonts w:eastAsia="游明朝"/>
            <w:color w:val="auto"/>
            <w:kern w:val="2"/>
            <w:lang w:eastAsia="ja-JP"/>
          </w:rPr>
          <w:delText xml:space="preserve">they </w:delText>
        </w:r>
        <w:r w:rsidR="00DA68AB" w:rsidRPr="00653B5A" w:rsidDel="000D791B">
          <w:rPr>
            <w:rFonts w:eastAsia="游明朝"/>
            <w:color w:val="auto"/>
            <w:kern w:val="2"/>
            <w:lang w:eastAsia="ja-JP"/>
          </w:rPr>
          <w:delText>deteriorate in 4th week</w:delText>
        </w:r>
      </w:del>
      <w:r w:rsidR="00DA68AB" w:rsidRPr="00653B5A">
        <w:rPr>
          <w:rFonts w:eastAsia="游明朝"/>
          <w:color w:val="auto"/>
          <w:kern w:val="2"/>
          <w:lang w:eastAsia="ja-JP"/>
        </w:rPr>
        <w:t>.</w:t>
      </w:r>
    </w:p>
    <w:p w14:paraId="4B101186" w14:textId="141F7905" w:rsidR="002B70CF" w:rsidRPr="00653B5A" w:rsidRDefault="002B70CF" w:rsidP="002B70CF">
      <w:pPr>
        <w:widowControl w:val="0"/>
        <w:snapToGrid/>
        <w:spacing w:after="0"/>
        <w:ind w:firstLineChars="50" w:firstLine="120"/>
        <w:jc w:val="both"/>
        <w:rPr>
          <w:rFonts w:eastAsia="游明朝"/>
          <w:color w:val="auto"/>
          <w:kern w:val="2"/>
          <w:lang w:eastAsia="ja-JP"/>
        </w:rPr>
      </w:pPr>
      <w:r w:rsidRPr="00653B5A">
        <w:rPr>
          <w:rFonts w:eastAsia="游明朝"/>
          <w:color w:val="auto"/>
          <w:kern w:val="2"/>
          <w:lang w:eastAsia="ja-JP"/>
        </w:rPr>
        <w:t xml:space="preserve">Figure 1.4.4 is the scatter chart between inhibitor and combined permeate TOC in the optimization period. In Figure </w:t>
      </w:r>
      <w:r w:rsidR="00870BB2" w:rsidRPr="00653B5A">
        <w:rPr>
          <w:rFonts w:eastAsia="游明朝"/>
          <w:color w:val="auto"/>
          <w:kern w:val="2"/>
          <w:lang w:eastAsia="ja-JP"/>
        </w:rPr>
        <w:t>1</w:t>
      </w:r>
      <w:r w:rsidRPr="00653B5A">
        <w:rPr>
          <w:rFonts w:eastAsia="游明朝"/>
          <w:color w:val="auto"/>
          <w:kern w:val="2"/>
          <w:lang w:eastAsia="ja-JP"/>
        </w:rPr>
        <w:t>.4.</w:t>
      </w:r>
      <w:r w:rsidR="00870BB2" w:rsidRPr="00653B5A">
        <w:rPr>
          <w:rFonts w:eastAsia="游明朝"/>
          <w:color w:val="auto"/>
          <w:kern w:val="2"/>
          <w:lang w:eastAsia="ja-JP"/>
        </w:rPr>
        <w:t>4</w:t>
      </w:r>
      <w:r w:rsidRPr="00653B5A">
        <w:rPr>
          <w:rFonts w:eastAsia="游明朝"/>
          <w:color w:val="auto"/>
          <w:kern w:val="2"/>
          <w:lang w:eastAsia="ja-JP"/>
        </w:rPr>
        <w:t xml:space="preserve">, the color of the marker means the actual data for each week. Figure </w:t>
      </w:r>
      <w:r w:rsidR="00870BB2" w:rsidRPr="00653B5A">
        <w:rPr>
          <w:rFonts w:eastAsia="游明朝"/>
          <w:color w:val="auto"/>
          <w:kern w:val="2"/>
          <w:lang w:eastAsia="ja-JP"/>
        </w:rPr>
        <w:t>1</w:t>
      </w:r>
      <w:r w:rsidRPr="00653B5A">
        <w:rPr>
          <w:rFonts w:eastAsia="游明朝"/>
          <w:color w:val="auto"/>
          <w:kern w:val="2"/>
          <w:lang w:eastAsia="ja-JP"/>
        </w:rPr>
        <w:t>.4.4 shows</w:t>
      </w:r>
      <w:r w:rsidR="00870BB2" w:rsidRPr="00653B5A">
        <w:rPr>
          <w:rFonts w:eastAsia="游明朝"/>
          <w:color w:val="auto"/>
          <w:kern w:val="2"/>
          <w:lang w:eastAsia="ja-JP"/>
        </w:rPr>
        <w:t xml:space="preserve"> the coefficient of determination </w:t>
      </w:r>
      <m:oMath>
        <m:sSup>
          <m:sSupPr>
            <m:ctrlPr>
              <w:rPr>
                <w:rFonts w:ascii="Cambria Math" w:eastAsia="游明朝" w:hAnsi="Cambria Math"/>
              </w:rPr>
            </m:ctrlPr>
          </m:sSupPr>
          <m:e>
            <m:r>
              <m:rPr>
                <m:sty m:val="p"/>
              </m:rPr>
              <w:rPr>
                <w:rFonts w:ascii="Cambria Math" w:eastAsia="游明朝" w:hAnsi="Cambria Math"/>
              </w:rPr>
              <m:t>R</m:t>
            </m:r>
          </m:e>
          <m:sup>
            <m:r>
              <m:rPr>
                <m:sty m:val="p"/>
              </m:rPr>
              <w:rPr>
                <w:rFonts w:ascii="Cambria Math" w:eastAsia="游明朝" w:hAnsi="Cambria Math"/>
              </w:rPr>
              <m:t>2</m:t>
            </m:r>
          </m:sup>
        </m:sSup>
      </m:oMath>
      <w:r w:rsidR="00870BB2" w:rsidRPr="00653B5A">
        <w:rPr>
          <w:rFonts w:eastAsia="游明朝"/>
          <w:color w:val="auto"/>
          <w:kern w:val="2"/>
          <w:lang w:eastAsia="ja-JP"/>
        </w:rPr>
        <w:t xml:space="preserve"> </w:t>
      </w:r>
      <w:r w:rsidR="00D5511B" w:rsidRPr="00653B5A">
        <w:rPr>
          <w:rFonts w:eastAsia="游明朝"/>
          <w:color w:val="auto"/>
          <w:kern w:val="2"/>
          <w:lang w:eastAsia="ja-JP"/>
        </w:rPr>
        <w:t>between</w:t>
      </w:r>
      <w:r w:rsidR="00870BB2" w:rsidRPr="00653B5A">
        <w:rPr>
          <w:rFonts w:eastAsia="游明朝"/>
          <w:color w:val="auto"/>
          <w:kern w:val="2"/>
          <w:lang w:eastAsia="ja-JP"/>
        </w:rPr>
        <w:t xml:space="preserve"> inhibitor and permeate TOC is 0.02, i.e., they are basically weakly related. Additionally, inhibitor</w:t>
      </w:r>
      <w:r w:rsidRPr="00653B5A">
        <w:rPr>
          <w:rFonts w:eastAsia="游明朝"/>
          <w:color w:val="auto"/>
          <w:kern w:val="2"/>
          <w:lang w:eastAsia="ja-JP"/>
        </w:rPr>
        <w:t xml:space="preserve"> is </w:t>
      </w:r>
      <w:r w:rsidRPr="00653B5A">
        <w:rPr>
          <w:rFonts w:eastAsia="游明朝" w:hint="eastAsia"/>
          <w:color w:val="auto"/>
          <w:kern w:val="2"/>
          <w:lang w:eastAsia="ja-JP"/>
        </w:rPr>
        <w:t>s</w:t>
      </w:r>
      <w:r w:rsidRPr="00653B5A">
        <w:rPr>
          <w:rFonts w:eastAsia="游明朝"/>
          <w:color w:val="auto"/>
          <w:kern w:val="2"/>
          <w:lang w:eastAsia="ja-JP"/>
        </w:rPr>
        <w:t>ignificantly declining in the 4th week and the tendency between training and optimization period is different. Therefore,</w:t>
      </w:r>
      <w:r w:rsidR="00B15A07" w:rsidRPr="00653B5A">
        <w:t xml:space="preserve"> the </w:t>
      </w:r>
      <w:r w:rsidR="00B15A07" w:rsidRPr="00653B5A">
        <w:rPr>
          <w:rFonts w:eastAsia="游明朝"/>
          <w:color w:val="auto"/>
          <w:kern w:val="2"/>
          <w:lang w:eastAsia="ja-JP"/>
        </w:rPr>
        <w:t>predicted water quality value tends to change excessively in response to changes in input variables.</w:t>
      </w:r>
    </w:p>
    <w:p w14:paraId="56E3851A" w14:textId="7AD05AF2" w:rsidR="009E2497" w:rsidRPr="00653B5A" w:rsidRDefault="00F9475B" w:rsidP="00443209">
      <w:pPr>
        <w:widowControl w:val="0"/>
        <w:snapToGrid/>
        <w:spacing w:before="120"/>
        <w:jc w:val="both"/>
        <w:rPr>
          <w:rFonts w:eastAsia="游明朝"/>
          <w:color w:val="auto"/>
          <w:kern w:val="2"/>
          <w:lang w:eastAsia="ja-JP"/>
        </w:rPr>
      </w:pPr>
      <w:r w:rsidRPr="00653B5A">
        <w:rPr>
          <w:rFonts w:eastAsia="游明朝"/>
          <w:color w:val="auto"/>
          <w:kern w:val="2"/>
          <w:lang w:eastAsia="ja-JP"/>
        </w:rPr>
        <w:t xml:space="preserve">  The optimization results are shown in Figures 1.4.</w:t>
      </w:r>
      <w:r w:rsidR="00513833" w:rsidRPr="00653B5A">
        <w:rPr>
          <w:rFonts w:eastAsia="游明朝"/>
          <w:color w:val="auto"/>
          <w:kern w:val="2"/>
          <w:lang w:eastAsia="ja-JP"/>
        </w:rPr>
        <w:t>5</w:t>
      </w:r>
      <w:r w:rsidRPr="00653B5A">
        <w:rPr>
          <w:rFonts w:eastAsia="游明朝"/>
          <w:color w:val="auto"/>
          <w:kern w:val="2"/>
          <w:lang w:eastAsia="ja-JP"/>
        </w:rPr>
        <w:t>, 1.4.</w:t>
      </w:r>
      <w:r w:rsidR="00513833" w:rsidRPr="00653B5A">
        <w:rPr>
          <w:rFonts w:eastAsia="游明朝"/>
          <w:color w:val="auto"/>
          <w:kern w:val="2"/>
          <w:lang w:eastAsia="ja-JP"/>
        </w:rPr>
        <w:t>6</w:t>
      </w:r>
      <w:r w:rsidRPr="00653B5A">
        <w:rPr>
          <w:rFonts w:eastAsia="游明朝"/>
          <w:color w:val="auto"/>
          <w:kern w:val="2"/>
          <w:lang w:eastAsia="ja-JP"/>
        </w:rPr>
        <w:t>, and 1.4.</w:t>
      </w:r>
      <w:r w:rsidR="00513833" w:rsidRPr="00653B5A">
        <w:rPr>
          <w:rFonts w:eastAsia="游明朝"/>
          <w:color w:val="auto"/>
          <w:kern w:val="2"/>
          <w:lang w:eastAsia="ja-JP"/>
        </w:rPr>
        <w:t>7</w:t>
      </w:r>
      <w:r w:rsidRPr="00653B5A">
        <w:rPr>
          <w:rFonts w:eastAsia="游明朝"/>
          <w:color w:val="auto"/>
          <w:kern w:val="2"/>
          <w:lang w:eastAsia="ja-JP"/>
        </w:rPr>
        <w:t>. Figure 1.4.</w:t>
      </w:r>
      <w:r w:rsidR="00513833" w:rsidRPr="00653B5A">
        <w:rPr>
          <w:rFonts w:eastAsia="游明朝"/>
          <w:color w:val="auto"/>
          <w:kern w:val="2"/>
          <w:lang w:eastAsia="ja-JP"/>
        </w:rPr>
        <w:t>5</w:t>
      </w:r>
      <w:r w:rsidRPr="00653B5A">
        <w:rPr>
          <w:rFonts w:eastAsia="游明朝"/>
          <w:color w:val="auto"/>
          <w:kern w:val="2"/>
          <w:lang w:eastAsia="ja-JP"/>
        </w:rPr>
        <w:t xml:space="preserve"> is optimized trend of chemical dosage, i.e., sulfuric acid and inhibitor, Figure 1.4.</w:t>
      </w:r>
      <w:r w:rsidR="00513833" w:rsidRPr="00653B5A">
        <w:rPr>
          <w:rFonts w:eastAsia="游明朝"/>
          <w:color w:val="auto"/>
          <w:kern w:val="2"/>
          <w:lang w:eastAsia="ja-JP"/>
        </w:rPr>
        <w:t>6</w:t>
      </w:r>
      <w:r w:rsidRPr="00653B5A">
        <w:rPr>
          <w:rFonts w:eastAsia="游明朝"/>
          <w:color w:val="auto"/>
          <w:kern w:val="2"/>
          <w:lang w:eastAsia="ja-JP"/>
        </w:rPr>
        <w:t xml:space="preserve"> is optimized trend of permeate combined TOC and LRV of that, and Figure 1.4.</w:t>
      </w:r>
      <w:r w:rsidR="00513833" w:rsidRPr="00653B5A">
        <w:rPr>
          <w:rFonts w:eastAsia="游明朝"/>
          <w:color w:val="auto"/>
          <w:kern w:val="2"/>
          <w:lang w:eastAsia="ja-JP"/>
        </w:rPr>
        <w:t>7</w:t>
      </w:r>
      <w:r w:rsidRPr="00653B5A">
        <w:rPr>
          <w:rFonts w:eastAsia="游明朝"/>
          <w:color w:val="auto"/>
          <w:kern w:val="2"/>
          <w:lang w:eastAsia="ja-JP"/>
        </w:rPr>
        <w:t xml:space="preserve"> is optimized trend of permeate EC and LRV of that.</w:t>
      </w:r>
      <w:r w:rsidR="00513833" w:rsidRPr="00653B5A">
        <w:rPr>
          <w:rFonts w:eastAsia="游明朝"/>
          <w:color w:val="auto"/>
          <w:kern w:val="2"/>
          <w:lang w:eastAsia="ja-JP"/>
        </w:rPr>
        <w:t xml:space="preserve"> From these figures, the optimal values of EC and TOC satisfy upper and lower limit constraints while the optimal value of inhibitor is lower than the actual value, i.e., chemical dosing cost decreas</w:t>
      </w:r>
      <w:r w:rsidR="00AF7E8F" w:rsidRPr="00653B5A">
        <w:rPr>
          <w:rFonts w:eastAsia="游明朝"/>
          <w:color w:val="auto"/>
          <w:kern w:val="2"/>
          <w:lang w:eastAsia="ja-JP"/>
        </w:rPr>
        <w:t>es</w:t>
      </w:r>
      <w:r w:rsidR="00513833" w:rsidRPr="00653B5A">
        <w:rPr>
          <w:rFonts w:eastAsia="游明朝"/>
          <w:color w:val="auto"/>
          <w:kern w:val="2"/>
          <w:lang w:eastAsia="ja-JP"/>
        </w:rPr>
        <w:t>.</w:t>
      </w:r>
      <w:ins w:id="295" w:author="Ken-ichi Kamada (Ken-ichi.Kamada@yokoagwa.com)" w:date="2023-09-25T16:55:00Z">
        <w:r w:rsidR="00F302CD" w:rsidRPr="00653B5A">
          <w:rPr>
            <w:rFonts w:eastAsia="游明朝"/>
            <w:color w:val="auto"/>
            <w:kern w:val="2"/>
            <w:lang w:eastAsia="ja-JP"/>
          </w:rPr>
          <w:t xml:space="preserve"> W</w:t>
        </w:r>
      </w:ins>
      <w:del w:id="296" w:author="Ken-ichi Kamada (Ken-ichi.Kamada@yokoagwa.com)" w:date="2023-09-25T16:55:00Z">
        <w:r w:rsidR="00EA38B2" w:rsidRPr="00653B5A" w:rsidDel="00F302CD">
          <w:rPr>
            <w:rFonts w:eastAsia="游明朝"/>
            <w:color w:val="auto"/>
            <w:kern w:val="2"/>
            <w:lang w:eastAsia="ja-JP"/>
          </w:rPr>
          <w:delText xml:space="preserve"> B</w:delText>
        </w:r>
        <w:r w:rsidR="00F42CFA" w:rsidRPr="00653B5A" w:rsidDel="00F302CD">
          <w:rPr>
            <w:rFonts w:eastAsia="游明朝"/>
            <w:color w:val="auto"/>
            <w:kern w:val="2"/>
            <w:lang w:eastAsia="ja-JP"/>
          </w:rPr>
          <w:delText>ut</w:delText>
        </w:r>
        <w:r w:rsidR="00EA38B2" w:rsidRPr="00653B5A" w:rsidDel="00F302CD">
          <w:rPr>
            <w:rFonts w:eastAsia="游明朝"/>
            <w:color w:val="auto"/>
            <w:kern w:val="2"/>
            <w:lang w:eastAsia="ja-JP"/>
          </w:rPr>
          <w:delText>, w</w:delText>
        </w:r>
      </w:del>
      <w:r w:rsidR="00EA38B2" w:rsidRPr="00653B5A">
        <w:rPr>
          <w:rFonts w:eastAsia="游明朝"/>
          <w:color w:val="auto"/>
          <w:kern w:val="2"/>
          <w:lang w:eastAsia="ja-JP"/>
        </w:rPr>
        <w:t xml:space="preserve">hile inhibitor decreases uniformly, </w:t>
      </w:r>
      <w:r w:rsidR="00924694" w:rsidRPr="00653B5A">
        <w:rPr>
          <w:rFonts w:eastAsia="游明朝"/>
          <w:color w:val="auto"/>
          <w:kern w:val="2"/>
          <w:lang w:eastAsia="ja-JP"/>
        </w:rPr>
        <w:t>E</w:t>
      </w:r>
      <w:r w:rsidR="00EA38B2" w:rsidRPr="00653B5A">
        <w:rPr>
          <w:rFonts w:eastAsia="游明朝"/>
          <w:color w:val="auto"/>
          <w:kern w:val="2"/>
          <w:lang w:eastAsia="ja-JP"/>
        </w:rPr>
        <w:t xml:space="preserve">C and </w:t>
      </w:r>
      <w:r w:rsidR="00924694" w:rsidRPr="00653B5A">
        <w:rPr>
          <w:rFonts w:eastAsia="游明朝"/>
          <w:color w:val="auto"/>
          <w:kern w:val="2"/>
          <w:lang w:eastAsia="ja-JP"/>
        </w:rPr>
        <w:t>TO</w:t>
      </w:r>
      <w:r w:rsidR="00EA38B2" w:rsidRPr="00653B5A">
        <w:rPr>
          <w:rFonts w:eastAsia="游明朝"/>
          <w:color w:val="auto"/>
          <w:kern w:val="2"/>
          <w:lang w:eastAsia="ja-JP"/>
        </w:rPr>
        <w:t xml:space="preserve">C can increase or decrease depending on </w:t>
      </w:r>
      <w:r w:rsidR="008B19C1" w:rsidRPr="00653B5A">
        <w:rPr>
          <w:rFonts w:eastAsia="游明朝"/>
          <w:color w:val="auto"/>
          <w:kern w:val="2"/>
          <w:lang w:eastAsia="ja-JP"/>
        </w:rPr>
        <w:t xml:space="preserve">each </w:t>
      </w:r>
      <w:r w:rsidR="00BD2DD0" w:rsidRPr="00653B5A">
        <w:rPr>
          <w:rFonts w:eastAsia="游明朝"/>
          <w:color w:val="auto"/>
          <w:kern w:val="2"/>
          <w:lang w:eastAsia="ja-JP"/>
        </w:rPr>
        <w:t>week</w:t>
      </w:r>
      <w:ins w:id="297" w:author="Ken-ichi Kamada (Ken-ichi.Kamada@yokoagwa.com)" w:date="2023-09-25T16:56:00Z">
        <w:r w:rsidR="00F302CD" w:rsidRPr="00653B5A">
          <w:rPr>
            <w:rFonts w:eastAsia="游明朝"/>
            <w:color w:val="auto"/>
            <w:kern w:val="2"/>
            <w:lang w:eastAsia="ja-JP"/>
          </w:rPr>
          <w:t xml:space="preserve"> due to instability of the models caused by weak relationship described above</w:t>
        </w:r>
      </w:ins>
      <w:r w:rsidR="00EA38B2" w:rsidRPr="00653B5A">
        <w:rPr>
          <w:rFonts w:eastAsia="游明朝"/>
          <w:color w:val="auto"/>
          <w:kern w:val="2"/>
          <w:lang w:eastAsia="ja-JP"/>
        </w:rPr>
        <w:t>.</w:t>
      </w:r>
      <w:r w:rsidR="00443209" w:rsidRPr="00653B5A">
        <w:rPr>
          <w:rFonts w:eastAsia="游明朝"/>
          <w:color w:val="auto"/>
          <w:kern w:val="2"/>
          <w:lang w:eastAsia="ja-JP"/>
        </w:rPr>
        <w:t xml:space="preserve"> To improve the relationship, </w:t>
      </w:r>
      <w:r w:rsidR="009E2497" w:rsidRPr="00653B5A">
        <w:rPr>
          <w:rFonts w:eastAsia="游明朝"/>
          <w:color w:val="auto"/>
          <w:kern w:val="2"/>
          <w:lang w:eastAsia="ja-JP"/>
        </w:rPr>
        <w:t xml:space="preserve">it needs to introduce the RO membrane </w:t>
      </w:r>
      <w:r w:rsidR="00035D3F" w:rsidRPr="00653B5A">
        <w:rPr>
          <w:rFonts w:eastAsia="游明朝"/>
          <w:color w:val="auto"/>
          <w:kern w:val="2"/>
          <w:lang w:eastAsia="ja-JP"/>
        </w:rPr>
        <w:t>sca</w:t>
      </w:r>
      <w:r w:rsidR="009E2497" w:rsidRPr="00653B5A">
        <w:rPr>
          <w:rFonts w:eastAsia="游明朝"/>
          <w:color w:val="auto"/>
          <w:kern w:val="2"/>
          <w:lang w:eastAsia="ja-JP"/>
        </w:rPr>
        <w:t>ling model to the optimization model and use stably measured online data.</w:t>
      </w:r>
    </w:p>
    <w:p w14:paraId="5FAE7415" w14:textId="42A83F31" w:rsidR="00443209" w:rsidRPr="00653B5A" w:rsidRDefault="00443209" w:rsidP="001A0110">
      <w:pPr>
        <w:widowControl w:val="0"/>
        <w:snapToGrid/>
        <w:spacing w:after="0"/>
        <w:jc w:val="both"/>
        <w:rPr>
          <w:rFonts w:eastAsia="游明朝"/>
          <w:color w:val="auto"/>
          <w:kern w:val="2"/>
          <w:lang w:eastAsia="ja-JP"/>
        </w:rPr>
      </w:pPr>
    </w:p>
    <w:p w14:paraId="4B8D146A" w14:textId="7E5509A2" w:rsidR="00443209" w:rsidRPr="00653B5A" w:rsidRDefault="00443209" w:rsidP="001A0110">
      <w:pPr>
        <w:widowControl w:val="0"/>
        <w:snapToGrid/>
        <w:spacing w:after="0"/>
        <w:jc w:val="both"/>
        <w:rPr>
          <w:rFonts w:eastAsia="游明朝"/>
          <w:color w:val="auto"/>
          <w:kern w:val="2"/>
          <w:lang w:eastAsia="ja-JP"/>
        </w:rPr>
      </w:pPr>
    </w:p>
    <w:p w14:paraId="1F5F97F8" w14:textId="3155D259" w:rsidR="00443209" w:rsidRPr="00653B5A" w:rsidRDefault="00443209" w:rsidP="001A0110">
      <w:pPr>
        <w:widowControl w:val="0"/>
        <w:snapToGrid/>
        <w:spacing w:after="0"/>
        <w:jc w:val="both"/>
        <w:rPr>
          <w:rFonts w:eastAsia="游明朝"/>
          <w:color w:val="auto"/>
          <w:kern w:val="2"/>
          <w:lang w:eastAsia="ja-JP"/>
        </w:rPr>
      </w:pPr>
    </w:p>
    <w:p w14:paraId="44735E39" w14:textId="77777777" w:rsidR="00443209" w:rsidRPr="00653B5A" w:rsidRDefault="00443209" w:rsidP="001A0110">
      <w:pPr>
        <w:widowControl w:val="0"/>
        <w:snapToGrid/>
        <w:spacing w:after="0"/>
        <w:jc w:val="both"/>
        <w:rPr>
          <w:rFonts w:eastAsia="游明朝"/>
          <w:color w:val="auto"/>
          <w:kern w:val="2"/>
          <w:lang w:eastAsia="ja-JP"/>
        </w:rPr>
      </w:pPr>
    </w:p>
    <w:p w14:paraId="0E5E1A5A" w14:textId="1505B9BA" w:rsidR="00D23935" w:rsidRPr="00653B5A" w:rsidRDefault="00D23935"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0528" behindDoc="0" locked="0" layoutInCell="1" allowOverlap="1" wp14:anchorId="45462E4C" wp14:editId="5975C7DC">
                <wp:simplePos x="0" y="0"/>
                <wp:positionH relativeFrom="column">
                  <wp:posOffset>0</wp:posOffset>
                </wp:positionH>
                <wp:positionV relativeFrom="paragraph">
                  <wp:posOffset>152400</wp:posOffset>
                </wp:positionV>
                <wp:extent cx="5931535" cy="6323330"/>
                <wp:effectExtent l="0" t="0" r="0" b="127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6217C669" w14:textId="56EA34D4" w:rsidR="00D23935" w:rsidRDefault="0099265C" w:rsidP="00D23935">
                            <w:pPr>
                              <w:pStyle w:val="a4"/>
                              <w:ind w:left="0"/>
                              <w:jc w:val="center"/>
                              <w:rPr>
                                <w:rFonts w:ascii="Arial" w:hAnsi="Arial" w:cs="Arial"/>
                                <w:b/>
                                <w:bCs/>
                              </w:rPr>
                            </w:pPr>
                            <w:r>
                              <w:rPr>
                                <w:noProof/>
                              </w:rPr>
                              <w:drawing>
                                <wp:inline distT="0" distB="0" distL="0" distR="0" wp14:anchorId="1EDC5729" wp14:editId="398A367A">
                                  <wp:extent cx="5739765" cy="2696210"/>
                                  <wp:effectExtent l="0" t="0" r="0" b="8890"/>
                                  <wp:docPr id="10244" name="図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523A0D5" w14:textId="15C125FB" w:rsidR="00D23935" w:rsidRDefault="00D23935">
                            <w:pPr>
                              <w:pStyle w:val="a4"/>
                              <w:numPr>
                                <w:ilvl w:val="0"/>
                                <w:numId w:val="19"/>
                              </w:numPr>
                              <w:spacing w:before="120" w:after="0"/>
                              <w:jc w:val="center"/>
                              <w:rPr>
                                <w:rFonts w:eastAsia="游明朝"/>
                                <w:b/>
                                <w:bCs/>
                                <w:lang w:eastAsia="ja-JP"/>
                              </w:rPr>
                            </w:pPr>
                            <w:r>
                              <w:rPr>
                                <w:rFonts w:eastAsia="游明朝"/>
                                <w:b/>
                                <w:bCs/>
                                <w:lang w:eastAsia="ja-JP"/>
                              </w:rPr>
                              <w:t>P</w:t>
                            </w:r>
                            <w:r w:rsidR="0002083D">
                              <w:rPr>
                                <w:rFonts w:eastAsia="游明朝"/>
                                <w:b/>
                                <w:bCs/>
                                <w:lang w:eastAsia="ja-JP"/>
                              </w:rPr>
                              <w:t>ermeate Combined TOC</w:t>
                            </w:r>
                          </w:p>
                          <w:p w14:paraId="02DDDA6F" w14:textId="77777777" w:rsidR="00D23935" w:rsidRPr="00802875" w:rsidRDefault="00D23935" w:rsidP="00D23935">
                            <w:pPr>
                              <w:pStyle w:val="a4"/>
                              <w:spacing w:before="120" w:after="0"/>
                              <w:ind w:left="360"/>
                              <w:rPr>
                                <w:rFonts w:eastAsia="游明朝"/>
                                <w:b/>
                                <w:bCs/>
                                <w:lang w:eastAsia="ja-JP"/>
                              </w:rPr>
                            </w:pPr>
                          </w:p>
                          <w:p w14:paraId="141179A4" w14:textId="508576ED" w:rsidR="00D23935" w:rsidRDefault="0099265C" w:rsidP="00D23935">
                            <w:pPr>
                              <w:pStyle w:val="a4"/>
                              <w:spacing w:before="120" w:after="0"/>
                              <w:ind w:left="0"/>
                              <w:jc w:val="center"/>
                              <w:rPr>
                                <w:b/>
                                <w:bCs/>
                              </w:rPr>
                            </w:pPr>
                            <w:r>
                              <w:rPr>
                                <w:noProof/>
                              </w:rPr>
                              <w:drawing>
                                <wp:inline distT="0" distB="0" distL="0" distR="0" wp14:anchorId="589465AB" wp14:editId="79D9387C">
                                  <wp:extent cx="5739765" cy="2696210"/>
                                  <wp:effectExtent l="0" t="0" r="0" b="8890"/>
                                  <wp:docPr id="10245" name="図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D744D96" w14:textId="5CCC6812" w:rsidR="00D23935" w:rsidRPr="00802875" w:rsidRDefault="0002083D">
                            <w:pPr>
                              <w:pStyle w:val="a4"/>
                              <w:numPr>
                                <w:ilvl w:val="0"/>
                                <w:numId w:val="19"/>
                              </w:numPr>
                              <w:spacing w:before="120" w:after="0"/>
                              <w:ind w:left="420" w:hanging="420"/>
                              <w:jc w:val="center"/>
                              <w:rPr>
                                <w:rFonts w:eastAsia="游明朝"/>
                                <w:b/>
                                <w:bCs/>
                                <w:lang w:eastAsia="ja-JP"/>
                              </w:rPr>
                            </w:pPr>
                            <w:r>
                              <w:rPr>
                                <w:rFonts w:eastAsia="游明朝"/>
                                <w:b/>
                                <w:bCs/>
                                <w:lang w:eastAsia="ja-JP"/>
                              </w:rPr>
                              <w:t>LRV of Permeate Combined TOC</w:t>
                            </w:r>
                          </w:p>
                          <w:p w14:paraId="70C40EB5" w14:textId="2E6C40FA" w:rsidR="00D23935" w:rsidRPr="00C0200B" w:rsidRDefault="00D23935" w:rsidP="0002083D">
                            <w:pPr>
                              <w:pStyle w:val="a4"/>
                              <w:spacing w:before="120" w:after="0"/>
                              <w:ind w:left="0"/>
                              <w:jc w:val="center"/>
                              <w:rPr>
                                <w:b/>
                                <w:bCs/>
                              </w:rPr>
                            </w:pPr>
                            <w:r w:rsidRPr="00FC6ED4">
                              <w:rPr>
                                <w:b/>
                                <w:bCs/>
                              </w:rPr>
                              <w:t xml:space="preserve">Figure </w:t>
                            </w:r>
                            <w:r>
                              <w:rPr>
                                <w:b/>
                                <w:bCs/>
                              </w:rPr>
                              <w:t>1.</w:t>
                            </w:r>
                            <w:r w:rsidR="0002083D">
                              <w:rPr>
                                <w:b/>
                                <w:bCs/>
                              </w:rPr>
                              <w:t>4</w:t>
                            </w:r>
                            <w:r>
                              <w:rPr>
                                <w:b/>
                                <w:bCs/>
                              </w:rPr>
                              <w:t>.2</w:t>
                            </w:r>
                            <w:r w:rsidRPr="00FC6ED4">
                              <w:rPr>
                                <w:b/>
                                <w:bCs/>
                              </w:rPr>
                              <w:t xml:space="preserve">: </w:t>
                            </w:r>
                            <w:r w:rsidR="0002083D">
                              <w:rPr>
                                <w:b/>
                                <w:bCs/>
                              </w:rPr>
                              <w:t xml:space="preserve">Prediction Results of TOC in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62E4C" id="_x0000_s1046" type="#_x0000_t202" style="position:absolute;left:0;text-align:left;margin-left:0;margin-top:12pt;width:467.05pt;height:497.9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Dv&#10;ZLKAFAIAAP8DAAAOAAAAAAAAAAAAAAAAAC4CAABkcnMvZTJvRG9jLnhtbFBLAQItABQABgAIAAAA&#10;IQCntQuu3QAAAAgBAAAPAAAAAAAAAAAAAAAAAG4EAABkcnMvZG93bnJldi54bWxQSwUGAAAAAAQA&#10;BADzAAAAeAUAAAAA&#10;" stroked="f">
                <v:textbox>
                  <w:txbxContent>
                    <w:p w14:paraId="6217C669" w14:textId="56EA34D4" w:rsidR="00D23935" w:rsidRDefault="0099265C" w:rsidP="00D23935">
                      <w:pPr>
                        <w:pStyle w:val="a4"/>
                        <w:ind w:left="0"/>
                        <w:jc w:val="center"/>
                        <w:rPr>
                          <w:rFonts w:ascii="Arial" w:hAnsi="Arial" w:cs="Arial"/>
                          <w:b/>
                          <w:bCs/>
                        </w:rPr>
                      </w:pPr>
                      <w:r>
                        <w:rPr>
                          <w:noProof/>
                        </w:rPr>
                        <w:drawing>
                          <wp:inline distT="0" distB="0" distL="0" distR="0" wp14:anchorId="1EDC5729" wp14:editId="398A367A">
                            <wp:extent cx="5739765" cy="2696210"/>
                            <wp:effectExtent l="0" t="0" r="0" b="8890"/>
                            <wp:docPr id="10244" name="図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523A0D5" w14:textId="15C125FB" w:rsidR="00D23935" w:rsidRDefault="00D23935">
                      <w:pPr>
                        <w:pStyle w:val="a4"/>
                        <w:numPr>
                          <w:ilvl w:val="0"/>
                          <w:numId w:val="19"/>
                        </w:numPr>
                        <w:spacing w:before="120" w:after="0"/>
                        <w:jc w:val="center"/>
                        <w:rPr>
                          <w:rFonts w:eastAsia="游明朝"/>
                          <w:b/>
                          <w:bCs/>
                          <w:lang w:eastAsia="ja-JP"/>
                        </w:rPr>
                      </w:pPr>
                      <w:r>
                        <w:rPr>
                          <w:rFonts w:eastAsia="游明朝"/>
                          <w:b/>
                          <w:bCs/>
                          <w:lang w:eastAsia="ja-JP"/>
                        </w:rPr>
                        <w:t>P</w:t>
                      </w:r>
                      <w:r w:rsidR="0002083D">
                        <w:rPr>
                          <w:rFonts w:eastAsia="游明朝"/>
                          <w:b/>
                          <w:bCs/>
                          <w:lang w:eastAsia="ja-JP"/>
                        </w:rPr>
                        <w:t>ermeate Combined TOC</w:t>
                      </w:r>
                    </w:p>
                    <w:p w14:paraId="02DDDA6F" w14:textId="77777777" w:rsidR="00D23935" w:rsidRPr="00802875" w:rsidRDefault="00D23935" w:rsidP="00D23935">
                      <w:pPr>
                        <w:pStyle w:val="a4"/>
                        <w:spacing w:before="120" w:after="0"/>
                        <w:ind w:left="360"/>
                        <w:rPr>
                          <w:rFonts w:eastAsia="游明朝"/>
                          <w:b/>
                          <w:bCs/>
                          <w:lang w:eastAsia="ja-JP"/>
                        </w:rPr>
                      </w:pPr>
                    </w:p>
                    <w:p w14:paraId="141179A4" w14:textId="508576ED" w:rsidR="00D23935" w:rsidRDefault="0099265C" w:rsidP="00D23935">
                      <w:pPr>
                        <w:pStyle w:val="a4"/>
                        <w:spacing w:before="120" w:after="0"/>
                        <w:ind w:left="0"/>
                        <w:jc w:val="center"/>
                        <w:rPr>
                          <w:b/>
                          <w:bCs/>
                        </w:rPr>
                      </w:pPr>
                      <w:r>
                        <w:rPr>
                          <w:noProof/>
                        </w:rPr>
                        <w:drawing>
                          <wp:inline distT="0" distB="0" distL="0" distR="0" wp14:anchorId="589465AB" wp14:editId="79D9387C">
                            <wp:extent cx="5739765" cy="2696210"/>
                            <wp:effectExtent l="0" t="0" r="0" b="8890"/>
                            <wp:docPr id="10245" name="図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D744D96" w14:textId="5CCC6812" w:rsidR="00D23935" w:rsidRPr="00802875" w:rsidRDefault="0002083D">
                      <w:pPr>
                        <w:pStyle w:val="a4"/>
                        <w:numPr>
                          <w:ilvl w:val="0"/>
                          <w:numId w:val="19"/>
                        </w:numPr>
                        <w:spacing w:before="120" w:after="0"/>
                        <w:ind w:left="420" w:hanging="420"/>
                        <w:jc w:val="center"/>
                        <w:rPr>
                          <w:rFonts w:eastAsia="游明朝"/>
                          <w:b/>
                          <w:bCs/>
                          <w:lang w:eastAsia="ja-JP"/>
                        </w:rPr>
                      </w:pPr>
                      <w:r>
                        <w:rPr>
                          <w:rFonts w:eastAsia="游明朝"/>
                          <w:b/>
                          <w:bCs/>
                          <w:lang w:eastAsia="ja-JP"/>
                        </w:rPr>
                        <w:t>LRV of Permeate Combined TOC</w:t>
                      </w:r>
                    </w:p>
                    <w:p w14:paraId="70C40EB5" w14:textId="2E6C40FA" w:rsidR="00D23935" w:rsidRPr="00C0200B" w:rsidRDefault="00D23935" w:rsidP="0002083D">
                      <w:pPr>
                        <w:pStyle w:val="a4"/>
                        <w:spacing w:before="120" w:after="0"/>
                        <w:ind w:left="0"/>
                        <w:jc w:val="center"/>
                        <w:rPr>
                          <w:b/>
                          <w:bCs/>
                        </w:rPr>
                      </w:pPr>
                      <w:r w:rsidRPr="00FC6ED4">
                        <w:rPr>
                          <w:b/>
                          <w:bCs/>
                        </w:rPr>
                        <w:t xml:space="preserve">Figure </w:t>
                      </w:r>
                      <w:r>
                        <w:rPr>
                          <w:b/>
                          <w:bCs/>
                        </w:rPr>
                        <w:t>1.</w:t>
                      </w:r>
                      <w:r w:rsidR="0002083D">
                        <w:rPr>
                          <w:b/>
                          <w:bCs/>
                        </w:rPr>
                        <w:t>4</w:t>
                      </w:r>
                      <w:r>
                        <w:rPr>
                          <w:b/>
                          <w:bCs/>
                        </w:rPr>
                        <w:t>.2</w:t>
                      </w:r>
                      <w:r w:rsidRPr="00FC6ED4">
                        <w:rPr>
                          <w:b/>
                          <w:bCs/>
                        </w:rPr>
                        <w:t xml:space="preserve">: </w:t>
                      </w:r>
                      <w:r w:rsidR="0002083D">
                        <w:rPr>
                          <w:b/>
                          <w:bCs/>
                        </w:rPr>
                        <w:t xml:space="preserve">Prediction Results of TOC in RO </w:t>
                      </w:r>
                      <w:r w:rsidR="00C22E87">
                        <w:rPr>
                          <w:b/>
                          <w:bCs/>
                        </w:rPr>
                        <w:t>Module</w:t>
                      </w:r>
                      <w:r>
                        <w:rPr>
                          <w:b/>
                          <w:bCs/>
                        </w:rPr>
                        <w:t xml:space="preserve"> </w:t>
                      </w:r>
                      <w:r w:rsidRPr="00C0200B">
                        <w:rPr>
                          <w:b/>
                          <w:bCs/>
                        </w:rPr>
                        <w:t>(OCWD)</w:t>
                      </w:r>
                    </w:p>
                  </w:txbxContent>
                </v:textbox>
                <w10:wrap type="topAndBottom"/>
              </v:shape>
            </w:pict>
          </mc:Fallback>
        </mc:AlternateContent>
      </w:r>
    </w:p>
    <w:p w14:paraId="7EFBF5F2" w14:textId="77777777" w:rsidR="00D23935" w:rsidRPr="00653B5A" w:rsidRDefault="00D23935" w:rsidP="001A0110">
      <w:pPr>
        <w:widowControl w:val="0"/>
        <w:snapToGrid/>
        <w:spacing w:after="0"/>
        <w:jc w:val="both"/>
        <w:rPr>
          <w:rFonts w:eastAsia="游明朝"/>
          <w:color w:val="auto"/>
          <w:kern w:val="2"/>
          <w:lang w:eastAsia="ja-JP"/>
        </w:rPr>
      </w:pPr>
    </w:p>
    <w:p w14:paraId="7F6C9E6E" w14:textId="6E24BD43" w:rsidR="001A0110" w:rsidRPr="00653B5A" w:rsidRDefault="001A0110" w:rsidP="001A0110">
      <w:pPr>
        <w:widowControl w:val="0"/>
        <w:snapToGrid/>
        <w:spacing w:after="0"/>
        <w:jc w:val="both"/>
        <w:rPr>
          <w:rFonts w:eastAsia="游明朝"/>
          <w:color w:val="auto"/>
          <w:kern w:val="2"/>
          <w:lang w:eastAsia="ja-JP"/>
        </w:rPr>
      </w:pPr>
    </w:p>
    <w:p w14:paraId="127DAC0D" w14:textId="28DC8BEC" w:rsidR="0002083D" w:rsidRPr="00653B5A" w:rsidRDefault="0002083D"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2576" behindDoc="0" locked="0" layoutInCell="1" allowOverlap="1" wp14:anchorId="2FF0AFAE" wp14:editId="16813B2F">
                <wp:simplePos x="0" y="0"/>
                <wp:positionH relativeFrom="column">
                  <wp:posOffset>0</wp:posOffset>
                </wp:positionH>
                <wp:positionV relativeFrom="paragraph">
                  <wp:posOffset>152400</wp:posOffset>
                </wp:positionV>
                <wp:extent cx="5931535" cy="6323330"/>
                <wp:effectExtent l="0" t="0" r="0" b="1270"/>
                <wp:wrapTopAndBottom/>
                <wp:docPr id="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041B2733" w14:textId="4CC9C09C" w:rsidR="0002083D" w:rsidRDefault="0099265C" w:rsidP="0002083D">
                            <w:pPr>
                              <w:pStyle w:val="a4"/>
                              <w:ind w:left="0"/>
                              <w:jc w:val="center"/>
                              <w:rPr>
                                <w:rFonts w:ascii="Arial" w:hAnsi="Arial" w:cs="Arial"/>
                                <w:b/>
                                <w:bCs/>
                              </w:rPr>
                            </w:pPr>
                            <w:r>
                              <w:rPr>
                                <w:noProof/>
                              </w:rPr>
                              <w:drawing>
                                <wp:inline distT="0" distB="0" distL="0" distR="0" wp14:anchorId="55F5144F" wp14:editId="2BD14176">
                                  <wp:extent cx="5739765" cy="2696210"/>
                                  <wp:effectExtent l="0" t="0" r="0" b="8890"/>
                                  <wp:docPr id="10246" name="図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0BB7F09" w14:textId="52C58468" w:rsidR="0002083D" w:rsidRDefault="0002083D">
                            <w:pPr>
                              <w:pStyle w:val="a4"/>
                              <w:numPr>
                                <w:ilvl w:val="0"/>
                                <w:numId w:val="20"/>
                              </w:numPr>
                              <w:spacing w:before="120" w:after="0"/>
                              <w:jc w:val="center"/>
                              <w:rPr>
                                <w:rFonts w:eastAsia="游明朝"/>
                                <w:b/>
                                <w:bCs/>
                                <w:lang w:eastAsia="ja-JP"/>
                              </w:rPr>
                            </w:pPr>
                            <w:r>
                              <w:rPr>
                                <w:rFonts w:eastAsia="游明朝"/>
                                <w:b/>
                                <w:bCs/>
                                <w:lang w:eastAsia="ja-JP"/>
                              </w:rPr>
                              <w:t>Permeate Combined EC</w:t>
                            </w:r>
                          </w:p>
                          <w:p w14:paraId="540535E3" w14:textId="77777777" w:rsidR="0002083D" w:rsidRPr="00802875" w:rsidRDefault="0002083D" w:rsidP="0002083D">
                            <w:pPr>
                              <w:pStyle w:val="a4"/>
                              <w:spacing w:before="120" w:after="0"/>
                              <w:ind w:left="360"/>
                              <w:rPr>
                                <w:rFonts w:eastAsia="游明朝"/>
                                <w:b/>
                                <w:bCs/>
                                <w:lang w:eastAsia="ja-JP"/>
                              </w:rPr>
                            </w:pPr>
                          </w:p>
                          <w:p w14:paraId="66F13974" w14:textId="3EF3E658" w:rsidR="0002083D" w:rsidRDefault="0099265C" w:rsidP="0002083D">
                            <w:pPr>
                              <w:pStyle w:val="a4"/>
                              <w:spacing w:before="120" w:after="0"/>
                              <w:ind w:left="0"/>
                              <w:jc w:val="center"/>
                              <w:rPr>
                                <w:b/>
                                <w:bCs/>
                              </w:rPr>
                            </w:pPr>
                            <w:r>
                              <w:rPr>
                                <w:noProof/>
                              </w:rPr>
                              <w:drawing>
                                <wp:inline distT="0" distB="0" distL="0" distR="0" wp14:anchorId="7DB15280" wp14:editId="09BFE78E">
                                  <wp:extent cx="5739765" cy="2696210"/>
                                  <wp:effectExtent l="0" t="0" r="0" b="8890"/>
                                  <wp:docPr id="10247" name="図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F35F7DF" w14:textId="7A86C4E5" w:rsidR="0002083D" w:rsidRPr="00802875" w:rsidRDefault="0002083D">
                            <w:pPr>
                              <w:pStyle w:val="a4"/>
                              <w:numPr>
                                <w:ilvl w:val="0"/>
                                <w:numId w:val="20"/>
                              </w:numPr>
                              <w:spacing w:before="120" w:after="0"/>
                              <w:ind w:left="420" w:hanging="420"/>
                              <w:jc w:val="center"/>
                              <w:rPr>
                                <w:rFonts w:eastAsia="游明朝"/>
                                <w:b/>
                                <w:bCs/>
                                <w:lang w:eastAsia="ja-JP"/>
                              </w:rPr>
                            </w:pPr>
                            <w:r>
                              <w:rPr>
                                <w:rFonts w:eastAsia="游明朝"/>
                                <w:b/>
                                <w:bCs/>
                                <w:lang w:eastAsia="ja-JP"/>
                              </w:rPr>
                              <w:t>LRV of Permeate Combined EC</w:t>
                            </w:r>
                          </w:p>
                          <w:p w14:paraId="647312F5" w14:textId="1F0E12C0" w:rsidR="0002083D" w:rsidRPr="00C0200B" w:rsidRDefault="0002083D" w:rsidP="0002083D">
                            <w:pPr>
                              <w:pStyle w:val="a4"/>
                              <w:spacing w:before="120" w:after="0"/>
                              <w:ind w:left="0"/>
                              <w:jc w:val="center"/>
                              <w:rPr>
                                <w:b/>
                                <w:bCs/>
                              </w:rPr>
                            </w:pPr>
                            <w:r w:rsidRPr="00FC6ED4">
                              <w:rPr>
                                <w:b/>
                                <w:bCs/>
                              </w:rPr>
                              <w:t xml:space="preserve">Figure </w:t>
                            </w:r>
                            <w:r>
                              <w:rPr>
                                <w:b/>
                                <w:bCs/>
                              </w:rPr>
                              <w:t>1.4.3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0AFAE" id="_x0000_s1047" type="#_x0000_t202" style="position:absolute;left:0;text-align:left;margin-left:0;margin-top:12pt;width:467.05pt;height:497.9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A9&#10;09x2FAIAAP8DAAAOAAAAAAAAAAAAAAAAAC4CAABkcnMvZTJvRG9jLnhtbFBLAQItABQABgAIAAAA&#10;IQCntQuu3QAAAAgBAAAPAAAAAAAAAAAAAAAAAG4EAABkcnMvZG93bnJldi54bWxQSwUGAAAAAAQA&#10;BADzAAAAeAUAAAAA&#10;" stroked="f">
                <v:textbox>
                  <w:txbxContent>
                    <w:p w14:paraId="041B2733" w14:textId="4CC9C09C" w:rsidR="0002083D" w:rsidRDefault="0099265C" w:rsidP="0002083D">
                      <w:pPr>
                        <w:pStyle w:val="a4"/>
                        <w:ind w:left="0"/>
                        <w:jc w:val="center"/>
                        <w:rPr>
                          <w:rFonts w:ascii="Arial" w:hAnsi="Arial" w:cs="Arial"/>
                          <w:b/>
                          <w:bCs/>
                        </w:rPr>
                      </w:pPr>
                      <w:r>
                        <w:rPr>
                          <w:noProof/>
                        </w:rPr>
                        <w:drawing>
                          <wp:inline distT="0" distB="0" distL="0" distR="0" wp14:anchorId="55F5144F" wp14:editId="2BD14176">
                            <wp:extent cx="5739765" cy="2696210"/>
                            <wp:effectExtent l="0" t="0" r="0" b="8890"/>
                            <wp:docPr id="10246" name="図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0BB7F09" w14:textId="52C58468" w:rsidR="0002083D" w:rsidRDefault="0002083D">
                      <w:pPr>
                        <w:pStyle w:val="a4"/>
                        <w:numPr>
                          <w:ilvl w:val="0"/>
                          <w:numId w:val="20"/>
                        </w:numPr>
                        <w:spacing w:before="120" w:after="0"/>
                        <w:jc w:val="center"/>
                        <w:rPr>
                          <w:rFonts w:eastAsia="游明朝"/>
                          <w:b/>
                          <w:bCs/>
                          <w:lang w:eastAsia="ja-JP"/>
                        </w:rPr>
                      </w:pPr>
                      <w:r>
                        <w:rPr>
                          <w:rFonts w:eastAsia="游明朝"/>
                          <w:b/>
                          <w:bCs/>
                          <w:lang w:eastAsia="ja-JP"/>
                        </w:rPr>
                        <w:t>Permeate Combined EC</w:t>
                      </w:r>
                    </w:p>
                    <w:p w14:paraId="540535E3" w14:textId="77777777" w:rsidR="0002083D" w:rsidRPr="00802875" w:rsidRDefault="0002083D" w:rsidP="0002083D">
                      <w:pPr>
                        <w:pStyle w:val="a4"/>
                        <w:spacing w:before="120" w:after="0"/>
                        <w:ind w:left="360"/>
                        <w:rPr>
                          <w:rFonts w:eastAsia="游明朝"/>
                          <w:b/>
                          <w:bCs/>
                          <w:lang w:eastAsia="ja-JP"/>
                        </w:rPr>
                      </w:pPr>
                    </w:p>
                    <w:p w14:paraId="66F13974" w14:textId="3EF3E658" w:rsidR="0002083D" w:rsidRDefault="0099265C" w:rsidP="0002083D">
                      <w:pPr>
                        <w:pStyle w:val="a4"/>
                        <w:spacing w:before="120" w:after="0"/>
                        <w:ind w:left="0"/>
                        <w:jc w:val="center"/>
                        <w:rPr>
                          <w:b/>
                          <w:bCs/>
                        </w:rPr>
                      </w:pPr>
                      <w:r>
                        <w:rPr>
                          <w:noProof/>
                        </w:rPr>
                        <w:drawing>
                          <wp:inline distT="0" distB="0" distL="0" distR="0" wp14:anchorId="7DB15280" wp14:editId="09BFE78E">
                            <wp:extent cx="5739765" cy="2696210"/>
                            <wp:effectExtent l="0" t="0" r="0" b="8890"/>
                            <wp:docPr id="10247" name="図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F35F7DF" w14:textId="7A86C4E5" w:rsidR="0002083D" w:rsidRPr="00802875" w:rsidRDefault="0002083D">
                      <w:pPr>
                        <w:pStyle w:val="a4"/>
                        <w:numPr>
                          <w:ilvl w:val="0"/>
                          <w:numId w:val="20"/>
                        </w:numPr>
                        <w:spacing w:before="120" w:after="0"/>
                        <w:ind w:left="420" w:hanging="420"/>
                        <w:jc w:val="center"/>
                        <w:rPr>
                          <w:rFonts w:eastAsia="游明朝"/>
                          <w:b/>
                          <w:bCs/>
                          <w:lang w:eastAsia="ja-JP"/>
                        </w:rPr>
                      </w:pPr>
                      <w:r>
                        <w:rPr>
                          <w:rFonts w:eastAsia="游明朝"/>
                          <w:b/>
                          <w:bCs/>
                          <w:lang w:eastAsia="ja-JP"/>
                        </w:rPr>
                        <w:t>LRV of Permeate Combined EC</w:t>
                      </w:r>
                    </w:p>
                    <w:p w14:paraId="647312F5" w14:textId="1F0E12C0" w:rsidR="0002083D" w:rsidRPr="00C0200B" w:rsidRDefault="0002083D" w:rsidP="0002083D">
                      <w:pPr>
                        <w:pStyle w:val="a4"/>
                        <w:spacing w:before="120" w:after="0"/>
                        <w:ind w:left="0"/>
                        <w:jc w:val="center"/>
                        <w:rPr>
                          <w:b/>
                          <w:bCs/>
                        </w:rPr>
                      </w:pPr>
                      <w:r w:rsidRPr="00FC6ED4">
                        <w:rPr>
                          <w:b/>
                          <w:bCs/>
                        </w:rPr>
                        <w:t xml:space="preserve">Figure </w:t>
                      </w:r>
                      <w:r>
                        <w:rPr>
                          <w:b/>
                          <w:bCs/>
                        </w:rPr>
                        <w:t>1.4.3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422A93F5" w14:textId="77777777" w:rsidR="00D5511B" w:rsidRPr="00653B5A" w:rsidRDefault="00D5511B" w:rsidP="001A0110">
      <w:pPr>
        <w:widowControl w:val="0"/>
        <w:snapToGrid/>
        <w:spacing w:after="0"/>
        <w:jc w:val="both"/>
        <w:rPr>
          <w:rFonts w:eastAsia="游明朝"/>
          <w:color w:val="auto"/>
          <w:kern w:val="2"/>
          <w:lang w:eastAsia="ja-JP"/>
        </w:rPr>
      </w:pPr>
    </w:p>
    <w:p w14:paraId="4192D30C" w14:textId="10AD54BA" w:rsidR="00860E71" w:rsidRPr="00653B5A" w:rsidRDefault="003235B5"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15584" behindDoc="0" locked="0" layoutInCell="1" allowOverlap="1" wp14:anchorId="425A5FE0" wp14:editId="76C84201">
                <wp:simplePos x="0" y="0"/>
                <wp:positionH relativeFrom="column">
                  <wp:posOffset>-27198</wp:posOffset>
                </wp:positionH>
                <wp:positionV relativeFrom="paragraph">
                  <wp:posOffset>98979</wp:posOffset>
                </wp:positionV>
                <wp:extent cx="5931535" cy="3937635"/>
                <wp:effectExtent l="0" t="0" r="0" b="5715"/>
                <wp:wrapTopAndBottom/>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937635"/>
                        </a:xfrm>
                        <a:prstGeom prst="rect">
                          <a:avLst/>
                        </a:prstGeom>
                        <a:solidFill>
                          <a:srgbClr val="FFFFFF"/>
                        </a:solidFill>
                        <a:ln w="9525">
                          <a:noFill/>
                          <a:miter lim="800000"/>
                          <a:headEnd/>
                          <a:tailEnd/>
                        </a:ln>
                      </wps:spPr>
                      <wps:txbx>
                        <w:txbxContent>
                          <w:p w14:paraId="20D3200F" w14:textId="55A9BBF3" w:rsidR="003235B5" w:rsidRPr="00837C01" w:rsidRDefault="0063789F" w:rsidP="003235B5">
                            <w:pPr>
                              <w:pStyle w:val="a4"/>
                              <w:ind w:left="0"/>
                              <w:jc w:val="center"/>
                              <w:rPr>
                                <w:rFonts w:ascii="Arial" w:hAnsi="Arial" w:cs="Arial"/>
                                <w:b/>
                                <w:bCs/>
                              </w:rPr>
                            </w:pPr>
                            <w:r w:rsidRPr="0063789F">
                              <w:rPr>
                                <w:noProof/>
                              </w:rPr>
                              <w:drawing>
                                <wp:inline distT="0" distB="0" distL="0" distR="0" wp14:anchorId="6B9C3A15" wp14:editId="636D2B8B">
                                  <wp:extent cx="4617085" cy="3467735"/>
                                  <wp:effectExtent l="0" t="0" r="0" b="0"/>
                                  <wp:docPr id="10248" name="図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7085" cy="3467735"/>
                                          </a:xfrm>
                                          <a:prstGeom prst="rect">
                                            <a:avLst/>
                                          </a:prstGeom>
                                          <a:noFill/>
                                          <a:ln>
                                            <a:noFill/>
                                          </a:ln>
                                        </pic:spPr>
                                      </pic:pic>
                                    </a:graphicData>
                                  </a:graphic>
                                </wp:inline>
                              </w:drawing>
                            </w:r>
                          </w:p>
                          <w:p w14:paraId="5E81A761" w14:textId="4B7D4B71" w:rsidR="003235B5" w:rsidRPr="00C0200B" w:rsidRDefault="003235B5" w:rsidP="003235B5">
                            <w:pPr>
                              <w:pStyle w:val="a4"/>
                              <w:spacing w:before="120" w:after="0"/>
                              <w:ind w:left="0"/>
                              <w:jc w:val="center"/>
                              <w:rPr>
                                <w:b/>
                                <w:bCs/>
                              </w:rPr>
                            </w:pPr>
                            <w:r w:rsidRPr="00FC6ED4">
                              <w:rPr>
                                <w:b/>
                                <w:bCs/>
                              </w:rPr>
                              <w:t xml:space="preserve">Figure </w:t>
                            </w:r>
                            <w:r w:rsidR="002B70CF">
                              <w:rPr>
                                <w:b/>
                                <w:bCs/>
                              </w:rPr>
                              <w:t>1</w:t>
                            </w:r>
                            <w:r>
                              <w:rPr>
                                <w:b/>
                                <w:bCs/>
                              </w:rPr>
                              <w:t>.4.</w:t>
                            </w:r>
                            <w:r w:rsidR="002B70CF">
                              <w:rPr>
                                <w:b/>
                                <w:bCs/>
                              </w:rPr>
                              <w:t>4</w:t>
                            </w:r>
                            <w:r w:rsidRPr="00FC6ED4">
                              <w:rPr>
                                <w:b/>
                                <w:bCs/>
                              </w:rPr>
                              <w:t xml:space="preserve">: </w:t>
                            </w:r>
                            <w:r>
                              <w:rPr>
                                <w:b/>
                                <w:bCs/>
                              </w:rPr>
                              <w:t xml:space="preserve">Scatter Chart between </w:t>
                            </w:r>
                            <w:r w:rsidR="0063789F">
                              <w:rPr>
                                <w:b/>
                                <w:bCs/>
                              </w:rPr>
                              <w:t>Inhibitor</w:t>
                            </w:r>
                            <w:r>
                              <w:rPr>
                                <w:b/>
                                <w:bCs/>
                              </w:rPr>
                              <w:t xml:space="preserve"> and Permeate TOC </w:t>
                            </w:r>
                            <w:r w:rsidRPr="00C0200B">
                              <w:rPr>
                                <w:b/>
                                <w:bCs/>
                              </w:rPr>
                              <w:t>(</w:t>
                            </w:r>
                            <w:r w:rsidR="0063789F">
                              <w:rPr>
                                <w:b/>
                                <w:bCs/>
                              </w:rPr>
                              <w:t>OC</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5A5FE0" id="_x0000_s1048" type="#_x0000_t202" style="position:absolute;left:0;text-align:left;margin-left:-2.15pt;margin-top:7.8pt;width:467.05pt;height:310.0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" stroked="f">
                <v:textbox>
                  <w:txbxContent>
                    <w:p w14:paraId="20D3200F" w14:textId="55A9BBF3" w:rsidR="003235B5" w:rsidRPr="00837C01" w:rsidRDefault="0063789F" w:rsidP="003235B5">
                      <w:pPr>
                        <w:pStyle w:val="a4"/>
                        <w:ind w:left="0"/>
                        <w:jc w:val="center"/>
                        <w:rPr>
                          <w:rFonts w:ascii="Arial" w:hAnsi="Arial" w:cs="Arial"/>
                          <w:b/>
                          <w:bCs/>
                        </w:rPr>
                      </w:pPr>
                      <w:r w:rsidRPr="0063789F">
                        <w:rPr>
                          <w:noProof/>
                        </w:rPr>
                        <w:drawing>
                          <wp:inline distT="0" distB="0" distL="0" distR="0" wp14:anchorId="6B9C3A15" wp14:editId="636D2B8B">
                            <wp:extent cx="4617085" cy="3467735"/>
                            <wp:effectExtent l="0" t="0" r="0" b="0"/>
                            <wp:docPr id="10248" name="図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7085" cy="3467735"/>
                                    </a:xfrm>
                                    <a:prstGeom prst="rect">
                                      <a:avLst/>
                                    </a:prstGeom>
                                    <a:noFill/>
                                    <a:ln>
                                      <a:noFill/>
                                    </a:ln>
                                  </pic:spPr>
                                </pic:pic>
                              </a:graphicData>
                            </a:graphic>
                          </wp:inline>
                        </w:drawing>
                      </w:r>
                    </w:p>
                    <w:p w14:paraId="5E81A761" w14:textId="4B7D4B71" w:rsidR="003235B5" w:rsidRPr="00C0200B" w:rsidRDefault="003235B5" w:rsidP="003235B5">
                      <w:pPr>
                        <w:pStyle w:val="a4"/>
                        <w:spacing w:before="120" w:after="0"/>
                        <w:ind w:left="0"/>
                        <w:jc w:val="center"/>
                        <w:rPr>
                          <w:b/>
                          <w:bCs/>
                        </w:rPr>
                      </w:pPr>
                      <w:r w:rsidRPr="00FC6ED4">
                        <w:rPr>
                          <w:b/>
                          <w:bCs/>
                        </w:rPr>
                        <w:t xml:space="preserve">Figure </w:t>
                      </w:r>
                      <w:r w:rsidR="002B70CF">
                        <w:rPr>
                          <w:b/>
                          <w:bCs/>
                        </w:rPr>
                        <w:t>1</w:t>
                      </w:r>
                      <w:r>
                        <w:rPr>
                          <w:b/>
                          <w:bCs/>
                        </w:rPr>
                        <w:t>.4.</w:t>
                      </w:r>
                      <w:r w:rsidR="002B70CF">
                        <w:rPr>
                          <w:b/>
                          <w:bCs/>
                        </w:rPr>
                        <w:t>4</w:t>
                      </w:r>
                      <w:r w:rsidRPr="00FC6ED4">
                        <w:rPr>
                          <w:b/>
                          <w:bCs/>
                        </w:rPr>
                        <w:t xml:space="preserve">: </w:t>
                      </w:r>
                      <w:r>
                        <w:rPr>
                          <w:b/>
                          <w:bCs/>
                        </w:rPr>
                        <w:t xml:space="preserve">Scatter Chart between </w:t>
                      </w:r>
                      <w:r w:rsidR="0063789F">
                        <w:rPr>
                          <w:b/>
                          <w:bCs/>
                        </w:rPr>
                        <w:t>Inhibitor</w:t>
                      </w:r>
                      <w:r>
                        <w:rPr>
                          <w:b/>
                          <w:bCs/>
                        </w:rPr>
                        <w:t xml:space="preserve"> and Permeate TOC </w:t>
                      </w:r>
                      <w:r w:rsidRPr="00C0200B">
                        <w:rPr>
                          <w:b/>
                          <w:bCs/>
                        </w:rPr>
                        <w:t>(</w:t>
                      </w:r>
                      <w:r w:rsidR="0063789F">
                        <w:rPr>
                          <w:b/>
                          <w:bCs/>
                        </w:rPr>
                        <w:t>OC</w:t>
                      </w:r>
                      <w:r w:rsidRPr="00C0200B">
                        <w:rPr>
                          <w:b/>
                          <w:bCs/>
                        </w:rPr>
                        <w:t>WD)</w:t>
                      </w:r>
                    </w:p>
                  </w:txbxContent>
                </v:textbox>
                <w10:wrap type="topAndBottom"/>
              </v:shape>
            </w:pict>
          </mc:Fallback>
        </mc:AlternateContent>
      </w:r>
    </w:p>
    <w:p w14:paraId="5C119B20" w14:textId="77777777" w:rsidR="007E3031" w:rsidRPr="00653B5A" w:rsidRDefault="007E3031" w:rsidP="001A0110">
      <w:pPr>
        <w:widowControl w:val="0"/>
        <w:snapToGrid/>
        <w:spacing w:after="0"/>
        <w:jc w:val="both"/>
        <w:rPr>
          <w:rFonts w:eastAsia="游明朝"/>
          <w:color w:val="auto"/>
          <w:kern w:val="2"/>
          <w:lang w:eastAsia="ja-JP"/>
        </w:rPr>
      </w:pPr>
    </w:p>
    <w:p w14:paraId="07726AF1" w14:textId="4B7D5353" w:rsidR="00860E71" w:rsidRPr="00653B5A" w:rsidRDefault="00860E71" w:rsidP="001A0110">
      <w:pPr>
        <w:widowControl w:val="0"/>
        <w:snapToGrid/>
        <w:spacing w:after="0"/>
        <w:jc w:val="both"/>
        <w:rPr>
          <w:rFonts w:eastAsia="游明朝"/>
          <w:color w:val="auto"/>
          <w:kern w:val="2"/>
          <w:lang w:eastAsia="ja-JP"/>
        </w:rPr>
      </w:pPr>
    </w:p>
    <w:p w14:paraId="5AC35AA8" w14:textId="71E6237B" w:rsidR="00860E71" w:rsidRPr="00653B5A" w:rsidRDefault="00860E71"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8720" behindDoc="0" locked="0" layoutInCell="1" allowOverlap="1" wp14:anchorId="7D45D638" wp14:editId="7B990896">
                <wp:simplePos x="0" y="0"/>
                <wp:positionH relativeFrom="column">
                  <wp:posOffset>0</wp:posOffset>
                </wp:positionH>
                <wp:positionV relativeFrom="paragraph">
                  <wp:posOffset>152400</wp:posOffset>
                </wp:positionV>
                <wp:extent cx="5931535" cy="6323330"/>
                <wp:effectExtent l="0" t="0" r="0" b="127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6FD98FEE" w14:textId="1CBF6D67" w:rsidR="00860E71" w:rsidRDefault="0099265C" w:rsidP="00860E71">
                            <w:pPr>
                              <w:pStyle w:val="a4"/>
                              <w:ind w:left="0"/>
                              <w:jc w:val="center"/>
                              <w:rPr>
                                <w:rFonts w:ascii="Arial" w:hAnsi="Arial" w:cs="Arial"/>
                                <w:b/>
                                <w:bCs/>
                              </w:rPr>
                            </w:pPr>
                            <w:r>
                              <w:rPr>
                                <w:noProof/>
                              </w:rPr>
                              <w:drawing>
                                <wp:inline distT="0" distB="0" distL="0" distR="0" wp14:anchorId="55E36126" wp14:editId="618E40A7">
                                  <wp:extent cx="5739765" cy="2696210"/>
                                  <wp:effectExtent l="0" t="0" r="0" b="8890"/>
                                  <wp:docPr id="10249" name="図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873938D" w14:textId="3FAFB98C" w:rsidR="00860E71" w:rsidRDefault="00284D7E">
                            <w:pPr>
                              <w:pStyle w:val="a4"/>
                              <w:numPr>
                                <w:ilvl w:val="0"/>
                                <w:numId w:val="21"/>
                              </w:numPr>
                              <w:spacing w:before="120" w:after="0"/>
                              <w:jc w:val="center"/>
                              <w:rPr>
                                <w:rFonts w:eastAsia="游明朝"/>
                                <w:b/>
                                <w:bCs/>
                                <w:lang w:eastAsia="ja-JP"/>
                              </w:rPr>
                            </w:pPr>
                            <w:r>
                              <w:rPr>
                                <w:rFonts w:eastAsia="游明朝"/>
                                <w:b/>
                                <w:bCs/>
                                <w:lang w:eastAsia="ja-JP"/>
                              </w:rPr>
                              <w:t>Sulfuric Acid Usage</w:t>
                            </w:r>
                          </w:p>
                          <w:p w14:paraId="54F045E3" w14:textId="77777777" w:rsidR="00860E71" w:rsidRPr="00802875" w:rsidRDefault="00860E71" w:rsidP="00860E71">
                            <w:pPr>
                              <w:pStyle w:val="a4"/>
                              <w:spacing w:before="120" w:after="0"/>
                              <w:ind w:left="360"/>
                              <w:rPr>
                                <w:rFonts w:eastAsia="游明朝"/>
                                <w:b/>
                                <w:bCs/>
                                <w:lang w:eastAsia="ja-JP"/>
                              </w:rPr>
                            </w:pPr>
                          </w:p>
                          <w:p w14:paraId="20B6021D" w14:textId="7593B01F" w:rsidR="00860E71" w:rsidRDefault="0099265C" w:rsidP="00860E71">
                            <w:pPr>
                              <w:pStyle w:val="a4"/>
                              <w:spacing w:before="120" w:after="0"/>
                              <w:ind w:left="0"/>
                              <w:jc w:val="center"/>
                              <w:rPr>
                                <w:b/>
                                <w:bCs/>
                              </w:rPr>
                            </w:pPr>
                            <w:r>
                              <w:rPr>
                                <w:noProof/>
                              </w:rPr>
                              <w:drawing>
                                <wp:inline distT="0" distB="0" distL="0" distR="0" wp14:anchorId="6468ACF0" wp14:editId="04865C5E">
                                  <wp:extent cx="5739765" cy="2696210"/>
                                  <wp:effectExtent l="0" t="0" r="0" b="8890"/>
                                  <wp:docPr id="10250" name="図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17BD48D" w14:textId="17E0088D" w:rsidR="00860E71" w:rsidRPr="00802875" w:rsidRDefault="00284D7E">
                            <w:pPr>
                              <w:pStyle w:val="a4"/>
                              <w:numPr>
                                <w:ilvl w:val="0"/>
                                <w:numId w:val="21"/>
                              </w:numPr>
                              <w:spacing w:before="120" w:after="0"/>
                              <w:ind w:left="420" w:hanging="420"/>
                              <w:jc w:val="center"/>
                              <w:rPr>
                                <w:rFonts w:eastAsia="游明朝"/>
                                <w:b/>
                                <w:bCs/>
                                <w:lang w:eastAsia="ja-JP"/>
                              </w:rPr>
                            </w:pPr>
                            <w:r>
                              <w:rPr>
                                <w:rFonts w:eastAsia="游明朝"/>
                                <w:b/>
                                <w:bCs/>
                                <w:lang w:eastAsia="ja-JP"/>
                              </w:rPr>
                              <w:t>Inhibitor Usage</w:t>
                            </w:r>
                          </w:p>
                          <w:p w14:paraId="0695D9AD" w14:textId="6A966029"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5</w:t>
                            </w:r>
                            <w:r w:rsidRPr="00FC6ED4">
                              <w:rPr>
                                <w:b/>
                                <w:bCs/>
                              </w:rPr>
                              <w:t xml:space="preserve">: </w:t>
                            </w:r>
                            <w:r>
                              <w:rPr>
                                <w:b/>
                                <w:bCs/>
                              </w:rPr>
                              <w:t xml:space="preserve">Optimization Results of </w:t>
                            </w:r>
                            <w:r w:rsidR="00284D7E">
                              <w:rPr>
                                <w:b/>
                                <w:bCs/>
                              </w:rPr>
                              <w:t>Chemical Dosage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5D638" id="_x0000_s1049" type="#_x0000_t202" style="position:absolute;left:0;text-align:left;margin-left:0;margin-top:12pt;width:467.05pt;height:497.9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" stroked="f">
                <v:textbox>
                  <w:txbxContent>
                    <w:p w14:paraId="6FD98FEE" w14:textId="1CBF6D67" w:rsidR="00860E71" w:rsidRDefault="0099265C" w:rsidP="00860E71">
                      <w:pPr>
                        <w:pStyle w:val="a4"/>
                        <w:ind w:left="0"/>
                        <w:jc w:val="center"/>
                        <w:rPr>
                          <w:rFonts w:ascii="Arial" w:hAnsi="Arial" w:cs="Arial"/>
                          <w:b/>
                          <w:bCs/>
                        </w:rPr>
                      </w:pPr>
                      <w:r>
                        <w:rPr>
                          <w:noProof/>
                        </w:rPr>
                        <w:drawing>
                          <wp:inline distT="0" distB="0" distL="0" distR="0" wp14:anchorId="55E36126" wp14:editId="618E40A7">
                            <wp:extent cx="5739765" cy="2696210"/>
                            <wp:effectExtent l="0" t="0" r="0" b="8890"/>
                            <wp:docPr id="10249" name="図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873938D" w14:textId="3FAFB98C" w:rsidR="00860E71" w:rsidRDefault="00284D7E">
                      <w:pPr>
                        <w:pStyle w:val="a4"/>
                        <w:numPr>
                          <w:ilvl w:val="0"/>
                          <w:numId w:val="21"/>
                        </w:numPr>
                        <w:spacing w:before="120" w:after="0"/>
                        <w:jc w:val="center"/>
                        <w:rPr>
                          <w:rFonts w:eastAsia="游明朝"/>
                          <w:b/>
                          <w:bCs/>
                          <w:lang w:eastAsia="ja-JP"/>
                        </w:rPr>
                      </w:pPr>
                      <w:r>
                        <w:rPr>
                          <w:rFonts w:eastAsia="游明朝"/>
                          <w:b/>
                          <w:bCs/>
                          <w:lang w:eastAsia="ja-JP"/>
                        </w:rPr>
                        <w:t>Sulfuric Acid Usage</w:t>
                      </w:r>
                    </w:p>
                    <w:p w14:paraId="54F045E3" w14:textId="77777777" w:rsidR="00860E71" w:rsidRPr="00802875" w:rsidRDefault="00860E71" w:rsidP="00860E71">
                      <w:pPr>
                        <w:pStyle w:val="a4"/>
                        <w:spacing w:before="120" w:after="0"/>
                        <w:ind w:left="360"/>
                        <w:rPr>
                          <w:rFonts w:eastAsia="游明朝"/>
                          <w:b/>
                          <w:bCs/>
                          <w:lang w:eastAsia="ja-JP"/>
                        </w:rPr>
                      </w:pPr>
                    </w:p>
                    <w:p w14:paraId="20B6021D" w14:textId="7593B01F" w:rsidR="00860E71" w:rsidRDefault="0099265C" w:rsidP="00860E71">
                      <w:pPr>
                        <w:pStyle w:val="a4"/>
                        <w:spacing w:before="120" w:after="0"/>
                        <w:ind w:left="0"/>
                        <w:jc w:val="center"/>
                        <w:rPr>
                          <w:b/>
                          <w:bCs/>
                        </w:rPr>
                      </w:pPr>
                      <w:r>
                        <w:rPr>
                          <w:noProof/>
                        </w:rPr>
                        <w:drawing>
                          <wp:inline distT="0" distB="0" distL="0" distR="0" wp14:anchorId="6468ACF0" wp14:editId="04865C5E">
                            <wp:extent cx="5739765" cy="2696210"/>
                            <wp:effectExtent l="0" t="0" r="0" b="8890"/>
                            <wp:docPr id="10250" name="図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017BD48D" w14:textId="17E0088D" w:rsidR="00860E71" w:rsidRPr="00802875" w:rsidRDefault="00284D7E">
                      <w:pPr>
                        <w:pStyle w:val="a4"/>
                        <w:numPr>
                          <w:ilvl w:val="0"/>
                          <w:numId w:val="21"/>
                        </w:numPr>
                        <w:spacing w:before="120" w:after="0"/>
                        <w:ind w:left="420" w:hanging="420"/>
                        <w:jc w:val="center"/>
                        <w:rPr>
                          <w:rFonts w:eastAsia="游明朝"/>
                          <w:b/>
                          <w:bCs/>
                          <w:lang w:eastAsia="ja-JP"/>
                        </w:rPr>
                      </w:pPr>
                      <w:r>
                        <w:rPr>
                          <w:rFonts w:eastAsia="游明朝"/>
                          <w:b/>
                          <w:bCs/>
                          <w:lang w:eastAsia="ja-JP"/>
                        </w:rPr>
                        <w:t>Inhibitor Usage</w:t>
                      </w:r>
                    </w:p>
                    <w:p w14:paraId="0695D9AD" w14:textId="6A966029"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5</w:t>
                      </w:r>
                      <w:r w:rsidRPr="00FC6ED4">
                        <w:rPr>
                          <w:b/>
                          <w:bCs/>
                        </w:rPr>
                        <w:t xml:space="preserve">: </w:t>
                      </w:r>
                      <w:r>
                        <w:rPr>
                          <w:b/>
                          <w:bCs/>
                        </w:rPr>
                        <w:t xml:space="preserve">Optimization Results of </w:t>
                      </w:r>
                      <w:r w:rsidR="00284D7E">
                        <w:rPr>
                          <w:b/>
                          <w:bCs/>
                        </w:rPr>
                        <w:t>Chemical Dosage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4381A8F9" w14:textId="77777777" w:rsidR="00860E71" w:rsidRPr="00653B5A" w:rsidRDefault="00860E71" w:rsidP="001A0110">
      <w:pPr>
        <w:widowControl w:val="0"/>
        <w:snapToGrid/>
        <w:spacing w:after="0"/>
        <w:jc w:val="both"/>
        <w:rPr>
          <w:rFonts w:eastAsia="游明朝"/>
          <w:color w:val="auto"/>
          <w:kern w:val="2"/>
          <w:lang w:eastAsia="ja-JP"/>
        </w:rPr>
      </w:pPr>
    </w:p>
    <w:p w14:paraId="08BB2A87" w14:textId="0F5B20B6" w:rsidR="00860E71" w:rsidRPr="00653B5A" w:rsidRDefault="00860E71" w:rsidP="001A0110">
      <w:pPr>
        <w:widowControl w:val="0"/>
        <w:snapToGrid/>
        <w:spacing w:after="0"/>
        <w:jc w:val="both"/>
        <w:rPr>
          <w:rFonts w:eastAsia="游明朝"/>
          <w:color w:val="auto"/>
          <w:kern w:val="2"/>
          <w:lang w:eastAsia="ja-JP"/>
        </w:rPr>
      </w:pPr>
    </w:p>
    <w:p w14:paraId="3602AB47" w14:textId="1BFE5177" w:rsidR="00860E71" w:rsidRPr="00653B5A" w:rsidRDefault="00860E71"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6672" behindDoc="0" locked="0" layoutInCell="1" allowOverlap="1" wp14:anchorId="0687FCE7" wp14:editId="38EB55CF">
                <wp:simplePos x="0" y="0"/>
                <wp:positionH relativeFrom="column">
                  <wp:posOffset>0</wp:posOffset>
                </wp:positionH>
                <wp:positionV relativeFrom="paragraph">
                  <wp:posOffset>-22860</wp:posOffset>
                </wp:positionV>
                <wp:extent cx="5931535" cy="6323330"/>
                <wp:effectExtent l="0" t="0" r="0" b="1270"/>
                <wp:wrapTopAndBottom/>
                <wp:docPr id="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1F718F5F" w14:textId="173106AC" w:rsidR="00860E71" w:rsidRDefault="0099265C" w:rsidP="00860E71">
                            <w:pPr>
                              <w:pStyle w:val="a4"/>
                              <w:ind w:left="0"/>
                              <w:jc w:val="center"/>
                              <w:rPr>
                                <w:rFonts w:ascii="Arial" w:hAnsi="Arial" w:cs="Arial"/>
                                <w:b/>
                                <w:bCs/>
                              </w:rPr>
                            </w:pPr>
                            <w:r>
                              <w:rPr>
                                <w:noProof/>
                              </w:rPr>
                              <w:drawing>
                                <wp:inline distT="0" distB="0" distL="0" distR="0" wp14:anchorId="2B2F66DD" wp14:editId="612F4D60">
                                  <wp:extent cx="5739765" cy="2696210"/>
                                  <wp:effectExtent l="0" t="0" r="0" b="8890"/>
                                  <wp:docPr id="10265" name="図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6295FB6A" w14:textId="77777777" w:rsidR="00860E71" w:rsidRDefault="00860E71">
                            <w:pPr>
                              <w:pStyle w:val="a4"/>
                              <w:numPr>
                                <w:ilvl w:val="0"/>
                                <w:numId w:val="22"/>
                              </w:numPr>
                              <w:spacing w:before="120" w:after="0"/>
                              <w:jc w:val="center"/>
                              <w:rPr>
                                <w:rFonts w:eastAsia="游明朝"/>
                                <w:b/>
                                <w:bCs/>
                                <w:lang w:eastAsia="ja-JP"/>
                              </w:rPr>
                            </w:pPr>
                            <w:r>
                              <w:rPr>
                                <w:rFonts w:eastAsia="游明朝"/>
                                <w:b/>
                                <w:bCs/>
                                <w:lang w:eastAsia="ja-JP"/>
                              </w:rPr>
                              <w:t>Permeate Combined TOC</w:t>
                            </w:r>
                          </w:p>
                          <w:p w14:paraId="2EDAEB6C" w14:textId="77777777" w:rsidR="00860E71" w:rsidRPr="00802875" w:rsidRDefault="00860E71" w:rsidP="00860E71">
                            <w:pPr>
                              <w:pStyle w:val="a4"/>
                              <w:spacing w:before="120" w:after="0"/>
                              <w:ind w:left="360"/>
                              <w:rPr>
                                <w:rFonts w:eastAsia="游明朝"/>
                                <w:b/>
                                <w:bCs/>
                                <w:lang w:eastAsia="ja-JP"/>
                              </w:rPr>
                            </w:pPr>
                          </w:p>
                          <w:p w14:paraId="1F8666E0" w14:textId="43E10795" w:rsidR="00860E71" w:rsidRDefault="0099265C" w:rsidP="00860E71">
                            <w:pPr>
                              <w:pStyle w:val="a4"/>
                              <w:spacing w:before="120" w:after="0"/>
                              <w:ind w:left="0"/>
                              <w:jc w:val="center"/>
                              <w:rPr>
                                <w:b/>
                                <w:bCs/>
                              </w:rPr>
                            </w:pPr>
                            <w:r>
                              <w:rPr>
                                <w:noProof/>
                              </w:rPr>
                              <w:drawing>
                                <wp:inline distT="0" distB="0" distL="0" distR="0" wp14:anchorId="054DBCDC" wp14:editId="26FAAAA3">
                                  <wp:extent cx="5739765" cy="2724785"/>
                                  <wp:effectExtent l="0" t="0" r="0" b="0"/>
                                  <wp:docPr id="10266" name="図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765" cy="2724785"/>
                                          </a:xfrm>
                                          <a:prstGeom prst="rect">
                                            <a:avLst/>
                                          </a:prstGeom>
                                          <a:noFill/>
                                          <a:ln>
                                            <a:noFill/>
                                          </a:ln>
                                        </pic:spPr>
                                      </pic:pic>
                                    </a:graphicData>
                                  </a:graphic>
                                </wp:inline>
                              </w:drawing>
                            </w:r>
                          </w:p>
                          <w:p w14:paraId="022574A6" w14:textId="77777777" w:rsidR="00860E71" w:rsidRPr="00802875" w:rsidRDefault="00860E71">
                            <w:pPr>
                              <w:pStyle w:val="a4"/>
                              <w:numPr>
                                <w:ilvl w:val="0"/>
                                <w:numId w:val="22"/>
                              </w:numPr>
                              <w:spacing w:before="120" w:after="0"/>
                              <w:ind w:left="420" w:hanging="420"/>
                              <w:jc w:val="center"/>
                              <w:rPr>
                                <w:rFonts w:eastAsia="游明朝"/>
                                <w:b/>
                                <w:bCs/>
                                <w:lang w:eastAsia="ja-JP"/>
                              </w:rPr>
                            </w:pPr>
                            <w:r>
                              <w:rPr>
                                <w:rFonts w:eastAsia="游明朝"/>
                                <w:b/>
                                <w:bCs/>
                                <w:lang w:eastAsia="ja-JP"/>
                              </w:rPr>
                              <w:t>LRV of Permeate Combined TOC</w:t>
                            </w:r>
                          </w:p>
                          <w:p w14:paraId="71F8AC8A" w14:textId="1DC4DE2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6</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7FCE7" id="_x0000_s1050" type="#_x0000_t202" style="position:absolute;left:0;text-align:left;margin-left:0;margin-top:-1.8pt;width:467.05pt;height:497.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BP&#10;zdPRFAIAAP8DAAAOAAAAAAAAAAAAAAAAAC4CAABkcnMvZTJvRG9jLnhtbFBLAQItABQABgAIAAAA&#10;IQBSgzeZ3QAAAAcBAAAPAAAAAAAAAAAAAAAAAG4EAABkcnMvZG93bnJldi54bWxQSwUGAAAAAAQA&#10;BADzAAAAeAUAAAAA&#10;" stroked="f">
                <v:textbox>
                  <w:txbxContent>
                    <w:p w14:paraId="1F718F5F" w14:textId="173106AC" w:rsidR="00860E71" w:rsidRDefault="0099265C" w:rsidP="00860E71">
                      <w:pPr>
                        <w:pStyle w:val="a4"/>
                        <w:ind w:left="0"/>
                        <w:jc w:val="center"/>
                        <w:rPr>
                          <w:rFonts w:ascii="Arial" w:hAnsi="Arial" w:cs="Arial"/>
                          <w:b/>
                          <w:bCs/>
                        </w:rPr>
                      </w:pPr>
                      <w:r>
                        <w:rPr>
                          <w:noProof/>
                        </w:rPr>
                        <w:drawing>
                          <wp:inline distT="0" distB="0" distL="0" distR="0" wp14:anchorId="2B2F66DD" wp14:editId="612F4D60">
                            <wp:extent cx="5739765" cy="2696210"/>
                            <wp:effectExtent l="0" t="0" r="0" b="8890"/>
                            <wp:docPr id="10265" name="図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6295FB6A" w14:textId="77777777" w:rsidR="00860E71" w:rsidRDefault="00860E71">
                      <w:pPr>
                        <w:pStyle w:val="a4"/>
                        <w:numPr>
                          <w:ilvl w:val="0"/>
                          <w:numId w:val="22"/>
                        </w:numPr>
                        <w:spacing w:before="120" w:after="0"/>
                        <w:jc w:val="center"/>
                        <w:rPr>
                          <w:rFonts w:eastAsia="游明朝"/>
                          <w:b/>
                          <w:bCs/>
                          <w:lang w:eastAsia="ja-JP"/>
                        </w:rPr>
                      </w:pPr>
                      <w:r>
                        <w:rPr>
                          <w:rFonts w:eastAsia="游明朝"/>
                          <w:b/>
                          <w:bCs/>
                          <w:lang w:eastAsia="ja-JP"/>
                        </w:rPr>
                        <w:t>Permeate Combined TOC</w:t>
                      </w:r>
                    </w:p>
                    <w:p w14:paraId="2EDAEB6C" w14:textId="77777777" w:rsidR="00860E71" w:rsidRPr="00802875" w:rsidRDefault="00860E71" w:rsidP="00860E71">
                      <w:pPr>
                        <w:pStyle w:val="a4"/>
                        <w:spacing w:before="120" w:after="0"/>
                        <w:ind w:left="360"/>
                        <w:rPr>
                          <w:rFonts w:eastAsia="游明朝"/>
                          <w:b/>
                          <w:bCs/>
                          <w:lang w:eastAsia="ja-JP"/>
                        </w:rPr>
                      </w:pPr>
                    </w:p>
                    <w:p w14:paraId="1F8666E0" w14:textId="43E10795" w:rsidR="00860E71" w:rsidRDefault="0099265C" w:rsidP="00860E71">
                      <w:pPr>
                        <w:pStyle w:val="a4"/>
                        <w:spacing w:before="120" w:after="0"/>
                        <w:ind w:left="0"/>
                        <w:jc w:val="center"/>
                        <w:rPr>
                          <w:b/>
                          <w:bCs/>
                        </w:rPr>
                      </w:pPr>
                      <w:r>
                        <w:rPr>
                          <w:noProof/>
                        </w:rPr>
                        <w:drawing>
                          <wp:inline distT="0" distB="0" distL="0" distR="0" wp14:anchorId="054DBCDC" wp14:editId="26FAAAA3">
                            <wp:extent cx="5739765" cy="2724785"/>
                            <wp:effectExtent l="0" t="0" r="0" b="0"/>
                            <wp:docPr id="10266" name="図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765" cy="2724785"/>
                                    </a:xfrm>
                                    <a:prstGeom prst="rect">
                                      <a:avLst/>
                                    </a:prstGeom>
                                    <a:noFill/>
                                    <a:ln>
                                      <a:noFill/>
                                    </a:ln>
                                  </pic:spPr>
                                </pic:pic>
                              </a:graphicData>
                            </a:graphic>
                          </wp:inline>
                        </w:drawing>
                      </w:r>
                    </w:p>
                    <w:p w14:paraId="022574A6" w14:textId="77777777" w:rsidR="00860E71" w:rsidRPr="00802875" w:rsidRDefault="00860E71">
                      <w:pPr>
                        <w:pStyle w:val="a4"/>
                        <w:numPr>
                          <w:ilvl w:val="0"/>
                          <w:numId w:val="22"/>
                        </w:numPr>
                        <w:spacing w:before="120" w:after="0"/>
                        <w:ind w:left="420" w:hanging="420"/>
                        <w:jc w:val="center"/>
                        <w:rPr>
                          <w:rFonts w:eastAsia="游明朝"/>
                          <w:b/>
                          <w:bCs/>
                          <w:lang w:eastAsia="ja-JP"/>
                        </w:rPr>
                      </w:pPr>
                      <w:r>
                        <w:rPr>
                          <w:rFonts w:eastAsia="游明朝"/>
                          <w:b/>
                          <w:bCs/>
                          <w:lang w:eastAsia="ja-JP"/>
                        </w:rPr>
                        <w:t>LRV of Permeate Combined TOC</w:t>
                      </w:r>
                    </w:p>
                    <w:p w14:paraId="71F8AC8A" w14:textId="1DC4DE2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6</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519DB1A7" w14:textId="0DF35392" w:rsidR="0002083D" w:rsidRPr="00653B5A" w:rsidRDefault="0002083D" w:rsidP="001A0110">
      <w:pPr>
        <w:widowControl w:val="0"/>
        <w:snapToGrid/>
        <w:spacing w:after="0"/>
        <w:jc w:val="both"/>
        <w:rPr>
          <w:rFonts w:eastAsia="游明朝"/>
          <w:color w:val="auto"/>
          <w:kern w:val="2"/>
          <w:lang w:eastAsia="ja-JP"/>
        </w:rPr>
      </w:pPr>
    </w:p>
    <w:p w14:paraId="4AD9D1FE" w14:textId="77777777" w:rsidR="00860E71" w:rsidRPr="00653B5A" w:rsidRDefault="00860E71" w:rsidP="001A0110">
      <w:pPr>
        <w:widowControl w:val="0"/>
        <w:snapToGrid/>
        <w:spacing w:after="0"/>
        <w:jc w:val="both"/>
        <w:rPr>
          <w:rFonts w:eastAsia="游明朝"/>
          <w:color w:val="auto"/>
          <w:kern w:val="2"/>
          <w:lang w:eastAsia="ja-JP"/>
        </w:rPr>
      </w:pPr>
    </w:p>
    <w:p w14:paraId="2799BAA6" w14:textId="4F6A9D3C" w:rsidR="0002083D" w:rsidRPr="00653B5A" w:rsidRDefault="00860E71" w:rsidP="001A0110">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74624" behindDoc="0" locked="0" layoutInCell="1" allowOverlap="1" wp14:anchorId="481EF385" wp14:editId="3747AEA8">
                <wp:simplePos x="0" y="0"/>
                <wp:positionH relativeFrom="column">
                  <wp:posOffset>0</wp:posOffset>
                </wp:positionH>
                <wp:positionV relativeFrom="paragraph">
                  <wp:posOffset>-22860</wp:posOffset>
                </wp:positionV>
                <wp:extent cx="5931535" cy="6323330"/>
                <wp:effectExtent l="0" t="0" r="0" b="127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0773827F" w14:textId="6602545A" w:rsidR="00860E71" w:rsidRDefault="0099265C" w:rsidP="00860E71">
                            <w:pPr>
                              <w:pStyle w:val="a4"/>
                              <w:ind w:left="0"/>
                              <w:jc w:val="center"/>
                              <w:rPr>
                                <w:rFonts w:ascii="Arial" w:hAnsi="Arial" w:cs="Arial"/>
                                <w:b/>
                                <w:bCs/>
                              </w:rPr>
                            </w:pPr>
                            <w:r>
                              <w:rPr>
                                <w:noProof/>
                              </w:rPr>
                              <w:drawing>
                                <wp:inline distT="0" distB="0" distL="0" distR="0" wp14:anchorId="18415E0F" wp14:editId="5FA59D7C">
                                  <wp:extent cx="5739765" cy="2696210"/>
                                  <wp:effectExtent l="0" t="0" r="0" b="8890"/>
                                  <wp:docPr id="10267" name="図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562032C" w14:textId="77777777" w:rsidR="00860E71" w:rsidRDefault="00860E71">
                            <w:pPr>
                              <w:pStyle w:val="a4"/>
                              <w:numPr>
                                <w:ilvl w:val="0"/>
                                <w:numId w:val="23"/>
                              </w:numPr>
                              <w:spacing w:before="120" w:after="0"/>
                              <w:jc w:val="center"/>
                              <w:rPr>
                                <w:rFonts w:eastAsia="游明朝"/>
                                <w:b/>
                                <w:bCs/>
                                <w:lang w:eastAsia="ja-JP"/>
                              </w:rPr>
                            </w:pPr>
                            <w:r>
                              <w:rPr>
                                <w:rFonts w:eastAsia="游明朝"/>
                                <w:b/>
                                <w:bCs/>
                                <w:lang w:eastAsia="ja-JP"/>
                              </w:rPr>
                              <w:t>Permeate Combined EC</w:t>
                            </w:r>
                          </w:p>
                          <w:p w14:paraId="4C20A24C" w14:textId="77777777" w:rsidR="00860E71" w:rsidRPr="00802875" w:rsidRDefault="00860E71" w:rsidP="00860E71">
                            <w:pPr>
                              <w:pStyle w:val="a4"/>
                              <w:spacing w:before="120" w:after="0"/>
                              <w:ind w:left="360"/>
                              <w:rPr>
                                <w:rFonts w:eastAsia="游明朝"/>
                                <w:b/>
                                <w:bCs/>
                                <w:lang w:eastAsia="ja-JP"/>
                              </w:rPr>
                            </w:pPr>
                          </w:p>
                          <w:p w14:paraId="1AFF2C6E" w14:textId="47F1882D" w:rsidR="00860E71" w:rsidRDefault="0099265C" w:rsidP="00860E71">
                            <w:pPr>
                              <w:pStyle w:val="a4"/>
                              <w:spacing w:before="120" w:after="0"/>
                              <w:ind w:left="0"/>
                              <w:jc w:val="center"/>
                              <w:rPr>
                                <w:b/>
                                <w:bCs/>
                              </w:rPr>
                            </w:pPr>
                            <w:r>
                              <w:rPr>
                                <w:noProof/>
                              </w:rPr>
                              <w:drawing>
                                <wp:inline distT="0" distB="0" distL="0" distR="0" wp14:anchorId="1EE699EA" wp14:editId="15FA111C">
                                  <wp:extent cx="5739765" cy="2696210"/>
                                  <wp:effectExtent l="0" t="0" r="0" b="8890"/>
                                  <wp:docPr id="10268" name="図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A58443D" w14:textId="77777777" w:rsidR="00860E71" w:rsidRPr="00802875" w:rsidRDefault="00860E71">
                            <w:pPr>
                              <w:pStyle w:val="a4"/>
                              <w:numPr>
                                <w:ilvl w:val="0"/>
                                <w:numId w:val="23"/>
                              </w:numPr>
                              <w:spacing w:before="120" w:after="0"/>
                              <w:ind w:left="420" w:hanging="420"/>
                              <w:jc w:val="center"/>
                              <w:rPr>
                                <w:rFonts w:eastAsia="游明朝"/>
                                <w:b/>
                                <w:bCs/>
                                <w:lang w:eastAsia="ja-JP"/>
                              </w:rPr>
                            </w:pPr>
                            <w:r>
                              <w:rPr>
                                <w:rFonts w:eastAsia="游明朝"/>
                                <w:b/>
                                <w:bCs/>
                                <w:lang w:eastAsia="ja-JP"/>
                              </w:rPr>
                              <w:t>LRV of Permeate Combined EC</w:t>
                            </w:r>
                          </w:p>
                          <w:p w14:paraId="373EAE8E" w14:textId="73E0A2C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7</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EF385" id="_x0000_s1051" type="#_x0000_t202" style="position:absolute;left:0;text-align:left;margin-left:0;margin-top:-1.8pt;width:467.05pt;height:497.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Cd&#10;er0nFAIAAP8DAAAOAAAAAAAAAAAAAAAAAC4CAABkcnMvZTJvRG9jLnhtbFBLAQItABQABgAIAAAA&#10;IQBSgzeZ3QAAAAcBAAAPAAAAAAAAAAAAAAAAAG4EAABkcnMvZG93bnJldi54bWxQSwUGAAAAAAQA&#10;BADzAAAAeAUAAAAA&#10;" stroked="f">
                <v:textbox>
                  <w:txbxContent>
                    <w:p w14:paraId="0773827F" w14:textId="6602545A" w:rsidR="00860E71" w:rsidRDefault="0099265C" w:rsidP="00860E71">
                      <w:pPr>
                        <w:pStyle w:val="a4"/>
                        <w:ind w:left="0"/>
                        <w:jc w:val="center"/>
                        <w:rPr>
                          <w:rFonts w:ascii="Arial" w:hAnsi="Arial" w:cs="Arial"/>
                          <w:b/>
                          <w:bCs/>
                        </w:rPr>
                      </w:pPr>
                      <w:r>
                        <w:rPr>
                          <w:noProof/>
                        </w:rPr>
                        <w:drawing>
                          <wp:inline distT="0" distB="0" distL="0" distR="0" wp14:anchorId="18415E0F" wp14:editId="5FA59D7C">
                            <wp:extent cx="5739765" cy="2696210"/>
                            <wp:effectExtent l="0" t="0" r="0" b="8890"/>
                            <wp:docPr id="10267" name="図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562032C" w14:textId="77777777" w:rsidR="00860E71" w:rsidRDefault="00860E71">
                      <w:pPr>
                        <w:pStyle w:val="a4"/>
                        <w:numPr>
                          <w:ilvl w:val="0"/>
                          <w:numId w:val="23"/>
                        </w:numPr>
                        <w:spacing w:before="120" w:after="0"/>
                        <w:jc w:val="center"/>
                        <w:rPr>
                          <w:rFonts w:eastAsia="游明朝"/>
                          <w:b/>
                          <w:bCs/>
                          <w:lang w:eastAsia="ja-JP"/>
                        </w:rPr>
                      </w:pPr>
                      <w:r>
                        <w:rPr>
                          <w:rFonts w:eastAsia="游明朝"/>
                          <w:b/>
                          <w:bCs/>
                          <w:lang w:eastAsia="ja-JP"/>
                        </w:rPr>
                        <w:t>Permeate Combined EC</w:t>
                      </w:r>
                    </w:p>
                    <w:p w14:paraId="4C20A24C" w14:textId="77777777" w:rsidR="00860E71" w:rsidRPr="00802875" w:rsidRDefault="00860E71" w:rsidP="00860E71">
                      <w:pPr>
                        <w:pStyle w:val="a4"/>
                        <w:spacing w:before="120" w:after="0"/>
                        <w:ind w:left="360"/>
                        <w:rPr>
                          <w:rFonts w:eastAsia="游明朝"/>
                          <w:b/>
                          <w:bCs/>
                          <w:lang w:eastAsia="ja-JP"/>
                        </w:rPr>
                      </w:pPr>
                    </w:p>
                    <w:p w14:paraId="1AFF2C6E" w14:textId="47F1882D" w:rsidR="00860E71" w:rsidRDefault="0099265C" w:rsidP="00860E71">
                      <w:pPr>
                        <w:pStyle w:val="a4"/>
                        <w:spacing w:before="120" w:after="0"/>
                        <w:ind w:left="0"/>
                        <w:jc w:val="center"/>
                        <w:rPr>
                          <w:b/>
                          <w:bCs/>
                        </w:rPr>
                      </w:pPr>
                      <w:r>
                        <w:rPr>
                          <w:noProof/>
                        </w:rPr>
                        <w:drawing>
                          <wp:inline distT="0" distB="0" distL="0" distR="0" wp14:anchorId="1EE699EA" wp14:editId="15FA111C">
                            <wp:extent cx="5739765" cy="2696210"/>
                            <wp:effectExtent l="0" t="0" r="0" b="8890"/>
                            <wp:docPr id="10268" name="図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A58443D" w14:textId="77777777" w:rsidR="00860E71" w:rsidRPr="00802875" w:rsidRDefault="00860E71">
                      <w:pPr>
                        <w:pStyle w:val="a4"/>
                        <w:numPr>
                          <w:ilvl w:val="0"/>
                          <w:numId w:val="23"/>
                        </w:numPr>
                        <w:spacing w:before="120" w:after="0"/>
                        <w:ind w:left="420" w:hanging="420"/>
                        <w:jc w:val="center"/>
                        <w:rPr>
                          <w:rFonts w:eastAsia="游明朝"/>
                          <w:b/>
                          <w:bCs/>
                          <w:lang w:eastAsia="ja-JP"/>
                        </w:rPr>
                      </w:pPr>
                      <w:r>
                        <w:rPr>
                          <w:rFonts w:eastAsia="游明朝"/>
                          <w:b/>
                          <w:bCs/>
                          <w:lang w:eastAsia="ja-JP"/>
                        </w:rPr>
                        <w:t>LRV of Permeate Combined EC</w:t>
                      </w:r>
                    </w:p>
                    <w:p w14:paraId="373EAE8E" w14:textId="73E0A2C3" w:rsidR="00860E71" w:rsidRPr="00C0200B" w:rsidRDefault="00860E71" w:rsidP="00860E71">
                      <w:pPr>
                        <w:pStyle w:val="a4"/>
                        <w:spacing w:before="120" w:after="0"/>
                        <w:ind w:left="0"/>
                        <w:jc w:val="center"/>
                        <w:rPr>
                          <w:b/>
                          <w:bCs/>
                        </w:rPr>
                      </w:pPr>
                      <w:r w:rsidRPr="00FC6ED4">
                        <w:rPr>
                          <w:b/>
                          <w:bCs/>
                        </w:rPr>
                        <w:t xml:space="preserve">Figure </w:t>
                      </w:r>
                      <w:r>
                        <w:rPr>
                          <w:b/>
                          <w:bCs/>
                        </w:rPr>
                        <w:t>1.4.</w:t>
                      </w:r>
                      <w:r w:rsidR="00513833">
                        <w:rPr>
                          <w:b/>
                          <w:bCs/>
                        </w:rPr>
                        <w:t>7</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(OCWD)</w:t>
                      </w:r>
                    </w:p>
                  </w:txbxContent>
                </v:textbox>
                <w10:wrap type="topAndBottom"/>
              </v:shape>
            </w:pict>
          </mc:Fallback>
        </mc:AlternateContent>
      </w:r>
    </w:p>
    <w:p w14:paraId="6B59F0C7" w14:textId="24EC2836" w:rsidR="0002083D" w:rsidRPr="00653B5A" w:rsidRDefault="0002083D" w:rsidP="001A0110">
      <w:pPr>
        <w:widowControl w:val="0"/>
        <w:snapToGrid/>
        <w:spacing w:after="0"/>
        <w:jc w:val="both"/>
        <w:rPr>
          <w:rFonts w:eastAsia="游明朝"/>
          <w:color w:val="auto"/>
          <w:kern w:val="2"/>
          <w:lang w:eastAsia="ja-JP"/>
        </w:rPr>
      </w:pPr>
    </w:p>
    <w:p w14:paraId="12CF6348" w14:textId="39207575" w:rsidR="00F11DFD" w:rsidRPr="00653B5A" w:rsidRDefault="00F11DFD" w:rsidP="001A0110">
      <w:pPr>
        <w:widowControl w:val="0"/>
        <w:snapToGrid/>
        <w:spacing w:after="0"/>
        <w:jc w:val="both"/>
        <w:rPr>
          <w:rFonts w:eastAsia="游明朝"/>
          <w:color w:val="auto"/>
          <w:kern w:val="2"/>
          <w:lang w:eastAsia="ja-JP"/>
        </w:rPr>
      </w:pPr>
    </w:p>
    <w:p w14:paraId="2D46DB1A" w14:textId="125046DF" w:rsidR="00F11DFD" w:rsidRPr="00653B5A" w:rsidRDefault="00F11DFD" w:rsidP="001A0110">
      <w:pPr>
        <w:widowControl w:val="0"/>
        <w:snapToGrid/>
        <w:spacing w:after="0"/>
        <w:jc w:val="both"/>
        <w:rPr>
          <w:rFonts w:eastAsia="游明朝"/>
          <w:color w:val="auto"/>
          <w:kern w:val="2"/>
          <w:lang w:eastAsia="ja-JP"/>
        </w:rPr>
      </w:pPr>
    </w:p>
    <w:p w14:paraId="2CBB84FF" w14:textId="77777777" w:rsidR="00F11DFD" w:rsidRPr="00653B5A" w:rsidRDefault="00F11DFD" w:rsidP="001A0110">
      <w:pPr>
        <w:widowControl w:val="0"/>
        <w:snapToGrid/>
        <w:spacing w:after="0"/>
        <w:jc w:val="both"/>
        <w:rPr>
          <w:rFonts w:eastAsia="游明朝"/>
          <w:color w:val="auto"/>
          <w:kern w:val="2"/>
          <w:lang w:eastAsia="ja-JP"/>
        </w:rPr>
      </w:pPr>
    </w:p>
    <w:p w14:paraId="129F4B5F" w14:textId="62063854" w:rsidR="0002083D" w:rsidRPr="00653B5A" w:rsidRDefault="0002083D" w:rsidP="001A0110">
      <w:pPr>
        <w:widowControl w:val="0"/>
        <w:snapToGrid/>
        <w:spacing w:after="0"/>
        <w:jc w:val="both"/>
        <w:rPr>
          <w:rFonts w:eastAsia="游明朝"/>
          <w:color w:val="auto"/>
          <w:kern w:val="2"/>
          <w:lang w:eastAsia="ja-JP"/>
        </w:rPr>
      </w:pPr>
    </w:p>
    <w:p w14:paraId="1E54E5A0" w14:textId="77777777" w:rsidR="0099265C" w:rsidRPr="00653B5A" w:rsidRDefault="0099265C" w:rsidP="00174E13">
      <w:pPr>
        <w:widowControl w:val="0"/>
        <w:snapToGrid/>
        <w:spacing w:after="0"/>
        <w:jc w:val="both"/>
        <w:rPr>
          <w:rFonts w:eastAsia="游明朝"/>
          <w:color w:val="auto"/>
          <w:kern w:val="2"/>
          <w:lang w:eastAsia="ja-JP"/>
        </w:rPr>
      </w:pPr>
    </w:p>
    <w:p w14:paraId="784FA939" w14:textId="2058C987" w:rsidR="00174E13" w:rsidRPr="00653B5A" w:rsidRDefault="00174E13">
      <w:pPr>
        <w:keepNext/>
        <w:widowControl w:val="0"/>
        <w:numPr>
          <w:ilvl w:val="2"/>
          <w:numId w:val="5"/>
        </w:numPr>
        <w:snapToGrid/>
        <w:spacing w:after="12"/>
        <w:jc w:val="both"/>
        <w:outlineLvl w:val="2"/>
        <w:rPr>
          <w:rFonts w:eastAsia="游ゴシック Light"/>
          <w:b/>
          <w:bCs/>
          <w:color w:val="auto"/>
          <w:kern w:val="2"/>
          <w:lang w:eastAsia="ja-JP"/>
        </w:rPr>
      </w:pPr>
      <w:r w:rsidRPr="00653B5A">
        <w:rPr>
          <w:rFonts w:eastAsia="游ゴシック Light"/>
          <w:b/>
          <w:bCs/>
          <w:color w:val="auto"/>
          <w:kern w:val="2"/>
          <w:lang w:eastAsia="ja-JP"/>
        </w:rPr>
        <w:lastRenderedPageBreak/>
        <w:t>Optimization Effects</w:t>
      </w:r>
    </w:p>
    <w:p w14:paraId="00462C6B" w14:textId="70E234D0" w:rsidR="00174E13" w:rsidRPr="00653B5A" w:rsidRDefault="00F9475B" w:rsidP="008F2DE3">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The optimization effect</w:t>
      </w:r>
      <w:ins w:id="298" w:author="Ken-ichi Kamada (Ken-ichi.Kamada@yokoagwa.com)" w:date="2023-09-25T16:57:00Z">
        <w:r w:rsidR="00CA1FC8" w:rsidRPr="00653B5A">
          <w:rPr>
            <w:rFonts w:eastAsia="游明朝"/>
            <w:color w:val="auto"/>
            <w:kern w:val="2"/>
            <w:lang w:eastAsia="ja-JP"/>
          </w:rPr>
          <w:t>s</w:t>
        </w:r>
      </w:ins>
      <w:r w:rsidRPr="00653B5A">
        <w:rPr>
          <w:rFonts w:eastAsia="游明朝"/>
          <w:color w:val="auto"/>
          <w:kern w:val="2"/>
          <w:lang w:eastAsia="ja-JP"/>
        </w:rPr>
        <w:t xml:space="preserve"> </w:t>
      </w:r>
      <w:ins w:id="299" w:author="Ken-ichi Kamada (Ken-ichi.Kamada@yokoagwa.com)" w:date="2023-09-25T16:57:00Z">
        <w:r w:rsidR="00CA1FC8" w:rsidRPr="00653B5A">
          <w:rPr>
            <w:rFonts w:eastAsia="游明朝"/>
            <w:color w:val="auto"/>
            <w:kern w:val="2"/>
            <w:lang w:eastAsia="ja-JP"/>
          </w:rPr>
          <w:t xml:space="preserve">are </w:t>
        </w:r>
      </w:ins>
      <w:r w:rsidRPr="00653B5A">
        <w:rPr>
          <w:rFonts w:eastAsia="游明朝"/>
          <w:color w:val="auto"/>
          <w:kern w:val="2"/>
          <w:lang w:eastAsia="ja-JP"/>
        </w:rPr>
        <w:t>show</w:t>
      </w:r>
      <w:ins w:id="300" w:author="Ken-ichi Kamada (Ken-ichi.Kamada@yokoagwa.com)" w:date="2023-09-25T16:57:00Z">
        <w:r w:rsidR="00CA1FC8" w:rsidRPr="00653B5A">
          <w:rPr>
            <w:rFonts w:eastAsia="游明朝"/>
            <w:color w:val="auto"/>
            <w:kern w:val="2"/>
            <w:lang w:eastAsia="ja-JP"/>
          </w:rPr>
          <w:t>n in</w:t>
        </w:r>
      </w:ins>
      <w:del w:id="301" w:author="Ken-ichi Kamada (Ken-ichi.Kamada@yokoagwa.com)" w:date="2023-09-25T16:57:00Z">
        <w:r w:rsidRPr="00653B5A" w:rsidDel="00CA1FC8">
          <w:rPr>
            <w:rFonts w:eastAsia="游明朝"/>
            <w:color w:val="auto"/>
            <w:kern w:val="2"/>
            <w:lang w:eastAsia="ja-JP"/>
          </w:rPr>
          <w:delText>s</w:delText>
        </w:r>
      </w:del>
      <w:r w:rsidRPr="00653B5A">
        <w:rPr>
          <w:rFonts w:eastAsia="游明朝"/>
          <w:color w:val="auto"/>
          <w:kern w:val="2"/>
          <w:lang w:eastAsia="ja-JP"/>
        </w:rPr>
        <w:t xml:space="preserve"> Table 1.4.2.</w:t>
      </w:r>
      <w:r w:rsidR="00B91C07" w:rsidRPr="00653B5A">
        <w:rPr>
          <w:rFonts w:eastAsia="游明朝"/>
          <w:color w:val="auto"/>
          <w:kern w:val="2"/>
          <w:lang w:eastAsia="ja-JP"/>
        </w:rPr>
        <w:t xml:space="preserve"> The </w:t>
      </w:r>
      <w:ins w:id="302" w:author="Ken-ichi Kamada (Ken-ichi.Kamada@yokoagwa.com)" w:date="2023-09-25T16:57:00Z">
        <w:r w:rsidR="00C04DCE" w:rsidRPr="00653B5A">
          <w:rPr>
            <w:rFonts w:eastAsia="游明朝"/>
            <w:color w:val="auto"/>
            <w:kern w:val="2"/>
            <w:lang w:eastAsia="ja-JP"/>
          </w:rPr>
          <w:t xml:space="preserve">cost </w:t>
        </w:r>
      </w:ins>
      <w:r w:rsidR="008255C2" w:rsidRPr="00653B5A">
        <w:rPr>
          <w:rFonts w:eastAsia="游明朝"/>
          <w:color w:val="auto"/>
          <w:kern w:val="2"/>
          <w:lang w:eastAsia="ja-JP"/>
        </w:rPr>
        <w:t>reduction</w:t>
      </w:r>
      <w:del w:id="303" w:author="Ken-ichi Kamada (Ken-ichi.Kamada@yokoagwa.com)" w:date="2023-09-25T16:57:00Z">
        <w:r w:rsidR="00B91C07" w:rsidRPr="00653B5A" w:rsidDel="00C04DCE">
          <w:rPr>
            <w:rFonts w:eastAsia="游明朝"/>
            <w:color w:val="auto"/>
            <w:kern w:val="2"/>
            <w:lang w:eastAsia="ja-JP"/>
          </w:rPr>
          <w:delText xml:space="preserve"> cost</w:delText>
        </w:r>
      </w:del>
      <w:r w:rsidR="00B91C07" w:rsidRPr="00653B5A">
        <w:rPr>
          <w:rFonts w:eastAsia="游明朝"/>
          <w:color w:val="auto"/>
          <w:kern w:val="2"/>
          <w:lang w:eastAsia="ja-JP"/>
        </w:rPr>
        <w:t xml:space="preserve"> is a</w:t>
      </w:r>
      <w:r w:rsidR="009D6C95" w:rsidRPr="00653B5A">
        <w:rPr>
          <w:rFonts w:eastAsia="游明朝"/>
          <w:color w:val="auto"/>
          <w:kern w:val="2"/>
          <w:lang w:eastAsia="ja-JP"/>
        </w:rPr>
        <w:t xml:space="preserve">bout </w:t>
      </w:r>
      <w:commentRangeStart w:id="304"/>
      <w:ins w:id="305" w:author="Ken-ichi Kamada (Ken-ichi.Kamada@yokoagwa.com)" w:date="2023-09-25T16:57:00Z">
        <w:r w:rsidR="00C04DCE" w:rsidRPr="00653B5A">
          <w:rPr>
            <w:rFonts w:eastAsia="游明朝"/>
            <w:color w:val="auto"/>
            <w:kern w:val="2"/>
            <w:lang w:eastAsia="ja-JP"/>
          </w:rPr>
          <w:t>$</w:t>
        </w:r>
      </w:ins>
      <w:r w:rsidR="00B91C07" w:rsidRPr="00653B5A">
        <w:rPr>
          <w:rFonts w:eastAsia="游明朝"/>
          <w:color w:val="auto"/>
          <w:kern w:val="2"/>
          <w:lang w:eastAsia="ja-JP"/>
        </w:rPr>
        <w:t>71.1</w:t>
      </w:r>
      <w:commentRangeEnd w:id="304"/>
      <w:r w:rsidR="00C04DCE" w:rsidRPr="00653B5A">
        <w:rPr>
          <w:rStyle w:val="a8"/>
          <w:sz w:val="24"/>
          <w:szCs w:val="24"/>
          <w:rPrChange w:id="306" w:author="Kumagai, Wataru (Wataru.Kumagai@yokogawa.com)" w:date="2023-09-25T18:30:00Z">
            <w:rPr>
              <w:rStyle w:val="a8"/>
            </w:rPr>
          </w:rPrChange>
        </w:rPr>
        <w:commentReference w:id="304"/>
      </w:r>
      <w:del w:id="307" w:author="Ken-ichi Kamada (Ken-ichi.Kamada@yokoagwa.com)" w:date="2023-09-25T16:57:00Z">
        <w:r w:rsidR="00740F3D" w:rsidRPr="00653B5A" w:rsidDel="00C04DCE">
          <w:rPr>
            <w:rFonts w:eastAsia="游明朝"/>
            <w:color w:val="auto"/>
            <w:kern w:val="2"/>
            <w:lang w:eastAsia="ja-JP"/>
          </w:rPr>
          <w:delText xml:space="preserve"> </w:delText>
        </w:r>
        <w:r w:rsidR="00B91C07" w:rsidRPr="00653B5A" w:rsidDel="00C04DCE">
          <w:rPr>
            <w:rFonts w:eastAsia="游明朝"/>
            <w:color w:val="auto"/>
            <w:kern w:val="2"/>
            <w:lang w:eastAsia="ja-JP"/>
          </w:rPr>
          <w:delText>$</w:delText>
        </w:r>
      </w:del>
      <w:r w:rsidR="00740F3D" w:rsidRPr="00653B5A">
        <w:rPr>
          <w:rFonts w:eastAsia="游明朝"/>
          <w:color w:val="auto"/>
          <w:kern w:val="2"/>
          <w:lang w:eastAsia="ja-JP"/>
        </w:rPr>
        <w:t xml:space="preserve"> per </w:t>
      </w:r>
      <w:r w:rsidR="00B91C07" w:rsidRPr="00653B5A">
        <w:rPr>
          <w:rFonts w:eastAsia="游明朝"/>
          <w:color w:val="auto"/>
          <w:kern w:val="2"/>
          <w:lang w:eastAsia="ja-JP"/>
        </w:rPr>
        <w:t xml:space="preserve">day i.e., </w:t>
      </w:r>
      <w:ins w:id="308" w:author="Ken-ichi Kamada (Ken-ichi.Kamada@yokoagwa.com)" w:date="2023-09-25T16:58:00Z">
        <w:r w:rsidR="00C04DCE" w:rsidRPr="00653B5A">
          <w:rPr>
            <w:rFonts w:eastAsia="游明朝"/>
            <w:color w:val="auto"/>
            <w:kern w:val="2"/>
            <w:lang w:eastAsia="ja-JP"/>
          </w:rPr>
          <w:t>$</w:t>
        </w:r>
      </w:ins>
      <w:r w:rsidR="009D6C95" w:rsidRPr="00653B5A">
        <w:rPr>
          <w:rFonts w:eastAsia="游明朝"/>
          <w:color w:val="auto"/>
          <w:kern w:val="2"/>
          <w:lang w:eastAsia="ja-JP"/>
        </w:rPr>
        <w:t>0.03</w:t>
      </w:r>
      <w:r w:rsidR="00A16861" w:rsidRPr="00653B5A">
        <w:rPr>
          <w:rFonts w:eastAsia="游明朝"/>
          <w:color w:val="auto"/>
          <w:kern w:val="2"/>
          <w:lang w:eastAsia="ja-JP"/>
        </w:rPr>
        <w:t xml:space="preserve"> </w:t>
      </w:r>
      <w:r w:rsidR="009D6C95" w:rsidRPr="00653B5A">
        <w:rPr>
          <w:rFonts w:eastAsia="游明朝"/>
          <w:color w:val="auto"/>
          <w:kern w:val="2"/>
          <w:lang w:eastAsia="ja-JP"/>
        </w:rPr>
        <w:t>M</w:t>
      </w:r>
      <w:del w:id="309" w:author="Ken-ichi Kamada (Ken-ichi.Kamada@yokoagwa.com)" w:date="2023-09-25T16:58:00Z">
        <w:r w:rsidR="009D6C95" w:rsidRPr="00653B5A" w:rsidDel="00C04DCE">
          <w:rPr>
            <w:rFonts w:eastAsia="游明朝"/>
            <w:color w:val="auto"/>
            <w:kern w:val="2"/>
            <w:lang w:eastAsia="ja-JP"/>
          </w:rPr>
          <w:delText>$</w:delText>
        </w:r>
      </w:del>
      <w:r w:rsidR="00740F3D" w:rsidRPr="00653B5A">
        <w:rPr>
          <w:rFonts w:eastAsia="游明朝"/>
          <w:color w:val="auto"/>
          <w:kern w:val="2"/>
          <w:lang w:eastAsia="ja-JP"/>
        </w:rPr>
        <w:t xml:space="preserve"> per </w:t>
      </w:r>
      <w:r w:rsidR="009D6C95" w:rsidRPr="00653B5A">
        <w:rPr>
          <w:rFonts w:eastAsia="游明朝"/>
          <w:color w:val="auto"/>
          <w:kern w:val="2"/>
          <w:lang w:eastAsia="ja-JP"/>
        </w:rPr>
        <w:t>year</w:t>
      </w:r>
      <w:r w:rsidR="00B91C07" w:rsidRPr="00653B5A">
        <w:rPr>
          <w:rFonts w:eastAsia="游明朝"/>
          <w:color w:val="auto"/>
          <w:kern w:val="2"/>
          <w:lang w:eastAsia="ja-JP"/>
        </w:rPr>
        <w:t xml:space="preserve"> by optimization.</w:t>
      </w:r>
      <w:r w:rsidR="00BD1E37" w:rsidRPr="00653B5A">
        <w:rPr>
          <w:rFonts w:eastAsia="游明朝"/>
          <w:color w:val="auto"/>
          <w:kern w:val="2"/>
          <w:lang w:eastAsia="ja-JP"/>
        </w:rPr>
        <w:t xml:space="preserve"> </w:t>
      </w:r>
      <w:ins w:id="310" w:author="Ken-ichi Kamada (Ken-ichi.Kamada@yokoagwa.com)" w:date="2023-09-25T17:05:00Z">
        <w:r w:rsidR="00C04DCE" w:rsidRPr="00653B5A">
          <w:rPr>
            <w:rFonts w:eastAsia="游明朝"/>
            <w:color w:val="auto"/>
            <w:kern w:val="2"/>
            <w:lang w:eastAsia="ja-JP"/>
          </w:rPr>
          <w:t>Even though</w:t>
        </w:r>
      </w:ins>
      <w:del w:id="311" w:author="Ken-ichi Kamada (Ken-ichi.Kamada@yokoagwa.com)" w:date="2023-09-25T17:05:00Z">
        <w:r w:rsidR="00A76E83" w:rsidRPr="00653B5A" w:rsidDel="00C04DCE">
          <w:rPr>
            <w:rFonts w:eastAsia="游明朝"/>
            <w:color w:val="auto"/>
            <w:kern w:val="2"/>
            <w:lang w:eastAsia="ja-JP"/>
          </w:rPr>
          <w:delText>But</w:delText>
        </w:r>
      </w:del>
      <w:r w:rsidR="00A76E83" w:rsidRPr="00653B5A">
        <w:rPr>
          <w:rFonts w:eastAsia="游明朝"/>
          <w:color w:val="auto"/>
          <w:kern w:val="2"/>
          <w:lang w:eastAsia="ja-JP"/>
        </w:rPr>
        <w:t xml:space="preserve"> the RO optimization </w:t>
      </w:r>
      <w:ins w:id="312" w:author="Ken-ichi Kamada (Ken-ichi.Kamada@yokoagwa.com)" w:date="2023-09-25T17:05:00Z">
        <w:r w:rsidR="00C04DCE" w:rsidRPr="00653B5A">
          <w:rPr>
            <w:rFonts w:eastAsia="游明朝"/>
            <w:color w:val="auto"/>
            <w:kern w:val="2"/>
            <w:lang w:eastAsia="ja-JP"/>
          </w:rPr>
          <w:t>framework</w:t>
        </w:r>
      </w:ins>
      <w:del w:id="313" w:author="Ken-ichi Kamada (Ken-ichi.Kamada@yokoagwa.com)" w:date="2023-09-25T17:05:00Z">
        <w:r w:rsidR="00A76E83" w:rsidRPr="00653B5A" w:rsidDel="00C04DCE">
          <w:rPr>
            <w:rFonts w:eastAsia="游明朝"/>
            <w:color w:val="auto"/>
            <w:kern w:val="2"/>
            <w:lang w:eastAsia="ja-JP"/>
          </w:rPr>
          <w:delText>module</w:delText>
        </w:r>
      </w:del>
      <w:r w:rsidR="00A76E83" w:rsidRPr="00653B5A">
        <w:rPr>
          <w:rFonts w:eastAsia="游明朝"/>
          <w:color w:val="auto"/>
          <w:kern w:val="2"/>
          <w:lang w:eastAsia="ja-JP"/>
        </w:rPr>
        <w:t xml:space="preserve"> works correctly</w:t>
      </w:r>
      <w:ins w:id="314" w:author="Ken-ichi Kamada (Ken-ichi.Kamada@yokoagwa.com)" w:date="2023-09-25T17:17:00Z">
        <w:r w:rsidR="00E13772" w:rsidRPr="00653B5A">
          <w:rPr>
            <w:rFonts w:eastAsia="游明朝"/>
            <w:color w:val="auto"/>
            <w:kern w:val="2"/>
            <w:lang w:eastAsia="ja-JP"/>
          </w:rPr>
          <w:t>,</w:t>
        </w:r>
      </w:ins>
      <w:del w:id="315" w:author="Ken-ichi Kamada (Ken-ichi.Kamada@yokoagwa.com)" w:date="2023-09-25T17:17:00Z">
        <w:r w:rsidR="00A76E83" w:rsidRPr="00653B5A" w:rsidDel="00E13772">
          <w:rPr>
            <w:rFonts w:eastAsia="游明朝"/>
            <w:color w:val="auto"/>
            <w:kern w:val="2"/>
            <w:lang w:eastAsia="ja-JP"/>
          </w:rPr>
          <w:delText xml:space="preserve"> while</w:delText>
        </w:r>
      </w:del>
      <w:r w:rsidR="00A76E83" w:rsidRPr="00653B5A">
        <w:rPr>
          <w:rFonts w:eastAsia="游明朝"/>
          <w:color w:val="auto"/>
          <w:kern w:val="2"/>
          <w:lang w:eastAsia="ja-JP"/>
        </w:rPr>
        <w:t xml:space="preserve"> there is room for improvement in the optimization model including the prediction model. To improve the relationship, it needs to introduce the RO membrane scaling model to the optimization model and use stably measured online data as discussed in the previous section.</w:t>
      </w:r>
    </w:p>
    <w:p w14:paraId="7E644BFD" w14:textId="5EF92B8A" w:rsidR="00F9475B" w:rsidRPr="00653B5A" w:rsidRDefault="00B7386D" w:rsidP="007D2057">
      <w:pPr>
        <w:widowControl w:val="0"/>
        <w:snapToGrid/>
        <w:spacing w:after="0"/>
        <w:jc w:val="both"/>
        <w:rPr>
          <w:rFonts w:eastAsia="游明朝"/>
          <w:b/>
          <w:bCs/>
          <w:color w:val="auto"/>
          <w:kern w:val="2"/>
          <w:lang w:eastAsia="ja-JP"/>
        </w:rPr>
      </w:pPr>
      <w:r w:rsidRPr="00653B5A">
        <w:rPr>
          <w:noProof/>
        </w:rPr>
        <mc:AlternateContent>
          <mc:Choice Requires="wps">
            <w:drawing>
              <wp:anchor distT="45720" distB="45720" distL="114300" distR="114300" simplePos="0" relativeHeight="251680768" behindDoc="0" locked="0" layoutInCell="1" allowOverlap="1" wp14:anchorId="0411DC91" wp14:editId="5AAC2B89">
                <wp:simplePos x="0" y="0"/>
                <wp:positionH relativeFrom="column">
                  <wp:posOffset>-18415</wp:posOffset>
                </wp:positionH>
                <wp:positionV relativeFrom="paragraph">
                  <wp:posOffset>247650</wp:posOffset>
                </wp:positionV>
                <wp:extent cx="5931535" cy="2070100"/>
                <wp:effectExtent l="0" t="0" r="0" b="6350"/>
                <wp:wrapTopAndBottom/>
                <wp:docPr id="596267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070100"/>
                        </a:xfrm>
                        <a:prstGeom prst="rect">
                          <a:avLst/>
                        </a:prstGeom>
                        <a:solidFill>
                          <a:srgbClr val="FFFFFF"/>
                        </a:solidFill>
                        <a:ln w="9525">
                          <a:noFill/>
                          <a:miter lim="800000"/>
                          <a:headEnd/>
                          <a:tailEnd/>
                        </a:ln>
                      </wps:spPr>
                      <wps:txbx>
                        <w:txbxContent>
                          <w:p w14:paraId="7E5E7FF2" w14:textId="0801049C" w:rsidR="00F9475B" w:rsidRDefault="00F9475B" w:rsidP="00F9475B">
                            <w:pPr>
                              <w:pStyle w:val="a4"/>
                              <w:spacing w:before="120" w:after="0"/>
                              <w:ind w:left="0"/>
                              <w:jc w:val="center"/>
                              <w:rPr>
                                <w:rFonts w:eastAsia="ＭＳ 明朝"/>
                                <w:b/>
                                <w:bCs/>
                                <w:lang w:eastAsia="ja-JP"/>
                              </w:rPr>
                            </w:pPr>
                            <w:r>
                              <w:rPr>
                                <w:b/>
                                <w:bCs/>
                                <w:lang w:eastAsia="ja-JP"/>
                              </w:rPr>
                              <w:t>Table</w:t>
                            </w:r>
                            <w:r w:rsidRPr="00105B69">
                              <w:rPr>
                                <w:b/>
                                <w:bCs/>
                                <w:lang w:eastAsia="ja-JP"/>
                              </w:rPr>
                              <w:t xml:space="preserve"> 1</w:t>
                            </w:r>
                            <w:r>
                              <w:rPr>
                                <w:b/>
                                <w:bCs/>
                                <w:lang w:eastAsia="ja-JP"/>
                              </w:rPr>
                              <w:t>.4.2</w:t>
                            </w:r>
                            <w:r w:rsidRPr="00105B69">
                              <w:rPr>
                                <w:b/>
                                <w:bCs/>
                                <w:lang w:eastAsia="ja-JP"/>
                              </w:rPr>
                              <w:t>:</w:t>
                            </w:r>
                            <w:r>
                              <w:rPr>
                                <w:b/>
                                <w:bCs/>
                                <w:lang w:eastAsia="ja-JP"/>
                              </w:rPr>
                              <w:t xml:space="preserve"> Optimization Effect</w:t>
                            </w:r>
                            <w:r w:rsidR="002C05E5">
                              <w:rPr>
                                <w:rFonts w:ascii="ＭＳ 明朝" w:eastAsia="ＭＳ 明朝" w:hAnsi="ＭＳ 明朝" w:cs="ＭＳ 明朝" w:hint="eastAsia"/>
                                <w:b/>
                                <w:bCs/>
                                <w:lang w:eastAsia="ja-JP"/>
                              </w:rPr>
                              <w:t xml:space="preserve"> </w:t>
                            </w:r>
                            <w:r w:rsidR="002C05E5" w:rsidRPr="002C05E5">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555"/>
                              <w:gridCol w:w="1134"/>
                              <w:gridCol w:w="992"/>
                              <w:gridCol w:w="1417"/>
                              <w:gridCol w:w="1418"/>
                              <w:gridCol w:w="1417"/>
                              <w:gridCol w:w="1111"/>
                            </w:tblGrid>
                            <w:tr w:rsidR="0037115C" w:rsidRPr="009031A6" w14:paraId="06CD7622" w14:textId="55287666" w:rsidTr="0037115C">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tcPr>
                                <w:p w14:paraId="54A59568" w14:textId="77777777" w:rsidR="0037115C" w:rsidRPr="00745EA8" w:rsidRDefault="0037115C" w:rsidP="0037115C">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134" w:type="dxa"/>
                                  <w:tcBorders>
                                    <w:top w:val="single" w:sz="4" w:space="0" w:color="auto"/>
                                    <w:left w:val="single" w:sz="4" w:space="0" w:color="auto"/>
                                    <w:bottom w:val="single" w:sz="4" w:space="0" w:color="auto"/>
                                    <w:right w:val="single" w:sz="4" w:space="0" w:color="auto"/>
                                  </w:tcBorders>
                                </w:tcPr>
                                <w:p w14:paraId="6F6191A1" w14:textId="77777777"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D1CC3BB" w14:textId="4D789431"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45F61FB" w14:textId="0B340BFC"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327E4E6B"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25D4CDBC" w14:textId="0602BFA2"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238D8253" w14:textId="2FBA24F0"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F792FB8"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0C530BFD" w14:textId="0497CF3F" w:rsidR="00BE299E" w:rsidRDefault="00BE299E"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BE299E" w:rsidRPr="009031A6" w14:paraId="794B5575" w14:textId="68FF8FB9" w:rsidTr="00CC2B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39B0E0" w14:textId="56389D62"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 xml:space="preserve">Acid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32F88" w14:textId="1AB66FDB"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34A0C" w14:textId="6B0F6493"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193071A" w14:textId="4892408E"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CC21325" w14:textId="2FDA545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9FCD" w14:textId="2B4FE2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2F39897E" w14:textId="6369683B"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541</w:t>
                                  </w:r>
                                </w:p>
                              </w:tc>
                            </w:tr>
                            <w:tr w:rsidR="00BE299E" w:rsidRPr="009031A6" w14:paraId="57ED35E1" w14:textId="4D5C8615"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A6F79" w14:textId="1EB5914E"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Inhibitor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36C78" w14:textId="37A7F5E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50692" w14:textId="016FA83C"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10DF3" w14:textId="3395C2A4"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4E17B30" w14:textId="17D9216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569D3BF" w14:textId="619B8BAF"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7190AF43" w14:textId="524DF209"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Fonts w:eastAsia="ＭＳ Ｐゴシック" w:hint="eastAsia"/>
                                      <w:noProof/>
                                      <w:lang w:eastAsia="ja-JP"/>
                                    </w:rPr>
                                    <w:t>6</w:t>
                                  </w:r>
                                  <w:r>
                                    <w:rPr>
                                      <w:rFonts w:eastAsia="ＭＳ Ｐゴシック"/>
                                      <w:noProof/>
                                      <w:lang w:eastAsia="ja-JP"/>
                                    </w:rPr>
                                    <w:t>12</w:t>
                                  </w:r>
                                </w:p>
                              </w:tc>
                            </w:tr>
                            <w:tr w:rsidR="00BE299E" w:rsidRPr="009031A6" w14:paraId="446AEAA9" w14:textId="56A0A329"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38DD5E" w14:textId="79A6939A" w:rsidR="00BE299E" w:rsidRPr="00243AAB" w:rsidRDefault="00BE299E" w:rsidP="00BE299E">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136D1" w14:textId="786AB5F1"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0B755" w14:textId="56C53501"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22.1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03C99E6" w14:textId="4740AA88"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25.8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7D3BC" w14:textId="26286D5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3</w:t>
                                  </w:r>
                                  <w:r>
                                    <w:rPr>
                                      <w:rStyle w:val="20"/>
                                      <w:b w:val="0"/>
                                      <w:noProof/>
                                      <w:lang w:eastAsia="ja-JP"/>
                                    </w:rPr>
                                    <w:t>.70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615B0" w14:textId="56361C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2.92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A0459E" w14:textId="170BD44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BE40B66" w14:textId="7E9BA38C"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93A8C" w14:textId="3F60450D" w:rsidR="00BE299E" w:rsidRPr="00243AAB" w:rsidRDefault="00BE299E" w:rsidP="00BE299E">
                                  <w:pPr>
                                    <w:pStyle w:val="a4"/>
                                    <w:snapToGrid/>
                                    <w:spacing w:after="0"/>
                                    <w:ind w:left="482" w:hanging="482"/>
                                    <w:jc w:val="center"/>
                                    <w:rPr>
                                      <w:rFonts w:eastAsia="Meiryo UI"/>
                                      <w:kern w:val="24"/>
                                    </w:rPr>
                                  </w:pPr>
                                  <w:r>
                                    <w:rPr>
                                      <w:rFonts w:eastAsia="Meiryo UI"/>
                                      <w:b w:val="0"/>
                                      <w:bCs w:val="0"/>
                                      <w:kern w:val="24"/>
                                    </w:rPr>
                                    <w:t>TOC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7EEF0" w14:textId="6320204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66647A" w14:textId="63945FD9"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0.057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4A7E" w14:textId="591BED70"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.055</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1B5A818" w14:textId="3519070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0.002</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295663" w14:textId="53318882"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3DE3A74" w14:textId="3BDB06E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77CFA0E8" w14:textId="6F755312"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6366C" w14:textId="23A9ED70"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B2BC6D" w14:textId="49C49C8F"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390B7" w14:textId="4BE922F1"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BEFB3E" w14:textId="28684CF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222C6" w14:textId="10B2F3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3A4A2" w14:textId="6E053B09"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0300DF11" w14:textId="5CA489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E1043DD" w14:textId="537A36AA"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CDE1D" w14:textId="3A6205C3"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1E5DC" w14:textId="043A77F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9C1558" w14:textId="3794016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Pr>
                                      <w:rStyle w:val="20"/>
                                      <w:b w:val="0"/>
                                      <w:noProof/>
                                      <w:lang w:eastAsia="ja-JP"/>
                                    </w:rPr>
                                    <w:t>2.18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A8BDFA" w14:textId="2F13D5A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2.22</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9BCB8B0" w14:textId="77F7673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BA471" w14:textId="40CEAAF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128FE70A" w14:textId="2F36662A"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4B01E2BB" w14:textId="77777777"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8C316" w14:textId="0680AA60" w:rsidR="00BE299E" w:rsidRDefault="00BE299E" w:rsidP="00BE299E">
                                  <w:pPr>
                                    <w:pStyle w:val="a4"/>
                                    <w:snapToGrid/>
                                    <w:spacing w:after="0"/>
                                    <w:ind w:left="482" w:hanging="482"/>
                                    <w:jc w:val="center"/>
                                    <w:rPr>
                                      <w:rFonts w:eastAsia="Meiryo UI"/>
                                      <w:b w:val="0"/>
                                      <w:bCs w:val="0"/>
                                      <w:kern w:val="24"/>
                                      <w:lang w:eastAsia="ja-JP"/>
                                    </w:rPr>
                                  </w:pPr>
                                  <w:r>
                                    <w:rPr>
                                      <w:rFonts w:eastAsia="Meiryo UI" w:hint="eastAsia"/>
                                      <w:b w:val="0"/>
                                      <w:bCs w:val="0"/>
                                      <w:kern w:val="24"/>
                                      <w:lang w:eastAsia="ja-JP"/>
                                    </w:rPr>
                                    <w:t>T</w:t>
                                  </w:r>
                                  <w:r>
                                    <w:rPr>
                                      <w:rFonts w:eastAsia="Meiryo UI"/>
                                      <w:b w:val="0"/>
                                      <w:bCs w:val="0"/>
                                      <w:kern w:val="24"/>
                                      <w:lang w:eastAsia="ja-JP"/>
                                    </w:rPr>
                                    <w:t>otal</w:t>
                                  </w: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8B12584" w14:textId="7777777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p>
                              </w:tc>
                              <w:tc>
                                <w:tcPr>
                                  <w:tcW w:w="992"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F922FA" w14:textId="77777777" w:rsidR="00BE299E"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6BFAB7C"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8"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22285A5"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16DDD5D"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111" w:type="dxa"/>
                                  <w:tcBorders>
                                    <w:top w:val="single" w:sz="4" w:space="0" w:color="auto"/>
                                    <w:left w:val="single" w:sz="4" w:space="0" w:color="auto"/>
                                    <w:bottom w:val="single" w:sz="4" w:space="0" w:color="auto"/>
                                    <w:right w:val="single" w:sz="4" w:space="0" w:color="auto"/>
                                    <w:tl2br w:val="nil"/>
                                  </w:tcBorders>
                                  <w:shd w:val="clear" w:color="auto" w:fill="FFFFFF" w:themeFill="background1"/>
                                  <w:vAlign w:val="center"/>
                                </w:tcPr>
                                <w:p w14:paraId="2ED20B22" w14:textId="5444FDBC"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71.1</w:t>
                                  </w:r>
                                </w:p>
                              </w:tc>
                            </w:tr>
                          </w:tbl>
                          <w:p w14:paraId="3B9A5C94" w14:textId="75C6E937" w:rsidR="00F9475B" w:rsidRPr="00064AE1" w:rsidRDefault="00F9475B" w:rsidP="00BE299E">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1DC91" id="_x0000_s1052" type="#_x0000_t202" style="position:absolute;left:0;text-align:left;margin-left:-1.45pt;margin-top:19.5pt;width:467.05pt;height:163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" stroked="f">
                <v:textbox>
                  <w:txbxContent>
                    <w:p w14:paraId="7E5E7FF2" w14:textId="0801049C" w:rsidR="00F9475B" w:rsidRDefault="00F9475B" w:rsidP="00F9475B">
                      <w:pPr>
                        <w:pStyle w:val="a4"/>
                        <w:spacing w:before="120" w:after="0"/>
                        <w:ind w:left="0"/>
                        <w:jc w:val="center"/>
                        <w:rPr>
                          <w:rFonts w:eastAsia="ＭＳ 明朝"/>
                          <w:b/>
                          <w:bCs/>
                          <w:lang w:eastAsia="ja-JP"/>
                        </w:rPr>
                      </w:pPr>
                      <w:r>
                        <w:rPr>
                          <w:b/>
                          <w:bCs/>
                          <w:lang w:eastAsia="ja-JP"/>
                        </w:rPr>
                        <w:t>Table</w:t>
                      </w:r>
                      <w:r w:rsidRPr="00105B69">
                        <w:rPr>
                          <w:b/>
                          <w:bCs/>
                          <w:lang w:eastAsia="ja-JP"/>
                        </w:rPr>
                        <w:t xml:space="preserve"> 1</w:t>
                      </w:r>
                      <w:r>
                        <w:rPr>
                          <w:b/>
                          <w:bCs/>
                          <w:lang w:eastAsia="ja-JP"/>
                        </w:rPr>
                        <w:t>.4.2</w:t>
                      </w:r>
                      <w:r w:rsidRPr="00105B69">
                        <w:rPr>
                          <w:b/>
                          <w:bCs/>
                          <w:lang w:eastAsia="ja-JP"/>
                        </w:rPr>
                        <w:t>:</w:t>
                      </w:r>
                      <w:r>
                        <w:rPr>
                          <w:b/>
                          <w:bCs/>
                          <w:lang w:eastAsia="ja-JP"/>
                        </w:rPr>
                        <w:t xml:space="preserve"> Optimization Effect</w:t>
                      </w:r>
                      <w:r w:rsidR="002C05E5">
                        <w:rPr>
                          <w:rFonts w:ascii="ＭＳ 明朝" w:eastAsia="ＭＳ 明朝" w:hAnsi="ＭＳ 明朝" w:cs="ＭＳ 明朝" w:hint="eastAsia"/>
                          <w:b/>
                          <w:bCs/>
                          <w:lang w:eastAsia="ja-JP"/>
                        </w:rPr>
                        <w:t xml:space="preserve"> </w:t>
                      </w:r>
                      <w:r w:rsidR="002C05E5" w:rsidRPr="002C05E5">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555"/>
                        <w:gridCol w:w="1134"/>
                        <w:gridCol w:w="992"/>
                        <w:gridCol w:w="1417"/>
                        <w:gridCol w:w="1418"/>
                        <w:gridCol w:w="1417"/>
                        <w:gridCol w:w="1111"/>
                      </w:tblGrid>
                      <w:tr w:rsidR="0037115C" w:rsidRPr="009031A6" w14:paraId="06CD7622" w14:textId="55287666" w:rsidTr="0037115C">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tcPr>
                          <w:p w14:paraId="54A59568" w14:textId="77777777" w:rsidR="0037115C" w:rsidRPr="00745EA8" w:rsidRDefault="0037115C" w:rsidP="0037115C">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134" w:type="dxa"/>
                            <w:tcBorders>
                              <w:top w:val="single" w:sz="4" w:space="0" w:color="auto"/>
                              <w:left w:val="single" w:sz="4" w:space="0" w:color="auto"/>
                              <w:bottom w:val="single" w:sz="4" w:space="0" w:color="auto"/>
                              <w:right w:val="single" w:sz="4" w:space="0" w:color="auto"/>
                            </w:tcBorders>
                          </w:tcPr>
                          <w:p w14:paraId="6F6191A1" w14:textId="77777777"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D1CC3BB" w14:textId="4D789431"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45F61FB" w14:textId="0B340BFC"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327E4E6B"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25D4CDBC" w14:textId="0602BFA2"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238D8253" w14:textId="2FBA24F0" w:rsidR="0037115C" w:rsidRPr="00745EA8"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F792FB8" w14:textId="77777777" w:rsidR="0037115C" w:rsidRDefault="0037115C"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0C530BFD" w14:textId="0497CF3F" w:rsidR="00BE299E" w:rsidRDefault="00BE299E" w:rsidP="0037115C">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BE299E" w:rsidRPr="009031A6" w14:paraId="794B5575" w14:textId="68FF8FB9" w:rsidTr="00CC2B6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39B0E0" w14:textId="56389D62"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 xml:space="preserve">Acid </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32F88" w14:textId="1AB66FDB"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34A0C" w14:textId="6B0F6493"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193071A" w14:textId="4892408E"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CC21325" w14:textId="2FDA545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2BC9FCD" w14:textId="2B4FE2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.09</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2F39897E" w14:textId="6369683B"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541</w:t>
                            </w:r>
                          </w:p>
                        </w:tc>
                      </w:tr>
                      <w:tr w:rsidR="00BE299E" w:rsidRPr="009031A6" w14:paraId="57ED35E1" w14:textId="4D5C8615"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1A6F79" w14:textId="1EB5914E"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Inhibitor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36C78" w14:textId="37A7F5E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ton/hour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D50692" w14:textId="016FA83C"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0.27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10DF3" w14:textId="3395C2A4"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4E17B30" w14:textId="17D9216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5569D3BF" w14:textId="619B8BAF"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0.01</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7190AF43" w14:textId="524DF209"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Fonts w:eastAsia="ＭＳ Ｐゴシック" w:hint="eastAsia"/>
                                <w:noProof/>
                                <w:lang w:eastAsia="ja-JP"/>
                              </w:rPr>
                              <w:t>6</w:t>
                            </w:r>
                            <w:r>
                              <w:rPr>
                                <w:rFonts w:eastAsia="ＭＳ Ｐゴシック"/>
                                <w:noProof/>
                                <w:lang w:eastAsia="ja-JP"/>
                              </w:rPr>
                              <w:t>12</w:t>
                            </w:r>
                          </w:p>
                        </w:tc>
                      </w:tr>
                      <w:tr w:rsidR="00BE299E" w:rsidRPr="009031A6" w14:paraId="446AEAA9" w14:textId="56A0A329"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38DD5E" w14:textId="79A6939A" w:rsidR="00BE299E" w:rsidRPr="00243AAB" w:rsidRDefault="00BE299E" w:rsidP="00BE299E">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136D1" w14:textId="786AB5F1" w:rsidR="00BE299E" w:rsidRPr="00B3413F" w:rsidRDefault="00BE299E" w:rsidP="00BE299E">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0B755" w14:textId="56C53501"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22.1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03C99E6" w14:textId="4740AA88"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25.8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7D3BC" w14:textId="26286D5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3</w:t>
                            </w:r>
                            <w:r>
                              <w:rPr>
                                <w:rStyle w:val="20"/>
                                <w:b w:val="0"/>
                                <w:noProof/>
                                <w:lang w:eastAsia="ja-JP"/>
                              </w:rPr>
                              <w:t>.70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615B0" w14:textId="56361CB0"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2.92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A0459E" w14:textId="170BD445"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BE40B66" w14:textId="7E9BA38C"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93A8C" w14:textId="3F60450D" w:rsidR="00BE299E" w:rsidRPr="00243AAB" w:rsidRDefault="00BE299E" w:rsidP="00BE299E">
                            <w:pPr>
                              <w:pStyle w:val="a4"/>
                              <w:snapToGrid/>
                              <w:spacing w:after="0"/>
                              <w:ind w:left="482" w:hanging="482"/>
                              <w:jc w:val="center"/>
                              <w:rPr>
                                <w:rFonts w:eastAsia="Meiryo UI"/>
                                <w:kern w:val="24"/>
                              </w:rPr>
                            </w:pPr>
                            <w:r>
                              <w:rPr>
                                <w:rFonts w:eastAsia="Meiryo UI"/>
                                <w:b w:val="0"/>
                                <w:bCs w:val="0"/>
                                <w:kern w:val="24"/>
                              </w:rPr>
                              <w:t>TOC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07EEF0" w14:textId="63202041" w:rsidR="00BE299E" w:rsidRPr="00B3413F" w:rsidRDefault="00BE299E" w:rsidP="00BE299E">
                            <w:pPr>
                              <w:snapToGrid/>
                              <w:spacing w:after="0"/>
                              <w:jc w:val="center"/>
                              <w:cnfStyle w:val="000000000000" w:firstRow="0" w:lastRow="0" w:firstColumn="0" w:lastColumn="0" w:oddVBand="0" w:evenVBand="0" w:oddHBand="0"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66647A" w14:textId="63945FD9"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0.057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B54A7E" w14:textId="591BED70"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.055</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41B5A818" w14:textId="3519070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0.002</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295663" w14:textId="53318882"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3DE3A74" w14:textId="3BDB06E6"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77CFA0E8" w14:textId="6F755312"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6366C" w14:textId="23A9ED70"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B2BC6D" w14:textId="49C49C8F"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F390B7" w14:textId="4BE922F1"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BEFB3E" w14:textId="28684CF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222C6" w14:textId="10B2F3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03A4A2" w14:textId="6E053B09"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0300DF11" w14:textId="5CA4895C"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BE299E" w:rsidRPr="009031A6" w14:paraId="5E1043DD" w14:textId="537A36AA" w:rsidTr="00BE299E">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5CDE1D" w14:textId="3A6205C3" w:rsidR="00BE299E" w:rsidRPr="00243AAB" w:rsidRDefault="00BE299E" w:rsidP="00BE299E">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1E5DC" w14:textId="043A77F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9C1558" w14:textId="3794016B" w:rsidR="00BE299E" w:rsidRPr="00243AAB" w:rsidRDefault="00BE299E" w:rsidP="00BE299E">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Pr>
                                <w:rStyle w:val="20"/>
                                <w:b w:val="0"/>
                                <w:noProof/>
                                <w:lang w:eastAsia="ja-JP"/>
                              </w:rPr>
                              <w:t>2.18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79A8BDFA" w14:textId="2F13D5A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2.22</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9BCB8B0" w14:textId="77F7673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BA471" w14:textId="40CEAAFD"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128FE70A" w14:textId="2F36662A" w:rsidR="00BE299E" w:rsidRPr="00243AAB" w:rsidRDefault="00BE299E" w:rsidP="00BE299E">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BE299E" w:rsidRPr="009031A6" w14:paraId="4B01E2BB" w14:textId="77777777" w:rsidTr="00BE29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88C316" w14:textId="0680AA60" w:rsidR="00BE299E" w:rsidRDefault="00BE299E" w:rsidP="00BE299E">
                            <w:pPr>
                              <w:pStyle w:val="a4"/>
                              <w:snapToGrid/>
                              <w:spacing w:after="0"/>
                              <w:ind w:left="482" w:hanging="482"/>
                              <w:jc w:val="center"/>
                              <w:rPr>
                                <w:rFonts w:eastAsia="Meiryo UI"/>
                                <w:b w:val="0"/>
                                <w:bCs w:val="0"/>
                                <w:kern w:val="24"/>
                                <w:lang w:eastAsia="ja-JP"/>
                              </w:rPr>
                            </w:pPr>
                            <w:r>
                              <w:rPr>
                                <w:rFonts w:eastAsia="Meiryo UI" w:hint="eastAsia"/>
                                <w:b w:val="0"/>
                                <w:bCs w:val="0"/>
                                <w:kern w:val="24"/>
                                <w:lang w:eastAsia="ja-JP"/>
                              </w:rPr>
                              <w:t>T</w:t>
                            </w:r>
                            <w:r>
                              <w:rPr>
                                <w:rFonts w:eastAsia="Meiryo UI"/>
                                <w:b w:val="0"/>
                                <w:bCs w:val="0"/>
                                <w:kern w:val="24"/>
                                <w:lang w:eastAsia="ja-JP"/>
                              </w:rPr>
                              <w:t>otal</w:t>
                            </w: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8B12584" w14:textId="77777777" w:rsidR="00BE299E" w:rsidRPr="00243AAB"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p>
                        </w:tc>
                        <w:tc>
                          <w:tcPr>
                            <w:tcW w:w="992"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F922FA" w14:textId="77777777" w:rsidR="00BE299E" w:rsidRDefault="00BE299E" w:rsidP="00BE299E">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6BFAB7C"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c>
                          <w:tcPr>
                            <w:tcW w:w="1418"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Pr>
                          <w:p w14:paraId="422285A5"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417"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16DDD5D" w14:textId="77777777" w:rsidR="00BE299E"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Fonts w:eastAsia="ＭＳ Ｐゴシック"/>
                              </w:rPr>
                            </w:pPr>
                          </w:p>
                        </w:tc>
                        <w:tc>
                          <w:tcPr>
                            <w:tcW w:w="1111" w:type="dxa"/>
                            <w:tcBorders>
                              <w:top w:val="single" w:sz="4" w:space="0" w:color="auto"/>
                              <w:left w:val="single" w:sz="4" w:space="0" w:color="auto"/>
                              <w:bottom w:val="single" w:sz="4" w:space="0" w:color="auto"/>
                              <w:right w:val="single" w:sz="4" w:space="0" w:color="auto"/>
                              <w:tl2br w:val="nil"/>
                            </w:tcBorders>
                            <w:shd w:val="clear" w:color="auto" w:fill="FFFFFF" w:themeFill="background1"/>
                            <w:vAlign w:val="center"/>
                          </w:tcPr>
                          <w:p w14:paraId="2ED20B22" w14:textId="5444FDBC" w:rsidR="00BE299E" w:rsidRPr="00243AAB" w:rsidRDefault="00BE299E" w:rsidP="00BE299E">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71.1</w:t>
                            </w:r>
                          </w:p>
                        </w:tc>
                      </w:tr>
                    </w:tbl>
                    <w:p w14:paraId="3B9A5C94" w14:textId="75C6E937" w:rsidR="00F9475B" w:rsidRPr="00064AE1" w:rsidRDefault="00F9475B" w:rsidP="00BE299E">
                      <w:pPr>
                        <w:pStyle w:val="a4"/>
                        <w:spacing w:before="120" w:after="0"/>
                        <w:ind w:left="0"/>
                        <w:rPr>
                          <w:rFonts w:eastAsia="游明朝"/>
                          <w:bCs/>
                          <w:lang w:eastAsia="ja-JP"/>
                        </w:rPr>
                      </w:pPr>
                    </w:p>
                  </w:txbxContent>
                </v:textbox>
                <w10:wrap type="topAndBottom"/>
              </v:shape>
            </w:pict>
          </mc:Fallback>
        </mc:AlternateContent>
      </w:r>
    </w:p>
    <w:p w14:paraId="79C4F350" w14:textId="77777777" w:rsidR="00F9475B" w:rsidRPr="00653B5A" w:rsidRDefault="00F9475B" w:rsidP="007D2057">
      <w:pPr>
        <w:widowControl w:val="0"/>
        <w:snapToGrid/>
        <w:spacing w:after="0"/>
        <w:jc w:val="both"/>
        <w:rPr>
          <w:rFonts w:eastAsia="游明朝"/>
          <w:b/>
          <w:bCs/>
          <w:color w:val="auto"/>
          <w:kern w:val="2"/>
          <w:lang w:eastAsia="ja-JP"/>
        </w:rPr>
      </w:pPr>
    </w:p>
    <w:p w14:paraId="5BE08A20" w14:textId="3010AF88" w:rsidR="003811E8" w:rsidRPr="00653B5A" w:rsidRDefault="007D2057" w:rsidP="00C20F49">
      <w:pPr>
        <w:keepNext/>
        <w:widowControl w:val="0"/>
        <w:numPr>
          <w:ilvl w:val="1"/>
          <w:numId w:val="5"/>
        </w:numPr>
        <w:snapToGrid/>
        <w:spacing w:before="120"/>
        <w:jc w:val="both"/>
        <w:outlineLvl w:val="1"/>
        <w:rPr>
          <w:rFonts w:eastAsia="游ゴシック Light"/>
          <w:b/>
          <w:bCs/>
          <w:color w:val="FF0000"/>
          <w:kern w:val="2"/>
          <w:lang w:eastAsia="ja-JP"/>
        </w:rPr>
      </w:pPr>
      <w:bookmarkStart w:id="316" w:name="_Toc144133656"/>
      <w:r w:rsidRPr="00653B5A">
        <w:rPr>
          <w:rFonts w:eastAsia="游ゴシック Light"/>
          <w:b/>
          <w:bCs/>
          <w:color w:val="FF0000"/>
          <w:kern w:val="2"/>
          <w:lang w:eastAsia="ja-JP"/>
        </w:rPr>
        <w:t>Future Tasks</w:t>
      </w:r>
      <w:bookmarkEnd w:id="316"/>
    </w:p>
    <w:p w14:paraId="13DCB387" w14:textId="75B9B64D" w:rsidR="00311C91" w:rsidRPr="00653B5A" w:rsidRDefault="00C20F49" w:rsidP="00D965D5">
      <w:pPr>
        <w:widowControl w:val="0"/>
        <w:snapToGrid/>
        <w:ind w:firstLineChars="100" w:firstLine="240"/>
        <w:jc w:val="both"/>
        <w:rPr>
          <w:rFonts w:eastAsia="游明朝"/>
          <w:color w:val="FF0000"/>
          <w:lang w:eastAsia="ja-JP"/>
        </w:rPr>
      </w:pPr>
      <w:r w:rsidRPr="00653B5A">
        <w:rPr>
          <w:rFonts w:eastAsia="游明朝" w:hint="eastAsia"/>
          <w:color w:val="auto"/>
          <w:lang w:eastAsia="ja-JP"/>
        </w:rPr>
        <w:t>T</w:t>
      </w:r>
      <w:r w:rsidRPr="00653B5A">
        <w:rPr>
          <w:rFonts w:eastAsia="游明朝"/>
          <w:color w:val="auto"/>
          <w:lang w:eastAsia="ja-JP"/>
        </w:rPr>
        <w:t>he optimization result represented in this report considers only the water quality model. The optimization variables, which are the ones we can manipulate, are the amounts of sulfuric acid and anti-</w:t>
      </w:r>
      <w:proofErr w:type="spellStart"/>
      <w:r w:rsidRPr="00653B5A">
        <w:rPr>
          <w:rFonts w:eastAsia="游明朝"/>
          <w:color w:val="auto"/>
          <w:lang w:eastAsia="ja-JP"/>
        </w:rPr>
        <w:t>scalant</w:t>
      </w:r>
      <w:proofErr w:type="spellEnd"/>
      <w:r w:rsidRPr="00653B5A">
        <w:rPr>
          <w:rFonts w:eastAsia="游明朝"/>
          <w:color w:val="auto"/>
          <w:lang w:eastAsia="ja-JP"/>
        </w:rPr>
        <w:t xml:space="preserve"> dosage. However, the main purpose of these chemicals is to prevent the progress of scaling </w:t>
      </w:r>
      <w:r w:rsidR="00843D08" w:rsidRPr="00653B5A">
        <w:rPr>
          <w:rFonts w:eastAsia="游明朝"/>
          <w:color w:val="auto"/>
          <w:lang w:eastAsia="ja-JP"/>
        </w:rPr>
        <w:t>for</w:t>
      </w:r>
      <w:r w:rsidRPr="00653B5A">
        <w:rPr>
          <w:rFonts w:eastAsia="游明朝"/>
          <w:color w:val="auto"/>
          <w:lang w:eastAsia="ja-JP"/>
        </w:rPr>
        <w:t xml:space="preserve"> </w:t>
      </w:r>
      <w:r w:rsidR="00E5769D" w:rsidRPr="00653B5A">
        <w:rPr>
          <w:rFonts w:eastAsia="游明朝"/>
          <w:color w:val="auto"/>
          <w:lang w:eastAsia="ja-JP"/>
        </w:rPr>
        <w:t xml:space="preserve">a </w:t>
      </w:r>
      <w:r w:rsidRPr="00653B5A">
        <w:rPr>
          <w:rFonts w:eastAsia="游明朝"/>
          <w:color w:val="auto"/>
          <w:lang w:eastAsia="ja-JP"/>
        </w:rPr>
        <w:t>long</w:t>
      </w:r>
      <w:r w:rsidR="00E5769D" w:rsidRPr="00653B5A">
        <w:rPr>
          <w:rFonts w:eastAsia="游明朝"/>
          <w:color w:val="auto"/>
          <w:lang w:eastAsia="ja-JP"/>
        </w:rPr>
        <w:t>-</w:t>
      </w:r>
      <w:r w:rsidRPr="00653B5A">
        <w:rPr>
          <w:rFonts w:eastAsia="游明朝"/>
          <w:color w:val="auto"/>
          <w:lang w:eastAsia="ja-JP"/>
        </w:rPr>
        <w:t>term, and they do not have strong effect</w:t>
      </w:r>
      <w:r w:rsidR="00D46A5B" w:rsidRPr="00653B5A">
        <w:rPr>
          <w:rFonts w:eastAsia="游明朝"/>
          <w:color w:val="auto"/>
          <w:lang w:eastAsia="ja-JP"/>
        </w:rPr>
        <w:t>s</w:t>
      </w:r>
      <w:r w:rsidRPr="00653B5A">
        <w:rPr>
          <w:rFonts w:eastAsia="游明朝"/>
          <w:color w:val="auto"/>
          <w:lang w:eastAsia="ja-JP"/>
        </w:rPr>
        <w:t xml:space="preserve"> on the water quality </w:t>
      </w:r>
      <w:r w:rsidR="000E2041" w:rsidRPr="00653B5A">
        <w:rPr>
          <w:rFonts w:eastAsia="游明朝"/>
          <w:color w:val="auto"/>
          <w:lang w:eastAsia="ja-JP"/>
        </w:rPr>
        <w:t xml:space="preserve">behavior </w:t>
      </w:r>
      <w:r w:rsidRPr="00653B5A">
        <w:rPr>
          <w:rFonts w:eastAsia="游明朝"/>
          <w:color w:val="auto"/>
          <w:lang w:eastAsia="ja-JP"/>
        </w:rPr>
        <w:t>in a short</w:t>
      </w:r>
      <w:r w:rsidR="004A7E25" w:rsidRPr="00653B5A">
        <w:rPr>
          <w:rFonts w:eastAsia="游明朝"/>
          <w:color w:val="auto"/>
          <w:lang w:eastAsia="ja-JP"/>
        </w:rPr>
        <w:t>-</w:t>
      </w:r>
      <w:r w:rsidRPr="00653B5A">
        <w:rPr>
          <w:rFonts w:eastAsia="游明朝"/>
          <w:color w:val="auto"/>
          <w:lang w:eastAsia="ja-JP"/>
        </w:rPr>
        <w:t>term. For this reason, no or little cost improvement is found in the optimization with only water quality model.</w:t>
      </w:r>
      <w:r w:rsidR="001E7CD3" w:rsidRPr="00653B5A">
        <w:rPr>
          <w:rFonts w:eastAsia="游明朝"/>
          <w:color w:val="auto"/>
          <w:lang w:eastAsia="ja-JP"/>
        </w:rPr>
        <w:t xml:space="preserve"> </w:t>
      </w:r>
      <w:r w:rsidR="00F51ED9" w:rsidRPr="00653B5A">
        <w:rPr>
          <w:rFonts w:eastAsia="游明朝"/>
          <w:color w:val="FF0000"/>
          <w:lang w:eastAsia="ja-JP"/>
        </w:rPr>
        <w:t>W</w:t>
      </w:r>
      <w:r w:rsidRPr="00653B5A">
        <w:rPr>
          <w:rFonts w:eastAsia="游明朝"/>
          <w:color w:val="FF0000"/>
          <w:lang w:eastAsia="ja-JP"/>
        </w:rPr>
        <w:t xml:space="preserve">e need to integrate a membrane scaling model into the optimization to </w:t>
      </w:r>
      <w:r w:rsidR="00746240" w:rsidRPr="00653B5A">
        <w:rPr>
          <w:rFonts w:eastAsia="游明朝"/>
          <w:color w:val="FF0000"/>
          <w:lang w:eastAsia="ja-JP"/>
        </w:rPr>
        <w:t>obtain</w:t>
      </w:r>
      <w:r w:rsidRPr="00653B5A">
        <w:rPr>
          <w:rFonts w:eastAsia="游明朝"/>
          <w:color w:val="FF0000"/>
          <w:lang w:eastAsia="ja-JP"/>
        </w:rPr>
        <w:t xml:space="preserve"> </w:t>
      </w:r>
      <w:r w:rsidR="00852541" w:rsidRPr="00653B5A">
        <w:rPr>
          <w:rFonts w:eastAsia="游明朝"/>
          <w:color w:val="FF0000"/>
          <w:lang w:eastAsia="ja-JP"/>
        </w:rPr>
        <w:t xml:space="preserve">a substantial and practical </w:t>
      </w:r>
      <w:r w:rsidR="00A56244" w:rsidRPr="00653B5A">
        <w:rPr>
          <w:rFonts w:eastAsia="游明朝"/>
          <w:color w:val="FF0000"/>
          <w:lang w:eastAsia="ja-JP"/>
        </w:rPr>
        <w:t>benefit through our optimization</w:t>
      </w:r>
      <w:r w:rsidRPr="00653B5A">
        <w:rPr>
          <w:rFonts w:eastAsia="游明朝"/>
          <w:color w:val="FF0000"/>
          <w:lang w:eastAsia="ja-JP"/>
        </w:rPr>
        <w:t xml:space="preserve">. We are currently developing </w:t>
      </w:r>
      <w:r w:rsidR="00554BDC" w:rsidRPr="00653B5A">
        <w:rPr>
          <w:rFonts w:eastAsia="游明朝"/>
          <w:color w:val="FF0000"/>
          <w:lang w:eastAsia="ja-JP"/>
        </w:rPr>
        <w:t>the</w:t>
      </w:r>
      <w:r w:rsidRPr="00653B5A">
        <w:rPr>
          <w:rFonts w:eastAsia="游明朝"/>
          <w:color w:val="FF0000"/>
          <w:lang w:eastAsia="ja-JP"/>
        </w:rPr>
        <w:t xml:space="preserve"> </w:t>
      </w:r>
      <w:r w:rsidR="00554BDC" w:rsidRPr="00653B5A">
        <w:rPr>
          <w:rFonts w:eastAsia="游明朝"/>
          <w:color w:val="FF0000"/>
          <w:lang w:eastAsia="ja-JP"/>
        </w:rPr>
        <w:t xml:space="preserve">long-term </w:t>
      </w:r>
      <w:r w:rsidRPr="00653B5A">
        <w:rPr>
          <w:rFonts w:eastAsia="游明朝"/>
          <w:color w:val="FF0000"/>
          <w:lang w:eastAsia="ja-JP"/>
        </w:rPr>
        <w:t xml:space="preserve">optimization </w:t>
      </w:r>
      <w:r w:rsidR="00554BDC" w:rsidRPr="00653B5A">
        <w:rPr>
          <w:rFonts w:eastAsia="游明朝"/>
          <w:color w:val="FF0000"/>
          <w:lang w:eastAsia="ja-JP"/>
        </w:rPr>
        <w:t>appr</w:t>
      </w:r>
      <w:r w:rsidR="0009479C" w:rsidRPr="00653B5A">
        <w:rPr>
          <w:rFonts w:eastAsia="游明朝"/>
          <w:color w:val="FF0000"/>
          <w:lang w:eastAsia="ja-JP"/>
        </w:rPr>
        <w:t>oach</w:t>
      </w:r>
      <w:r w:rsidRPr="00653B5A">
        <w:rPr>
          <w:rFonts w:eastAsia="游明朝"/>
          <w:color w:val="FF0000"/>
          <w:lang w:eastAsia="ja-JP"/>
        </w:rPr>
        <w:t xml:space="preserve"> that </w:t>
      </w:r>
      <w:r w:rsidR="0009479C" w:rsidRPr="00653B5A">
        <w:rPr>
          <w:rFonts w:eastAsia="游明朝"/>
          <w:color w:val="FF0000"/>
          <w:lang w:eastAsia="ja-JP"/>
        </w:rPr>
        <w:t>considers</w:t>
      </w:r>
      <w:r w:rsidR="00311C91" w:rsidRPr="00653B5A">
        <w:rPr>
          <w:rFonts w:eastAsia="游明朝" w:hint="eastAsia"/>
          <w:color w:val="FF0000"/>
          <w:lang w:eastAsia="ja-JP"/>
        </w:rPr>
        <w:t xml:space="preserve"> </w:t>
      </w:r>
      <w:r w:rsidR="00311C91" w:rsidRPr="00653B5A">
        <w:rPr>
          <w:rFonts w:eastAsia="游明朝"/>
          <w:color w:val="FF0000"/>
          <w:lang w:eastAsia="ja-JP"/>
        </w:rPr>
        <w:t>ionic equilibrium and solubility products related to Calcium</w:t>
      </w:r>
      <w:r w:rsidR="00CF219D" w:rsidRPr="00653B5A">
        <w:rPr>
          <w:rFonts w:eastAsia="游明朝"/>
          <w:color w:val="FF0000"/>
          <w:lang w:eastAsia="ja-JP"/>
        </w:rPr>
        <w:t xml:space="preserve"> </w:t>
      </w:r>
      <w:r w:rsidR="00311C91" w:rsidRPr="00653B5A">
        <w:rPr>
          <w:rFonts w:eastAsia="游明朝"/>
          <w:color w:val="FF0000"/>
          <w:lang w:eastAsia="ja-JP"/>
        </w:rPr>
        <w:t xml:space="preserve">and Silica on membrane </w:t>
      </w:r>
      <w:r w:rsidR="00C35FB8" w:rsidRPr="00653B5A">
        <w:rPr>
          <w:rFonts w:eastAsia="游明朝"/>
          <w:color w:val="FF0000"/>
          <w:lang w:eastAsia="ja-JP"/>
        </w:rPr>
        <w:t>concentration polarization layer.</w:t>
      </w:r>
      <w:r w:rsidR="00E636B9" w:rsidRPr="00653B5A">
        <w:rPr>
          <w:rFonts w:eastAsia="游明朝" w:hint="eastAsia"/>
          <w:color w:val="FF0000"/>
          <w:lang w:eastAsia="ja-JP"/>
        </w:rPr>
        <w:t xml:space="preserve"> </w:t>
      </w:r>
      <w:r w:rsidR="003A2039" w:rsidRPr="00653B5A">
        <w:rPr>
          <w:rFonts w:eastAsia="游明朝"/>
          <w:color w:val="FF0000"/>
          <w:lang w:eastAsia="ja-JP"/>
        </w:rPr>
        <w:t xml:space="preserve">In online demonstration of Year 2, we recommend </w:t>
      </w:r>
      <w:proofErr w:type="gramStart"/>
      <w:r w:rsidR="0008582A" w:rsidRPr="00653B5A">
        <w:rPr>
          <w:rFonts w:eastAsia="游明朝"/>
          <w:color w:val="FF0000"/>
          <w:lang w:eastAsia="ja-JP"/>
        </w:rPr>
        <w:t xml:space="preserve">to </w:t>
      </w:r>
      <w:r w:rsidR="00C127B9" w:rsidRPr="00653B5A">
        <w:rPr>
          <w:rFonts w:eastAsia="游明朝"/>
          <w:color w:val="FF0000"/>
          <w:lang w:eastAsia="ja-JP"/>
        </w:rPr>
        <w:t>measure</w:t>
      </w:r>
      <w:proofErr w:type="gramEnd"/>
      <w:r w:rsidR="0008582A" w:rsidRPr="00653B5A">
        <w:rPr>
          <w:rFonts w:eastAsia="游明朝"/>
          <w:color w:val="FF0000"/>
          <w:lang w:eastAsia="ja-JP"/>
        </w:rPr>
        <w:t xml:space="preserve"> the phy</w:t>
      </w:r>
      <w:r w:rsidR="00B176E5" w:rsidRPr="00653B5A">
        <w:rPr>
          <w:rFonts w:eastAsia="游明朝"/>
          <w:color w:val="FF0000"/>
          <w:lang w:eastAsia="ja-JP"/>
        </w:rPr>
        <w:t>sicochemical responses of differential and transmembrane pressure</w:t>
      </w:r>
      <w:r w:rsidR="00E072A1" w:rsidRPr="00653B5A">
        <w:rPr>
          <w:rFonts w:eastAsia="游明朝"/>
          <w:color w:val="FF0000"/>
          <w:lang w:eastAsia="ja-JP"/>
        </w:rPr>
        <w:t>s in RO membrane as the effect of anti-</w:t>
      </w:r>
      <w:proofErr w:type="spellStart"/>
      <w:r w:rsidR="008F46C0" w:rsidRPr="00653B5A">
        <w:rPr>
          <w:rFonts w:eastAsia="游明朝"/>
          <w:color w:val="FF0000"/>
          <w:lang w:eastAsia="ja-JP"/>
        </w:rPr>
        <w:t>scalant</w:t>
      </w:r>
      <w:proofErr w:type="spellEnd"/>
      <w:r w:rsidR="008F46C0" w:rsidRPr="00653B5A">
        <w:rPr>
          <w:rFonts w:eastAsia="游明朝"/>
          <w:color w:val="FF0000"/>
          <w:lang w:eastAsia="ja-JP"/>
        </w:rPr>
        <w:t xml:space="preserve"> dosage rate on</w:t>
      </w:r>
      <w:r w:rsidR="00664CC3" w:rsidRPr="00653B5A">
        <w:rPr>
          <w:rFonts w:eastAsia="游明朝"/>
          <w:color w:val="FF0000"/>
          <w:lang w:eastAsia="ja-JP"/>
        </w:rPr>
        <w:t xml:space="preserve"> the RO scaling</w:t>
      </w:r>
      <w:r w:rsidR="00CB7EE7" w:rsidRPr="00653B5A">
        <w:rPr>
          <w:rFonts w:eastAsia="游明朝"/>
          <w:color w:val="FF0000"/>
          <w:lang w:eastAsia="ja-JP"/>
        </w:rPr>
        <w:t xml:space="preserve"> that reflects in our model creation.</w:t>
      </w:r>
    </w:p>
    <w:p w14:paraId="35CB1C16" w14:textId="0F768435" w:rsidR="00A44AD1" w:rsidRPr="00653B5A" w:rsidRDefault="00D965D5" w:rsidP="00A44AD1">
      <w:pPr>
        <w:widowControl w:val="0"/>
        <w:snapToGrid/>
        <w:ind w:firstLineChars="100" w:firstLine="240"/>
        <w:jc w:val="both"/>
        <w:rPr>
          <w:color w:val="auto"/>
          <w:lang w:eastAsia="ja-JP"/>
        </w:rPr>
      </w:pPr>
      <w:r w:rsidRPr="00653B5A">
        <w:rPr>
          <w:rFonts w:eastAsia="游明朝" w:hint="eastAsia"/>
          <w:color w:val="auto"/>
          <w:lang w:eastAsia="ja-JP"/>
        </w:rPr>
        <w:t>I</w:t>
      </w:r>
      <w:r w:rsidRPr="00653B5A">
        <w:rPr>
          <w:rFonts w:eastAsia="游明朝"/>
          <w:color w:val="auto"/>
          <w:lang w:eastAsia="ja-JP"/>
        </w:rPr>
        <w:t xml:space="preserve">n the development of the online optimization system, reducing computational cost could be a challenge.  The calculation time for </w:t>
      </w:r>
      <w:r w:rsidR="00C970A2" w:rsidRPr="00653B5A">
        <w:rPr>
          <w:rFonts w:eastAsia="游明朝"/>
          <w:color w:val="auto"/>
          <w:lang w:eastAsia="ja-JP"/>
        </w:rPr>
        <w:t xml:space="preserve">the </w:t>
      </w:r>
      <w:r w:rsidR="00DA0694" w:rsidRPr="00653B5A">
        <w:rPr>
          <w:rFonts w:eastAsia="游明朝"/>
          <w:color w:val="auto"/>
          <w:kern w:val="2"/>
          <w:lang w:eastAsia="ja-JP"/>
        </w:rPr>
        <w:t>Random Forest</w:t>
      </w:r>
      <w:r w:rsidRPr="00653B5A">
        <w:rPr>
          <w:rFonts w:eastAsia="游明朝"/>
          <w:color w:val="auto"/>
          <w:lang w:eastAsia="ja-JP"/>
        </w:rPr>
        <w:t xml:space="preserve"> </w:t>
      </w:r>
      <w:r w:rsidR="00C970A2" w:rsidRPr="00653B5A">
        <w:rPr>
          <w:rFonts w:eastAsia="游明朝"/>
          <w:color w:val="auto"/>
          <w:lang w:eastAsia="ja-JP"/>
        </w:rPr>
        <w:t xml:space="preserve">(RF) </w:t>
      </w:r>
      <w:r w:rsidRPr="00653B5A">
        <w:rPr>
          <w:rFonts w:eastAsia="游明朝"/>
          <w:color w:val="auto"/>
          <w:lang w:eastAsia="ja-JP"/>
        </w:rPr>
        <w:t xml:space="preserve">prediction is much longer (about 300 times) than </w:t>
      </w:r>
      <w:r w:rsidR="00793E93" w:rsidRPr="00653B5A">
        <w:rPr>
          <w:rFonts w:eastAsia="游明朝"/>
          <w:color w:val="auto"/>
          <w:lang w:eastAsia="ja-JP"/>
        </w:rPr>
        <w:t xml:space="preserve">the </w:t>
      </w:r>
      <w:r w:rsidR="00C970A2" w:rsidRPr="00653B5A">
        <w:rPr>
          <w:rFonts w:eastAsia="游明朝"/>
          <w:color w:val="auto"/>
          <w:lang w:eastAsia="ja-JP"/>
        </w:rPr>
        <w:t>M</w:t>
      </w:r>
      <w:r w:rsidR="00793E93" w:rsidRPr="00653B5A">
        <w:rPr>
          <w:rFonts w:eastAsia="游明朝"/>
          <w:color w:val="auto"/>
          <w:lang w:eastAsia="ja-JP"/>
        </w:rPr>
        <w:t xml:space="preserve">ultiple </w:t>
      </w:r>
      <w:r w:rsidR="00C970A2" w:rsidRPr="00653B5A">
        <w:rPr>
          <w:rFonts w:eastAsia="游明朝"/>
          <w:color w:val="auto"/>
          <w:lang w:eastAsia="ja-JP"/>
        </w:rPr>
        <w:t>L</w:t>
      </w:r>
      <w:r w:rsidR="00793E93" w:rsidRPr="00653B5A">
        <w:rPr>
          <w:rFonts w:eastAsia="游明朝"/>
          <w:color w:val="auto"/>
          <w:lang w:eastAsia="ja-JP"/>
        </w:rPr>
        <w:t xml:space="preserve">inear </w:t>
      </w:r>
      <w:r w:rsidR="00C970A2" w:rsidRPr="00653B5A">
        <w:rPr>
          <w:rFonts w:eastAsia="游明朝"/>
          <w:color w:val="auto"/>
          <w:lang w:eastAsia="ja-JP"/>
        </w:rPr>
        <w:t>R</w:t>
      </w:r>
      <w:r w:rsidR="00793E93" w:rsidRPr="00653B5A">
        <w:rPr>
          <w:rFonts w:eastAsia="游明朝"/>
          <w:color w:val="auto"/>
          <w:lang w:eastAsia="ja-JP"/>
        </w:rPr>
        <w:t xml:space="preserve">egression </w:t>
      </w:r>
      <w:r w:rsidR="00B2392E" w:rsidRPr="00653B5A">
        <w:rPr>
          <w:rFonts w:eastAsia="游明朝"/>
          <w:color w:val="auto"/>
          <w:lang w:eastAsia="ja-JP"/>
        </w:rPr>
        <w:t>(</w:t>
      </w:r>
      <w:r w:rsidRPr="00653B5A">
        <w:rPr>
          <w:rFonts w:eastAsia="游明朝"/>
          <w:color w:val="auto"/>
          <w:lang w:eastAsia="ja-JP"/>
        </w:rPr>
        <w:t>MLR</w:t>
      </w:r>
      <w:r w:rsidR="00B2392E" w:rsidRPr="00653B5A">
        <w:rPr>
          <w:rFonts w:eastAsia="游明朝"/>
          <w:color w:val="auto"/>
          <w:lang w:eastAsia="ja-JP"/>
        </w:rPr>
        <w:t>)</w:t>
      </w:r>
      <w:r w:rsidRPr="00653B5A">
        <w:rPr>
          <w:rFonts w:eastAsia="游明朝"/>
          <w:color w:val="auto"/>
          <w:lang w:eastAsia="ja-JP"/>
        </w:rPr>
        <w:t xml:space="preserve">. </w:t>
      </w:r>
      <w:r w:rsidR="0040126E" w:rsidRPr="00653B5A">
        <w:rPr>
          <w:rFonts w:eastAsia="游明朝"/>
          <w:color w:val="auto"/>
          <w:lang w:eastAsia="ja-JP"/>
        </w:rPr>
        <w:t>In case</w:t>
      </w:r>
      <w:r w:rsidRPr="00653B5A">
        <w:rPr>
          <w:rFonts w:eastAsia="游明朝"/>
          <w:color w:val="auto"/>
          <w:lang w:eastAsia="ja-JP"/>
        </w:rPr>
        <w:t xml:space="preserve"> </w:t>
      </w:r>
      <w:r w:rsidR="0040126E" w:rsidRPr="00653B5A">
        <w:rPr>
          <w:rFonts w:eastAsia="游明朝"/>
          <w:color w:val="auto"/>
          <w:lang w:eastAsia="ja-JP"/>
        </w:rPr>
        <w:t xml:space="preserve">a </w:t>
      </w:r>
      <w:r w:rsidRPr="00653B5A">
        <w:rPr>
          <w:rFonts w:eastAsia="游明朝"/>
          <w:color w:val="auto"/>
          <w:lang w:eastAsia="ja-JP"/>
        </w:rPr>
        <w:t xml:space="preserve">black-box optimization algorithm evaluates the objective function for thousands of times and the objective function computes the prediction for hundreds of timesteps, the prediction </w:t>
      </w:r>
      <w:r w:rsidR="00D458B2" w:rsidRPr="00653B5A">
        <w:rPr>
          <w:rFonts w:eastAsia="游明朝"/>
          <w:color w:val="auto"/>
          <w:lang w:eastAsia="ja-JP"/>
        </w:rPr>
        <w:t>requires</w:t>
      </w:r>
      <w:r w:rsidRPr="00653B5A">
        <w:rPr>
          <w:rFonts w:eastAsia="游明朝"/>
          <w:color w:val="auto"/>
          <w:lang w:eastAsia="ja-JP"/>
        </w:rPr>
        <w:t xml:space="preserve"> evaluat</w:t>
      </w:r>
      <w:r w:rsidR="00D458B2" w:rsidRPr="00653B5A">
        <w:rPr>
          <w:rFonts w:eastAsia="游明朝"/>
          <w:color w:val="auto"/>
          <w:lang w:eastAsia="ja-JP"/>
        </w:rPr>
        <w:t>ion loop</w:t>
      </w:r>
      <w:r w:rsidR="004A6DCB" w:rsidRPr="00653B5A">
        <w:rPr>
          <w:rFonts w:eastAsia="游明朝"/>
          <w:color w:val="auto"/>
          <w:lang w:eastAsia="ja-JP"/>
        </w:rPr>
        <w:t>s</w:t>
      </w:r>
      <w:r w:rsidRPr="00653B5A">
        <w:rPr>
          <w:rFonts w:eastAsia="游明朝"/>
          <w:color w:val="auto"/>
          <w:lang w:eastAsia="ja-JP"/>
        </w:rPr>
        <w:t xml:space="preserve"> </w:t>
      </w:r>
      <w:r w:rsidR="004A6DCB" w:rsidRPr="00653B5A">
        <w:rPr>
          <w:rFonts w:eastAsia="游明朝"/>
          <w:color w:val="auto"/>
          <w:lang w:eastAsia="ja-JP"/>
        </w:rPr>
        <w:t xml:space="preserve">at </w:t>
      </w:r>
      <w:r w:rsidRPr="00653B5A">
        <w:rPr>
          <w:rFonts w:eastAsia="游明朝"/>
          <w:color w:val="auto"/>
          <w:lang w:eastAsia="ja-JP"/>
        </w:rPr>
        <w:t>hundreds of thousands of times.</w:t>
      </w:r>
      <w:r w:rsidR="003437DF" w:rsidRPr="00653B5A">
        <w:rPr>
          <w:rFonts w:eastAsia="游明朝"/>
          <w:color w:val="auto"/>
          <w:lang w:eastAsia="ja-JP"/>
        </w:rPr>
        <w:t xml:space="preserve"> This means that if a model with MLR takes 10 minutes to optimize, a model with RF takes 3,000 minutes (50 hours).</w:t>
      </w:r>
      <w:r w:rsidR="00255C5C" w:rsidRPr="00653B5A">
        <w:rPr>
          <w:rFonts w:eastAsia="游明朝"/>
          <w:color w:val="auto"/>
          <w:lang w:eastAsia="ja-JP"/>
        </w:rPr>
        <w:t xml:space="preserve"> </w:t>
      </w:r>
    </w:p>
    <w:p w14:paraId="768E4953" w14:textId="032D67EB" w:rsidR="00A44AD1" w:rsidRPr="00653B5A" w:rsidRDefault="00A44AD1">
      <w:pPr>
        <w:snapToGrid/>
        <w:spacing w:after="0"/>
        <w:rPr>
          <w:rFonts w:eastAsia="游明朝"/>
          <w:color w:val="auto"/>
          <w:kern w:val="2"/>
          <w:lang w:eastAsia="ja-JP"/>
        </w:rPr>
      </w:pPr>
      <w:r w:rsidRPr="00653B5A">
        <w:rPr>
          <w:rFonts w:eastAsia="游明朝"/>
          <w:color w:val="auto"/>
          <w:kern w:val="2"/>
          <w:lang w:eastAsia="ja-JP"/>
        </w:rPr>
        <w:br w:type="page"/>
      </w:r>
    </w:p>
    <w:p w14:paraId="167ADB40" w14:textId="77777777" w:rsidR="00204CE8" w:rsidRPr="00653B5A" w:rsidRDefault="00204CE8">
      <w:pPr>
        <w:pStyle w:val="a4"/>
        <w:keepNext/>
        <w:widowControl w:val="0"/>
        <w:numPr>
          <w:ilvl w:val="0"/>
          <w:numId w:val="15"/>
        </w:numPr>
        <w:snapToGrid/>
        <w:spacing w:after="0"/>
        <w:contextualSpacing w:val="0"/>
        <w:jc w:val="both"/>
        <w:outlineLvl w:val="0"/>
        <w:rPr>
          <w:rFonts w:eastAsia="游ゴシック Light"/>
          <w:b/>
          <w:bCs/>
          <w:vanish/>
          <w:color w:val="auto"/>
          <w:kern w:val="2"/>
          <w:lang w:eastAsia="ja-JP"/>
        </w:rPr>
      </w:pPr>
      <w:bookmarkStart w:id="317" w:name="_Toc144133657"/>
    </w:p>
    <w:p w14:paraId="38A9F26F" w14:textId="425D960D" w:rsidR="007D2057" w:rsidRPr="00653B5A" w:rsidRDefault="007D2057">
      <w:pPr>
        <w:keepNext/>
        <w:widowControl w:val="0"/>
        <w:numPr>
          <w:ilvl w:val="0"/>
          <w:numId w:val="15"/>
        </w:numPr>
        <w:snapToGrid/>
        <w:spacing w:after="0"/>
        <w:jc w:val="both"/>
        <w:outlineLvl w:val="0"/>
        <w:rPr>
          <w:rFonts w:eastAsia="游ゴシック Light"/>
          <w:b/>
          <w:bCs/>
          <w:color w:val="auto"/>
          <w:kern w:val="2"/>
          <w:lang w:eastAsia="ja-JP"/>
        </w:rPr>
      </w:pPr>
      <w:r w:rsidRPr="00653B5A">
        <w:rPr>
          <w:rFonts w:eastAsia="游ゴシック Light"/>
          <w:b/>
          <w:bCs/>
          <w:color w:val="auto"/>
          <w:kern w:val="2"/>
          <w:lang w:eastAsia="ja-JP"/>
        </w:rPr>
        <w:t xml:space="preserve">Desktop </w:t>
      </w:r>
      <w:r w:rsidR="006B67F3" w:rsidRPr="00653B5A">
        <w:rPr>
          <w:rFonts w:eastAsia="游ゴシック Light"/>
          <w:b/>
          <w:bCs/>
          <w:color w:val="auto"/>
          <w:kern w:val="2"/>
          <w:lang w:eastAsia="ja-JP"/>
        </w:rPr>
        <w:t>Analysis</w:t>
      </w:r>
      <w:r w:rsidRPr="00653B5A">
        <w:rPr>
          <w:rFonts w:eastAsia="游ゴシック Light"/>
          <w:b/>
          <w:bCs/>
          <w:color w:val="auto"/>
          <w:kern w:val="2"/>
          <w:lang w:eastAsia="ja-JP"/>
        </w:rPr>
        <w:t xml:space="preserve"> based on LVMWD</w:t>
      </w:r>
      <w:bookmarkEnd w:id="317"/>
    </w:p>
    <w:p w14:paraId="69173803" w14:textId="77777777" w:rsidR="00C40D00" w:rsidRPr="00653B5A" w:rsidRDefault="00C40D00">
      <w:pPr>
        <w:pStyle w:val="a4"/>
        <w:keepNext/>
        <w:widowControl w:val="0"/>
        <w:numPr>
          <w:ilvl w:val="0"/>
          <w:numId w:val="5"/>
        </w:numPr>
        <w:snapToGrid/>
        <w:spacing w:after="0"/>
        <w:contextualSpacing w:val="0"/>
        <w:jc w:val="both"/>
        <w:outlineLvl w:val="1"/>
        <w:rPr>
          <w:rFonts w:eastAsia="游ゴシック Light"/>
          <w:b/>
          <w:bCs/>
          <w:vanish/>
          <w:color w:val="auto"/>
          <w:kern w:val="2"/>
          <w:lang w:eastAsia="ja-JP"/>
        </w:rPr>
      </w:pPr>
    </w:p>
    <w:p w14:paraId="1A489244" w14:textId="5E87785E" w:rsidR="00C40D00" w:rsidRPr="00653B5A" w:rsidRDefault="00C40D00">
      <w:pPr>
        <w:keepNext/>
        <w:widowControl w:val="0"/>
        <w:numPr>
          <w:ilvl w:val="1"/>
          <w:numId w:val="5"/>
        </w:numPr>
        <w:snapToGrid/>
        <w:spacing w:before="120"/>
        <w:jc w:val="both"/>
        <w:outlineLvl w:val="1"/>
        <w:rPr>
          <w:rFonts w:eastAsia="游ゴシック Light"/>
          <w:color w:val="auto"/>
          <w:kern w:val="2"/>
          <w:lang w:eastAsia="ja-JP"/>
        </w:rPr>
      </w:pPr>
      <w:r w:rsidRPr="00653B5A">
        <w:rPr>
          <w:rFonts w:eastAsia="游ゴシック Light"/>
          <w:b/>
          <w:bCs/>
          <w:color w:val="auto"/>
          <w:kern w:val="2"/>
          <w:lang w:eastAsia="ja-JP"/>
        </w:rPr>
        <w:t>RO Optimization Overview</w:t>
      </w:r>
    </w:p>
    <w:p w14:paraId="253F592E" w14:textId="77777777" w:rsidR="00001ABE" w:rsidRPr="00653B5A" w:rsidRDefault="00001ABE" w:rsidP="00001ABE">
      <w:pPr>
        <w:spacing w:before="120" w:after="0"/>
        <w:ind w:firstLineChars="100" w:firstLine="240"/>
        <w:rPr>
          <w:rFonts w:eastAsia="游明朝"/>
          <w:lang w:eastAsia="ja-JP"/>
        </w:rPr>
      </w:pPr>
      <w:r w:rsidRPr="00653B5A">
        <w:rPr>
          <w:rFonts w:eastAsia="游明朝"/>
          <w:lang w:eastAsia="ja-JP"/>
        </w:rPr>
        <w:t xml:space="preserve">Basic optimization story is to decrease the chemical dosing cost (e.g., chloramines) while satisfying water quality standards or monitoring </w:t>
      </w:r>
      <w:del w:id="318" w:author="Ken-ichi Kamada (Ken-ichi.Kamada@yokoagwa.com)" w:date="2023-09-25T16:09:00Z">
        <w:r w:rsidRPr="00653B5A" w:rsidDel="00B139D2">
          <w:rPr>
            <w:rFonts w:eastAsia="游明朝"/>
            <w:lang w:eastAsia="ja-JP"/>
          </w:rPr>
          <w:delText xml:space="preserve">a </w:delText>
        </w:r>
      </w:del>
      <w:r w:rsidRPr="00653B5A">
        <w:rPr>
          <w:rFonts w:eastAsia="游明朝"/>
          <w:lang w:eastAsia="ja-JP"/>
        </w:rPr>
        <w:t>RO membrane fouling. The problem is formulated as scheduling problem.</w:t>
      </w:r>
    </w:p>
    <w:p w14:paraId="6D1FEEED" w14:textId="77777777" w:rsidR="00C40D00" w:rsidRPr="00653B5A" w:rsidRDefault="00C40D00" w:rsidP="00C40D00">
      <w:pPr>
        <w:widowControl w:val="0"/>
        <w:snapToGrid/>
        <w:spacing w:after="0"/>
        <w:jc w:val="both"/>
        <w:rPr>
          <w:rFonts w:eastAsia="游明朝"/>
          <w:color w:val="auto"/>
          <w:kern w:val="2"/>
          <w:lang w:eastAsia="ja-JP"/>
        </w:rPr>
      </w:pPr>
    </w:p>
    <w:p w14:paraId="7D1DEB16" w14:textId="77777777" w:rsidR="00C40D00" w:rsidRPr="00653B5A" w:rsidRDefault="00C40D00">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Flowchart</w:t>
      </w:r>
    </w:p>
    <w:p w14:paraId="61956A31" w14:textId="4A52FA81" w:rsidR="00001ABE" w:rsidRPr="00653B5A" w:rsidRDefault="00001ABE" w:rsidP="00001ABE">
      <w:pPr>
        <w:spacing w:before="120" w:after="0"/>
        <w:ind w:firstLineChars="100" w:firstLine="240"/>
        <w:rPr>
          <w:rFonts w:eastAsia="游明朝"/>
          <w:lang w:eastAsia="ja-JP"/>
        </w:rPr>
      </w:pPr>
      <w:r w:rsidRPr="00653B5A">
        <w:rPr>
          <w:rFonts w:eastAsia="游明朝"/>
          <w:lang w:eastAsia="ja-JP"/>
        </w:rPr>
        <w:t>Figure 2.1</w:t>
      </w:r>
      <w:r w:rsidR="00BE20A0" w:rsidRPr="00653B5A">
        <w:rPr>
          <w:rFonts w:eastAsia="游明朝"/>
          <w:lang w:eastAsia="ja-JP"/>
        </w:rPr>
        <w:t>.1</w:t>
      </w:r>
      <w:r w:rsidRPr="00653B5A">
        <w:rPr>
          <w:rFonts w:eastAsia="游明朝"/>
          <w:lang w:eastAsia="ja-JP"/>
        </w:rPr>
        <w:t xml:space="preserve"> shows the flow chart based on the RO system configuration. The RO system configuration and </w:t>
      </w:r>
      <w:r w:rsidRPr="00653B5A">
        <w:rPr>
          <w:rFonts w:eastAsia="游明朝"/>
          <w:bCs/>
          <w:lang w:eastAsia="ja-JP"/>
        </w:rPr>
        <w:t>tag name list</w:t>
      </w:r>
      <w:r w:rsidRPr="00653B5A">
        <w:rPr>
          <w:rFonts w:eastAsia="游明朝"/>
          <w:lang w:eastAsia="ja-JP"/>
        </w:rPr>
        <w:t xml:space="preserve"> of LVMWD is provided as “Additional Materials A1” at the end of this report. Figure 2.1</w:t>
      </w:r>
      <w:r w:rsidR="00BE20A0" w:rsidRPr="00653B5A">
        <w:rPr>
          <w:rFonts w:eastAsia="游明朝"/>
          <w:lang w:eastAsia="ja-JP"/>
        </w:rPr>
        <w:t>.1</w:t>
      </w:r>
      <w:r w:rsidRPr="00653B5A">
        <w:rPr>
          <w:rFonts w:eastAsia="游明朝"/>
          <w:lang w:eastAsia="ja-JP"/>
        </w:rPr>
        <w:t xml:space="preserve"> (a) is the flow chart limited to the part related to permeate TOC prediction and Figure 2.1</w:t>
      </w:r>
      <w:r w:rsidR="00BE20A0" w:rsidRPr="00653B5A">
        <w:rPr>
          <w:rFonts w:eastAsia="游明朝"/>
          <w:lang w:eastAsia="ja-JP"/>
        </w:rPr>
        <w:t>.1</w:t>
      </w:r>
      <w:r w:rsidRPr="00653B5A">
        <w:rPr>
          <w:rFonts w:eastAsia="游明朝"/>
          <w:lang w:eastAsia="ja-JP"/>
        </w:rPr>
        <w:t xml:space="preserve"> (b) is the flow chart limited to the part related to permeate EC prediction. </w:t>
      </w:r>
    </w:p>
    <w:p w14:paraId="3C17C7F2" w14:textId="4E3A0E0A" w:rsidR="00001ABE" w:rsidRPr="00653B5A" w:rsidRDefault="00001ABE" w:rsidP="00001ABE">
      <w:pPr>
        <w:spacing w:before="120" w:after="0"/>
        <w:ind w:firstLineChars="100" w:firstLine="240"/>
        <w:rPr>
          <w:rFonts w:eastAsia="游明朝"/>
          <w:lang w:eastAsia="ja-JP"/>
        </w:rPr>
      </w:pPr>
      <w:r w:rsidRPr="00653B5A">
        <w:rPr>
          <w:rFonts w:eastAsia="游明朝"/>
          <w:lang w:eastAsia="ja-JP"/>
        </w:rPr>
        <w:t>In Figure 2.1</w:t>
      </w:r>
      <w:r w:rsidR="00BE20A0" w:rsidRPr="00653B5A">
        <w:rPr>
          <w:rFonts w:eastAsia="游明朝"/>
          <w:lang w:eastAsia="ja-JP"/>
        </w:rPr>
        <w:t>.1</w:t>
      </w:r>
      <w:r w:rsidRPr="00653B5A">
        <w:rPr>
          <w:rFonts w:eastAsia="游明朝"/>
          <w:lang w:eastAsia="ja-JP"/>
        </w:rPr>
        <w:t>, the arrows and objects are same meaning as the case of OCWD (in Figure 1.</w:t>
      </w:r>
      <w:r w:rsidR="00BE20A0" w:rsidRPr="00653B5A">
        <w:rPr>
          <w:rFonts w:eastAsia="游明朝"/>
          <w:lang w:eastAsia="ja-JP"/>
        </w:rPr>
        <w:t>1.</w:t>
      </w:r>
      <w:r w:rsidRPr="00653B5A">
        <w:rPr>
          <w:rFonts w:eastAsia="游明朝"/>
          <w:lang w:eastAsia="ja-JP"/>
        </w:rPr>
        <w:t xml:space="preserve">2).   Especially, output data from </w:t>
      </w:r>
      <w:ins w:id="319" w:author="Ken-ichi Kamada (Ken-ichi.Kamada@yokoagwa.com)" w:date="2023-09-25T17:08:00Z">
        <w:r w:rsidR="00190095" w:rsidRPr="00653B5A">
          <w:rPr>
            <w:rFonts w:eastAsia="游明朝"/>
            <w:lang w:eastAsia="ja-JP"/>
          </w:rPr>
          <w:t>a</w:t>
        </w:r>
      </w:ins>
      <w:del w:id="320" w:author="Ken-ichi Kamada (Ken-ichi.Kamada@yokoagwa.com)" w:date="2023-09-25T17:08:00Z">
        <w:r w:rsidRPr="00653B5A" w:rsidDel="00190095">
          <w:rPr>
            <w:rFonts w:eastAsia="游明朝"/>
            <w:lang w:eastAsia="ja-JP"/>
          </w:rPr>
          <w:delText>the</w:delText>
        </w:r>
      </w:del>
      <w:r w:rsidRPr="00653B5A">
        <w:rPr>
          <w:rFonts w:eastAsia="游明朝"/>
          <w:lang w:eastAsia="ja-JP"/>
        </w:rPr>
        <w:t xml:space="preserve"> hexagon object toward </w:t>
      </w:r>
      <w:ins w:id="321" w:author="Ken-ichi Kamada (Ken-ichi.Kamada@yokoagwa.com)" w:date="2023-09-25T17:08:00Z">
        <w:r w:rsidR="00190095" w:rsidRPr="00653B5A">
          <w:rPr>
            <w:rFonts w:eastAsia="游明朝"/>
            <w:lang w:eastAsia="ja-JP"/>
          </w:rPr>
          <w:t>a</w:t>
        </w:r>
      </w:ins>
      <w:del w:id="322" w:author="Ken-ichi Kamada (Ken-ichi.Kamada@yokoagwa.com)" w:date="2023-09-25T17:08:00Z">
        <w:r w:rsidRPr="00653B5A" w:rsidDel="00190095">
          <w:rPr>
            <w:rFonts w:eastAsia="游明朝"/>
            <w:lang w:eastAsia="ja-JP"/>
          </w:rPr>
          <w:delText>the</w:delText>
        </w:r>
      </w:del>
      <w:r w:rsidRPr="00653B5A">
        <w:rPr>
          <w:rFonts w:eastAsia="游明朝"/>
          <w:lang w:eastAsia="ja-JP"/>
        </w:rPr>
        <w:t xml:space="preserve"> square object is calculated by the prediction model</w:t>
      </w:r>
      <w:ins w:id="323" w:author="Ken-ichi Kamada (Ken-ichi.Kamada@yokoagwa.com)" w:date="2023-09-25T17:08:00Z">
        <w:r w:rsidR="00190095" w:rsidRPr="00653B5A">
          <w:rPr>
            <w:rFonts w:eastAsia="游明朝"/>
            <w:lang w:eastAsia="ja-JP"/>
          </w:rPr>
          <w:t>s described</w:t>
        </w:r>
      </w:ins>
      <w:r w:rsidRPr="00653B5A">
        <w:rPr>
          <w:rFonts w:eastAsia="游明朝"/>
          <w:lang w:eastAsia="ja-JP"/>
        </w:rPr>
        <w:t xml:space="preserve"> in the later section</w:t>
      </w:r>
      <w:ins w:id="324" w:author="Ken-ichi Kamada (Ken-ichi.Kamada@yokoagwa.com)" w:date="2023-09-25T17:08:00Z">
        <w:r w:rsidR="00190095" w:rsidRPr="00653B5A">
          <w:rPr>
            <w:rFonts w:eastAsia="游明朝"/>
            <w:lang w:eastAsia="ja-JP"/>
          </w:rPr>
          <w:t>s</w:t>
        </w:r>
      </w:ins>
      <w:r w:rsidRPr="00653B5A">
        <w:rPr>
          <w:rFonts w:eastAsia="游明朝"/>
          <w:lang w:eastAsia="ja-JP"/>
        </w:rPr>
        <w:t>.</w:t>
      </w:r>
    </w:p>
    <w:p w14:paraId="24AB7ADE" w14:textId="77777777" w:rsidR="00001ABE" w:rsidRPr="00653B5A" w:rsidRDefault="00001ABE" w:rsidP="00C40D00">
      <w:pPr>
        <w:widowControl w:val="0"/>
        <w:snapToGrid/>
        <w:spacing w:after="0"/>
        <w:jc w:val="both"/>
        <w:rPr>
          <w:rFonts w:eastAsia="游明朝"/>
          <w:color w:val="auto"/>
          <w:kern w:val="2"/>
          <w:lang w:eastAsia="ja-JP"/>
        </w:rPr>
      </w:pPr>
    </w:p>
    <w:p w14:paraId="02C5F49B" w14:textId="77777777" w:rsidR="00C40D00" w:rsidRPr="00653B5A" w:rsidRDefault="00C40D00">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Formulation Optimization Problem</w:t>
      </w:r>
    </w:p>
    <w:p w14:paraId="3AAD1F91" w14:textId="41CD6BB9" w:rsidR="00BE20A0" w:rsidRPr="00653B5A" w:rsidRDefault="00BE20A0" w:rsidP="00BE20A0">
      <w:pPr>
        <w:spacing w:before="120" w:after="0"/>
        <w:ind w:firstLineChars="100" w:firstLine="240"/>
        <w:rPr>
          <w:rFonts w:eastAsia="游明朝"/>
          <w:lang w:eastAsia="ja-JP"/>
        </w:rPr>
      </w:pPr>
      <w:r w:rsidRPr="00653B5A">
        <w:rPr>
          <w:rFonts w:eastAsia="游明朝"/>
          <w:lang w:eastAsia="ja-JP"/>
        </w:rPr>
        <w:t>Table 2.1</w:t>
      </w:r>
      <w:r w:rsidR="00577303" w:rsidRPr="00653B5A">
        <w:rPr>
          <w:rFonts w:eastAsia="游明朝"/>
          <w:lang w:eastAsia="ja-JP"/>
        </w:rPr>
        <w:t>.1</w:t>
      </w:r>
      <w:r w:rsidRPr="00653B5A">
        <w:rPr>
          <w:rFonts w:eastAsia="游明朝"/>
          <w:lang w:eastAsia="ja-JP"/>
        </w:rPr>
        <w:t xml:space="preserve"> shows the optimization variable list in the LVMWD optimization model. “Optimization Variable”, “Fixed Parameter”, and “Intermediate Variable” have the same meaning as in the case of OCWD. In LVMWD optimization model, the optimization variable is UF filtrate total chlorine, and the intermediate variables are the permeate electric conductivity (EC) at stage 1, stage 2, and stage 3</w:t>
      </w:r>
      <w:r w:rsidR="00577303" w:rsidRPr="00653B5A">
        <w:rPr>
          <w:rFonts w:eastAsia="游明朝"/>
          <w:lang w:eastAsia="ja-JP"/>
        </w:rPr>
        <w:t>, combined permeate EC,</w:t>
      </w:r>
      <w:r w:rsidRPr="00653B5A">
        <w:rPr>
          <w:rFonts w:eastAsia="游明朝"/>
          <w:lang w:eastAsia="ja-JP"/>
        </w:rPr>
        <w:t xml:space="preserve"> and </w:t>
      </w:r>
      <w:r w:rsidR="00577303" w:rsidRPr="00653B5A">
        <w:rPr>
          <w:rFonts w:eastAsia="游明朝"/>
          <w:lang w:eastAsia="ja-JP"/>
        </w:rPr>
        <w:t xml:space="preserve">combined </w:t>
      </w:r>
      <w:r w:rsidRPr="00653B5A">
        <w:rPr>
          <w:rFonts w:eastAsia="游明朝"/>
          <w:lang w:eastAsia="ja-JP"/>
        </w:rPr>
        <w:t xml:space="preserve">permeate TOC calculated by water quality prediction model. </w:t>
      </w:r>
    </w:p>
    <w:p w14:paraId="63C3CADE" w14:textId="5BD1EC83" w:rsidR="00BE20A0" w:rsidRPr="00653B5A" w:rsidRDefault="00BE20A0" w:rsidP="007D2057">
      <w:pPr>
        <w:widowControl w:val="0"/>
        <w:snapToGrid/>
        <w:spacing w:after="0"/>
        <w:jc w:val="both"/>
        <w:rPr>
          <w:rFonts w:eastAsia="游明朝"/>
          <w:color w:val="auto"/>
          <w:kern w:val="2"/>
          <w:lang w:eastAsia="ja-JP"/>
        </w:rPr>
      </w:pPr>
    </w:p>
    <w:p w14:paraId="49BBBECF" w14:textId="4293F6A6" w:rsidR="00BE20A0" w:rsidRPr="00653B5A" w:rsidRDefault="00BE20A0" w:rsidP="007D2057">
      <w:pPr>
        <w:widowControl w:val="0"/>
        <w:snapToGrid/>
        <w:spacing w:after="0"/>
        <w:jc w:val="both"/>
        <w:rPr>
          <w:rFonts w:eastAsia="游明朝"/>
          <w:color w:val="auto"/>
          <w:kern w:val="2"/>
          <w:lang w:eastAsia="ja-JP"/>
        </w:rPr>
      </w:pPr>
    </w:p>
    <w:p w14:paraId="416A03EA" w14:textId="1B24F809" w:rsidR="00BE20A0" w:rsidRPr="00653B5A" w:rsidRDefault="00BE20A0" w:rsidP="007D2057">
      <w:pPr>
        <w:widowControl w:val="0"/>
        <w:snapToGrid/>
        <w:spacing w:after="0"/>
        <w:jc w:val="both"/>
        <w:rPr>
          <w:rFonts w:eastAsia="游明朝"/>
          <w:color w:val="auto"/>
          <w:kern w:val="2"/>
          <w:lang w:eastAsia="ja-JP"/>
        </w:rPr>
      </w:pPr>
    </w:p>
    <w:p w14:paraId="744C2471" w14:textId="4E14DF07" w:rsidR="00BE20A0" w:rsidRPr="00653B5A" w:rsidRDefault="00BE20A0" w:rsidP="007D2057">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2816" behindDoc="0" locked="0" layoutInCell="1" allowOverlap="1" wp14:anchorId="11BCF11B" wp14:editId="3F97C018">
                <wp:simplePos x="0" y="0"/>
                <wp:positionH relativeFrom="column">
                  <wp:posOffset>0</wp:posOffset>
                </wp:positionH>
                <wp:positionV relativeFrom="paragraph">
                  <wp:posOffset>114935</wp:posOffset>
                </wp:positionV>
                <wp:extent cx="5931535" cy="7143115"/>
                <wp:effectExtent l="0" t="0" r="0" b="635"/>
                <wp:wrapTopAndBottom/>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48A0AA43" w14:textId="23B5A9DE" w:rsidR="00BE20A0" w:rsidRDefault="006B6775" w:rsidP="00BE20A0">
                            <w:pPr>
                              <w:pStyle w:val="a4"/>
                              <w:ind w:left="0"/>
                              <w:jc w:val="center"/>
                              <w:rPr>
                                <w:rFonts w:ascii="Arial" w:hAnsi="Arial" w:cs="Arial"/>
                                <w:b/>
                                <w:bCs/>
                              </w:rPr>
                            </w:pPr>
                            <w:r w:rsidRPr="006B6775">
                              <w:rPr>
                                <w:noProof/>
                              </w:rPr>
                              <w:drawing>
                                <wp:inline distT="0" distB="0" distL="0" distR="0" wp14:anchorId="2CA21AF2" wp14:editId="4FD4851B">
                                  <wp:extent cx="5739765" cy="3236595"/>
                                  <wp:effectExtent l="0" t="0" r="0" b="1905"/>
                                  <wp:docPr id="11264" name="図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56B09DF0" w14:textId="77777777" w:rsidR="00BE20A0" w:rsidRDefault="00BE20A0">
                            <w:pPr>
                              <w:pStyle w:val="a4"/>
                              <w:numPr>
                                <w:ilvl w:val="0"/>
                                <w:numId w:val="24"/>
                              </w:numPr>
                              <w:spacing w:before="120" w:after="0"/>
                              <w:jc w:val="center"/>
                              <w:rPr>
                                <w:rFonts w:eastAsia="游明朝"/>
                                <w:b/>
                                <w:bCs/>
                                <w:lang w:eastAsia="ja-JP"/>
                              </w:rPr>
                            </w:pPr>
                            <w:r w:rsidRPr="002474F4">
                              <w:rPr>
                                <w:rFonts w:eastAsia="游明朝"/>
                                <w:b/>
                                <w:bCs/>
                                <w:lang w:eastAsia="ja-JP"/>
                              </w:rPr>
                              <w:t>RO Total Flow Chart (Permeate TOC)</w:t>
                            </w:r>
                          </w:p>
                          <w:p w14:paraId="50A7D29C" w14:textId="77777777" w:rsidR="00BE20A0" w:rsidRDefault="00BE20A0" w:rsidP="00BE20A0">
                            <w:pPr>
                              <w:pStyle w:val="a4"/>
                              <w:spacing w:before="120" w:after="0"/>
                              <w:ind w:left="360"/>
                              <w:rPr>
                                <w:rFonts w:eastAsia="游明朝"/>
                                <w:b/>
                                <w:bCs/>
                                <w:lang w:eastAsia="ja-JP"/>
                              </w:rPr>
                            </w:pPr>
                          </w:p>
                          <w:p w14:paraId="51477D04" w14:textId="09FA1420" w:rsidR="00BE20A0" w:rsidRDefault="006B6775" w:rsidP="00BE20A0">
                            <w:pPr>
                              <w:spacing w:before="120" w:after="0"/>
                              <w:jc w:val="center"/>
                              <w:rPr>
                                <w:rFonts w:eastAsia="游明朝"/>
                                <w:b/>
                                <w:bCs/>
                                <w:lang w:eastAsia="ja-JP"/>
                              </w:rPr>
                            </w:pPr>
                            <w:r w:rsidRPr="006B6775">
                              <w:rPr>
                                <w:noProof/>
                              </w:rPr>
                              <w:drawing>
                                <wp:inline distT="0" distB="0" distL="0" distR="0" wp14:anchorId="4062680F" wp14:editId="0ED51E06">
                                  <wp:extent cx="5739765" cy="2576830"/>
                                  <wp:effectExtent l="0" t="0" r="0" b="0"/>
                                  <wp:docPr id="11265" name="図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9765" cy="2576830"/>
                                          </a:xfrm>
                                          <a:prstGeom prst="rect">
                                            <a:avLst/>
                                          </a:prstGeom>
                                          <a:noFill/>
                                          <a:ln>
                                            <a:noFill/>
                                          </a:ln>
                                        </pic:spPr>
                                      </pic:pic>
                                    </a:graphicData>
                                  </a:graphic>
                                </wp:inline>
                              </w:drawing>
                            </w:r>
                          </w:p>
                          <w:p w14:paraId="3E93F432" w14:textId="77777777" w:rsidR="00BE20A0" w:rsidRPr="006C142C" w:rsidRDefault="00BE20A0">
                            <w:pPr>
                              <w:pStyle w:val="a4"/>
                              <w:numPr>
                                <w:ilvl w:val="0"/>
                                <w:numId w:val="24"/>
                              </w:numPr>
                              <w:spacing w:before="120" w:after="0"/>
                              <w:jc w:val="center"/>
                              <w:rPr>
                                <w:rFonts w:eastAsia="游明朝"/>
                                <w:b/>
                                <w:bCs/>
                                <w:lang w:eastAsia="ja-JP"/>
                              </w:rPr>
                            </w:pPr>
                            <w:r w:rsidRPr="006C142C">
                              <w:rPr>
                                <w:rFonts w:eastAsia="游明朝"/>
                                <w:b/>
                                <w:bCs/>
                                <w:lang w:eastAsia="ja-JP"/>
                              </w:rPr>
                              <w:t>RO Each Stage Flow Chart (Permeate EC)</w:t>
                            </w:r>
                          </w:p>
                          <w:p w14:paraId="4D0BF1AA" w14:textId="40C838DE" w:rsidR="00BE20A0" w:rsidRPr="00C0200B" w:rsidRDefault="00BE20A0" w:rsidP="00BE20A0">
                            <w:pPr>
                              <w:pStyle w:val="a4"/>
                              <w:spacing w:before="120" w:after="0"/>
                              <w:ind w:left="0"/>
                              <w:jc w:val="center"/>
                              <w:rPr>
                                <w:b/>
                                <w:bCs/>
                              </w:rPr>
                            </w:pPr>
                            <w:r w:rsidRPr="00FC6ED4">
                              <w:rPr>
                                <w:b/>
                                <w:bCs/>
                              </w:rPr>
                              <w:t xml:space="preserve">Figure </w:t>
                            </w:r>
                            <w:r>
                              <w:rPr>
                                <w:b/>
                                <w:bCs/>
                              </w:rPr>
                              <w:t>2.1.1</w:t>
                            </w:r>
                            <w:r w:rsidRPr="00FC6ED4">
                              <w:rPr>
                                <w:b/>
                                <w:bCs/>
                              </w:rPr>
                              <w:t xml:space="preserve">: </w:t>
                            </w:r>
                            <w:r>
                              <w:rPr>
                                <w:b/>
                                <w:bCs/>
                              </w:rPr>
                              <w:t xml:space="preserve">Flow Chart for RO Optimization </w:t>
                            </w:r>
                            <w:r w:rsidR="00C22E87">
                              <w:rPr>
                                <w:b/>
                                <w:bCs/>
                              </w:rPr>
                              <w:t>Calculation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CF11B" id="_x0000_s1053" type="#_x0000_t202" style="position:absolute;left:0;text-align:left;margin-left:0;margin-top:9.05pt;width:467.05pt;height:562.4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" stroked="f">
                <v:textbox>
                  <w:txbxContent>
                    <w:p w14:paraId="48A0AA43" w14:textId="23B5A9DE" w:rsidR="00BE20A0" w:rsidRDefault="006B6775" w:rsidP="00BE20A0">
                      <w:pPr>
                        <w:pStyle w:val="a4"/>
                        <w:ind w:left="0"/>
                        <w:jc w:val="center"/>
                        <w:rPr>
                          <w:rFonts w:ascii="Arial" w:hAnsi="Arial" w:cs="Arial"/>
                          <w:b/>
                          <w:bCs/>
                        </w:rPr>
                      </w:pPr>
                      <w:r w:rsidRPr="006B6775">
                        <w:rPr>
                          <w:noProof/>
                        </w:rPr>
                        <w:drawing>
                          <wp:inline distT="0" distB="0" distL="0" distR="0" wp14:anchorId="2CA21AF2" wp14:editId="4FD4851B">
                            <wp:extent cx="5739765" cy="3236595"/>
                            <wp:effectExtent l="0" t="0" r="0" b="1905"/>
                            <wp:docPr id="11264" name="図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56B09DF0" w14:textId="77777777" w:rsidR="00BE20A0" w:rsidRDefault="00BE20A0">
                      <w:pPr>
                        <w:pStyle w:val="a4"/>
                        <w:numPr>
                          <w:ilvl w:val="0"/>
                          <w:numId w:val="24"/>
                        </w:numPr>
                        <w:spacing w:before="120" w:after="0"/>
                        <w:jc w:val="center"/>
                        <w:rPr>
                          <w:rFonts w:eastAsia="游明朝"/>
                          <w:b/>
                          <w:bCs/>
                          <w:lang w:eastAsia="ja-JP"/>
                        </w:rPr>
                      </w:pPr>
                      <w:r w:rsidRPr="002474F4">
                        <w:rPr>
                          <w:rFonts w:eastAsia="游明朝"/>
                          <w:b/>
                          <w:bCs/>
                          <w:lang w:eastAsia="ja-JP"/>
                        </w:rPr>
                        <w:t>RO Total Flow Chart (Permeate TOC)</w:t>
                      </w:r>
                    </w:p>
                    <w:p w14:paraId="50A7D29C" w14:textId="77777777" w:rsidR="00BE20A0" w:rsidRDefault="00BE20A0" w:rsidP="00BE20A0">
                      <w:pPr>
                        <w:pStyle w:val="a4"/>
                        <w:spacing w:before="120" w:after="0"/>
                        <w:ind w:left="360"/>
                        <w:rPr>
                          <w:rFonts w:eastAsia="游明朝"/>
                          <w:b/>
                          <w:bCs/>
                          <w:lang w:eastAsia="ja-JP"/>
                        </w:rPr>
                      </w:pPr>
                    </w:p>
                    <w:p w14:paraId="51477D04" w14:textId="09FA1420" w:rsidR="00BE20A0" w:rsidRDefault="006B6775" w:rsidP="00BE20A0">
                      <w:pPr>
                        <w:spacing w:before="120" w:after="0"/>
                        <w:jc w:val="center"/>
                        <w:rPr>
                          <w:rFonts w:eastAsia="游明朝"/>
                          <w:b/>
                          <w:bCs/>
                          <w:lang w:eastAsia="ja-JP"/>
                        </w:rPr>
                      </w:pPr>
                      <w:r w:rsidRPr="006B6775">
                        <w:rPr>
                          <w:noProof/>
                        </w:rPr>
                        <w:drawing>
                          <wp:inline distT="0" distB="0" distL="0" distR="0" wp14:anchorId="4062680F" wp14:editId="0ED51E06">
                            <wp:extent cx="5739765" cy="2576830"/>
                            <wp:effectExtent l="0" t="0" r="0" b="0"/>
                            <wp:docPr id="11265" name="図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9765" cy="2576830"/>
                                    </a:xfrm>
                                    <a:prstGeom prst="rect">
                                      <a:avLst/>
                                    </a:prstGeom>
                                    <a:noFill/>
                                    <a:ln>
                                      <a:noFill/>
                                    </a:ln>
                                  </pic:spPr>
                                </pic:pic>
                              </a:graphicData>
                            </a:graphic>
                          </wp:inline>
                        </w:drawing>
                      </w:r>
                    </w:p>
                    <w:p w14:paraId="3E93F432" w14:textId="77777777" w:rsidR="00BE20A0" w:rsidRPr="006C142C" w:rsidRDefault="00BE20A0">
                      <w:pPr>
                        <w:pStyle w:val="a4"/>
                        <w:numPr>
                          <w:ilvl w:val="0"/>
                          <w:numId w:val="24"/>
                        </w:numPr>
                        <w:spacing w:before="120" w:after="0"/>
                        <w:jc w:val="center"/>
                        <w:rPr>
                          <w:rFonts w:eastAsia="游明朝"/>
                          <w:b/>
                          <w:bCs/>
                          <w:lang w:eastAsia="ja-JP"/>
                        </w:rPr>
                      </w:pPr>
                      <w:r w:rsidRPr="006C142C">
                        <w:rPr>
                          <w:rFonts w:eastAsia="游明朝"/>
                          <w:b/>
                          <w:bCs/>
                          <w:lang w:eastAsia="ja-JP"/>
                        </w:rPr>
                        <w:t>RO Each Stage Flow Chart (Permeate EC)</w:t>
                      </w:r>
                    </w:p>
                    <w:p w14:paraId="4D0BF1AA" w14:textId="40C838DE" w:rsidR="00BE20A0" w:rsidRPr="00C0200B" w:rsidRDefault="00BE20A0" w:rsidP="00BE20A0">
                      <w:pPr>
                        <w:pStyle w:val="a4"/>
                        <w:spacing w:before="120" w:after="0"/>
                        <w:ind w:left="0"/>
                        <w:jc w:val="center"/>
                        <w:rPr>
                          <w:b/>
                          <w:bCs/>
                        </w:rPr>
                      </w:pPr>
                      <w:r w:rsidRPr="00FC6ED4">
                        <w:rPr>
                          <w:b/>
                          <w:bCs/>
                        </w:rPr>
                        <w:t xml:space="preserve">Figure </w:t>
                      </w:r>
                      <w:r>
                        <w:rPr>
                          <w:b/>
                          <w:bCs/>
                        </w:rPr>
                        <w:t>2.1.1</w:t>
                      </w:r>
                      <w:r w:rsidRPr="00FC6ED4">
                        <w:rPr>
                          <w:b/>
                          <w:bCs/>
                        </w:rPr>
                        <w:t xml:space="preserve">: </w:t>
                      </w:r>
                      <w:r>
                        <w:rPr>
                          <w:b/>
                          <w:bCs/>
                        </w:rPr>
                        <w:t xml:space="preserve">Flow Chart for RO Optimization </w:t>
                      </w:r>
                      <w:r w:rsidR="00C22E87">
                        <w:rPr>
                          <w:b/>
                          <w:bCs/>
                        </w:rPr>
                        <w:t>Calculation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4925C26D" w14:textId="74D393A9" w:rsidR="00BE20A0" w:rsidRPr="00653B5A" w:rsidRDefault="00BE20A0" w:rsidP="007D2057">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4864" behindDoc="0" locked="0" layoutInCell="1" allowOverlap="1" wp14:anchorId="73D4C203" wp14:editId="3BB11CC1">
                <wp:simplePos x="0" y="0"/>
                <wp:positionH relativeFrom="column">
                  <wp:posOffset>-42545</wp:posOffset>
                </wp:positionH>
                <wp:positionV relativeFrom="paragraph">
                  <wp:posOffset>74930</wp:posOffset>
                </wp:positionV>
                <wp:extent cx="5931535" cy="4417060"/>
                <wp:effectExtent l="0" t="0" r="0" b="254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417060"/>
                        </a:xfrm>
                        <a:prstGeom prst="rect">
                          <a:avLst/>
                        </a:prstGeom>
                        <a:solidFill>
                          <a:srgbClr val="FFFFFF"/>
                        </a:solidFill>
                        <a:ln w="9525">
                          <a:noFill/>
                          <a:miter lim="800000"/>
                          <a:headEnd/>
                          <a:tailEnd/>
                        </a:ln>
                      </wps:spPr>
                      <wps:txbx>
                        <w:txbxContent>
                          <w:p w14:paraId="1089634A" w14:textId="56B81174" w:rsidR="00BE20A0" w:rsidRPr="00024738" w:rsidRDefault="00BE20A0" w:rsidP="00BE20A0">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00577303">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988"/>
                              <w:gridCol w:w="3118"/>
                              <w:gridCol w:w="1559"/>
                              <w:gridCol w:w="3379"/>
                            </w:tblGrid>
                            <w:tr w:rsidR="00577303" w:rsidRPr="009031A6" w14:paraId="442A3072" w14:textId="77777777" w:rsidTr="00577303">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l2br w:val="nil"/>
                                  </w:tcBorders>
                                </w:tcPr>
                                <w:p w14:paraId="01B2B556"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 No.</w:t>
                                  </w:r>
                                </w:p>
                              </w:tc>
                              <w:tc>
                                <w:tcPr>
                                  <w:tcW w:w="3118" w:type="dxa"/>
                                  <w:tcBorders>
                                    <w:top w:val="single" w:sz="4" w:space="0" w:color="auto"/>
                                    <w:left w:val="single" w:sz="4" w:space="0" w:color="auto"/>
                                    <w:bottom w:val="single" w:sz="4" w:space="0" w:color="auto"/>
                                    <w:right w:val="single" w:sz="4" w:space="0" w:color="auto"/>
                                  </w:tcBorders>
                                </w:tcPr>
                                <w:p w14:paraId="3FE35CD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06DE6A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577303">
                                    <w:rPr>
                                      <w:rStyle w:val="20"/>
                                      <w:rFonts w:hint="eastAsia"/>
                                      <w:noProof/>
                                      <w:color w:val="FFFFFF" w:themeColor="background1"/>
                                      <w:lang w:eastAsia="ja-JP"/>
                                    </w:rPr>
                                    <w:t>U</w:t>
                                  </w:r>
                                  <w:r w:rsidRPr="00577303">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6336B0D1" w14:textId="77777777" w:rsidR="00BE20A0" w:rsidRPr="00577303" w:rsidRDefault="00BE20A0" w:rsidP="00577303">
                                  <w:pPr>
                                    <w:snapToGrid/>
                                    <w:spacing w:after="0"/>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Opt. Variable / Fixed Parameter</w:t>
                                  </w:r>
                                </w:p>
                              </w:tc>
                            </w:tr>
                            <w:tr w:rsidR="00577303" w:rsidRPr="009031A6" w14:paraId="1633BBA3"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1915C2F"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8A3796"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835E65" w14:textId="58D97664"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ton/</w:t>
                                  </w:r>
                                  <w:r w:rsidR="00577303">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9078F"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Optimization Variable</w:t>
                                  </w:r>
                                </w:p>
                              </w:tc>
                            </w:tr>
                            <w:tr w:rsidR="00577303" w:rsidRPr="009031A6" w14:paraId="25FFB0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B22904"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5F43"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3F5AE3" w14:textId="533C8736" w:rsidR="00BE20A0"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8EB698"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6BC94A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D128DFC"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DE88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2E065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6112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0DAD3F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A0A1B1"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ID0003</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7CC0F"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C1D3C" w14:textId="527431DF" w:rsidR="00BE20A0"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ParaPr>
                                      <m:jc m:val="center"/>
                                    </m:oMathParaPr>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A7311"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8BA8E28"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984F5"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ID0004</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4E88AA"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DDBD8B"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D6AE4"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5EB4F85C"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7EC92DD"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AE55A"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Stage 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CD88F5"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hint="eastAsia"/>
                                      <w:kern w:val="24"/>
                                      <w:lang w:eastAsia="ja-JP"/>
                                    </w:rPr>
                                    <w:t>p</w:t>
                                  </w:r>
                                  <w:r w:rsidRPr="00BE20A0">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C01FB"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224C480E" w14:textId="77777777" w:rsidTr="00577303">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FA8DD20" w14:textId="77777777" w:rsidR="00BE20A0" w:rsidRPr="00577303" w:rsidRDefault="00BE20A0" w:rsidP="00577303">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38108E"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E0020F"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BD7A2"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6FC536E"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7511A2" w14:textId="77777777" w:rsidR="00BE20A0" w:rsidRPr="00577303" w:rsidRDefault="00BE20A0" w:rsidP="00577303">
                                  <w:pPr>
                                    <w:snapToGrid/>
                                    <w:spacing w:after="0"/>
                                    <w:rPr>
                                      <w:rStyle w:val="20"/>
                                      <w:bCs/>
                                      <w:noProof/>
                                      <w:color w:val="FFFFFF" w:themeColor="background1"/>
                                      <w:lang w:eastAsia="ja-JP"/>
                                    </w:rPr>
                                  </w:pPr>
                                  <w:r w:rsidRPr="00577303">
                                    <w:rPr>
                                      <w:rStyle w:val="20"/>
                                      <w:bCs/>
                                      <w:noProof/>
                                      <w:color w:val="FFFFFF" w:themeColor="background1"/>
                                      <w:lang w:eastAsia="ja-JP"/>
                                    </w:rPr>
                                    <w:t>ID0102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3257CF"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1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F5F84"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01115"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D61FED2"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59198617"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ID0200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A061C"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092D4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AACC0"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BB007B9"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03797331" w14:textId="77777777" w:rsidR="00BE20A0" w:rsidRPr="00577303" w:rsidRDefault="00BE20A0" w:rsidP="00577303">
                                  <w:pPr>
                                    <w:snapToGrid/>
                                    <w:spacing w:after="0"/>
                                    <w:rPr>
                                      <w:rFonts w:eastAsia="Meiryo UI"/>
                                      <w:b w:val="0"/>
                                      <w:color w:val="FFFFFF" w:themeColor="background1"/>
                                      <w:kern w:val="24"/>
                                      <w:lang w:eastAsia="ja-JP"/>
                                    </w:rPr>
                                  </w:pPr>
                                  <w:r w:rsidRPr="00577303">
                                    <w:rPr>
                                      <w:rFonts w:eastAsia="Meiryo UI"/>
                                      <w:b w:val="0"/>
                                      <w:color w:val="FFFFFF" w:themeColor="background1"/>
                                      <w:kern w:val="24"/>
                                    </w:rPr>
                                    <w:t>ID020</w:t>
                                  </w:r>
                                  <w:r w:rsidRPr="00577303">
                                    <w:rPr>
                                      <w:rFonts w:eastAsia="Meiryo UI" w:hint="eastAsia"/>
                                      <w:b w:val="0"/>
                                      <w:color w:val="FFFFFF" w:themeColor="background1"/>
                                      <w:kern w:val="24"/>
                                      <w:lang w:eastAsia="ja-JP"/>
                                    </w:rPr>
                                    <w:t>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DB6A"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2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26FB1"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38847"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CF51D27"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B252ED5"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2671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8A7CE"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0A5F4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8EC0B0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26C2128"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0DA03"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F8A72A"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31DCB0"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17BA901"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59CD326" w14:textId="5A7315C4" w:rsidR="00577303" w:rsidRPr="00577303" w:rsidRDefault="00577303" w:rsidP="00577303">
                                  <w:pPr>
                                    <w:snapToGrid/>
                                    <w:spacing w:after="0"/>
                                    <w:rPr>
                                      <w:rFonts w:eastAsia="Meiryo UI"/>
                                      <w:b w:val="0"/>
                                      <w:color w:val="FFFFFF" w:themeColor="background1"/>
                                      <w:kern w:val="24"/>
                                    </w:rPr>
                                  </w:pPr>
                                  <w:r w:rsidRPr="00577303">
                                    <w:rPr>
                                      <w:rFonts w:eastAsia="Meiryo UI"/>
                                      <w:b w:val="0"/>
                                      <w:color w:val="FFFFFF" w:themeColor="background1"/>
                                      <w:kern w:val="24"/>
                                    </w:rPr>
                                    <w:t>ID030</w:t>
                                  </w:r>
                                  <w:r>
                                    <w:rPr>
                                      <w:rFonts w:eastAsia="Meiryo UI"/>
                                      <w:b w:val="0"/>
                                      <w:color w:val="FFFFFF" w:themeColor="background1"/>
                                      <w:kern w:val="24"/>
                                    </w:rPr>
                                    <w:t>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D35A4" w14:textId="0BF35E7E"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w:t>
                                  </w:r>
                                  <w:r>
                                    <w:rPr>
                                      <w:rFonts w:eastAsia="Meiryo UI"/>
                                      <w:kern w:val="24"/>
                                    </w:rPr>
                                    <w:t>Permeate</w:t>
                                  </w:r>
                                  <w:r w:rsidRPr="00BE20A0">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DFB070" w14:textId="615AD21A"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80AD0D" w14:textId="743B27C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7CAC14D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26FE323"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ID1000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9763A"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E977F9" w14:textId="6E30C1B8"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C4A52"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BD7463C"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0A848E8"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01CD2B"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898D9" w14:textId="7BE7A1A1"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CBFCF"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E7BBE2D"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CAE4422"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8D279"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2F4B30" w14:textId="63410B14"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646B79"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54C93D6B"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3B872F"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DF0CF"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C3420" w14:textId="75CE5A9C"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8A470"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7B309F60"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7461ED1"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915CF"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696E5" w14:textId="58C8E7D1"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789DC"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666A17F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9E25A8" w14:textId="4088A4AA"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175F11" w14:textId="246C284A"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 xml:space="preserve">Permeate </w:t>
                                  </w:r>
                                  <w:r>
                                    <w:rPr>
                                      <w:rFonts w:eastAsia="Meiryo UI"/>
                                      <w:kern w:val="24"/>
                                    </w:rPr>
                                    <w:t>E</w:t>
                                  </w:r>
                                  <w:r w:rsidRPr="00577303">
                                    <w:rPr>
                                      <w:rFonts w:eastAsia="Meiryo UI"/>
                                      <w:kern w:val="24"/>
                                    </w:rPr>
                                    <w:t>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7027D" w14:textId="6B2AC000"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76427" w14:textId="67EFDDA8"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577303">
                                    <w:rPr>
                                      <w:rFonts w:eastAsia="Meiryo UI"/>
                                      <w:kern w:val="24"/>
                                    </w:rPr>
                                    <w:t>Intermediate Variable</w:t>
                                  </w:r>
                                </w:p>
                              </w:tc>
                            </w:tr>
                            <w:tr w:rsidR="00577303" w:rsidRPr="009031A6" w14:paraId="2A16C8CA" w14:textId="77777777" w:rsidTr="00577303">
                              <w:trPr>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35F19CB" w14:textId="356BB076"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6D3439" w14:textId="03CFEBD5"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94060" w14:textId="77777777" w:rsidR="00577303"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577303">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7A2A1"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577303">
                                    <w:rPr>
                                      <w:rFonts w:eastAsia="Meiryo UI"/>
                                      <w:kern w:val="24"/>
                                    </w:rPr>
                                    <w:t>Intermediate Variable</w:t>
                                  </w:r>
                                </w:p>
                              </w:tc>
                            </w:tr>
                          </w:tbl>
                          <w:p w14:paraId="4721C01B" w14:textId="77777777" w:rsidR="00BE20A0" w:rsidRPr="00064AE1" w:rsidRDefault="00BE20A0" w:rsidP="00BE20A0">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C203" id="_x0000_s1054" type="#_x0000_t202" style="position:absolute;left:0;text-align:left;margin-left:-3.35pt;margin-top:5.9pt;width:467.05pt;height:347.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" stroked="f">
                <v:textbox>
                  <w:txbxContent>
                    <w:p w14:paraId="1089634A" w14:textId="56B81174" w:rsidR="00BE20A0" w:rsidRPr="00024738" w:rsidRDefault="00BE20A0" w:rsidP="00BE20A0">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00577303">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988"/>
                        <w:gridCol w:w="3118"/>
                        <w:gridCol w:w="1559"/>
                        <w:gridCol w:w="3379"/>
                      </w:tblGrid>
                      <w:tr w:rsidR="00577303" w:rsidRPr="009031A6" w14:paraId="442A3072" w14:textId="77777777" w:rsidTr="00577303">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l2br w:val="nil"/>
                            </w:tcBorders>
                          </w:tcPr>
                          <w:p w14:paraId="01B2B556"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 No.</w:t>
                            </w:r>
                          </w:p>
                        </w:tc>
                        <w:tc>
                          <w:tcPr>
                            <w:tcW w:w="3118" w:type="dxa"/>
                            <w:tcBorders>
                              <w:top w:val="single" w:sz="4" w:space="0" w:color="auto"/>
                              <w:left w:val="single" w:sz="4" w:space="0" w:color="auto"/>
                              <w:bottom w:val="single" w:sz="4" w:space="0" w:color="auto"/>
                              <w:right w:val="single" w:sz="4" w:space="0" w:color="auto"/>
                            </w:tcBorders>
                          </w:tcPr>
                          <w:p w14:paraId="3FE35CD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06DE6AA" w14:textId="77777777" w:rsidR="00BE20A0" w:rsidRPr="00577303" w:rsidRDefault="00BE20A0" w:rsidP="00577303">
                            <w:pPr>
                              <w:snapToGrid/>
                              <w:spacing w:after="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sidRPr="00577303">
                              <w:rPr>
                                <w:rStyle w:val="20"/>
                                <w:rFonts w:hint="eastAsia"/>
                                <w:noProof/>
                                <w:color w:val="FFFFFF" w:themeColor="background1"/>
                                <w:lang w:eastAsia="ja-JP"/>
                              </w:rPr>
                              <w:t>U</w:t>
                            </w:r>
                            <w:r w:rsidRPr="00577303">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6336B0D1" w14:textId="77777777" w:rsidR="00BE20A0" w:rsidRPr="00577303" w:rsidRDefault="00BE20A0" w:rsidP="00577303">
                            <w:pPr>
                              <w:snapToGrid/>
                              <w:spacing w:after="0"/>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577303">
                              <w:rPr>
                                <w:rStyle w:val="20"/>
                                <w:bCs/>
                                <w:noProof/>
                                <w:color w:val="FFFFFF" w:themeColor="background1"/>
                                <w:lang w:eastAsia="ja-JP"/>
                              </w:rPr>
                              <w:t>Opt. Variable / Fixed Parameter</w:t>
                            </w:r>
                          </w:p>
                        </w:tc>
                      </w:tr>
                      <w:tr w:rsidR="00577303" w:rsidRPr="009031A6" w14:paraId="1633BBA3"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1915C2F"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8A3796"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835E65" w14:textId="58D97664"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ton/</w:t>
                            </w:r>
                            <w:r w:rsidR="00577303">
                              <w:rPr>
                                <w:rFonts w:eastAsia="Meiryo UI"/>
                                <w:kern w:val="24"/>
                                <w:lang w:eastAsia="ja-JP"/>
                              </w:rPr>
                              <w:t>hour</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9078F"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Optimization Variable</w:t>
                            </w:r>
                          </w:p>
                        </w:tc>
                      </w:tr>
                      <w:tr w:rsidR="00577303" w:rsidRPr="009031A6" w14:paraId="25FFB0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9B22904"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C5F43"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3F5AE3" w14:textId="533C8736" w:rsidR="00BE20A0"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8EB698"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6BC94A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D128DFC"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DE88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2E065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61125"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0DAD3F13"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A0A1B1" w14:textId="77777777" w:rsidR="00BE20A0" w:rsidRPr="00577303" w:rsidRDefault="00BE20A0" w:rsidP="00BE20A0">
                            <w:pPr>
                              <w:snapToGrid/>
                              <w:spacing w:after="0"/>
                              <w:rPr>
                                <w:rStyle w:val="20"/>
                                <w:bCs/>
                                <w:noProof/>
                                <w:color w:val="FFFFFF" w:themeColor="background1"/>
                                <w:lang w:eastAsia="ja-JP"/>
                              </w:rPr>
                            </w:pPr>
                            <w:r w:rsidRPr="00577303">
                              <w:rPr>
                                <w:rStyle w:val="20"/>
                                <w:bCs/>
                                <w:noProof/>
                                <w:color w:val="FFFFFF" w:themeColor="background1"/>
                                <w:lang w:eastAsia="ja-JP"/>
                              </w:rPr>
                              <w:t>ID0003</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7CC0F"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C1D3C" w14:textId="527431DF" w:rsidR="00BE20A0"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ParaPr>
                                <m:jc m:val="center"/>
                              </m:oMathParaPr>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A7311"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78BA8E28"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984F5"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ID0004</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4E88AA"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DDBD8B"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BD6AE4" w14:textId="77777777" w:rsidR="00BE20A0" w:rsidRPr="00832CAD" w:rsidRDefault="00BE20A0" w:rsidP="00BE20A0">
                            <w:pPr>
                              <w:snapToGrid/>
                              <w:spacing w:after="0"/>
                              <w:cnfStyle w:val="000000100000" w:firstRow="0" w:lastRow="0" w:firstColumn="0" w:lastColumn="0" w:oddVBand="0" w:evenVBand="0" w:oddHBand="1"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5EB4F85C"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7EC92DD" w14:textId="77777777" w:rsidR="00BE20A0" w:rsidRPr="00577303" w:rsidRDefault="00BE20A0" w:rsidP="00BE20A0">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AE55A"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Stage 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CD88F5"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hint="eastAsia"/>
                                <w:kern w:val="24"/>
                                <w:lang w:eastAsia="ja-JP"/>
                              </w:rPr>
                              <w:t>p</w:t>
                            </w:r>
                            <w:r w:rsidRPr="00BE20A0">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C01FB" w14:textId="77777777" w:rsidR="00BE20A0" w:rsidRPr="00832CAD" w:rsidRDefault="00BE20A0" w:rsidP="00BE20A0">
                            <w:pPr>
                              <w:snapToGrid/>
                              <w:spacing w:after="0"/>
                              <w:cnfStyle w:val="000000000000" w:firstRow="0" w:lastRow="0" w:firstColumn="0" w:lastColumn="0" w:oddVBand="0" w:evenVBand="0" w:oddHBand="0" w:evenHBand="0" w:firstRowFirstColumn="0" w:firstRowLastColumn="0" w:lastRowFirstColumn="0" w:lastRowLastColumn="0"/>
                              <w:rPr>
                                <w:rStyle w:val="20"/>
                                <w:noProof/>
                                <w:lang w:eastAsia="ja-JP"/>
                              </w:rPr>
                            </w:pPr>
                            <w:r w:rsidRPr="00BE20A0">
                              <w:rPr>
                                <w:rFonts w:eastAsia="Meiryo UI"/>
                                <w:kern w:val="24"/>
                              </w:rPr>
                              <w:t>Fixed Parameter</w:t>
                            </w:r>
                          </w:p>
                        </w:tc>
                      </w:tr>
                      <w:tr w:rsidR="00577303" w:rsidRPr="009031A6" w14:paraId="224C480E" w14:textId="77777777" w:rsidTr="00577303">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FA8DD20" w14:textId="77777777" w:rsidR="00BE20A0" w:rsidRPr="00577303" w:rsidRDefault="00BE20A0" w:rsidP="00577303">
                            <w:pPr>
                              <w:snapToGrid/>
                              <w:spacing w:after="0"/>
                              <w:rPr>
                                <w:rStyle w:val="20"/>
                                <w:rFonts w:eastAsia="Calibri"/>
                                <w:bCs/>
                                <w:noProof/>
                                <w:color w:val="FFFFFF" w:themeColor="background1"/>
                                <w:lang w:eastAsia="ja-JP"/>
                              </w:rPr>
                            </w:pPr>
                            <w:r w:rsidRPr="00577303">
                              <w:rPr>
                                <w:rStyle w:val="20"/>
                                <w:bCs/>
                                <w:noProof/>
                                <w:color w:val="FFFFFF" w:themeColor="background1"/>
                                <w:lang w:eastAsia="ja-JP"/>
                              </w:rPr>
                              <w:t>ID0101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38108E"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E0020F"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BBD7A2"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6FC536E"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7511A2" w14:textId="77777777" w:rsidR="00BE20A0" w:rsidRPr="00577303" w:rsidRDefault="00BE20A0" w:rsidP="00577303">
                            <w:pPr>
                              <w:snapToGrid/>
                              <w:spacing w:after="0"/>
                              <w:rPr>
                                <w:rStyle w:val="20"/>
                                <w:bCs/>
                                <w:noProof/>
                                <w:color w:val="FFFFFF" w:themeColor="background1"/>
                                <w:lang w:eastAsia="ja-JP"/>
                              </w:rPr>
                            </w:pPr>
                            <w:r w:rsidRPr="00577303">
                              <w:rPr>
                                <w:rStyle w:val="20"/>
                                <w:bCs/>
                                <w:noProof/>
                                <w:color w:val="FFFFFF" w:themeColor="background1"/>
                                <w:lang w:eastAsia="ja-JP"/>
                              </w:rPr>
                              <w:t>ID0102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3257CF"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1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F5F84"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E01115"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D61FED2"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59198617"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ID0200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3A061C"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092D46"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AACC0"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4BB007B9"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03797331" w14:textId="77777777" w:rsidR="00BE20A0" w:rsidRPr="00577303" w:rsidRDefault="00BE20A0" w:rsidP="00577303">
                            <w:pPr>
                              <w:snapToGrid/>
                              <w:spacing w:after="0"/>
                              <w:rPr>
                                <w:rFonts w:eastAsia="Meiryo UI"/>
                                <w:b w:val="0"/>
                                <w:color w:val="FFFFFF" w:themeColor="background1"/>
                                <w:kern w:val="24"/>
                                <w:lang w:eastAsia="ja-JP"/>
                              </w:rPr>
                            </w:pPr>
                            <w:r w:rsidRPr="00577303">
                              <w:rPr>
                                <w:rFonts w:eastAsia="Meiryo UI"/>
                                <w:b w:val="0"/>
                                <w:color w:val="FFFFFF" w:themeColor="background1"/>
                                <w:kern w:val="24"/>
                              </w:rPr>
                              <w:t>ID020</w:t>
                            </w:r>
                            <w:r w:rsidRPr="00577303">
                              <w:rPr>
                                <w:rFonts w:eastAsia="Meiryo UI" w:hint="eastAsia"/>
                                <w:b w:val="0"/>
                                <w:color w:val="FFFFFF" w:themeColor="background1"/>
                                <w:kern w:val="24"/>
                                <w:lang w:eastAsia="ja-JP"/>
                              </w:rPr>
                              <w:t>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4DB6A"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Stage 2 Permeate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A26FB1"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38847"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0CF51D27"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B252ED5"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2671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8A7CE" w14:textId="77777777" w:rsidR="00BE20A0" w:rsidRPr="00BE20A0" w:rsidRDefault="00BE20A0"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0A5F41" w14:textId="77777777" w:rsidR="00BE20A0" w:rsidRPr="00BE20A0" w:rsidRDefault="00BE20A0"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8EC0B0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26C2128" w14:textId="77777777" w:rsidR="00BE20A0" w:rsidRPr="00577303" w:rsidRDefault="00BE20A0" w:rsidP="00577303">
                            <w:pPr>
                              <w:snapToGrid/>
                              <w:spacing w:after="0"/>
                              <w:rPr>
                                <w:rStyle w:val="20"/>
                                <w:rFonts w:eastAsia="Calibri"/>
                                <w:b/>
                                <w:noProof/>
                                <w:color w:val="FFFFFF" w:themeColor="background1"/>
                                <w:lang w:eastAsia="ja-JP"/>
                              </w:rPr>
                            </w:pPr>
                            <w:r w:rsidRPr="00577303">
                              <w:rPr>
                                <w:rFonts w:eastAsia="Meiryo UI"/>
                                <w:b w:val="0"/>
                                <w:color w:val="FFFFFF" w:themeColor="background1"/>
                                <w:kern w:val="24"/>
                              </w:rPr>
                              <w:t>ID0301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40DA03"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F8A72A" w14:textId="77777777" w:rsidR="00BE20A0" w:rsidRPr="00BE20A0" w:rsidRDefault="00BE20A0"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31DCB0" w14:textId="77777777" w:rsidR="00BE20A0" w:rsidRPr="00BE20A0" w:rsidRDefault="00BE20A0"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Fixed Parameter</w:t>
                            </w:r>
                          </w:p>
                        </w:tc>
                      </w:tr>
                      <w:tr w:rsidR="00577303" w:rsidRPr="009031A6" w14:paraId="717BA901"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tcPr>
                          <w:p w14:paraId="359CD326" w14:textId="5A7315C4" w:rsidR="00577303" w:rsidRPr="00577303" w:rsidRDefault="00577303" w:rsidP="00577303">
                            <w:pPr>
                              <w:snapToGrid/>
                              <w:spacing w:after="0"/>
                              <w:rPr>
                                <w:rFonts w:eastAsia="Meiryo UI"/>
                                <w:b w:val="0"/>
                                <w:color w:val="FFFFFF" w:themeColor="background1"/>
                                <w:kern w:val="24"/>
                              </w:rPr>
                            </w:pPr>
                            <w:r w:rsidRPr="00577303">
                              <w:rPr>
                                <w:rFonts w:eastAsia="Meiryo UI"/>
                                <w:b w:val="0"/>
                                <w:color w:val="FFFFFF" w:themeColor="background1"/>
                                <w:kern w:val="24"/>
                              </w:rPr>
                              <w:t>ID030</w:t>
                            </w:r>
                            <w:r>
                              <w:rPr>
                                <w:rFonts w:eastAsia="Meiryo UI"/>
                                <w:b w:val="0"/>
                                <w:color w:val="FFFFFF" w:themeColor="background1"/>
                                <w:kern w:val="24"/>
                              </w:rPr>
                              <w:t>2</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D35A4" w14:textId="0BF35E7E"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 xml:space="preserve">Stage </w:t>
                            </w:r>
                            <w:r w:rsidRPr="00BE20A0">
                              <w:rPr>
                                <w:rFonts w:eastAsia="Meiryo UI" w:hint="eastAsia"/>
                                <w:kern w:val="24"/>
                                <w:lang w:eastAsia="ja-JP"/>
                              </w:rPr>
                              <w:t>3</w:t>
                            </w:r>
                            <w:r w:rsidRPr="00BE20A0">
                              <w:rPr>
                                <w:rFonts w:eastAsia="Meiryo UI"/>
                                <w:kern w:val="24"/>
                              </w:rPr>
                              <w:t xml:space="preserve"> </w:t>
                            </w:r>
                            <w:r>
                              <w:rPr>
                                <w:rFonts w:eastAsia="Meiryo UI"/>
                                <w:kern w:val="24"/>
                              </w:rPr>
                              <w:t>Permeate</w:t>
                            </w:r>
                            <w:r w:rsidRPr="00BE20A0">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DFB070" w14:textId="615AD21A"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sidRPr="00BE20A0">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80AD0D" w14:textId="743B27C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BE20A0">
                              <w:rPr>
                                <w:rFonts w:eastAsia="Meiryo UI"/>
                                <w:kern w:val="24"/>
                              </w:rPr>
                              <w:t>Fixed Parameter</w:t>
                            </w:r>
                          </w:p>
                        </w:tc>
                      </w:tr>
                      <w:tr w:rsidR="00577303" w:rsidRPr="009031A6" w14:paraId="7CAC14D6"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26FE323"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ID1000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69763A"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E977F9" w14:textId="6E30C1B8"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C4A52"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BD7463C"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0A848E8"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01CD2B"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898D9" w14:textId="7BE7A1A1"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CBFCF"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2E7BBE2D"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CAE4422"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ID2001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8D279"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2F4B30" w14:textId="63410B14"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646B79"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54C93D6B"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C3B872F"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DF0CF" w14:textId="77777777"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BE20A0">
                              <w:rPr>
                                <w:rFonts w:eastAsia="Meiryo UI"/>
                                <w:kern w:val="24"/>
                              </w:rPr>
                              <w:t>Stage 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C3420" w14:textId="75CE5A9C"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8A470" w14:textId="77777777"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7B309F60" w14:textId="77777777" w:rsidTr="00577303">
                        <w:trPr>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7461ED1" w14:textId="77777777" w:rsidR="00577303" w:rsidRPr="00577303" w:rsidRDefault="00577303" w:rsidP="00577303">
                            <w:pPr>
                              <w:snapToGrid/>
                              <w:spacing w:after="0"/>
                              <w:jc w:val="center"/>
                              <w:rPr>
                                <w:rStyle w:val="20"/>
                                <w:rFonts w:eastAsia="Calibri"/>
                                <w:b/>
                                <w:noProof/>
                                <w:color w:val="FFFFFF" w:themeColor="background1"/>
                                <w:lang w:eastAsia="ja-JP"/>
                              </w:rPr>
                            </w:pPr>
                            <w:r w:rsidRPr="00577303">
                              <w:rPr>
                                <w:rFonts w:eastAsia="Meiryo UI"/>
                                <w:b w:val="0"/>
                                <w:color w:val="FFFFFF" w:themeColor="background1"/>
                                <w:kern w:val="24"/>
                              </w:rPr>
                              <w:t>ID3001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1915CF" w14:textId="77777777" w:rsidR="00577303" w:rsidRPr="00BE20A0"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BE20A0">
                              <w:rPr>
                                <w:rFonts w:eastAsia="Meiryo UI"/>
                                <w:kern w:val="24"/>
                              </w:rPr>
                              <w:t>Stage 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696E5" w14:textId="58C8E7D1" w:rsidR="00577303" w:rsidRPr="00BE20A0"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B789DC"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577303">
                              <w:rPr>
                                <w:rFonts w:eastAsia="Meiryo UI"/>
                                <w:kern w:val="24"/>
                              </w:rPr>
                              <w:t>Intermediate Variable</w:t>
                            </w:r>
                          </w:p>
                        </w:tc>
                      </w:tr>
                      <w:tr w:rsidR="00577303" w:rsidRPr="009031A6" w14:paraId="666A17FD" w14:textId="77777777" w:rsidTr="005773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9E25A8" w14:textId="4088A4AA"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ID4000</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175F11" w14:textId="246C284A" w:rsidR="00577303" w:rsidRPr="00BE20A0"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 xml:space="preserve">Permeate </w:t>
                            </w:r>
                            <w:r>
                              <w:rPr>
                                <w:rFonts w:eastAsia="Meiryo UI"/>
                                <w:kern w:val="24"/>
                              </w:rPr>
                              <w:t>E</w:t>
                            </w:r>
                            <w:r w:rsidRPr="00577303">
                              <w:rPr>
                                <w:rFonts w:eastAsia="Meiryo UI"/>
                                <w:kern w:val="24"/>
                              </w:rPr>
                              <w:t>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A7027D" w14:textId="6B2AC000" w:rsidR="00577303" w:rsidRPr="00BE20A0" w:rsidRDefault="00577303" w:rsidP="00577303">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176427" w14:textId="67EFDDA8" w:rsidR="00577303" w:rsidRPr="00577303" w:rsidRDefault="00577303" w:rsidP="00577303">
                            <w:pPr>
                              <w:snapToGrid/>
                              <w:spacing w:after="0"/>
                              <w:cnfStyle w:val="000000100000" w:firstRow="0" w:lastRow="0" w:firstColumn="0" w:lastColumn="0" w:oddVBand="0" w:evenVBand="0" w:oddHBand="1" w:evenHBand="0" w:firstRowFirstColumn="0" w:firstRowLastColumn="0" w:lastRowFirstColumn="0" w:lastRowLastColumn="0"/>
                              <w:rPr>
                                <w:rFonts w:eastAsia="Meiryo UI"/>
                                <w:kern w:val="24"/>
                              </w:rPr>
                            </w:pPr>
                            <w:r w:rsidRPr="00577303">
                              <w:rPr>
                                <w:rFonts w:eastAsia="Meiryo UI"/>
                                <w:kern w:val="24"/>
                              </w:rPr>
                              <w:t>Intermediate Variable</w:t>
                            </w:r>
                          </w:p>
                        </w:tc>
                      </w:tr>
                      <w:tr w:rsidR="00577303" w:rsidRPr="009031A6" w14:paraId="2A16C8CA" w14:textId="77777777" w:rsidTr="00577303">
                        <w:trPr>
                          <w:trHeight w:val="54"/>
                          <w:jc w:val="center"/>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35F19CB" w14:textId="356BB076" w:rsidR="00577303" w:rsidRPr="00577303" w:rsidRDefault="00577303" w:rsidP="00577303">
                            <w:pPr>
                              <w:snapToGrid/>
                              <w:spacing w:after="0"/>
                              <w:jc w:val="center"/>
                              <w:rPr>
                                <w:rFonts w:eastAsia="Meiryo UI"/>
                                <w:b w:val="0"/>
                                <w:color w:val="FFFFFF" w:themeColor="background1"/>
                                <w:kern w:val="24"/>
                              </w:rPr>
                            </w:pPr>
                            <w:r w:rsidRPr="00577303">
                              <w:rPr>
                                <w:rFonts w:eastAsia="Meiryo UI"/>
                                <w:b w:val="0"/>
                                <w:color w:val="FFFFFF" w:themeColor="background1"/>
                                <w:kern w:val="24"/>
                              </w:rPr>
                              <w:t>ID4001</w:t>
                            </w:r>
                          </w:p>
                        </w:tc>
                        <w:tc>
                          <w:tcPr>
                            <w:tcW w:w="31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6D3439" w14:textId="03CFEBD5"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rPr>
                              <w:t xml:space="preserve">Combined </w:t>
                            </w:r>
                            <w:r w:rsidRPr="00577303">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794060" w14:textId="77777777" w:rsidR="00577303" w:rsidRPr="00577303" w:rsidRDefault="00577303" w:rsidP="00577303">
                            <w:pPr>
                              <w:snapToGrid/>
                              <w:spacing w:after="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sidRPr="00577303">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7A2A1" w14:textId="77777777" w:rsidR="00577303" w:rsidRPr="00577303" w:rsidRDefault="00577303" w:rsidP="00577303">
                            <w:pPr>
                              <w:snapToGrid/>
                              <w:spacing w:after="0"/>
                              <w:cnfStyle w:val="000000000000" w:firstRow="0" w:lastRow="0" w:firstColumn="0" w:lastColumn="0" w:oddVBand="0" w:evenVBand="0" w:oddHBand="0" w:evenHBand="0" w:firstRowFirstColumn="0" w:firstRowLastColumn="0" w:lastRowFirstColumn="0" w:lastRowLastColumn="0"/>
                              <w:rPr>
                                <w:rFonts w:eastAsia="Meiryo UI"/>
                                <w:kern w:val="24"/>
                              </w:rPr>
                            </w:pPr>
                            <w:r w:rsidRPr="00577303">
                              <w:rPr>
                                <w:rFonts w:eastAsia="Meiryo UI"/>
                                <w:kern w:val="24"/>
                              </w:rPr>
                              <w:t>Intermediate Variable</w:t>
                            </w:r>
                          </w:p>
                        </w:tc>
                      </w:tr>
                    </w:tbl>
                    <w:p w14:paraId="4721C01B" w14:textId="77777777" w:rsidR="00BE20A0" w:rsidRPr="00064AE1" w:rsidRDefault="00BE20A0" w:rsidP="00BE20A0">
                      <w:pPr>
                        <w:pStyle w:val="a4"/>
                        <w:spacing w:before="120" w:after="0"/>
                        <w:ind w:left="0"/>
                        <w:rPr>
                          <w:rFonts w:eastAsia="游明朝"/>
                          <w:bCs/>
                          <w:lang w:eastAsia="ja-JP"/>
                        </w:rPr>
                      </w:pPr>
                    </w:p>
                  </w:txbxContent>
                </v:textbox>
                <w10:wrap type="topAndBottom"/>
              </v:shape>
            </w:pict>
          </mc:Fallback>
        </mc:AlternateContent>
      </w:r>
    </w:p>
    <w:p w14:paraId="423F8DB1" w14:textId="1B2B93BF" w:rsidR="00BE20A0" w:rsidRPr="00653B5A" w:rsidRDefault="00BE20A0" w:rsidP="007D2057">
      <w:pPr>
        <w:widowControl w:val="0"/>
        <w:snapToGrid/>
        <w:spacing w:after="0"/>
        <w:jc w:val="both"/>
        <w:rPr>
          <w:rFonts w:eastAsia="游明朝"/>
          <w:color w:val="auto"/>
          <w:kern w:val="2"/>
          <w:lang w:eastAsia="ja-JP"/>
        </w:rPr>
      </w:pPr>
    </w:p>
    <w:p w14:paraId="71CFD50F" w14:textId="4D2D9603" w:rsidR="00BE20A0" w:rsidRPr="00653B5A" w:rsidRDefault="00BE20A0" w:rsidP="007D2057">
      <w:pPr>
        <w:widowControl w:val="0"/>
        <w:snapToGrid/>
        <w:spacing w:after="0"/>
        <w:jc w:val="both"/>
        <w:rPr>
          <w:rFonts w:eastAsia="游明朝"/>
          <w:color w:val="auto"/>
          <w:kern w:val="2"/>
          <w:lang w:eastAsia="ja-JP"/>
        </w:rPr>
      </w:pPr>
    </w:p>
    <w:p w14:paraId="68E0CAC7" w14:textId="7706FFA5" w:rsidR="00BE20A0" w:rsidRPr="00653B5A" w:rsidRDefault="00BE20A0" w:rsidP="007D2057">
      <w:pPr>
        <w:widowControl w:val="0"/>
        <w:snapToGrid/>
        <w:spacing w:after="0"/>
        <w:jc w:val="both"/>
        <w:rPr>
          <w:rFonts w:eastAsia="游明朝"/>
          <w:color w:val="auto"/>
          <w:kern w:val="2"/>
          <w:lang w:eastAsia="ja-JP"/>
        </w:rPr>
      </w:pPr>
    </w:p>
    <w:p w14:paraId="628A5C05" w14:textId="70F9080D" w:rsidR="00BE20A0" w:rsidRPr="00653B5A" w:rsidRDefault="00BE20A0" w:rsidP="007D2057">
      <w:pPr>
        <w:widowControl w:val="0"/>
        <w:snapToGrid/>
        <w:spacing w:after="0"/>
        <w:jc w:val="both"/>
        <w:rPr>
          <w:rFonts w:eastAsia="游明朝"/>
          <w:color w:val="auto"/>
          <w:kern w:val="2"/>
          <w:lang w:eastAsia="ja-JP"/>
        </w:rPr>
      </w:pPr>
    </w:p>
    <w:p w14:paraId="1CB6CB91" w14:textId="2BAC426F" w:rsidR="00BE20A0" w:rsidRPr="00653B5A" w:rsidRDefault="00BE20A0" w:rsidP="007D2057">
      <w:pPr>
        <w:widowControl w:val="0"/>
        <w:snapToGrid/>
        <w:spacing w:after="0"/>
        <w:jc w:val="both"/>
        <w:rPr>
          <w:rFonts w:eastAsia="游明朝"/>
          <w:color w:val="auto"/>
          <w:kern w:val="2"/>
          <w:lang w:eastAsia="ja-JP"/>
        </w:rPr>
      </w:pPr>
    </w:p>
    <w:p w14:paraId="0A7D5E1D" w14:textId="06904472" w:rsidR="00BE20A0" w:rsidRPr="00653B5A" w:rsidRDefault="00BE20A0" w:rsidP="007D2057">
      <w:pPr>
        <w:widowControl w:val="0"/>
        <w:snapToGrid/>
        <w:spacing w:after="0"/>
        <w:jc w:val="both"/>
        <w:rPr>
          <w:rFonts w:eastAsia="游明朝"/>
          <w:color w:val="auto"/>
          <w:kern w:val="2"/>
          <w:lang w:eastAsia="ja-JP"/>
        </w:rPr>
      </w:pPr>
    </w:p>
    <w:p w14:paraId="679E8EF2" w14:textId="48DEC955" w:rsidR="00BE20A0" w:rsidRPr="00653B5A" w:rsidRDefault="00BE20A0" w:rsidP="007D2057">
      <w:pPr>
        <w:widowControl w:val="0"/>
        <w:snapToGrid/>
        <w:spacing w:after="0"/>
        <w:jc w:val="both"/>
        <w:rPr>
          <w:rFonts w:eastAsia="游明朝"/>
          <w:color w:val="auto"/>
          <w:kern w:val="2"/>
          <w:lang w:eastAsia="ja-JP"/>
        </w:rPr>
      </w:pPr>
    </w:p>
    <w:p w14:paraId="552AC3F5" w14:textId="30E9F604" w:rsidR="00BE20A0" w:rsidRPr="00653B5A" w:rsidRDefault="00BE20A0" w:rsidP="007D2057">
      <w:pPr>
        <w:widowControl w:val="0"/>
        <w:snapToGrid/>
        <w:spacing w:after="0"/>
        <w:jc w:val="both"/>
        <w:rPr>
          <w:rFonts w:eastAsia="游明朝"/>
          <w:color w:val="auto"/>
          <w:kern w:val="2"/>
          <w:lang w:eastAsia="ja-JP"/>
        </w:rPr>
      </w:pPr>
    </w:p>
    <w:p w14:paraId="1A8FC6F4" w14:textId="18D04DC5" w:rsidR="00F11DFD" w:rsidRPr="00653B5A" w:rsidRDefault="00F11DFD" w:rsidP="007D2057">
      <w:pPr>
        <w:widowControl w:val="0"/>
        <w:snapToGrid/>
        <w:spacing w:after="0"/>
        <w:jc w:val="both"/>
        <w:rPr>
          <w:rFonts w:eastAsia="游明朝"/>
          <w:color w:val="auto"/>
          <w:kern w:val="2"/>
          <w:lang w:eastAsia="ja-JP"/>
        </w:rPr>
      </w:pPr>
    </w:p>
    <w:p w14:paraId="0A442ADA" w14:textId="77777777" w:rsidR="00F11DFD" w:rsidRPr="00653B5A" w:rsidRDefault="00F11DFD" w:rsidP="007D2057">
      <w:pPr>
        <w:widowControl w:val="0"/>
        <w:snapToGrid/>
        <w:spacing w:after="0"/>
        <w:jc w:val="both"/>
        <w:rPr>
          <w:rFonts w:eastAsia="游明朝"/>
          <w:color w:val="auto"/>
          <w:kern w:val="2"/>
          <w:lang w:eastAsia="ja-JP"/>
        </w:rPr>
      </w:pPr>
    </w:p>
    <w:p w14:paraId="48FE0E44" w14:textId="55761587" w:rsidR="00BE20A0" w:rsidRPr="00653B5A" w:rsidRDefault="00BE20A0" w:rsidP="007D2057">
      <w:pPr>
        <w:widowControl w:val="0"/>
        <w:snapToGrid/>
        <w:spacing w:after="0"/>
        <w:jc w:val="both"/>
        <w:rPr>
          <w:rFonts w:eastAsia="游明朝"/>
          <w:color w:val="auto"/>
          <w:kern w:val="2"/>
          <w:lang w:eastAsia="ja-JP"/>
        </w:rPr>
      </w:pPr>
    </w:p>
    <w:p w14:paraId="2E24B92E" w14:textId="51E0EB15" w:rsidR="00BE20A0" w:rsidRPr="00653B5A" w:rsidRDefault="00BE20A0" w:rsidP="007D2057">
      <w:pPr>
        <w:widowControl w:val="0"/>
        <w:snapToGrid/>
        <w:spacing w:after="0"/>
        <w:jc w:val="both"/>
        <w:rPr>
          <w:rFonts w:eastAsia="游明朝"/>
          <w:color w:val="auto"/>
          <w:kern w:val="2"/>
          <w:lang w:eastAsia="ja-JP"/>
        </w:rPr>
      </w:pPr>
    </w:p>
    <w:p w14:paraId="3CA76882" w14:textId="7D6121EF" w:rsidR="00BE20A0" w:rsidRPr="00653B5A" w:rsidRDefault="00BE20A0" w:rsidP="007D2057">
      <w:pPr>
        <w:widowControl w:val="0"/>
        <w:snapToGrid/>
        <w:spacing w:after="0"/>
        <w:jc w:val="both"/>
        <w:rPr>
          <w:rFonts w:eastAsia="游明朝"/>
          <w:color w:val="auto"/>
          <w:kern w:val="2"/>
          <w:lang w:eastAsia="ja-JP"/>
        </w:rPr>
      </w:pPr>
    </w:p>
    <w:p w14:paraId="125FBE72" w14:textId="7E19CF30" w:rsidR="00BE20A0" w:rsidRPr="00653B5A" w:rsidRDefault="00BE20A0" w:rsidP="007D2057">
      <w:pPr>
        <w:widowControl w:val="0"/>
        <w:snapToGrid/>
        <w:spacing w:after="0"/>
        <w:jc w:val="both"/>
        <w:rPr>
          <w:rFonts w:eastAsia="游明朝"/>
          <w:color w:val="auto"/>
          <w:kern w:val="2"/>
          <w:lang w:eastAsia="ja-JP"/>
        </w:rPr>
      </w:pPr>
    </w:p>
    <w:p w14:paraId="3F2E51FC" w14:textId="6F0BF999" w:rsidR="00BE20A0" w:rsidRPr="00653B5A" w:rsidRDefault="00BE20A0" w:rsidP="007D2057">
      <w:pPr>
        <w:widowControl w:val="0"/>
        <w:snapToGrid/>
        <w:spacing w:after="0"/>
        <w:jc w:val="both"/>
        <w:rPr>
          <w:rFonts w:eastAsia="游明朝"/>
          <w:color w:val="auto"/>
          <w:kern w:val="2"/>
          <w:lang w:eastAsia="ja-JP"/>
        </w:rPr>
      </w:pPr>
    </w:p>
    <w:p w14:paraId="51DCE1C1" w14:textId="77777777" w:rsidR="00BE20A0" w:rsidRPr="00653B5A" w:rsidRDefault="00BE20A0" w:rsidP="007D2057">
      <w:pPr>
        <w:widowControl w:val="0"/>
        <w:snapToGrid/>
        <w:spacing w:after="0"/>
        <w:jc w:val="both"/>
        <w:rPr>
          <w:rFonts w:eastAsia="游明朝"/>
          <w:color w:val="auto"/>
          <w:kern w:val="2"/>
          <w:lang w:eastAsia="ja-JP"/>
        </w:rPr>
      </w:pPr>
    </w:p>
    <w:p w14:paraId="1E0F9F25" w14:textId="48464E7A" w:rsidR="00C40D00" w:rsidRPr="00653B5A" w:rsidRDefault="00C40D00">
      <w:pPr>
        <w:keepNext/>
        <w:widowControl w:val="0"/>
        <w:numPr>
          <w:ilvl w:val="1"/>
          <w:numId w:val="5"/>
        </w:numPr>
        <w:snapToGrid/>
        <w:spacing w:after="0"/>
        <w:jc w:val="both"/>
        <w:outlineLvl w:val="1"/>
        <w:rPr>
          <w:rFonts w:eastAsia="游ゴシック Light"/>
          <w:color w:val="auto"/>
          <w:kern w:val="2"/>
          <w:lang w:eastAsia="ja-JP"/>
        </w:rPr>
      </w:pPr>
      <w:r w:rsidRPr="00653B5A">
        <w:rPr>
          <w:rFonts w:eastAsia="游ゴシック Light"/>
          <w:b/>
          <w:bCs/>
          <w:color w:val="auto"/>
          <w:kern w:val="2"/>
          <w:lang w:eastAsia="ja-JP"/>
        </w:rPr>
        <w:lastRenderedPageBreak/>
        <w:t>Water Quality Prediction</w:t>
      </w:r>
    </w:p>
    <w:p w14:paraId="61DBAE0E" w14:textId="77777777" w:rsidR="000A026D" w:rsidRPr="00653B5A" w:rsidRDefault="000A026D" w:rsidP="00F04495">
      <w:pPr>
        <w:widowControl w:val="0"/>
        <w:snapToGrid/>
        <w:spacing w:after="0"/>
        <w:ind w:firstLineChars="100" w:firstLine="240"/>
        <w:jc w:val="both"/>
      </w:pPr>
      <w:r w:rsidRPr="00653B5A">
        <w:rPr>
          <w:rFonts w:eastAsia="游明朝"/>
          <w:color w:val="auto"/>
          <w:kern w:val="2"/>
          <w:lang w:eastAsia="ja-JP"/>
        </w:rPr>
        <w:t>The water quality models are used as constraints in the overall optimization of RO operation. The total chlorine is minimized under the condition that the water quality estimated by the model satisfies the water quality standard values. In this chapter we constructed water quality prediction models and validated the accuracy of the created model</w:t>
      </w:r>
      <w:r w:rsidRPr="00653B5A">
        <w:rPr>
          <w:lang w:eastAsia="ja-JP"/>
        </w:rPr>
        <w:t xml:space="preserve"> as in the case of OCWD</w:t>
      </w:r>
      <w:r w:rsidRPr="00653B5A">
        <w:rPr>
          <w:rFonts w:ascii="ＭＳ 明朝" w:eastAsia="ＭＳ 明朝" w:hAnsi="ＭＳ 明朝" w:cs="ＭＳ 明朝" w:hint="eastAsia"/>
          <w:lang w:eastAsia="ja-JP"/>
        </w:rPr>
        <w:t>.</w:t>
      </w:r>
    </w:p>
    <w:p w14:paraId="43B14433" w14:textId="77777777" w:rsidR="000A026D" w:rsidRPr="00653B5A" w:rsidRDefault="000A026D" w:rsidP="000A026D">
      <w:pPr>
        <w:widowControl w:val="0"/>
        <w:snapToGrid/>
        <w:spacing w:after="0"/>
        <w:jc w:val="both"/>
        <w:rPr>
          <w:rFonts w:ascii="游明朝" w:eastAsia="游明朝" w:hAnsi="游明朝"/>
          <w:color w:val="auto"/>
          <w:kern w:val="2"/>
          <w:lang w:eastAsia="ja-JP"/>
        </w:rPr>
      </w:pPr>
    </w:p>
    <w:p w14:paraId="02922EB3" w14:textId="77777777" w:rsidR="000A026D" w:rsidRPr="00653B5A" w:rsidRDefault="000A026D" w:rsidP="000A026D">
      <w:pPr>
        <w:keepNext/>
        <w:widowControl w:val="0"/>
        <w:numPr>
          <w:ilvl w:val="2"/>
          <w:numId w:val="5"/>
        </w:numPr>
        <w:snapToGrid/>
        <w:spacing w:after="0"/>
        <w:jc w:val="both"/>
        <w:outlineLvl w:val="2"/>
        <w:rPr>
          <w:rFonts w:eastAsia="游ゴシック Light"/>
          <w:b/>
          <w:bCs/>
          <w:color w:val="auto"/>
          <w:kern w:val="2"/>
          <w:lang w:eastAsia="ja-JP"/>
        </w:rPr>
      </w:pPr>
      <w:bookmarkStart w:id="325" w:name="_Toc144133660"/>
      <w:r w:rsidRPr="00653B5A">
        <w:rPr>
          <w:rFonts w:eastAsia="游ゴシック Light"/>
          <w:b/>
          <w:bCs/>
          <w:color w:val="auto"/>
          <w:kern w:val="2"/>
          <w:lang w:eastAsia="ja-JP"/>
        </w:rPr>
        <w:t>Outliers Removal</w:t>
      </w:r>
      <w:bookmarkEnd w:id="325"/>
      <w:r w:rsidRPr="00653B5A">
        <w:rPr>
          <w:rFonts w:eastAsia="游ゴシック Light"/>
          <w:b/>
          <w:bCs/>
          <w:color w:val="auto"/>
          <w:kern w:val="2"/>
          <w:lang w:eastAsia="ja-JP"/>
        </w:rPr>
        <w:t xml:space="preserve"> </w:t>
      </w:r>
    </w:p>
    <w:p w14:paraId="18753A0B" w14:textId="1EB642F7" w:rsidR="000A026D" w:rsidRPr="00653B5A" w:rsidRDefault="000A026D" w:rsidP="00F04495">
      <w:pPr>
        <w:widowControl w:val="0"/>
        <w:snapToGrid/>
        <w:ind w:firstLineChars="100" w:firstLine="240"/>
        <w:jc w:val="both"/>
        <w:rPr>
          <w:rFonts w:eastAsia="游明朝"/>
          <w:lang w:eastAsia="ja-JP"/>
        </w:rPr>
      </w:pPr>
      <w:r w:rsidRPr="00653B5A">
        <w:rPr>
          <w:rFonts w:eastAsia="游明朝"/>
          <w:color w:val="auto"/>
          <w:kern w:val="2"/>
          <w:lang w:eastAsia="ja-JP"/>
        </w:rPr>
        <w:t xml:space="preserve">The </w:t>
      </w:r>
      <w:r w:rsidR="00B233B5" w:rsidRPr="00653B5A">
        <w:rPr>
          <w:rFonts w:eastAsia="游明朝"/>
          <w:color w:val="auto"/>
          <w:kern w:val="2"/>
          <w:lang w:eastAsia="ja-JP"/>
        </w:rPr>
        <w:t xml:space="preserve">preprocessing </w:t>
      </w:r>
      <w:r w:rsidRPr="00653B5A">
        <w:rPr>
          <w:rFonts w:eastAsia="游明朝"/>
          <w:color w:val="auto"/>
          <w:kern w:val="2"/>
          <w:lang w:eastAsia="ja-JP"/>
        </w:rPr>
        <w:t xml:space="preserve">procedure is the same as the case of OCWD. Details of the </w:t>
      </w:r>
      <w:r w:rsidR="00B233B5" w:rsidRPr="00653B5A">
        <w:rPr>
          <w:rFonts w:eastAsia="游明朝"/>
          <w:color w:val="auto"/>
          <w:kern w:val="2"/>
          <w:lang w:eastAsia="ja-JP"/>
        </w:rPr>
        <w:t>step 1 and 2 parameters</w:t>
      </w:r>
      <w:r w:rsidRPr="00653B5A">
        <w:rPr>
          <w:rFonts w:eastAsia="游明朝"/>
          <w:color w:val="auto"/>
          <w:kern w:val="2"/>
          <w:lang w:eastAsia="ja-JP"/>
        </w:rPr>
        <w:t xml:space="preserve"> for the LVMWD data can be found in </w:t>
      </w:r>
      <w:r w:rsidRPr="00653B5A">
        <w:rPr>
          <w:rFonts w:eastAsia="游明朝"/>
          <w:lang w:eastAsia="ja-JP"/>
        </w:rPr>
        <w:t>“Additional Materials A3” at the appendix of this report.</w:t>
      </w:r>
    </w:p>
    <w:p w14:paraId="1873CC0C" w14:textId="5133C8F5" w:rsidR="000A026D" w:rsidRPr="00653B5A" w:rsidRDefault="00404422" w:rsidP="00F04495">
      <w:pPr>
        <w:widowControl w:val="0"/>
        <w:snapToGrid/>
        <w:spacing w:after="0"/>
        <w:ind w:firstLineChars="100" w:firstLine="240"/>
        <w:jc w:val="both"/>
        <w:rPr>
          <w:rStyle w:val="20"/>
          <w:b w:val="0"/>
          <w:noProof/>
          <w:lang w:eastAsia="ja-JP"/>
        </w:rPr>
      </w:pPr>
      <w:r w:rsidRPr="00653B5A">
        <w:rPr>
          <w:rStyle w:val="20"/>
          <w:b w:val="0"/>
          <w:noProof/>
          <w:lang w:eastAsia="ja-JP"/>
        </w:rPr>
        <w:t>Figure 2.2.1 (a)-(f) show the raw and preprocessed trends of the feed pressure, the feed TOC, and the feed tempreture from July 2020 to September 2022. Figures 2.2.1 (a) and (b) show the results of preprocessing using only step 1. Figures 2.2.1 (c)-(f) show the results of preprocessing using step 2 in addition to step 1.</w:t>
      </w:r>
      <w:r w:rsidR="000A026D" w:rsidRPr="00653B5A">
        <w:rPr>
          <w:rStyle w:val="20"/>
          <w:b w:val="0"/>
          <w:noProof/>
          <w:lang w:eastAsia="ja-JP"/>
        </w:rPr>
        <w:t xml:space="preserve"> We can see that all spiky outliers were removed and the essential behavior of the data is extracted.</w:t>
      </w:r>
    </w:p>
    <w:p w14:paraId="306FE1EF" w14:textId="51DEB137" w:rsidR="004F00C7" w:rsidRPr="00653B5A" w:rsidRDefault="004F00C7" w:rsidP="008F2DE3">
      <w:pPr>
        <w:widowControl w:val="0"/>
        <w:snapToGrid/>
        <w:spacing w:after="0"/>
        <w:jc w:val="both"/>
        <w:rPr>
          <w:rStyle w:val="20"/>
          <w:b w:val="0"/>
          <w:noProof/>
          <w:lang w:eastAsia="ja-JP"/>
        </w:rPr>
      </w:pPr>
    </w:p>
    <w:p w14:paraId="6D5A21B6" w14:textId="08987D4A" w:rsidR="004F00C7" w:rsidRPr="00653B5A" w:rsidRDefault="004F00C7" w:rsidP="000A026D">
      <w:pPr>
        <w:rPr>
          <w:rFonts w:ascii="游明朝" w:eastAsia="游明朝" w:hAnsi="游明朝"/>
          <w:color w:val="auto"/>
          <w:kern w:val="2"/>
          <w:lang w:eastAsia="ja-JP"/>
        </w:rPr>
      </w:pPr>
      <w:r w:rsidRPr="00653B5A">
        <w:rPr>
          <w:noProof/>
        </w:rPr>
        <w:lastRenderedPageBreak/>
        <mc:AlternateContent>
          <mc:Choice Requires="wps">
            <w:drawing>
              <wp:inline distT="0" distB="0" distL="0" distR="0" wp14:anchorId="5D0B2592" wp14:editId="0FAD39E5">
                <wp:extent cx="5931535" cy="6573600"/>
                <wp:effectExtent l="0" t="0" r="0" b="0"/>
                <wp:docPr id="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573600"/>
                        </a:xfrm>
                        <a:prstGeom prst="rect">
                          <a:avLst/>
                        </a:prstGeom>
                        <a:solidFill>
                          <a:srgbClr val="FFFFFF"/>
                        </a:solidFill>
                        <a:ln w="9525">
                          <a:noFill/>
                          <a:miter lim="800000"/>
                          <a:headEnd/>
                          <a:tailEnd/>
                        </a:ln>
                      </wps:spPr>
                      <wps:txbx>
                        <w:txbxContent>
                          <w:p w14:paraId="35CC3BAE" w14:textId="77777777" w:rsidR="004F00C7" w:rsidRDefault="004F00C7" w:rsidP="004F00C7">
                            <w:pPr>
                              <w:pStyle w:val="a4"/>
                              <w:spacing w:before="120" w:after="0"/>
                              <w:ind w:left="0"/>
                              <w:jc w:val="center"/>
                              <w:rPr>
                                <w:b/>
                                <w:bCs/>
                                <w:lang w:eastAsia="ja-JP"/>
                              </w:rPr>
                            </w:pPr>
                            <w:r w:rsidRPr="00E850BB">
                              <w:rPr>
                                <w:b/>
                                <w:bCs/>
                                <w:noProof/>
                              </w:rPr>
                              <w:drawing>
                                <wp:inline distT="0" distB="0" distL="0" distR="0" wp14:anchorId="5006470D" wp14:editId="1BE08DAC">
                                  <wp:extent cx="2853395" cy="1764000"/>
                                  <wp:effectExtent l="0" t="0" r="4445" b="8255"/>
                                  <wp:docPr id="11267" name="Picture 14">
                                    <a:extLst xmlns:a="http://schemas.openxmlformats.org/drawingml/2006/main">
                                      <a:ext uri="{FF2B5EF4-FFF2-40B4-BE49-F238E27FC236}">
                                        <a16:creationId xmlns:a16="http://schemas.microsoft.com/office/drawing/2014/main" id="{BB2B4906-A515-A264-F441-71027AD90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4">
                                            <a:extLst>
                                              <a:ext uri="{FF2B5EF4-FFF2-40B4-BE49-F238E27FC236}">
                                                <a16:creationId xmlns:a16="http://schemas.microsoft.com/office/drawing/2014/main" id="{BB2B4906-A515-A264-F441-71027AD90A1F}"/>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r w:rsidRPr="00E850BB">
                              <w:rPr>
                                <w:b/>
                                <w:bCs/>
                                <w:noProof/>
                              </w:rPr>
                              <w:drawing>
                                <wp:inline distT="0" distB="0" distL="0" distR="0" wp14:anchorId="10A7D20F" wp14:editId="1132435F">
                                  <wp:extent cx="2853395" cy="1764000"/>
                                  <wp:effectExtent l="0" t="0" r="4445" b="8255"/>
                                  <wp:docPr id="11269" name="Picture 16">
                                    <a:extLst xmlns:a="http://schemas.openxmlformats.org/drawingml/2006/main">
                                      <a:ext uri="{FF2B5EF4-FFF2-40B4-BE49-F238E27FC236}">
                                        <a16:creationId xmlns:a16="http://schemas.microsoft.com/office/drawing/2014/main" id="{A4FDA82D-1BB3-9B2B-BB0A-E2854FE38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6">
                                            <a:extLst>
                                              <a:ext uri="{FF2B5EF4-FFF2-40B4-BE49-F238E27FC236}">
                                                <a16:creationId xmlns:a16="http://schemas.microsoft.com/office/drawing/2014/main" id="{A4FDA82D-1BB3-9B2B-BB0A-E2854FE38875}"/>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p>
                          <w:p w14:paraId="771A3FB9" w14:textId="5E6F22F3" w:rsidR="004F00C7" w:rsidRDefault="004F00C7" w:rsidP="004F00C7">
                            <w:pPr>
                              <w:pStyle w:val="a4"/>
                              <w:spacing w:before="120" w:after="0"/>
                              <w:ind w:left="960" w:firstLine="240"/>
                              <w:rPr>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Raw </w:t>
                            </w:r>
                            <w:r>
                              <w:rPr>
                                <w:b/>
                                <w:bCs/>
                                <w:lang w:eastAsia="ja-JP"/>
                              </w:rPr>
                              <w:t xml:space="preserve">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450BA148" w14:textId="77777777" w:rsidR="004F00C7" w:rsidRDefault="004F00C7" w:rsidP="004F00C7">
                            <w:pPr>
                              <w:pStyle w:val="a4"/>
                              <w:spacing w:before="120" w:after="0"/>
                              <w:ind w:left="0"/>
                              <w:jc w:val="center"/>
                              <w:rPr>
                                <w:rFonts w:eastAsia="游明朝"/>
                                <w:b/>
                                <w:bCs/>
                                <w:lang w:eastAsia="ja-JP"/>
                              </w:rPr>
                            </w:pPr>
                          </w:p>
                          <w:p w14:paraId="6A371168" w14:textId="77777777" w:rsidR="004F00C7" w:rsidRDefault="004F00C7" w:rsidP="004F00C7">
                            <w:pPr>
                              <w:pStyle w:val="a4"/>
                              <w:spacing w:before="120" w:after="0"/>
                              <w:ind w:left="0"/>
                              <w:jc w:val="center"/>
                              <w:rPr>
                                <w:b/>
                                <w:bCs/>
                                <w:lang w:eastAsia="ja-JP"/>
                              </w:rPr>
                            </w:pPr>
                            <w:r w:rsidRPr="008257F4">
                              <w:rPr>
                                <w:b/>
                                <w:bCs/>
                                <w:noProof/>
                                <w:lang w:eastAsia="ja-JP"/>
                              </w:rPr>
                              <w:drawing>
                                <wp:inline distT="0" distB="0" distL="0" distR="0" wp14:anchorId="504F56A6" wp14:editId="0EBBEE8E">
                                  <wp:extent cx="2704341" cy="1764000"/>
                                  <wp:effectExtent l="0" t="0" r="1270" b="8255"/>
                                  <wp:docPr id="11270" name="Picture 2">
                                    <a:extLst xmlns:a="http://schemas.openxmlformats.org/drawingml/2006/main">
                                      <a:ext uri="{FF2B5EF4-FFF2-40B4-BE49-F238E27FC236}">
                                        <a16:creationId xmlns:a16="http://schemas.microsoft.com/office/drawing/2014/main" id="{4A3DA107-8CD5-2959-75ED-3D0A147C9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4A3DA107-8CD5-2959-75ED-3D0A147C936A}"/>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341" cy="1764000"/>
                                          </a:xfrm>
                                          <a:prstGeom prst="rect">
                                            <a:avLst/>
                                          </a:prstGeom>
                                          <a:noFill/>
                                        </pic:spPr>
                                      </pic:pic>
                                    </a:graphicData>
                                  </a:graphic>
                                </wp:inline>
                              </w:drawing>
                            </w:r>
                            <w:r>
                              <w:rPr>
                                <w:noProof/>
                              </w:rPr>
                              <w:drawing>
                                <wp:inline distT="0" distB="0" distL="0" distR="0" wp14:anchorId="5ABB85AA" wp14:editId="6703C0EB">
                                  <wp:extent cx="2882284" cy="1764000"/>
                                  <wp:effectExtent l="0" t="0" r="0" b="8255"/>
                                  <wp:docPr id="11271" name="Picture 4">
                                    <a:extLst xmlns:a="http://schemas.openxmlformats.org/drawingml/2006/main">
                                      <a:ext uri="{FF2B5EF4-FFF2-40B4-BE49-F238E27FC236}">
                                        <a16:creationId xmlns:a16="http://schemas.microsoft.com/office/drawing/2014/main" id="{9850D987-AD91-08A0-67AC-3575C62B3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9850D987-AD91-08A0-67AC-3575C62B3AAB}"/>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2284" cy="1764000"/>
                                          </a:xfrm>
                                          <a:prstGeom prst="rect">
                                            <a:avLst/>
                                          </a:prstGeom>
                                          <a:noFill/>
                                        </pic:spPr>
                                      </pic:pic>
                                    </a:graphicData>
                                  </a:graphic>
                                </wp:inline>
                              </w:drawing>
                            </w:r>
                          </w:p>
                          <w:p w14:paraId="5DA3C335" w14:textId="5C5C2BB5" w:rsidR="004F00C7" w:rsidRDefault="004F00C7" w:rsidP="004F00C7">
                            <w:pPr>
                              <w:pStyle w:val="a4"/>
                              <w:spacing w:before="120" w:after="0"/>
                              <w:ind w:left="1199" w:firstLineChars="100" w:firstLine="241"/>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Feed TOC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t xml:space="preserve"> </w:t>
                            </w:r>
                            <w:r>
                              <w:rPr>
                                <w:rFonts w:eastAsia="游明朝"/>
                                <w:b/>
                                <w:bCs/>
                                <w:lang w:eastAsia="ja-JP"/>
                              </w:rPr>
                              <w:t>(</w:t>
                            </w:r>
                            <w:r>
                              <w:rPr>
                                <w:b/>
                                <w:bCs/>
                                <w:lang w:eastAsia="ja-JP"/>
                              </w:rPr>
                              <w:t>d</w:t>
                            </w:r>
                            <w:r w:rsidRPr="00666775">
                              <w:rPr>
                                <w:b/>
                                <w:bCs/>
                                <w:lang w:eastAsia="ja-JP"/>
                              </w:rPr>
                              <w:t xml:space="preserve">) </w:t>
                            </w:r>
                            <w:r>
                              <w:rPr>
                                <w:b/>
                                <w:bCs/>
                                <w:lang w:eastAsia="ja-JP"/>
                              </w:rPr>
                              <w:t>Feed TOC</w:t>
                            </w:r>
                          </w:p>
                          <w:p w14:paraId="6E84AED4" w14:textId="77777777" w:rsidR="004F00C7" w:rsidRDefault="004F00C7" w:rsidP="004F00C7">
                            <w:pPr>
                              <w:pStyle w:val="a4"/>
                              <w:spacing w:before="120" w:after="0"/>
                              <w:ind w:left="1199" w:firstLineChars="100" w:firstLine="241"/>
                              <w:rPr>
                                <w:b/>
                                <w:bCs/>
                                <w:lang w:eastAsia="ja-JP"/>
                              </w:rPr>
                            </w:pPr>
                          </w:p>
                          <w:p w14:paraId="7333EE67" w14:textId="77777777" w:rsidR="004F00C7" w:rsidRPr="008257F4" w:rsidRDefault="004F00C7" w:rsidP="004F00C7">
                            <w:pPr>
                              <w:pStyle w:val="a4"/>
                              <w:spacing w:before="120" w:after="0"/>
                              <w:ind w:left="0"/>
                              <w:jc w:val="center"/>
                              <w:rPr>
                                <w:rFonts w:eastAsia="游明朝"/>
                                <w:b/>
                                <w:bCs/>
                                <w:lang w:eastAsia="ja-JP"/>
                              </w:rPr>
                            </w:pPr>
                            <w:r>
                              <w:rPr>
                                <w:rFonts w:hint="eastAsia"/>
                                <w:noProof/>
                              </w:rPr>
                              <w:drawing>
                                <wp:inline distT="0" distB="0" distL="0" distR="0" wp14:anchorId="160CE25F" wp14:editId="075518AD">
                                  <wp:extent cx="2679349" cy="1764000"/>
                                  <wp:effectExtent l="0" t="0" r="6985" b="8255"/>
                                  <wp:docPr id="11272" name="図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349" cy="1764000"/>
                                          </a:xfrm>
                                          <a:prstGeom prst="rect">
                                            <a:avLst/>
                                          </a:prstGeom>
                                          <a:noFill/>
                                          <a:ln>
                                            <a:noFill/>
                                          </a:ln>
                                        </pic:spPr>
                                      </pic:pic>
                                    </a:graphicData>
                                  </a:graphic>
                                </wp:inline>
                              </w:drawing>
                            </w:r>
                            <w:r>
                              <w:rPr>
                                <w:rFonts w:hint="eastAsia"/>
                                <w:noProof/>
                              </w:rPr>
                              <w:drawing>
                                <wp:inline distT="0" distB="0" distL="0" distR="0" wp14:anchorId="66A0673B" wp14:editId="32A54017">
                                  <wp:extent cx="2855956" cy="1764000"/>
                                  <wp:effectExtent l="0" t="0" r="1905" b="8255"/>
                                  <wp:docPr id="11273" name="図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5956" cy="1764000"/>
                                          </a:xfrm>
                                          <a:prstGeom prst="rect">
                                            <a:avLst/>
                                          </a:prstGeom>
                                          <a:noFill/>
                                          <a:ln>
                                            <a:noFill/>
                                          </a:ln>
                                        </pic:spPr>
                                      </pic:pic>
                                    </a:graphicData>
                                  </a:graphic>
                                </wp:inline>
                              </w:drawing>
                            </w:r>
                          </w:p>
                          <w:p w14:paraId="2A4DDB22" w14:textId="0C881339" w:rsidR="004F00C7" w:rsidRDefault="004F00C7" w:rsidP="004F00C7">
                            <w:pPr>
                              <w:pStyle w:val="a4"/>
                              <w:spacing w:before="120" w:after="0"/>
                              <w:ind w:left="719" w:firstLineChars="100" w:firstLine="241"/>
                              <w:rPr>
                                <w:b/>
                                <w:bCs/>
                                <w:lang w:eastAsia="ja-JP"/>
                              </w:rPr>
                            </w:pPr>
                            <w:r w:rsidRPr="00666775">
                              <w:rPr>
                                <w:b/>
                                <w:bCs/>
                                <w:lang w:eastAsia="ja-JP"/>
                              </w:rPr>
                              <w:t>(</w:t>
                            </w:r>
                            <w:r>
                              <w:rPr>
                                <w:b/>
                                <w:bCs/>
                                <w:lang w:eastAsia="ja-JP"/>
                              </w:rPr>
                              <w:t>e</w:t>
                            </w:r>
                            <w:r w:rsidRPr="00666775">
                              <w:rPr>
                                <w:b/>
                                <w:bCs/>
                                <w:lang w:eastAsia="ja-JP"/>
                              </w:rPr>
                              <w:t xml:space="preserve">) </w:t>
                            </w:r>
                            <w:r>
                              <w:rPr>
                                <w:b/>
                                <w:bCs/>
                                <w:lang w:eastAsia="ja-JP"/>
                              </w:rPr>
                              <w:t xml:space="preserve">Raw Feed Temperature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f</w:t>
                            </w:r>
                            <w:r w:rsidRPr="00666775">
                              <w:rPr>
                                <w:b/>
                                <w:bCs/>
                                <w:lang w:eastAsia="ja-JP"/>
                              </w:rPr>
                              <w:t xml:space="preserve">) </w:t>
                            </w:r>
                            <w:r>
                              <w:rPr>
                                <w:b/>
                                <w:bCs/>
                                <w:lang w:eastAsia="ja-JP"/>
                              </w:rPr>
                              <w:t>Feed Temperature</w:t>
                            </w:r>
                          </w:p>
                          <w:p w14:paraId="07DC689E" w14:textId="77777777" w:rsidR="004F00C7" w:rsidRPr="00706F7B" w:rsidRDefault="004F00C7" w:rsidP="004F00C7">
                            <w:pPr>
                              <w:pStyle w:val="a4"/>
                              <w:spacing w:before="120" w:after="0"/>
                              <w:ind w:left="0"/>
                              <w:jc w:val="center"/>
                              <w:rPr>
                                <w:b/>
                                <w:bCs/>
                                <w:lang w:eastAsia="ja-JP"/>
                              </w:rPr>
                            </w:pPr>
                            <w:r w:rsidRPr="00522BC7">
                              <w:rPr>
                                <w:b/>
                                <w:bCs/>
                                <w:lang w:eastAsia="ja-JP"/>
                              </w:rPr>
                              <w:t xml:space="preserve">Figure </w:t>
                            </w:r>
                            <w:r>
                              <w:rPr>
                                <w:rFonts w:eastAsia="ＭＳ 明朝" w:hint="eastAsia"/>
                                <w:b/>
                                <w:bCs/>
                                <w:lang w:eastAsia="ja-JP"/>
                              </w:rPr>
                              <w:t>2</w:t>
                            </w:r>
                            <w:r w:rsidRPr="006B3474">
                              <w:rPr>
                                <w:rFonts w:eastAsia="ＭＳ 明朝"/>
                                <w:b/>
                                <w:bCs/>
                                <w:lang w:eastAsia="ja-JP"/>
                              </w:rPr>
                              <w:t>.2.1</w:t>
                            </w:r>
                            <w:r w:rsidRPr="00024738">
                              <w:rPr>
                                <w:b/>
                                <w:bCs/>
                                <w:lang w:eastAsia="ja-JP"/>
                              </w:rPr>
                              <w:t xml:space="preserve">: </w:t>
                            </w:r>
                            <w:r w:rsidRPr="006B3474">
                              <w:rPr>
                                <w:b/>
                                <w:bCs/>
                                <w:lang w:eastAsia="ja-JP"/>
                              </w:rPr>
                              <w:t xml:space="preserve">Raw and Preprocessed Data </w:t>
                            </w:r>
                            <w:r>
                              <w:rPr>
                                <w:b/>
                                <w:bCs/>
                                <w:lang w:eastAsia="ja-JP"/>
                              </w:rPr>
                              <w:t>(LVMWD)</w:t>
                            </w:r>
                          </w:p>
                          <w:p w14:paraId="2DA630E5" w14:textId="77777777" w:rsidR="004F00C7" w:rsidRPr="00C06ED9" w:rsidRDefault="004F00C7" w:rsidP="004F00C7">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5D0B2592" id="_x0000_s1055" type="#_x0000_t202" style="width:467.05pt;height:51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" stroked="f">
                <v:textbox>
                  <w:txbxContent>
                    <w:p w14:paraId="35CC3BAE" w14:textId="77777777" w:rsidR="004F00C7" w:rsidRDefault="004F00C7" w:rsidP="004F00C7">
                      <w:pPr>
                        <w:pStyle w:val="a4"/>
                        <w:spacing w:before="120" w:after="0"/>
                        <w:ind w:left="0"/>
                        <w:jc w:val="center"/>
                        <w:rPr>
                          <w:b/>
                          <w:bCs/>
                          <w:lang w:eastAsia="ja-JP"/>
                        </w:rPr>
                      </w:pPr>
                      <w:r w:rsidRPr="00E850BB">
                        <w:rPr>
                          <w:b/>
                          <w:bCs/>
                          <w:noProof/>
                        </w:rPr>
                        <w:drawing>
                          <wp:inline distT="0" distB="0" distL="0" distR="0" wp14:anchorId="5006470D" wp14:editId="1BE08DAC">
                            <wp:extent cx="2853395" cy="1764000"/>
                            <wp:effectExtent l="0" t="0" r="4445" b="8255"/>
                            <wp:docPr id="11267" name="Picture 14">
                              <a:extLst xmlns:a="http://schemas.openxmlformats.org/drawingml/2006/main">
                                <a:ext uri="{FF2B5EF4-FFF2-40B4-BE49-F238E27FC236}">
                                  <a16:creationId xmlns:a16="http://schemas.microsoft.com/office/drawing/2014/main" id="{BB2B4906-A515-A264-F441-71027AD90A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4">
                                      <a:extLst>
                                        <a:ext uri="{FF2B5EF4-FFF2-40B4-BE49-F238E27FC236}">
                                          <a16:creationId xmlns:a16="http://schemas.microsoft.com/office/drawing/2014/main" id="{BB2B4906-A515-A264-F441-71027AD90A1F}"/>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r w:rsidRPr="00E850BB">
                        <w:rPr>
                          <w:b/>
                          <w:bCs/>
                          <w:noProof/>
                        </w:rPr>
                        <w:drawing>
                          <wp:inline distT="0" distB="0" distL="0" distR="0" wp14:anchorId="10A7D20F" wp14:editId="1132435F">
                            <wp:extent cx="2853395" cy="1764000"/>
                            <wp:effectExtent l="0" t="0" r="4445" b="8255"/>
                            <wp:docPr id="11269" name="Picture 16">
                              <a:extLst xmlns:a="http://schemas.openxmlformats.org/drawingml/2006/main">
                                <a:ext uri="{FF2B5EF4-FFF2-40B4-BE49-F238E27FC236}">
                                  <a16:creationId xmlns:a16="http://schemas.microsoft.com/office/drawing/2014/main" id="{A4FDA82D-1BB3-9B2B-BB0A-E2854FE38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6">
                                      <a:extLst>
                                        <a:ext uri="{FF2B5EF4-FFF2-40B4-BE49-F238E27FC236}">
                                          <a16:creationId xmlns:a16="http://schemas.microsoft.com/office/drawing/2014/main" id="{A4FDA82D-1BB3-9B2B-BB0A-E2854FE38875}"/>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3395" cy="1764000"/>
                                    </a:xfrm>
                                    <a:prstGeom prst="rect">
                                      <a:avLst/>
                                    </a:prstGeom>
                                    <a:noFill/>
                                  </pic:spPr>
                                </pic:pic>
                              </a:graphicData>
                            </a:graphic>
                          </wp:inline>
                        </w:drawing>
                      </w:r>
                    </w:p>
                    <w:p w14:paraId="771A3FB9" w14:textId="5E6F22F3" w:rsidR="004F00C7" w:rsidRDefault="004F00C7" w:rsidP="004F00C7">
                      <w:pPr>
                        <w:pStyle w:val="a4"/>
                        <w:spacing w:before="120" w:after="0"/>
                        <w:ind w:left="960" w:firstLine="240"/>
                        <w:rPr>
                          <w:b/>
                          <w:bCs/>
                          <w:lang w:eastAsia="ja-JP"/>
                        </w:rPr>
                      </w:pPr>
                      <w:r>
                        <w:rPr>
                          <w:b/>
                          <w:bCs/>
                          <w:lang w:eastAsia="ja-JP"/>
                        </w:rPr>
                        <w:t xml:space="preserve"> </w:t>
                      </w:r>
                      <w:r w:rsidRPr="00666775">
                        <w:rPr>
                          <w:b/>
                          <w:bCs/>
                          <w:lang w:eastAsia="ja-JP"/>
                        </w:rPr>
                        <w:t>(</w:t>
                      </w:r>
                      <w:r>
                        <w:rPr>
                          <w:b/>
                          <w:bCs/>
                          <w:lang w:eastAsia="ja-JP"/>
                        </w:rPr>
                        <w:t>a</w:t>
                      </w:r>
                      <w:r w:rsidRPr="00666775">
                        <w:rPr>
                          <w:b/>
                          <w:bCs/>
                          <w:lang w:eastAsia="ja-JP"/>
                        </w:rPr>
                        <w:t xml:space="preserve">) Raw </w:t>
                      </w:r>
                      <w:r>
                        <w:rPr>
                          <w:b/>
                          <w:bCs/>
                          <w:lang w:eastAsia="ja-JP"/>
                        </w:rPr>
                        <w:t xml:space="preserve">Feed Pressure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r>
                      <w:r>
                        <w:rPr>
                          <w:b/>
                          <w:bCs/>
                          <w:lang w:eastAsia="ja-JP"/>
                        </w:rPr>
                        <w:tab/>
                      </w:r>
                      <w:r>
                        <w:rPr>
                          <w:rFonts w:eastAsia="游明朝"/>
                          <w:b/>
                          <w:bCs/>
                          <w:lang w:eastAsia="ja-JP"/>
                        </w:rPr>
                        <w:t xml:space="preserve"> (</w:t>
                      </w:r>
                      <w:r>
                        <w:rPr>
                          <w:b/>
                          <w:bCs/>
                          <w:lang w:eastAsia="ja-JP"/>
                        </w:rPr>
                        <w:t>b</w:t>
                      </w:r>
                      <w:r w:rsidRPr="00666775">
                        <w:rPr>
                          <w:b/>
                          <w:bCs/>
                          <w:lang w:eastAsia="ja-JP"/>
                        </w:rPr>
                        <w:t xml:space="preserve">) </w:t>
                      </w:r>
                      <w:r>
                        <w:rPr>
                          <w:b/>
                          <w:bCs/>
                          <w:lang w:eastAsia="ja-JP"/>
                        </w:rPr>
                        <w:t>Feed Pressure</w:t>
                      </w:r>
                    </w:p>
                    <w:p w14:paraId="450BA148" w14:textId="77777777" w:rsidR="004F00C7" w:rsidRDefault="004F00C7" w:rsidP="004F00C7">
                      <w:pPr>
                        <w:pStyle w:val="a4"/>
                        <w:spacing w:before="120" w:after="0"/>
                        <w:ind w:left="0"/>
                        <w:jc w:val="center"/>
                        <w:rPr>
                          <w:rFonts w:eastAsia="游明朝"/>
                          <w:b/>
                          <w:bCs/>
                          <w:lang w:eastAsia="ja-JP"/>
                        </w:rPr>
                      </w:pPr>
                    </w:p>
                    <w:p w14:paraId="6A371168" w14:textId="77777777" w:rsidR="004F00C7" w:rsidRDefault="004F00C7" w:rsidP="004F00C7">
                      <w:pPr>
                        <w:pStyle w:val="a4"/>
                        <w:spacing w:before="120" w:after="0"/>
                        <w:ind w:left="0"/>
                        <w:jc w:val="center"/>
                        <w:rPr>
                          <w:b/>
                          <w:bCs/>
                          <w:lang w:eastAsia="ja-JP"/>
                        </w:rPr>
                      </w:pPr>
                      <w:r w:rsidRPr="008257F4">
                        <w:rPr>
                          <w:b/>
                          <w:bCs/>
                          <w:noProof/>
                          <w:lang w:eastAsia="ja-JP"/>
                        </w:rPr>
                        <w:drawing>
                          <wp:inline distT="0" distB="0" distL="0" distR="0" wp14:anchorId="504F56A6" wp14:editId="0EBBEE8E">
                            <wp:extent cx="2704341" cy="1764000"/>
                            <wp:effectExtent l="0" t="0" r="1270" b="8255"/>
                            <wp:docPr id="11270" name="Picture 2">
                              <a:extLst xmlns:a="http://schemas.openxmlformats.org/drawingml/2006/main">
                                <a:ext uri="{FF2B5EF4-FFF2-40B4-BE49-F238E27FC236}">
                                  <a16:creationId xmlns:a16="http://schemas.microsoft.com/office/drawing/2014/main" id="{4A3DA107-8CD5-2959-75ED-3D0A147C9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4A3DA107-8CD5-2959-75ED-3D0A147C936A}"/>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4341" cy="1764000"/>
                                    </a:xfrm>
                                    <a:prstGeom prst="rect">
                                      <a:avLst/>
                                    </a:prstGeom>
                                    <a:noFill/>
                                  </pic:spPr>
                                </pic:pic>
                              </a:graphicData>
                            </a:graphic>
                          </wp:inline>
                        </w:drawing>
                      </w:r>
                      <w:r>
                        <w:rPr>
                          <w:noProof/>
                        </w:rPr>
                        <w:drawing>
                          <wp:inline distT="0" distB="0" distL="0" distR="0" wp14:anchorId="5ABB85AA" wp14:editId="6703C0EB">
                            <wp:extent cx="2882284" cy="1764000"/>
                            <wp:effectExtent l="0" t="0" r="0" b="8255"/>
                            <wp:docPr id="11271" name="Picture 4">
                              <a:extLst xmlns:a="http://schemas.openxmlformats.org/drawingml/2006/main">
                                <a:ext uri="{FF2B5EF4-FFF2-40B4-BE49-F238E27FC236}">
                                  <a16:creationId xmlns:a16="http://schemas.microsoft.com/office/drawing/2014/main" id="{9850D987-AD91-08A0-67AC-3575C62B3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9850D987-AD91-08A0-67AC-3575C62B3AAB}"/>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2284" cy="1764000"/>
                                    </a:xfrm>
                                    <a:prstGeom prst="rect">
                                      <a:avLst/>
                                    </a:prstGeom>
                                    <a:noFill/>
                                  </pic:spPr>
                                </pic:pic>
                              </a:graphicData>
                            </a:graphic>
                          </wp:inline>
                        </w:drawing>
                      </w:r>
                    </w:p>
                    <w:p w14:paraId="5DA3C335" w14:textId="5C5C2BB5" w:rsidR="004F00C7" w:rsidRDefault="004F00C7" w:rsidP="004F00C7">
                      <w:pPr>
                        <w:pStyle w:val="a4"/>
                        <w:spacing w:before="120" w:after="0"/>
                        <w:ind w:left="1199" w:firstLineChars="100" w:firstLine="241"/>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 xml:space="preserve">Raw Feed TOC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t xml:space="preserve"> </w:t>
                      </w:r>
                      <w:r>
                        <w:rPr>
                          <w:b/>
                          <w:bCs/>
                          <w:lang w:eastAsia="ja-JP"/>
                        </w:rPr>
                        <w:tab/>
                        <w:t xml:space="preserve"> </w:t>
                      </w:r>
                      <w:r>
                        <w:rPr>
                          <w:rFonts w:eastAsia="游明朝"/>
                          <w:b/>
                          <w:bCs/>
                          <w:lang w:eastAsia="ja-JP"/>
                        </w:rPr>
                        <w:t>(</w:t>
                      </w:r>
                      <w:r>
                        <w:rPr>
                          <w:b/>
                          <w:bCs/>
                          <w:lang w:eastAsia="ja-JP"/>
                        </w:rPr>
                        <w:t>d</w:t>
                      </w:r>
                      <w:r w:rsidRPr="00666775">
                        <w:rPr>
                          <w:b/>
                          <w:bCs/>
                          <w:lang w:eastAsia="ja-JP"/>
                        </w:rPr>
                        <w:t xml:space="preserve">) </w:t>
                      </w:r>
                      <w:r>
                        <w:rPr>
                          <w:b/>
                          <w:bCs/>
                          <w:lang w:eastAsia="ja-JP"/>
                        </w:rPr>
                        <w:t>Feed TOC</w:t>
                      </w:r>
                    </w:p>
                    <w:p w14:paraId="6E84AED4" w14:textId="77777777" w:rsidR="004F00C7" w:rsidRDefault="004F00C7" w:rsidP="004F00C7">
                      <w:pPr>
                        <w:pStyle w:val="a4"/>
                        <w:spacing w:before="120" w:after="0"/>
                        <w:ind w:left="1199" w:firstLineChars="100" w:firstLine="241"/>
                        <w:rPr>
                          <w:b/>
                          <w:bCs/>
                          <w:lang w:eastAsia="ja-JP"/>
                        </w:rPr>
                      </w:pPr>
                    </w:p>
                    <w:p w14:paraId="7333EE67" w14:textId="77777777" w:rsidR="004F00C7" w:rsidRPr="008257F4" w:rsidRDefault="004F00C7" w:rsidP="004F00C7">
                      <w:pPr>
                        <w:pStyle w:val="a4"/>
                        <w:spacing w:before="120" w:after="0"/>
                        <w:ind w:left="0"/>
                        <w:jc w:val="center"/>
                        <w:rPr>
                          <w:rFonts w:eastAsia="游明朝"/>
                          <w:b/>
                          <w:bCs/>
                          <w:lang w:eastAsia="ja-JP"/>
                        </w:rPr>
                      </w:pPr>
                      <w:r>
                        <w:rPr>
                          <w:rFonts w:hint="eastAsia"/>
                          <w:noProof/>
                        </w:rPr>
                        <w:drawing>
                          <wp:inline distT="0" distB="0" distL="0" distR="0" wp14:anchorId="160CE25F" wp14:editId="075518AD">
                            <wp:extent cx="2679349" cy="1764000"/>
                            <wp:effectExtent l="0" t="0" r="6985" b="8255"/>
                            <wp:docPr id="11272" name="図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349" cy="1764000"/>
                                    </a:xfrm>
                                    <a:prstGeom prst="rect">
                                      <a:avLst/>
                                    </a:prstGeom>
                                    <a:noFill/>
                                    <a:ln>
                                      <a:noFill/>
                                    </a:ln>
                                  </pic:spPr>
                                </pic:pic>
                              </a:graphicData>
                            </a:graphic>
                          </wp:inline>
                        </w:drawing>
                      </w:r>
                      <w:r>
                        <w:rPr>
                          <w:rFonts w:hint="eastAsia"/>
                          <w:noProof/>
                        </w:rPr>
                        <w:drawing>
                          <wp:inline distT="0" distB="0" distL="0" distR="0" wp14:anchorId="66A0673B" wp14:editId="32A54017">
                            <wp:extent cx="2855956" cy="1764000"/>
                            <wp:effectExtent l="0" t="0" r="1905" b="8255"/>
                            <wp:docPr id="11273" name="図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5956" cy="1764000"/>
                                    </a:xfrm>
                                    <a:prstGeom prst="rect">
                                      <a:avLst/>
                                    </a:prstGeom>
                                    <a:noFill/>
                                    <a:ln>
                                      <a:noFill/>
                                    </a:ln>
                                  </pic:spPr>
                                </pic:pic>
                              </a:graphicData>
                            </a:graphic>
                          </wp:inline>
                        </w:drawing>
                      </w:r>
                    </w:p>
                    <w:p w14:paraId="2A4DDB22" w14:textId="0C881339" w:rsidR="004F00C7" w:rsidRDefault="004F00C7" w:rsidP="004F00C7">
                      <w:pPr>
                        <w:pStyle w:val="a4"/>
                        <w:spacing w:before="120" w:after="0"/>
                        <w:ind w:left="719" w:firstLineChars="100" w:firstLine="241"/>
                        <w:rPr>
                          <w:b/>
                          <w:bCs/>
                          <w:lang w:eastAsia="ja-JP"/>
                        </w:rPr>
                      </w:pPr>
                      <w:r w:rsidRPr="00666775">
                        <w:rPr>
                          <w:b/>
                          <w:bCs/>
                          <w:lang w:eastAsia="ja-JP"/>
                        </w:rPr>
                        <w:t>(</w:t>
                      </w:r>
                      <w:r>
                        <w:rPr>
                          <w:b/>
                          <w:bCs/>
                          <w:lang w:eastAsia="ja-JP"/>
                        </w:rPr>
                        <w:t>e</w:t>
                      </w:r>
                      <w:r w:rsidRPr="00666775">
                        <w:rPr>
                          <w:b/>
                          <w:bCs/>
                          <w:lang w:eastAsia="ja-JP"/>
                        </w:rPr>
                        <w:t xml:space="preserve">) </w:t>
                      </w:r>
                      <w:r>
                        <w:rPr>
                          <w:b/>
                          <w:bCs/>
                          <w:lang w:eastAsia="ja-JP"/>
                        </w:rPr>
                        <w:t xml:space="preserve">Raw Feed Temperature      </w:t>
                      </w:r>
                      <w:r>
                        <w:rPr>
                          <w:b/>
                          <w:bCs/>
                          <w:lang w:eastAsia="ja-JP"/>
                        </w:rPr>
                        <w:tab/>
                      </w:r>
                      <w:r>
                        <w:rPr>
                          <w:b/>
                          <w:bCs/>
                          <w:lang w:eastAsia="ja-JP"/>
                        </w:rPr>
                        <w:tab/>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f</w:t>
                      </w:r>
                      <w:r w:rsidRPr="00666775">
                        <w:rPr>
                          <w:b/>
                          <w:bCs/>
                          <w:lang w:eastAsia="ja-JP"/>
                        </w:rPr>
                        <w:t xml:space="preserve">) </w:t>
                      </w:r>
                      <w:r>
                        <w:rPr>
                          <w:b/>
                          <w:bCs/>
                          <w:lang w:eastAsia="ja-JP"/>
                        </w:rPr>
                        <w:t>Feed Temperature</w:t>
                      </w:r>
                    </w:p>
                    <w:p w14:paraId="07DC689E" w14:textId="77777777" w:rsidR="004F00C7" w:rsidRPr="00706F7B" w:rsidRDefault="004F00C7" w:rsidP="004F00C7">
                      <w:pPr>
                        <w:pStyle w:val="a4"/>
                        <w:spacing w:before="120" w:after="0"/>
                        <w:ind w:left="0"/>
                        <w:jc w:val="center"/>
                        <w:rPr>
                          <w:b/>
                          <w:bCs/>
                          <w:lang w:eastAsia="ja-JP"/>
                        </w:rPr>
                      </w:pPr>
                      <w:r w:rsidRPr="00522BC7">
                        <w:rPr>
                          <w:b/>
                          <w:bCs/>
                          <w:lang w:eastAsia="ja-JP"/>
                        </w:rPr>
                        <w:t xml:space="preserve">Figure </w:t>
                      </w:r>
                      <w:r>
                        <w:rPr>
                          <w:rFonts w:eastAsia="ＭＳ 明朝" w:hint="eastAsia"/>
                          <w:b/>
                          <w:bCs/>
                          <w:lang w:eastAsia="ja-JP"/>
                        </w:rPr>
                        <w:t>2</w:t>
                      </w:r>
                      <w:r w:rsidRPr="006B3474">
                        <w:rPr>
                          <w:rFonts w:eastAsia="ＭＳ 明朝"/>
                          <w:b/>
                          <w:bCs/>
                          <w:lang w:eastAsia="ja-JP"/>
                        </w:rPr>
                        <w:t>.2.1</w:t>
                      </w:r>
                      <w:r w:rsidRPr="00024738">
                        <w:rPr>
                          <w:b/>
                          <w:bCs/>
                          <w:lang w:eastAsia="ja-JP"/>
                        </w:rPr>
                        <w:t xml:space="preserve">: </w:t>
                      </w:r>
                      <w:r w:rsidRPr="006B3474">
                        <w:rPr>
                          <w:b/>
                          <w:bCs/>
                          <w:lang w:eastAsia="ja-JP"/>
                        </w:rPr>
                        <w:t xml:space="preserve">Raw and Preprocessed Data </w:t>
                      </w:r>
                      <w:r>
                        <w:rPr>
                          <w:b/>
                          <w:bCs/>
                          <w:lang w:eastAsia="ja-JP"/>
                        </w:rPr>
                        <w:t>(LVMWD)</w:t>
                      </w:r>
                    </w:p>
                    <w:p w14:paraId="2DA630E5" w14:textId="77777777" w:rsidR="004F00C7" w:rsidRPr="00C06ED9" w:rsidRDefault="004F00C7" w:rsidP="004F00C7">
                      <w:pPr>
                        <w:pStyle w:val="a4"/>
                        <w:spacing w:before="120" w:after="0"/>
                        <w:ind w:left="0" w:firstLineChars="50" w:firstLine="118"/>
                        <w:rPr>
                          <w:rFonts w:eastAsia="游明朝"/>
                          <w:b/>
                          <w:bCs/>
                          <w:lang w:eastAsia="ja-JP"/>
                        </w:rPr>
                      </w:pPr>
                    </w:p>
                  </w:txbxContent>
                </v:textbox>
                <w10:anchorlock/>
              </v:shape>
            </w:pict>
          </mc:Fallback>
        </mc:AlternateContent>
      </w:r>
    </w:p>
    <w:p w14:paraId="740401B9" w14:textId="4AB146EE" w:rsidR="000A026D" w:rsidRPr="00653B5A" w:rsidRDefault="000A026D" w:rsidP="000A026D">
      <w:pPr>
        <w:rPr>
          <w:rFonts w:ascii="游明朝" w:eastAsia="游明朝" w:hAnsi="游明朝"/>
          <w:color w:val="auto"/>
          <w:kern w:val="2"/>
          <w:lang w:eastAsia="ja-JP"/>
        </w:rPr>
      </w:pPr>
    </w:p>
    <w:p w14:paraId="58C308C5" w14:textId="77777777" w:rsidR="000A026D" w:rsidRPr="00653B5A" w:rsidRDefault="000A026D" w:rsidP="000A026D">
      <w:pPr>
        <w:keepNext/>
        <w:widowControl w:val="0"/>
        <w:numPr>
          <w:ilvl w:val="2"/>
          <w:numId w:val="5"/>
        </w:numPr>
        <w:snapToGrid/>
        <w:spacing w:after="0"/>
        <w:jc w:val="both"/>
        <w:outlineLvl w:val="2"/>
        <w:rPr>
          <w:rFonts w:eastAsia="游ゴシック Light"/>
          <w:b/>
          <w:bCs/>
          <w:kern w:val="2"/>
          <w:lang w:eastAsia="ja-JP"/>
        </w:rPr>
      </w:pPr>
      <w:bookmarkStart w:id="326" w:name="_Toc144133661"/>
      <w:r w:rsidRPr="00653B5A">
        <w:rPr>
          <w:rFonts w:eastAsia="游ゴシック Light"/>
          <w:b/>
          <w:bCs/>
          <w:kern w:val="2"/>
          <w:lang w:eastAsia="ja-JP"/>
        </w:rPr>
        <w:t>Prediction</w:t>
      </w:r>
      <w:bookmarkEnd w:id="326"/>
      <w:r w:rsidRPr="00653B5A">
        <w:rPr>
          <w:rFonts w:eastAsia="游ゴシック Light"/>
          <w:b/>
          <w:bCs/>
          <w:kern w:val="2"/>
          <w:lang w:eastAsia="ja-JP"/>
        </w:rPr>
        <w:t xml:space="preserve"> Method</w:t>
      </w:r>
    </w:p>
    <w:p w14:paraId="6DD74215" w14:textId="7532CB0C" w:rsidR="000A026D" w:rsidRPr="00653B5A" w:rsidRDefault="000A026D" w:rsidP="00F04495">
      <w:pPr>
        <w:widowControl w:val="0"/>
        <w:snapToGrid/>
        <w:ind w:firstLineChars="100" w:firstLine="240"/>
        <w:jc w:val="both"/>
        <w:rPr>
          <w:rFonts w:eastAsia="游明朝"/>
          <w:color w:val="auto"/>
          <w:kern w:val="2"/>
          <w:lang w:eastAsia="ja-JP"/>
        </w:rPr>
      </w:pPr>
      <w:r w:rsidRPr="00653B5A">
        <w:rPr>
          <w:rStyle w:val="20"/>
          <w:b w:val="0"/>
          <w:noProof/>
          <w:lang w:eastAsia="ja-JP"/>
        </w:rPr>
        <w:t>Tw</w:t>
      </w:r>
      <w:r w:rsidRPr="00653B5A">
        <w:rPr>
          <w:rStyle w:val="20"/>
          <w:rFonts w:hint="eastAsia"/>
          <w:b w:val="0"/>
          <w:noProof/>
          <w:lang w:eastAsia="ja-JP"/>
        </w:rPr>
        <w:t>o</w:t>
      </w:r>
      <w:r w:rsidRPr="00653B5A">
        <w:rPr>
          <w:rStyle w:val="20"/>
          <w:b w:val="0"/>
          <w:noProof/>
          <w:lang w:eastAsia="ja-JP"/>
        </w:rPr>
        <w:t xml:space="preserve"> methods, the multiple linear regression (MLR)</w:t>
      </w:r>
      <w:r w:rsidRPr="00653B5A">
        <w:rPr>
          <w:rFonts w:eastAsia="游明朝"/>
          <w:color w:val="auto"/>
          <w:kern w:val="2"/>
          <w:lang w:eastAsia="ja-JP"/>
        </w:rPr>
        <w:t xml:space="preserve"> and the random forest</w:t>
      </w:r>
      <w:r w:rsidRPr="00653B5A">
        <w:rPr>
          <w:rStyle w:val="20"/>
          <w:b w:val="0"/>
          <w:noProof/>
          <w:lang w:eastAsia="ja-JP"/>
        </w:rPr>
        <w:t xml:space="preserve"> (RF),</w:t>
      </w:r>
      <w:r w:rsidRPr="00653B5A">
        <w:rPr>
          <w:rFonts w:eastAsia="游明朝"/>
          <w:color w:val="auto"/>
          <w:kern w:val="2"/>
          <w:lang w:eastAsia="ja-JP"/>
        </w:rPr>
        <w:t xml:space="preserve"> were evaluated for prediction accuracy of the </w:t>
      </w:r>
      <w:r w:rsidRPr="00653B5A">
        <w:rPr>
          <w:rStyle w:val="20"/>
          <w:b w:val="0"/>
          <w:noProof/>
          <w:lang w:eastAsia="ja-JP"/>
        </w:rPr>
        <w:t xml:space="preserve">permeate </w:t>
      </w:r>
      <w:r w:rsidRPr="00653B5A">
        <w:rPr>
          <w:rFonts w:eastAsia="游明朝"/>
          <w:color w:val="auto"/>
          <w:kern w:val="2"/>
          <w:lang w:eastAsia="ja-JP"/>
        </w:rPr>
        <w:t>electric conductivity (EC) and permeate TOC as in the case of OCWD.</w:t>
      </w:r>
    </w:p>
    <w:p w14:paraId="3C310C8B" w14:textId="38A48305" w:rsidR="000A026D" w:rsidRPr="00653B5A" w:rsidRDefault="000A026D" w:rsidP="00F04495">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lastRenderedPageBreak/>
        <w:t>As in the analysis of OCWD, RF is expected to have better prediction accuracy due to nonlinear relationships that cannot be expressed by MLR.</w:t>
      </w:r>
    </w:p>
    <w:p w14:paraId="5F91790E" w14:textId="643B1FA8" w:rsidR="000A026D" w:rsidRPr="00653B5A" w:rsidRDefault="000A026D" w:rsidP="00F04495">
      <w:pPr>
        <w:widowControl w:val="0"/>
        <w:snapToGrid/>
        <w:ind w:firstLineChars="100" w:firstLine="240"/>
        <w:jc w:val="both"/>
        <w:rPr>
          <w:rStyle w:val="20"/>
          <w:b w:val="0"/>
          <w:noProof/>
          <w:lang w:eastAsia="ja-JP"/>
        </w:rPr>
      </w:pPr>
      <w:r w:rsidRPr="00653B5A">
        <w:rPr>
          <w:rStyle w:val="20"/>
          <w:b w:val="0"/>
          <w:noProof/>
          <w:lang w:eastAsia="ja-JP"/>
        </w:rPr>
        <w:t xml:space="preserve">We received data measured at 1-minute or 1-day intervals in the RO unit from LVMWD. </w:t>
      </w:r>
      <w:r w:rsidRPr="00653B5A">
        <w:rPr>
          <w:rFonts w:eastAsia="游明朝"/>
          <w:lang w:eastAsia="ja-JP"/>
        </w:rPr>
        <w:t>The RO system configuration of LVMWD is provided in “Additional Materials A1” at the appendix of this report.</w:t>
      </w:r>
      <w:r w:rsidRPr="00653B5A">
        <w:rPr>
          <w:rFonts w:eastAsia="游明朝" w:hint="eastAsia"/>
          <w:lang w:eastAsia="ja-JP"/>
        </w:rPr>
        <w:t xml:space="preserve"> </w:t>
      </w:r>
      <w:r w:rsidRPr="00653B5A">
        <w:rPr>
          <w:rStyle w:val="20"/>
          <w:rFonts w:hint="eastAsia"/>
          <w:b w:val="0"/>
          <w:noProof/>
          <w:lang w:eastAsia="ja-JP"/>
        </w:rPr>
        <w:t>P</w:t>
      </w:r>
      <w:r w:rsidRPr="00653B5A">
        <w:rPr>
          <w:rStyle w:val="20"/>
          <w:b w:val="0"/>
          <w:noProof/>
          <w:lang w:eastAsia="ja-JP"/>
        </w:rPr>
        <w:t xml:space="preserve">ermeate </w:t>
      </w:r>
      <w:r w:rsidRPr="00653B5A">
        <w:rPr>
          <w:rStyle w:val="20"/>
          <w:rFonts w:hint="eastAsia"/>
          <w:b w:val="0"/>
          <w:noProof/>
          <w:lang w:eastAsia="ja-JP"/>
        </w:rPr>
        <w:t>E</w:t>
      </w:r>
      <w:r w:rsidRPr="00653B5A">
        <w:rPr>
          <w:rStyle w:val="20"/>
          <w:b w:val="0"/>
          <w:noProof/>
          <w:lang w:eastAsia="ja-JP"/>
        </w:rPr>
        <w:t>C and permeate TOC are considered as indicators of RO membrane scaling and  have water quality standards to be satisfied. Permeate EC is measured at each stage of permeate in the RO unit and the permeate TOC is measured after the permeate flows from the three stages of the whole RO are merged. Therefore, we constructed four models for permeate ECs at 1st, 2nd, and 3rd stages and permeate TOC at the whole RO.</w:t>
      </w:r>
    </w:p>
    <w:p w14:paraId="6016E9BF" w14:textId="367E523F" w:rsidR="000A026D" w:rsidRPr="00653B5A" w:rsidRDefault="000A026D" w:rsidP="00F04495">
      <w:pPr>
        <w:widowControl w:val="0"/>
        <w:snapToGrid/>
        <w:ind w:firstLineChars="100" w:firstLine="240"/>
        <w:jc w:val="both"/>
        <w:rPr>
          <w:rStyle w:val="20"/>
          <w:b w:val="0"/>
          <w:noProof/>
          <w:lang w:eastAsia="ja-JP"/>
        </w:rPr>
      </w:pPr>
      <w:r w:rsidRPr="00653B5A">
        <w:rPr>
          <w:rStyle w:val="20"/>
          <w:b w:val="0"/>
          <w:noProof/>
          <w:lang w:eastAsia="ja-JP"/>
        </w:rPr>
        <w:t>We used continuous data from July 1st, 2021 to July 27th, 2022 and the other period is excluded because it contains uncontinous data or was under significantly different plant operation conditions. 1-minute data was resampled to 30-minute data for water quality prediction.</w:t>
      </w:r>
    </w:p>
    <w:p w14:paraId="591AAF52" w14:textId="2725F974" w:rsidR="000A026D" w:rsidRPr="00653B5A" w:rsidRDefault="000A026D" w:rsidP="00F04495">
      <w:pPr>
        <w:widowControl w:val="0"/>
        <w:snapToGrid/>
        <w:ind w:firstLineChars="100" w:firstLine="240"/>
        <w:jc w:val="both"/>
        <w:rPr>
          <w:rStyle w:val="20"/>
          <w:b w:val="0"/>
          <w:noProof/>
          <w:lang w:eastAsia="ja-JP"/>
        </w:rPr>
      </w:pPr>
      <w:r w:rsidRPr="00653B5A">
        <w:rPr>
          <w:rStyle w:val="20"/>
          <w:b w:val="0"/>
          <w:noProof/>
          <w:lang w:eastAsia="ja-JP"/>
        </w:rPr>
        <w:t xml:space="preserve">The set of training and evaluation periods </w:t>
      </w:r>
      <w:r w:rsidRPr="00653B5A">
        <w:rPr>
          <w:rFonts w:eastAsia="游明朝"/>
          <w:color w:val="auto"/>
          <w:kern w:val="2"/>
          <w:lang w:eastAsia="ja-JP"/>
        </w:rPr>
        <w:t xml:space="preserve">slides </w:t>
      </w:r>
      <w:r w:rsidRPr="00653B5A">
        <w:rPr>
          <w:rStyle w:val="20"/>
          <w:b w:val="0"/>
          <w:noProof/>
          <w:lang w:eastAsia="ja-JP"/>
        </w:rPr>
        <w:t>forward sequentially as in the case of OCWD.</w:t>
      </w:r>
    </w:p>
    <w:p w14:paraId="6FC4C1DD" w14:textId="77777777" w:rsidR="000A026D" w:rsidRPr="00653B5A" w:rsidRDefault="000A026D" w:rsidP="00F04495">
      <w:pPr>
        <w:widowControl w:val="0"/>
        <w:snapToGrid/>
        <w:ind w:firstLineChars="100" w:firstLine="240"/>
        <w:jc w:val="both"/>
        <w:rPr>
          <w:rFonts w:eastAsia="游明朝"/>
          <w:lang w:eastAsia="ja-JP"/>
        </w:rPr>
      </w:pPr>
      <w:r w:rsidRPr="00653B5A">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653B5A">
        <w:rPr>
          <w:rFonts w:eastAsia="游明朝"/>
          <w:lang w:eastAsia="ja-JP"/>
        </w:rPr>
        <w:t xml:space="preserve"> </w:t>
      </w:r>
      <w:r w:rsidRPr="00653B5A">
        <w:rPr>
          <w:iCs/>
        </w:rPr>
        <w:t xml:space="preserve">[%] </w:t>
      </w:r>
      <w:r w:rsidRPr="00653B5A">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653B5A">
        <w:rPr>
          <w:rFonts w:eastAsia="游明朝" w:hint="eastAsia"/>
          <w:lang w:eastAsia="ja-JP"/>
        </w:rPr>
        <w:t xml:space="preserve"> </w:t>
      </w:r>
      <w:r w:rsidRPr="00653B5A">
        <w:rPr>
          <w:rFonts w:eastAsia="游明朝"/>
          <w:lang w:eastAsia="ja-JP"/>
        </w:rPr>
        <w:t xml:space="preserve">in the same way as OCWD. </w:t>
      </w:r>
    </w:p>
    <w:p w14:paraId="567DD9E2" w14:textId="77777777" w:rsidR="000A026D" w:rsidRPr="00653B5A" w:rsidRDefault="000A026D" w:rsidP="00F04495">
      <w:pPr>
        <w:widowControl w:val="0"/>
        <w:snapToGrid/>
        <w:ind w:firstLineChars="100" w:firstLine="240"/>
        <w:jc w:val="both"/>
        <w:rPr>
          <w:rFonts w:eastAsia="游明朝"/>
          <w:lang w:eastAsia="ja-JP"/>
        </w:rPr>
      </w:pPr>
      <w:r w:rsidRPr="00653B5A">
        <w:rPr>
          <w:rFonts w:eastAsia="游明朝"/>
          <w:bCs/>
          <w:lang w:eastAsia="ja-JP"/>
        </w:rPr>
        <w:t xml:space="preserve">Table 2.2.1 shows the variable list for each water quality prediction model. “X” means an explanatory variable, “Y” means a predicted variable, and “*” means a calculated variable. Tag name list </w:t>
      </w:r>
      <w:r w:rsidRPr="00653B5A">
        <w:rPr>
          <w:rFonts w:eastAsia="游明朝"/>
          <w:lang w:eastAsia="ja-JP"/>
        </w:rPr>
        <w:t>is provided in “Additional Materials A1” at the appendix of this report. D</w:t>
      </w:r>
      <w:r w:rsidRPr="00653B5A">
        <w:rPr>
          <w:rFonts w:eastAsia="游明朝" w:hint="eastAsia"/>
          <w:lang w:eastAsia="ja-JP"/>
        </w:rPr>
        <w:t>etail</w:t>
      </w:r>
      <w:r w:rsidRPr="00653B5A">
        <w:rPr>
          <w:rFonts w:eastAsia="游明朝"/>
          <w:lang w:eastAsia="ja-JP"/>
        </w:rPr>
        <w:t xml:space="preserve">s of calculated variable </w:t>
      </w:r>
      <w:r w:rsidRPr="00653B5A">
        <w:rPr>
          <w:rFonts w:eastAsia="游明朝"/>
          <w:kern w:val="2"/>
          <w:lang w:eastAsia="ja-JP"/>
        </w:rPr>
        <w:t>can be found in</w:t>
      </w:r>
      <w:r w:rsidRPr="00653B5A">
        <w:rPr>
          <w:rFonts w:eastAsia="游明朝"/>
          <w:lang w:eastAsia="ja-JP"/>
        </w:rPr>
        <w:t xml:space="preserve"> “Additional Materials A4” at the appendix of this report.</w:t>
      </w:r>
    </w:p>
    <w:p w14:paraId="351C9329" w14:textId="77777777" w:rsidR="000A026D" w:rsidRPr="00653B5A" w:rsidRDefault="000A026D" w:rsidP="000A026D">
      <w:pPr>
        <w:widowControl w:val="0"/>
        <w:snapToGrid/>
        <w:spacing w:after="0"/>
        <w:jc w:val="both"/>
        <w:rPr>
          <w:rFonts w:eastAsia="游明朝"/>
          <w:bCs/>
          <w:lang w:eastAsia="ja-JP"/>
        </w:rPr>
      </w:pPr>
    </w:p>
    <w:p w14:paraId="2446607E" w14:textId="77777777" w:rsidR="000A026D" w:rsidRPr="00653B5A" w:rsidRDefault="000A026D" w:rsidP="000A026D">
      <w:pPr>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38112" behindDoc="0" locked="0" layoutInCell="1" allowOverlap="1" wp14:anchorId="7D433713" wp14:editId="3E0B850B">
                <wp:simplePos x="0" y="0"/>
                <wp:positionH relativeFrom="column">
                  <wp:posOffset>-27305</wp:posOffset>
                </wp:positionH>
                <wp:positionV relativeFrom="paragraph">
                  <wp:posOffset>3175</wp:posOffset>
                </wp:positionV>
                <wp:extent cx="5931535" cy="5286375"/>
                <wp:effectExtent l="0" t="0" r="0" b="9525"/>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86375"/>
                        </a:xfrm>
                        <a:prstGeom prst="rect">
                          <a:avLst/>
                        </a:prstGeom>
                        <a:solidFill>
                          <a:srgbClr val="FFFFFF"/>
                        </a:solidFill>
                        <a:ln w="9525">
                          <a:noFill/>
                          <a:miter lim="800000"/>
                          <a:headEnd/>
                          <a:tailEnd/>
                        </a:ln>
                      </wps:spPr>
                      <wps:txbx>
                        <w:txbxContent>
                          <w:p w14:paraId="2FC07DBB" w14:textId="77777777"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0A026D" w:rsidRPr="00BD7028" w14:paraId="355C3200"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06A446E7" w14:textId="77777777" w:rsidR="000A026D" w:rsidRPr="00B7386D" w:rsidRDefault="000A026D" w:rsidP="00BD7028">
                                  <w:pPr>
                                    <w:jc w:val="center"/>
                                    <w:rPr>
                                      <w:color w:val="FFFFFF" w:themeColor="background1"/>
                                    </w:rPr>
                                  </w:pPr>
                                  <w:r w:rsidRPr="00B7386D">
                                    <w:rPr>
                                      <w:color w:val="FFFFFF" w:themeColor="background1"/>
                                    </w:rPr>
                                    <w:t>Variable Name</w:t>
                                  </w:r>
                                </w:p>
                              </w:tc>
                              <w:tc>
                                <w:tcPr>
                                  <w:tcW w:w="1304" w:type="dxa"/>
                                  <w:tcBorders>
                                    <w:bottom w:val="single" w:sz="4" w:space="0" w:color="auto"/>
                                  </w:tcBorders>
                                  <w:vAlign w:val="center"/>
                                </w:tcPr>
                                <w:p w14:paraId="6740C8D5"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Stage1</w:t>
                                  </w:r>
                                </w:p>
                                <w:p w14:paraId="3B658712"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0FB8266"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0BC65A20"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Stage2</w:t>
                                  </w:r>
                                </w:p>
                                <w:p w14:paraId="537C33A6"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5ED63FB8"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5C575C92"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Stage3</w:t>
                                  </w:r>
                                </w:p>
                                <w:p w14:paraId="1E872801"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2167578"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72A564E4"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E1C7909"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TOC</w:t>
                                  </w:r>
                                </w:p>
                              </w:tc>
                            </w:tr>
                            <w:tr w:rsidR="000A026D" w:rsidRPr="00BD7028" w14:paraId="5FABA73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CF6FAC6" w14:textId="77777777" w:rsidR="000A026D" w:rsidRPr="00B7386D" w:rsidRDefault="000A026D" w:rsidP="00706F7B">
                                  <w:pPr>
                                    <w:ind w:left="536" w:hanging="480"/>
                                  </w:pPr>
                                  <w:r w:rsidRPr="00B7386D">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9FF506E"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2BD3E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1235E4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4E426A7"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00DFAF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73BAF71" w14:textId="77777777" w:rsidR="000A026D" w:rsidRPr="00B7386D" w:rsidRDefault="000A026D" w:rsidP="00706F7B">
                                  <w:pPr>
                                    <w:ind w:left="536" w:hanging="480"/>
                                  </w:pPr>
                                  <w:r w:rsidRPr="00B7386D">
                                    <w:t>RO Feed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C66B8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218D07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27A0B"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310A16F"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46A894C"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36132DA" w14:textId="77777777" w:rsidR="000A026D" w:rsidRPr="00B7386D" w:rsidRDefault="000A026D" w:rsidP="00706F7B">
                                  <w:pPr>
                                    <w:ind w:left="536" w:hanging="480"/>
                                  </w:pPr>
                                  <w:r w:rsidRPr="00B7386D">
                                    <w:t>RO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8ACF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340B176"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3E4D004"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0CDC4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13EAFAD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62200B9" w14:textId="77777777" w:rsidR="000A026D" w:rsidRPr="00B7386D" w:rsidRDefault="000A026D" w:rsidP="00706F7B">
                                  <w:pPr>
                                    <w:ind w:left="536" w:hanging="480"/>
                                  </w:pPr>
                                  <w:r w:rsidRPr="00B7386D">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182AA6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D0DCC1"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B1CB0D"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C7A3FC"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4A564526"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8A5494B" w14:textId="77777777" w:rsidR="000A026D" w:rsidRPr="00B7386D" w:rsidRDefault="000A026D" w:rsidP="00706F7B">
                                  <w:pPr>
                                    <w:ind w:left="536" w:hanging="480"/>
                                  </w:pPr>
                                  <w:r w:rsidRPr="00B7386D">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99784"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36718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CAF1CD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4F15BA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5100FC7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AA7AC14" w14:textId="77777777" w:rsidR="000A026D" w:rsidRPr="00B7386D" w:rsidRDefault="000A026D" w:rsidP="00706F7B">
                                  <w:pPr>
                                    <w:ind w:left="536" w:hanging="480"/>
                                  </w:pPr>
                                  <w:r w:rsidRPr="00B7386D">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D815CF9"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6D890E7"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3BBC97"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BEE26B"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1D89F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DE3042E"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24181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8BD6A8B"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AD534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A8B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CCEB54D"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64C5A8"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FFB91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B7E65"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DCAB86"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AD34C9"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645586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0DF9E0" w14:textId="77777777" w:rsidR="000A026D" w:rsidRPr="00B7386D" w:rsidRDefault="000A026D" w:rsidP="00706F7B">
                                  <w:pPr>
                                    <w:ind w:left="536" w:hanging="480"/>
                                  </w:pPr>
                                  <w:r w:rsidRPr="00B7386D">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037FB57"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200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DD9CF59"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467F8"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FC888F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D5C5F6D"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C5986F"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75D13C"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E8CED3"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E53614D"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415D0B7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B3C065C"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8CCD6F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3F2F"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207C12C"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E8A795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2B5104A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98CC0EC" w14:textId="77777777" w:rsidR="000A026D" w:rsidRPr="00B7386D" w:rsidRDefault="000A026D" w:rsidP="00706F7B">
                                  <w:pPr>
                                    <w:ind w:left="536" w:hanging="480"/>
                                  </w:pPr>
                                  <w:r w:rsidRPr="00B7386D">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D1F388"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C785B0E"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A2032"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C1FE9A"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0A4545B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2C6909" w14:textId="77777777" w:rsidR="000A026D" w:rsidRPr="00B7386D" w:rsidRDefault="000A026D" w:rsidP="00706F7B">
                                  <w:pPr>
                                    <w:ind w:left="536" w:hanging="480"/>
                                  </w:pPr>
                                  <w:r w:rsidRPr="00B7386D">
                                    <w:t>RO Stage 1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66D7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236F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449B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EC1DEF"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146A191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E909344" w14:textId="77777777" w:rsidR="000A026D" w:rsidRPr="00B7386D" w:rsidRDefault="000A026D" w:rsidP="00706F7B">
                                  <w:pPr>
                                    <w:ind w:left="536" w:hanging="480"/>
                                  </w:pPr>
                                  <w:r w:rsidRPr="00B7386D">
                                    <w:t>RO Stage 2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6E4F0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1D98EC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47A26A"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2E9DD8"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2C78605"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550AAD2" w14:textId="77777777" w:rsidR="000A026D" w:rsidRPr="00B7386D" w:rsidRDefault="000A026D" w:rsidP="00706F7B">
                                  <w:pPr>
                                    <w:ind w:left="536" w:hanging="480"/>
                                  </w:pPr>
                                  <w:r w:rsidRPr="00B7386D">
                                    <w:t>RO Stage 3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B6079D"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4EFD42"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56A40B"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E0166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685CF5A"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B6D2E2E" w14:textId="77777777" w:rsidR="000A026D" w:rsidRPr="00B7386D" w:rsidRDefault="000A026D" w:rsidP="00706F7B">
                                  <w:pPr>
                                    <w:ind w:left="536" w:hanging="480"/>
                                  </w:pPr>
                                  <w:r w:rsidRPr="00B7386D">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9175A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55C34F4"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685CF1"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7C25D65"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r>
                          </w:tbl>
                          <w:p w14:paraId="56705323" w14:textId="77777777" w:rsidR="000A026D" w:rsidRPr="00BD7028" w:rsidRDefault="000A026D" w:rsidP="000A026D">
                            <w:pPr>
                              <w:pStyle w:val="a4"/>
                              <w:spacing w:before="120" w:after="0"/>
                              <w:ind w:left="0"/>
                              <w:rPr>
                                <w:rFonts w:eastAsia="游明朝"/>
                                <w:b/>
                                <w:bCs/>
                                <w:sz w:val="21"/>
                                <w:szCs w:val="21"/>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33713" id="_x0000_s1056" type="#_x0000_t202" style="position:absolute;margin-left:-2.15pt;margin-top:.25pt;width:467.05pt;height:416.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" stroked="f">
                <v:textbox>
                  <w:txbxContent>
                    <w:p w14:paraId="2FC07DBB" w14:textId="77777777"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0A026D" w:rsidRPr="00BD7028" w14:paraId="355C3200"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06A446E7" w14:textId="77777777" w:rsidR="000A026D" w:rsidRPr="00B7386D" w:rsidRDefault="000A026D" w:rsidP="00BD7028">
                            <w:pPr>
                              <w:jc w:val="center"/>
                              <w:rPr>
                                <w:color w:val="FFFFFF" w:themeColor="background1"/>
                              </w:rPr>
                            </w:pPr>
                            <w:r w:rsidRPr="00B7386D">
                              <w:rPr>
                                <w:color w:val="FFFFFF" w:themeColor="background1"/>
                              </w:rPr>
                              <w:t>Variable Name</w:t>
                            </w:r>
                          </w:p>
                        </w:tc>
                        <w:tc>
                          <w:tcPr>
                            <w:tcW w:w="1304" w:type="dxa"/>
                            <w:tcBorders>
                              <w:bottom w:val="single" w:sz="4" w:space="0" w:color="auto"/>
                            </w:tcBorders>
                            <w:vAlign w:val="center"/>
                          </w:tcPr>
                          <w:p w14:paraId="6740C8D5"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Stage1</w:t>
                            </w:r>
                          </w:p>
                          <w:p w14:paraId="3B658712"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0FB8266" w14:textId="77777777" w:rsidR="000A026D" w:rsidRPr="00B7386D" w:rsidRDefault="000A026D" w:rsidP="00BD7028">
                            <w:pPr>
                              <w:ind w:left="533"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0BC65A20"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Stage2</w:t>
                            </w:r>
                          </w:p>
                          <w:p w14:paraId="537C33A6"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5ED63FB8" w14:textId="77777777" w:rsidR="000A026D" w:rsidRPr="00B7386D" w:rsidRDefault="000A026D" w:rsidP="00BD7028">
                            <w:pPr>
                              <w:ind w:left="50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5C575C92"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Stage3</w:t>
                            </w:r>
                          </w:p>
                          <w:p w14:paraId="1E872801"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2167578" w14:textId="77777777" w:rsidR="000A026D" w:rsidRPr="00B7386D" w:rsidRDefault="000A026D" w:rsidP="00BD7028">
                            <w:pPr>
                              <w:ind w:left="474"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EC</w:t>
                            </w:r>
                          </w:p>
                        </w:tc>
                        <w:tc>
                          <w:tcPr>
                            <w:tcW w:w="1304" w:type="dxa"/>
                            <w:tcBorders>
                              <w:bottom w:val="single" w:sz="4" w:space="0" w:color="auto"/>
                            </w:tcBorders>
                            <w:vAlign w:val="center"/>
                          </w:tcPr>
                          <w:p w14:paraId="72A564E4"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Permeate</w:t>
                            </w:r>
                          </w:p>
                          <w:p w14:paraId="4E1C7909" w14:textId="77777777" w:rsidR="000A026D" w:rsidRPr="00B7386D" w:rsidRDefault="000A026D" w:rsidP="00BD7028">
                            <w:pPr>
                              <w:ind w:left="445" w:hanging="48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7386D">
                              <w:rPr>
                                <w:color w:val="FFFFFF" w:themeColor="background1"/>
                              </w:rPr>
                              <w:t>TOC</w:t>
                            </w:r>
                          </w:p>
                        </w:tc>
                      </w:tr>
                      <w:tr w:rsidR="000A026D" w:rsidRPr="00BD7028" w14:paraId="5FABA73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CF6FAC6" w14:textId="77777777" w:rsidR="000A026D" w:rsidRPr="00B7386D" w:rsidRDefault="000A026D" w:rsidP="00706F7B">
                            <w:pPr>
                              <w:ind w:left="536" w:hanging="480"/>
                            </w:pPr>
                            <w:r w:rsidRPr="00B7386D">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9FF506E"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2BD3E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1235E4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4E426A7"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00DFAF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73BAF71" w14:textId="77777777" w:rsidR="000A026D" w:rsidRPr="00B7386D" w:rsidRDefault="000A026D" w:rsidP="00706F7B">
                            <w:pPr>
                              <w:ind w:left="536" w:hanging="480"/>
                            </w:pPr>
                            <w:r w:rsidRPr="00B7386D">
                              <w:t>RO Feed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C66B8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218D07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27A0B"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310A16F"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46A894C"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36132DA" w14:textId="77777777" w:rsidR="000A026D" w:rsidRPr="00B7386D" w:rsidRDefault="000A026D" w:rsidP="00706F7B">
                            <w:pPr>
                              <w:ind w:left="536" w:hanging="480"/>
                            </w:pPr>
                            <w:r w:rsidRPr="00B7386D">
                              <w:t>RO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8ACF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340B176"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3E4D004"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0CDC4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13EAFAD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62200B9" w14:textId="77777777" w:rsidR="000A026D" w:rsidRPr="00B7386D" w:rsidRDefault="000A026D" w:rsidP="00706F7B">
                            <w:pPr>
                              <w:ind w:left="536" w:hanging="480"/>
                            </w:pPr>
                            <w:r w:rsidRPr="00B7386D">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182AA6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D0DCC1"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B1CB0D"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C7A3FC"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4A564526"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8A5494B" w14:textId="77777777" w:rsidR="000A026D" w:rsidRPr="00B7386D" w:rsidRDefault="000A026D" w:rsidP="00706F7B">
                            <w:pPr>
                              <w:ind w:left="536" w:hanging="480"/>
                            </w:pPr>
                            <w:r w:rsidRPr="00B7386D">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99784"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36718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CAF1CD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4F15BA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5100FC7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AA7AC14" w14:textId="77777777" w:rsidR="000A026D" w:rsidRPr="00B7386D" w:rsidRDefault="000A026D" w:rsidP="00706F7B">
                            <w:pPr>
                              <w:ind w:left="536" w:hanging="480"/>
                            </w:pPr>
                            <w:r w:rsidRPr="00B7386D">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D815CF9"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6D890E7"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3BBC97"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BEE26B"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31D89F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DE3042E"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241819"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8BD6A8B"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AD5341"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A8B9"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CCEB54D"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64C5A8" w14:textId="77777777" w:rsidR="000A026D" w:rsidRPr="00B7386D" w:rsidRDefault="000A026D" w:rsidP="00706F7B">
                            <w:pPr>
                              <w:ind w:left="536" w:hanging="480"/>
                            </w:pPr>
                            <w:r w:rsidRPr="00B7386D">
                              <w:t xml:space="preserve">RO Stage </w:t>
                            </w:r>
                            <w:r w:rsidRPr="00B7386D">
                              <w:rPr>
                                <w:rFonts w:hint="eastAsia"/>
                              </w:rPr>
                              <w:t>2</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FFB91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B7E65"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9DCAB86"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AD34C9"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645586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0DF9E0" w14:textId="77777777" w:rsidR="000A026D" w:rsidRPr="00B7386D" w:rsidRDefault="000A026D" w:rsidP="00706F7B">
                            <w:pPr>
                              <w:ind w:left="536" w:hanging="480"/>
                            </w:pPr>
                            <w:r w:rsidRPr="00B7386D">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037FB57"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200E9"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DD9CF59"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7F467F8"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r>
                      <w:tr w:rsidR="000A026D" w:rsidRPr="00BD7028" w14:paraId="2FC888FC"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D5C5F6D"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EC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C5986F"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675D13C"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E8CED3"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E53614D"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415D0B7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B3C065C" w14:textId="77777777" w:rsidR="000A026D" w:rsidRPr="00B7386D" w:rsidRDefault="000A026D" w:rsidP="00706F7B">
                            <w:pPr>
                              <w:ind w:left="536" w:hanging="480"/>
                            </w:pPr>
                            <w:r w:rsidRPr="00B7386D">
                              <w:t xml:space="preserve">RO Stage </w:t>
                            </w:r>
                            <w:r w:rsidRPr="00B7386D">
                              <w:rPr>
                                <w:rFonts w:hint="eastAsia"/>
                              </w:rPr>
                              <w:t>3</w:t>
                            </w:r>
                            <w:r w:rsidRPr="00B7386D">
                              <w:t xml:space="preserve"> Feed Flow *</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8CCD6F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5F3F2F"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207C12C"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E8A795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2B5104A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98CC0EC" w14:textId="77777777" w:rsidR="000A026D" w:rsidRPr="00B7386D" w:rsidRDefault="000A026D" w:rsidP="00706F7B">
                            <w:pPr>
                              <w:ind w:left="536" w:hanging="480"/>
                            </w:pPr>
                            <w:r w:rsidRPr="00B7386D">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D1F388"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C785B0E"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A2032"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C1FE9A"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X</w:t>
                            </w:r>
                          </w:p>
                        </w:tc>
                      </w:tr>
                      <w:tr w:rsidR="000A026D" w:rsidRPr="00BD7028" w14:paraId="0A4545B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E2C6909" w14:textId="77777777" w:rsidR="000A026D" w:rsidRPr="00B7386D" w:rsidRDefault="000A026D" w:rsidP="00706F7B">
                            <w:pPr>
                              <w:ind w:left="536" w:hanging="480"/>
                            </w:pPr>
                            <w:r w:rsidRPr="00B7386D">
                              <w:t>RO Stage 1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66D76"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6236FD"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449B3"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EC1DEF"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146A191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E909344" w14:textId="77777777" w:rsidR="000A026D" w:rsidRPr="00B7386D" w:rsidRDefault="000A026D" w:rsidP="00706F7B">
                            <w:pPr>
                              <w:ind w:left="536" w:hanging="480"/>
                            </w:pPr>
                            <w:r w:rsidRPr="00B7386D">
                              <w:t>RO Stage 2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6E4F00"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1D98ECA"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47A26A"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12E9DD8"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p>
                        </w:tc>
                      </w:tr>
                      <w:tr w:rsidR="000A026D" w:rsidRPr="00BD7028" w14:paraId="32C78605"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550AAD2" w14:textId="77777777" w:rsidR="000A026D" w:rsidRPr="00B7386D" w:rsidRDefault="000A026D" w:rsidP="00706F7B">
                            <w:pPr>
                              <w:ind w:left="536" w:hanging="480"/>
                            </w:pPr>
                            <w:r w:rsidRPr="00B7386D">
                              <w:t>RO Stage 3 Permeate 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B6079D" w14:textId="77777777" w:rsidR="000A026D" w:rsidRPr="00B7386D" w:rsidRDefault="000A026D" w:rsidP="00706F7B">
                            <w:pPr>
                              <w:ind w:left="534"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C4EFD42" w14:textId="77777777" w:rsidR="000A026D" w:rsidRPr="00B7386D" w:rsidRDefault="000A026D" w:rsidP="00706F7B">
                            <w:pPr>
                              <w:ind w:left="505" w:hanging="480"/>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D56A40B" w14:textId="77777777" w:rsidR="000A026D" w:rsidRPr="00B7386D" w:rsidRDefault="000A026D" w:rsidP="00706F7B">
                            <w:pPr>
                              <w:ind w:left="475" w:hanging="480"/>
                              <w:jc w:val="center"/>
                              <w:cnfStyle w:val="000000100000" w:firstRow="0" w:lastRow="0" w:firstColumn="0" w:lastColumn="0" w:oddVBand="0" w:evenVBand="0" w:oddHBand="1" w:evenHBand="0" w:firstRowFirstColumn="0" w:firstRowLastColumn="0" w:lastRowFirstColumn="0" w:lastRowLastColumn="0"/>
                              <w:rPr>
                                <w:bCs/>
                              </w:rPr>
                            </w:pPr>
                            <w:r w:rsidRPr="00B7386D">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E01662" w14:textId="77777777" w:rsidR="000A026D" w:rsidRPr="00B7386D" w:rsidRDefault="000A026D" w:rsidP="00706F7B">
                            <w:pPr>
                              <w:ind w:left="446" w:hanging="480"/>
                              <w:jc w:val="center"/>
                              <w:cnfStyle w:val="000000100000" w:firstRow="0" w:lastRow="0" w:firstColumn="0" w:lastColumn="0" w:oddVBand="0" w:evenVBand="0" w:oddHBand="1" w:evenHBand="0" w:firstRowFirstColumn="0" w:firstRowLastColumn="0" w:lastRowFirstColumn="0" w:lastRowLastColumn="0"/>
                              <w:rPr>
                                <w:bCs/>
                              </w:rPr>
                            </w:pPr>
                          </w:p>
                        </w:tc>
                      </w:tr>
                      <w:tr w:rsidR="000A026D" w:rsidRPr="00BD7028" w14:paraId="0685CF5A"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B6D2E2E" w14:textId="77777777" w:rsidR="000A026D" w:rsidRPr="00B7386D" w:rsidRDefault="000A026D" w:rsidP="00706F7B">
                            <w:pPr>
                              <w:ind w:left="536" w:hanging="480"/>
                            </w:pPr>
                            <w:r w:rsidRPr="00B7386D">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9175AD" w14:textId="77777777" w:rsidR="000A026D" w:rsidRPr="00B7386D" w:rsidRDefault="000A026D" w:rsidP="00706F7B">
                            <w:pPr>
                              <w:ind w:left="534"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55C34F4" w14:textId="77777777" w:rsidR="000A026D" w:rsidRPr="00B7386D" w:rsidRDefault="000A026D" w:rsidP="00706F7B">
                            <w:pPr>
                              <w:ind w:left="50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685CF1" w14:textId="77777777" w:rsidR="000A026D" w:rsidRPr="00B7386D" w:rsidRDefault="000A026D" w:rsidP="00706F7B">
                            <w:pPr>
                              <w:ind w:left="475" w:hanging="480"/>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7C25D65" w14:textId="77777777" w:rsidR="000A026D" w:rsidRPr="00B7386D" w:rsidRDefault="000A026D" w:rsidP="00706F7B">
                            <w:pPr>
                              <w:ind w:left="446" w:hanging="480"/>
                              <w:jc w:val="center"/>
                              <w:cnfStyle w:val="000000000000" w:firstRow="0" w:lastRow="0" w:firstColumn="0" w:lastColumn="0" w:oddVBand="0" w:evenVBand="0" w:oddHBand="0" w:evenHBand="0" w:firstRowFirstColumn="0" w:firstRowLastColumn="0" w:lastRowFirstColumn="0" w:lastRowLastColumn="0"/>
                              <w:rPr>
                                <w:bCs/>
                              </w:rPr>
                            </w:pPr>
                            <w:r w:rsidRPr="00B7386D">
                              <w:rPr>
                                <w:rFonts w:hint="eastAsia"/>
                                <w:bCs/>
                              </w:rPr>
                              <w:t>Y</w:t>
                            </w:r>
                          </w:p>
                        </w:tc>
                      </w:tr>
                    </w:tbl>
                    <w:p w14:paraId="56705323" w14:textId="77777777" w:rsidR="000A026D" w:rsidRPr="00BD7028" w:rsidRDefault="000A026D" w:rsidP="000A026D">
                      <w:pPr>
                        <w:pStyle w:val="a4"/>
                        <w:spacing w:before="120" w:after="0"/>
                        <w:ind w:left="0"/>
                        <w:rPr>
                          <w:rFonts w:eastAsia="游明朝"/>
                          <w:b/>
                          <w:bCs/>
                          <w:sz w:val="21"/>
                          <w:szCs w:val="21"/>
                          <w:lang w:eastAsia="ja-JP"/>
                        </w:rPr>
                      </w:pPr>
                    </w:p>
                  </w:txbxContent>
                </v:textbox>
                <w10:wrap type="topAndBottom"/>
              </v:shape>
            </w:pict>
          </mc:Fallback>
        </mc:AlternateContent>
      </w:r>
    </w:p>
    <w:p w14:paraId="7717628D" w14:textId="742CAE15" w:rsidR="00F04495" w:rsidRPr="00653B5A" w:rsidRDefault="00F04495" w:rsidP="000A026D">
      <w:pPr>
        <w:rPr>
          <w:rFonts w:ascii="游明朝" w:eastAsia="游明朝" w:hAnsi="游明朝"/>
          <w:color w:val="auto"/>
          <w:kern w:val="2"/>
          <w:lang w:eastAsia="ja-JP"/>
        </w:rPr>
      </w:pPr>
    </w:p>
    <w:p w14:paraId="711F4101" w14:textId="570DBA6C" w:rsidR="00F11DFD" w:rsidRPr="00653B5A" w:rsidRDefault="00F11DFD" w:rsidP="000A026D">
      <w:pPr>
        <w:rPr>
          <w:rFonts w:ascii="游明朝" w:eastAsia="游明朝" w:hAnsi="游明朝"/>
          <w:color w:val="auto"/>
          <w:kern w:val="2"/>
          <w:lang w:eastAsia="ja-JP"/>
        </w:rPr>
      </w:pPr>
    </w:p>
    <w:p w14:paraId="44B5B333" w14:textId="77777777" w:rsidR="00F11DFD" w:rsidRPr="00653B5A" w:rsidRDefault="00F11DFD" w:rsidP="000A026D">
      <w:pPr>
        <w:rPr>
          <w:rFonts w:ascii="游明朝" w:eastAsia="游明朝" w:hAnsi="游明朝"/>
          <w:color w:val="auto"/>
          <w:kern w:val="2"/>
          <w:lang w:eastAsia="ja-JP"/>
        </w:rPr>
      </w:pPr>
    </w:p>
    <w:p w14:paraId="6778B4DD" w14:textId="1CBF7022" w:rsidR="00F04495" w:rsidRPr="00653B5A" w:rsidRDefault="00F04495" w:rsidP="000A026D">
      <w:pPr>
        <w:rPr>
          <w:rFonts w:ascii="游明朝" w:eastAsia="游明朝" w:hAnsi="游明朝"/>
          <w:color w:val="auto"/>
          <w:kern w:val="2"/>
          <w:lang w:eastAsia="ja-JP"/>
        </w:rPr>
      </w:pPr>
    </w:p>
    <w:p w14:paraId="773D86C4" w14:textId="0E67F2CF" w:rsidR="00F04495" w:rsidRPr="00653B5A" w:rsidRDefault="00F04495" w:rsidP="000A026D">
      <w:pPr>
        <w:rPr>
          <w:rFonts w:ascii="游明朝" w:eastAsia="游明朝" w:hAnsi="游明朝"/>
          <w:color w:val="auto"/>
          <w:kern w:val="2"/>
          <w:lang w:eastAsia="ja-JP"/>
        </w:rPr>
      </w:pPr>
    </w:p>
    <w:p w14:paraId="44DAAE5D" w14:textId="77777777" w:rsidR="00F04495" w:rsidRPr="00653B5A" w:rsidRDefault="00F04495" w:rsidP="000A026D">
      <w:pPr>
        <w:rPr>
          <w:rFonts w:ascii="游明朝" w:eastAsia="游明朝" w:hAnsi="游明朝"/>
          <w:color w:val="auto"/>
          <w:kern w:val="2"/>
          <w:lang w:eastAsia="ja-JP"/>
        </w:rPr>
      </w:pPr>
    </w:p>
    <w:p w14:paraId="36394523" w14:textId="77777777" w:rsidR="000A026D" w:rsidRPr="00653B5A" w:rsidRDefault="000A026D" w:rsidP="000A026D">
      <w:pPr>
        <w:keepNext/>
        <w:widowControl w:val="0"/>
        <w:numPr>
          <w:ilvl w:val="2"/>
          <w:numId w:val="5"/>
        </w:numPr>
        <w:snapToGrid/>
        <w:spacing w:after="0"/>
        <w:jc w:val="both"/>
        <w:outlineLvl w:val="2"/>
        <w:rPr>
          <w:rFonts w:eastAsia="游ゴシック Light"/>
          <w:b/>
          <w:bCs/>
          <w:kern w:val="2"/>
          <w:lang w:eastAsia="ja-JP"/>
        </w:rPr>
      </w:pPr>
      <w:r w:rsidRPr="00653B5A">
        <w:rPr>
          <w:rFonts w:eastAsia="游ゴシック Light"/>
          <w:b/>
          <w:bCs/>
          <w:kern w:val="2"/>
          <w:lang w:eastAsia="ja-JP"/>
        </w:rPr>
        <w:lastRenderedPageBreak/>
        <w:t>Prediction Results</w:t>
      </w:r>
    </w:p>
    <w:p w14:paraId="76411D59" w14:textId="77777777" w:rsidR="000A026D" w:rsidRPr="00653B5A" w:rsidRDefault="000A026D" w:rsidP="001F7CDB">
      <w:pPr>
        <w:widowControl w:val="0"/>
        <w:snapToGrid/>
        <w:ind w:firstLineChars="100" w:firstLine="240"/>
        <w:jc w:val="both"/>
        <w:rPr>
          <w:rFonts w:eastAsia="游明朝"/>
          <w:color w:val="auto"/>
          <w:kern w:val="2"/>
          <w:lang w:eastAsia="ja-JP"/>
        </w:rPr>
      </w:pPr>
      <w:r w:rsidRPr="00653B5A">
        <w:rPr>
          <w:noProof/>
          <w:lang w:eastAsia="ja-JP"/>
        </w:rPr>
        <w:t xml:space="preserve">Table 2.2.2 </w:t>
      </w:r>
      <w:r w:rsidRPr="00653B5A">
        <w:rPr>
          <w:rFonts w:eastAsia="游明朝"/>
          <w:color w:val="auto"/>
          <w:kern w:val="2"/>
          <w:lang w:eastAsia="ja-JP"/>
        </w:rPr>
        <w:t>shows prediction accuracy result by MLR. The trends of the prediction results are shown in Figure 2.2.2 (a)-(d). In Figure 2.2.2, blue lines indicate preprocessed actual data and orange lines indicate predicted data.</w:t>
      </w:r>
    </w:p>
    <w:p w14:paraId="15A446D9" w14:textId="31876A79" w:rsidR="00F04495" w:rsidRPr="00653B5A" w:rsidRDefault="00F04495" w:rsidP="001F7CDB">
      <w:pPr>
        <w:widowControl w:val="0"/>
        <w:snapToGrid/>
        <w:ind w:firstLineChars="100" w:firstLine="240"/>
        <w:jc w:val="both"/>
        <w:rPr>
          <w:rFonts w:eastAsia="游明朝"/>
          <w:color w:val="auto"/>
          <w:kern w:val="2"/>
          <w:lang w:eastAsia="ja-JP"/>
        </w:rPr>
      </w:pPr>
      <w:r w:rsidRPr="00653B5A">
        <w:rPr>
          <w:noProof/>
          <w:lang w:eastAsia="ja-JP"/>
        </w:rPr>
        <w:t xml:space="preserve">Table 2.2.3 </w:t>
      </w:r>
      <w:r w:rsidRPr="00653B5A">
        <w:rPr>
          <w:rFonts w:eastAsia="游明朝"/>
          <w:color w:val="auto"/>
          <w:kern w:val="2"/>
          <w:lang w:eastAsia="ja-JP"/>
        </w:rPr>
        <w:t>shows prediction accuracy result by RF. The trends of the prediction results are shown in Figure 2.2.4 (a)-(d). In Figure 2.2.3, blue lines indicate preprocessed actual data and orange lines indicate predicted data.</w:t>
      </w:r>
    </w:p>
    <w:p w14:paraId="4160ABF6" w14:textId="77777777" w:rsidR="001F7CDB" w:rsidRPr="00653B5A" w:rsidRDefault="001F7CDB" w:rsidP="001F7CDB">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 xml:space="preserve">RF predict water qualities better than </w:t>
      </w:r>
      <w:r w:rsidRPr="00653B5A">
        <w:rPr>
          <w:rFonts w:eastAsia="游明朝" w:hint="eastAsia"/>
          <w:color w:val="auto"/>
          <w:kern w:val="2"/>
          <w:lang w:eastAsia="ja-JP"/>
        </w:rPr>
        <w:t>MLR</w:t>
      </w:r>
      <w:r w:rsidRPr="00653B5A">
        <w:rPr>
          <w:rFonts w:eastAsia="游明朝"/>
          <w:color w:val="auto"/>
          <w:kern w:val="2"/>
          <w:lang w:eastAsia="ja-JP"/>
        </w:rPr>
        <w:t>. Figure 2.2.4 re-posts the predicted trend</w:t>
      </w:r>
      <w:r w:rsidRPr="00653B5A">
        <w:rPr>
          <w:rFonts w:eastAsia="游明朝" w:hint="eastAsia"/>
          <w:color w:val="auto"/>
          <w:kern w:val="2"/>
          <w:lang w:eastAsia="ja-JP"/>
        </w:rPr>
        <w:t>s</w:t>
      </w:r>
      <w:r w:rsidRPr="00653B5A">
        <w:rPr>
          <w:rFonts w:eastAsia="游明朝"/>
          <w:color w:val="auto"/>
          <w:kern w:val="2"/>
          <w:lang w:eastAsia="ja-JP"/>
        </w:rPr>
        <w:t xml:space="preserve"> of 1st Stage Permeate Conductivity by MLR and RF</w:t>
      </w:r>
      <w:r w:rsidRPr="00653B5A">
        <w:rPr>
          <w:rFonts w:eastAsia="游明朝" w:hint="eastAsia"/>
          <w:color w:val="auto"/>
          <w:kern w:val="2"/>
          <w:lang w:eastAsia="ja-JP"/>
        </w:rPr>
        <w:t>.</w:t>
      </w:r>
      <w:r w:rsidRPr="00653B5A">
        <w:rPr>
          <w:rFonts w:eastAsia="游明朝"/>
          <w:color w:val="auto"/>
          <w:kern w:val="2"/>
          <w:lang w:eastAsia="ja-JP"/>
        </w:rPr>
        <w:t xml:space="preserve"> This Figure shows that the values during the periods marked with dashed red circles were predicted far off from preprocessed actual data comparing to the prediction during corresponding period by RF. This difference is considered to come from the effect of extrapolation. RF only predicts within the range of variables observed during training period. On the other hand, MLR can output predicted values beyond the range of value observed during training period as in the case of OCWD.</w:t>
      </w:r>
    </w:p>
    <w:p w14:paraId="6C5B2CCA" w14:textId="6ECA38EF" w:rsidR="000A026D" w:rsidRPr="00653B5A" w:rsidRDefault="001F7CDB" w:rsidP="000A026D">
      <w:pPr>
        <w:widowControl w:val="0"/>
        <w:snapToGrid/>
        <w:spacing w:after="0"/>
        <w:jc w:val="both"/>
        <w:rPr>
          <w:rFonts w:ascii="游明朝" w:eastAsia="游明朝" w:hAnsi="游明朝"/>
          <w:color w:val="auto"/>
          <w:kern w:val="2"/>
          <w:lang w:eastAsia="ja-JP"/>
        </w:rPr>
      </w:pPr>
      <w:r w:rsidRPr="00653B5A">
        <w:rPr>
          <w:noProof/>
        </w:rPr>
        <mc:AlternateContent>
          <mc:Choice Requires="wps">
            <w:drawing>
              <wp:anchor distT="45720" distB="45720" distL="114300" distR="114300" simplePos="0" relativeHeight="251751424" behindDoc="0" locked="0" layoutInCell="1" allowOverlap="1" wp14:anchorId="10DCA21E" wp14:editId="605A4852">
                <wp:simplePos x="0" y="0"/>
                <wp:positionH relativeFrom="column">
                  <wp:posOffset>0</wp:posOffset>
                </wp:positionH>
                <wp:positionV relativeFrom="paragraph">
                  <wp:posOffset>1844003</wp:posOffset>
                </wp:positionV>
                <wp:extent cx="5931535" cy="1311275"/>
                <wp:effectExtent l="0" t="0" r="0" b="3175"/>
                <wp:wrapTopAndBottom/>
                <wp:docPr id="20587125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093642E3" w14:textId="56217046" w:rsidR="00F04495" w:rsidRPr="00024738" w:rsidRDefault="00F04495" w:rsidP="00F0449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2.2.3</w:t>
                            </w:r>
                            <w:r w:rsidRPr="00105B69">
                              <w:rPr>
                                <w:b/>
                                <w:bCs/>
                                <w:lang w:eastAsia="ja-JP"/>
                              </w:rPr>
                              <w:t xml:space="preserve">: </w:t>
                            </w:r>
                            <w:r>
                              <w:rPr>
                                <w:b/>
                                <w:bCs/>
                                <w:lang w:eastAsia="ja-JP"/>
                              </w:rPr>
                              <w:t>Prediction Accuracy Result by Random Forest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F04495" w:rsidRPr="00330468" w14:paraId="5703E143"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1B0BCA9" w14:textId="77777777" w:rsidR="00F04495" w:rsidRPr="001F7CDB" w:rsidRDefault="00F04495"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44249BA"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2E135677"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36E8E162"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1F1B3163"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7142730F"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1D450D53"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7D1CDAD4" w14:textId="77777777" w:rsidR="00F04495" w:rsidRPr="001F7CDB" w:rsidRDefault="00F04495"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TOC</w:t>
                                  </w:r>
                                </w:p>
                              </w:tc>
                            </w:tr>
                            <w:tr w:rsidR="00F04495" w:rsidRPr="00330468" w14:paraId="26384559"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AE5B70F" w14:textId="77777777" w:rsidR="00F04495" w:rsidRPr="001F7CDB" w:rsidRDefault="00F04495"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9AC8D9E"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BC1D811"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w:t>
                                  </w:r>
                                  <w:r w:rsidRPr="001F7CDB">
                                    <w:rPr>
                                      <w:rStyle w:val="20"/>
                                      <w:rFonts w:hint="eastAsia"/>
                                      <w:b w:val="0"/>
                                      <w:noProof/>
                                      <w:lang w:eastAsia="ja-JP"/>
                                    </w:rPr>
                                    <w:t>.</w:t>
                                  </w:r>
                                  <w:r w:rsidRPr="001F7CDB">
                                    <w:rPr>
                                      <w:rStyle w:val="20"/>
                                      <w:b w:val="0"/>
                                      <w:noProof/>
                                      <w:lang w:eastAsia="ja-JP"/>
                                    </w:rPr>
                                    <w:t>40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68ACCB4"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02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45DC0F00"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017 [mg/L]</w:t>
                                  </w:r>
                                </w:p>
                              </w:tc>
                            </w:tr>
                            <w:tr w:rsidR="00F04495" w:rsidRPr="00330468" w14:paraId="515929CC"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7C932B5" w14:textId="77777777" w:rsidR="00F04495" w:rsidRPr="001F7CDB" w:rsidRDefault="00F04495"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5CAB3F9D"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3.20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0B45F86"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4.37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16A54"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4.06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2118D968"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15.02 [%]</w:t>
                                  </w:r>
                                </w:p>
                              </w:tc>
                            </w:tr>
                          </w:tbl>
                          <w:p w14:paraId="64A547BB" w14:textId="77777777" w:rsidR="00F04495" w:rsidRPr="00176811" w:rsidRDefault="00F04495" w:rsidP="00F0449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CA21E" id="_x0000_s1057" type="#_x0000_t202" style="position:absolute;left:0;text-align:left;margin-left:0;margin-top:145.2pt;width:467.05pt;height:103.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" stroked="f">
                <v:textbox>
                  <w:txbxContent>
                    <w:p w14:paraId="093642E3" w14:textId="56217046" w:rsidR="00F04495" w:rsidRPr="00024738" w:rsidRDefault="00F04495" w:rsidP="00F0449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2.2.3</w:t>
                      </w:r>
                      <w:r w:rsidRPr="00105B69">
                        <w:rPr>
                          <w:b/>
                          <w:bCs/>
                          <w:lang w:eastAsia="ja-JP"/>
                        </w:rPr>
                        <w:t xml:space="preserve">: </w:t>
                      </w:r>
                      <w:r>
                        <w:rPr>
                          <w:b/>
                          <w:bCs/>
                          <w:lang w:eastAsia="ja-JP"/>
                        </w:rPr>
                        <w:t>Prediction Accuracy Result by Random Forest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F04495" w:rsidRPr="00330468" w14:paraId="5703E143"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1B0BCA9" w14:textId="77777777" w:rsidR="00F04495" w:rsidRPr="001F7CDB" w:rsidRDefault="00F04495"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44249BA"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2E135677" w14:textId="77777777" w:rsidR="00F04495" w:rsidRPr="001F7CDB" w:rsidRDefault="00F04495"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36E8E162"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1F1B3163" w14:textId="77777777" w:rsidR="00F04495" w:rsidRPr="001F7CDB" w:rsidRDefault="00F04495"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7142730F"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1D450D53" w14:textId="77777777" w:rsidR="00F04495" w:rsidRPr="001F7CDB" w:rsidRDefault="00F04495"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7D1CDAD4" w14:textId="77777777" w:rsidR="00F04495" w:rsidRPr="001F7CDB" w:rsidRDefault="00F04495"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TOC</w:t>
                            </w:r>
                          </w:p>
                        </w:tc>
                      </w:tr>
                      <w:tr w:rsidR="00F04495" w:rsidRPr="00330468" w14:paraId="26384559"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AE5B70F" w14:textId="77777777" w:rsidR="00F04495" w:rsidRPr="001F7CDB" w:rsidRDefault="00F04495"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9AC8D9E"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BC1D811"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w:t>
                            </w:r>
                            <w:r w:rsidRPr="001F7CDB">
                              <w:rPr>
                                <w:rStyle w:val="20"/>
                                <w:rFonts w:hint="eastAsia"/>
                                <w:b w:val="0"/>
                                <w:noProof/>
                                <w:lang w:eastAsia="ja-JP"/>
                              </w:rPr>
                              <w:t>.</w:t>
                            </w:r>
                            <w:r w:rsidRPr="001F7CDB">
                              <w:rPr>
                                <w:rStyle w:val="20"/>
                                <w:b w:val="0"/>
                                <w:noProof/>
                                <w:lang w:eastAsia="ja-JP"/>
                              </w:rPr>
                              <w:t>40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68ACCB4"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02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45DC0F00" w14:textId="77777777" w:rsidR="00F04495" w:rsidRPr="001F7CDB" w:rsidRDefault="00F04495"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017 [mg/L]</w:t>
                            </w:r>
                          </w:p>
                        </w:tc>
                      </w:tr>
                      <w:tr w:rsidR="00F04495" w:rsidRPr="00330468" w14:paraId="515929CC"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7C932B5" w14:textId="77777777" w:rsidR="00F04495" w:rsidRPr="001F7CDB" w:rsidRDefault="00F04495"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5CAB3F9D"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3.20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30B45F86"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4.37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16A54"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4.06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2118D968" w14:textId="77777777" w:rsidR="00F04495" w:rsidRPr="001F7CDB" w:rsidRDefault="00F04495"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15.02 [%]</w:t>
                            </w:r>
                          </w:p>
                        </w:tc>
                      </w:tr>
                    </w:tbl>
                    <w:p w14:paraId="64A547BB" w14:textId="77777777" w:rsidR="00F04495" w:rsidRPr="00176811" w:rsidRDefault="00F04495" w:rsidP="00F04495">
                      <w:pPr>
                        <w:pStyle w:val="a4"/>
                        <w:spacing w:before="120" w:after="0"/>
                        <w:ind w:left="0"/>
                        <w:rPr>
                          <w:rFonts w:eastAsia="游明朝"/>
                          <w:b/>
                          <w:bCs/>
                          <w:lang w:eastAsia="ja-JP"/>
                        </w:rPr>
                      </w:pPr>
                    </w:p>
                  </w:txbxContent>
                </v:textbox>
                <w10:wrap type="topAndBottom"/>
              </v:shape>
            </w:pict>
          </mc:Fallback>
        </mc:AlternateContent>
      </w:r>
      <w:r w:rsidR="000A026D" w:rsidRPr="00653B5A">
        <w:rPr>
          <w:noProof/>
        </w:rPr>
        <mc:AlternateContent>
          <mc:Choice Requires="wps">
            <w:drawing>
              <wp:anchor distT="45720" distB="45720" distL="114300" distR="114300" simplePos="0" relativeHeight="251737088" behindDoc="0" locked="0" layoutInCell="1" allowOverlap="1" wp14:anchorId="4D3E97FC" wp14:editId="755980DA">
                <wp:simplePos x="0" y="0"/>
                <wp:positionH relativeFrom="column">
                  <wp:posOffset>2540</wp:posOffset>
                </wp:positionH>
                <wp:positionV relativeFrom="paragraph">
                  <wp:posOffset>314325</wp:posOffset>
                </wp:positionV>
                <wp:extent cx="5931535" cy="1311275"/>
                <wp:effectExtent l="0" t="0" r="0" b="3175"/>
                <wp:wrapTopAndBottom/>
                <wp:docPr id="20587125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11275"/>
                        </a:xfrm>
                        <a:prstGeom prst="rect">
                          <a:avLst/>
                        </a:prstGeom>
                        <a:solidFill>
                          <a:srgbClr val="FFFFFF"/>
                        </a:solidFill>
                        <a:ln w="9525">
                          <a:noFill/>
                          <a:miter lim="800000"/>
                          <a:headEnd/>
                          <a:tailEnd/>
                        </a:ln>
                      </wps:spPr>
                      <wps:txbx>
                        <w:txbxContent>
                          <w:p w14:paraId="584161D1" w14:textId="06881AFE"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2.2.2</w:t>
                            </w:r>
                            <w:r w:rsidRPr="00105B69">
                              <w:rPr>
                                <w:b/>
                                <w:bCs/>
                                <w:lang w:eastAsia="ja-JP"/>
                              </w:rPr>
                              <w:t xml:space="preserve">: </w:t>
                            </w:r>
                            <w:r>
                              <w:rPr>
                                <w:b/>
                                <w:bCs/>
                                <w:lang w:eastAsia="ja-JP"/>
                              </w:rPr>
                              <w:t>Prediction Accuracy Result</w:t>
                            </w:r>
                            <w:r w:rsidR="00F04495">
                              <w:rPr>
                                <w:b/>
                                <w:bCs/>
                                <w:lang w:eastAsia="ja-JP"/>
                              </w:rPr>
                              <w:t xml:space="preserve"> by MLR</w:t>
                            </w:r>
                            <w:r>
                              <w:rPr>
                                <w:b/>
                                <w:bCs/>
                                <w:lang w:eastAsia="ja-JP"/>
                              </w:rPr>
                              <w:t xml:space="preserve">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0A026D" w:rsidRPr="00330468" w14:paraId="3456827C"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5F528011" w14:textId="77777777" w:rsidR="000A026D" w:rsidRPr="001F7CDB" w:rsidRDefault="000A026D"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B07F0A7"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7AA826C2"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1FE3D67E"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02A8568D"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0F0D0A3C"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024E5D52"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135EBBC7" w14:textId="356926D1" w:rsidR="000A026D" w:rsidRPr="001F7CDB" w:rsidRDefault="000A026D"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w:t>
                                  </w:r>
                                  <w:r w:rsidR="001F7CDB">
                                    <w:rPr>
                                      <w:rStyle w:val="20"/>
                                      <w:b/>
                                      <w:noProof/>
                                      <w:color w:val="FFFFFF" w:themeColor="background1"/>
                                      <w:lang w:eastAsia="ja-JP"/>
                                    </w:rPr>
                                    <w:t xml:space="preserve"> </w:t>
                                  </w:r>
                                  <w:r w:rsidRPr="001F7CDB">
                                    <w:rPr>
                                      <w:rStyle w:val="20"/>
                                      <w:b/>
                                      <w:noProof/>
                                      <w:color w:val="FFFFFF" w:themeColor="background1"/>
                                      <w:lang w:eastAsia="ja-JP"/>
                                    </w:rPr>
                                    <w:t>TOC</w:t>
                                  </w:r>
                                </w:p>
                              </w:tc>
                            </w:tr>
                            <w:tr w:rsidR="000A026D" w:rsidRPr="00330468" w14:paraId="7F4727F8"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D89A92" w14:textId="77777777" w:rsidR="000A026D" w:rsidRPr="001F7CDB" w:rsidRDefault="000A026D"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11AED6D7"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B74BD0F"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rFonts w:hint="eastAsia"/>
                                      <w:b w:val="0"/>
                                      <w:noProof/>
                                      <w:lang w:eastAsia="ja-JP"/>
                                    </w:rPr>
                                    <w:t>2.</w:t>
                                  </w:r>
                                  <w:r w:rsidRPr="001F7CDB">
                                    <w:rPr>
                                      <w:rStyle w:val="20"/>
                                      <w:b w:val="0"/>
                                      <w:noProof/>
                                      <w:lang w:eastAsia="ja-JP"/>
                                    </w:rPr>
                                    <w:t>46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885E92D"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30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544F3F95"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023 [mg/L]</w:t>
                                  </w:r>
                                </w:p>
                              </w:tc>
                            </w:tr>
                            <w:tr w:rsidR="000A026D" w:rsidRPr="00330468" w14:paraId="68E87740"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7D5440F" w14:textId="77777777" w:rsidR="000A026D" w:rsidRPr="001F7CDB" w:rsidRDefault="000A026D"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7BA0F419"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.24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C15E90"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.59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55A156"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4.70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391B5714"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18.46 [%]</w:t>
                                  </w:r>
                                </w:p>
                              </w:tc>
                            </w:tr>
                          </w:tbl>
                          <w:p w14:paraId="3933BC0D" w14:textId="77777777" w:rsidR="000A026D" w:rsidRPr="00176811" w:rsidRDefault="000A026D" w:rsidP="000A026D">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E97FC" id="_x0000_s1058" type="#_x0000_t202" style="position:absolute;left:0;text-align:left;margin-left:.2pt;margin-top:24.75pt;width:467.05pt;height:103.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" stroked="f">
                <v:textbox>
                  <w:txbxContent>
                    <w:p w14:paraId="584161D1" w14:textId="06881AFE" w:rsidR="000A026D" w:rsidRPr="00024738" w:rsidRDefault="000A026D" w:rsidP="000A026D">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2.2.2</w:t>
                      </w:r>
                      <w:r w:rsidRPr="00105B69">
                        <w:rPr>
                          <w:b/>
                          <w:bCs/>
                          <w:lang w:eastAsia="ja-JP"/>
                        </w:rPr>
                        <w:t xml:space="preserve">: </w:t>
                      </w:r>
                      <w:r>
                        <w:rPr>
                          <w:b/>
                          <w:bCs/>
                          <w:lang w:eastAsia="ja-JP"/>
                        </w:rPr>
                        <w:t>Prediction Accuracy Result</w:t>
                      </w:r>
                      <w:r w:rsidR="00F04495">
                        <w:rPr>
                          <w:b/>
                          <w:bCs/>
                          <w:lang w:eastAsia="ja-JP"/>
                        </w:rPr>
                        <w:t xml:space="preserve"> by MLR</w:t>
                      </w:r>
                      <w:r>
                        <w:rPr>
                          <w:b/>
                          <w:bCs/>
                          <w:lang w:eastAsia="ja-JP"/>
                        </w:rPr>
                        <w:t xml:space="preserve"> (LVMWD)</w:t>
                      </w:r>
                    </w:p>
                    <w:tbl>
                      <w:tblPr>
                        <w:tblStyle w:val="4-1"/>
                        <w:tblW w:w="0" w:type="auto"/>
                        <w:jc w:val="center"/>
                        <w:tblLayout w:type="fixed"/>
                        <w:tblLook w:val="04A0" w:firstRow="1" w:lastRow="0" w:firstColumn="1" w:lastColumn="0" w:noHBand="0" w:noVBand="1"/>
                      </w:tblPr>
                      <w:tblGrid>
                        <w:gridCol w:w="1843"/>
                        <w:gridCol w:w="1700"/>
                        <w:gridCol w:w="1701"/>
                        <w:gridCol w:w="1701"/>
                        <w:gridCol w:w="1814"/>
                      </w:tblGrid>
                      <w:tr w:rsidR="000A026D" w:rsidRPr="00330468" w14:paraId="3456827C" w14:textId="77777777" w:rsidTr="001F7C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5F528011" w14:textId="77777777" w:rsidR="000A026D" w:rsidRPr="001F7CDB" w:rsidRDefault="000A026D" w:rsidP="00176811">
                            <w:pPr>
                              <w:pStyle w:val="a4"/>
                              <w:snapToGrid/>
                              <w:spacing w:before="120" w:after="0"/>
                              <w:ind w:left="922" w:hanging="944"/>
                              <w:jc w:val="center"/>
                              <w:rPr>
                                <w:rStyle w:val="20"/>
                                <w:b/>
                                <w:noProof/>
                                <w:color w:val="FFFFFF" w:themeColor="background1"/>
                                <w:lang w:eastAsia="ja-JP"/>
                              </w:rPr>
                            </w:pPr>
                            <w:r w:rsidRPr="001F7CDB">
                              <w:rPr>
                                <w:rStyle w:val="20"/>
                                <w:b/>
                                <w:noProof/>
                                <w:color w:val="FFFFFF" w:themeColor="background1"/>
                                <w:lang w:eastAsia="ja-JP"/>
                              </w:rPr>
                              <w:t>Index</w:t>
                            </w:r>
                          </w:p>
                        </w:tc>
                        <w:tc>
                          <w:tcPr>
                            <w:tcW w:w="1700" w:type="dxa"/>
                            <w:tcBorders>
                              <w:bottom w:val="single" w:sz="4" w:space="0" w:color="auto"/>
                            </w:tcBorders>
                            <w:vAlign w:val="center"/>
                          </w:tcPr>
                          <w:p w14:paraId="7B07F0A7"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Stage1</w:t>
                            </w:r>
                          </w:p>
                          <w:p w14:paraId="7AA826C2" w14:textId="77777777" w:rsidR="000A026D" w:rsidRPr="001F7CDB" w:rsidRDefault="000A026D" w:rsidP="00176811">
                            <w:pPr>
                              <w:pStyle w:val="a4"/>
                              <w:snapToGrid/>
                              <w:spacing w:before="120" w:after="0"/>
                              <w:ind w:left="912" w:hanging="944"/>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1FE3D67E"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2</w:t>
                            </w:r>
                          </w:p>
                          <w:p w14:paraId="02A8568D" w14:textId="77777777" w:rsidR="000A026D" w:rsidRPr="001F7CDB" w:rsidRDefault="000A026D" w:rsidP="00176811">
                            <w:pPr>
                              <w:pStyle w:val="a4"/>
                              <w:snapToGrid/>
                              <w:spacing w:before="120" w:after="0"/>
                              <w:ind w:left="922" w:hanging="941"/>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701" w:type="dxa"/>
                            <w:tcBorders>
                              <w:bottom w:val="single" w:sz="4" w:space="0" w:color="auto"/>
                            </w:tcBorders>
                            <w:vAlign w:val="center"/>
                          </w:tcPr>
                          <w:p w14:paraId="0F0D0A3C"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1F7CDB">
                              <w:rPr>
                                <w:rStyle w:val="20"/>
                                <w:rFonts w:hint="eastAsia"/>
                                <w:b/>
                                <w:noProof/>
                                <w:color w:val="FFFFFF" w:themeColor="background1"/>
                                <w:lang w:eastAsia="ja-JP"/>
                              </w:rPr>
                              <w:t>Stage</w:t>
                            </w:r>
                            <w:r w:rsidRPr="001F7CDB">
                              <w:rPr>
                                <w:rStyle w:val="20"/>
                                <w:b/>
                                <w:noProof/>
                                <w:color w:val="FFFFFF" w:themeColor="background1"/>
                                <w:lang w:eastAsia="ja-JP"/>
                              </w:rPr>
                              <w:t>3</w:t>
                            </w:r>
                          </w:p>
                          <w:p w14:paraId="024E5D52" w14:textId="77777777" w:rsidR="000A026D" w:rsidRPr="001F7CDB" w:rsidRDefault="000A026D" w:rsidP="00176811">
                            <w:pPr>
                              <w:pStyle w:val="a4"/>
                              <w:snapToGrid/>
                              <w:spacing w:before="120" w:after="0"/>
                              <w:ind w:left="922" w:hanging="92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 EC</w:t>
                            </w:r>
                          </w:p>
                        </w:tc>
                        <w:tc>
                          <w:tcPr>
                            <w:tcW w:w="1814" w:type="dxa"/>
                            <w:tcBorders>
                              <w:bottom w:val="single" w:sz="4" w:space="0" w:color="auto"/>
                            </w:tcBorders>
                            <w:vAlign w:val="center"/>
                          </w:tcPr>
                          <w:p w14:paraId="135EBBC7" w14:textId="356926D1" w:rsidR="000A026D" w:rsidRPr="001F7CDB" w:rsidRDefault="000A026D" w:rsidP="001F7CDB">
                            <w:pPr>
                              <w:pStyle w:val="a4"/>
                              <w:snapToGrid/>
                              <w:spacing w:before="120" w:after="0"/>
                              <w:ind w:left="922" w:hanging="940"/>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1F7CDB">
                              <w:rPr>
                                <w:rStyle w:val="20"/>
                                <w:b/>
                                <w:noProof/>
                                <w:color w:val="FFFFFF" w:themeColor="background1"/>
                                <w:lang w:eastAsia="ja-JP"/>
                              </w:rPr>
                              <w:t>Permeate</w:t>
                            </w:r>
                            <w:r w:rsidR="001F7CDB">
                              <w:rPr>
                                <w:rStyle w:val="20"/>
                                <w:b/>
                                <w:noProof/>
                                <w:color w:val="FFFFFF" w:themeColor="background1"/>
                                <w:lang w:eastAsia="ja-JP"/>
                              </w:rPr>
                              <w:t xml:space="preserve"> </w:t>
                            </w:r>
                            <w:r w:rsidRPr="001F7CDB">
                              <w:rPr>
                                <w:rStyle w:val="20"/>
                                <w:b/>
                                <w:noProof/>
                                <w:color w:val="FFFFFF" w:themeColor="background1"/>
                                <w:lang w:eastAsia="ja-JP"/>
                              </w:rPr>
                              <w:t>TOC</w:t>
                            </w:r>
                          </w:p>
                        </w:tc>
                      </w:tr>
                      <w:tr w:rsidR="000A026D" w:rsidRPr="00330468" w14:paraId="7F4727F8" w14:textId="77777777" w:rsidTr="001F7C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5D89A92" w14:textId="77777777" w:rsidR="000A026D" w:rsidRPr="001F7CDB" w:rsidRDefault="000A026D" w:rsidP="00176811">
                            <w:pPr>
                              <w:pStyle w:val="a4"/>
                              <w:snapToGrid/>
                              <w:spacing w:before="120" w:after="0"/>
                              <w:ind w:left="922" w:hanging="922"/>
                              <w:jc w:val="center"/>
                              <w:rPr>
                                <w:rStyle w:val="20"/>
                                <w:b/>
                                <w:noProof/>
                                <w:lang w:eastAsia="ja-JP"/>
                              </w:rPr>
                            </w:pPr>
                            <w:r w:rsidRPr="001F7CDB">
                              <w:rPr>
                                <w:rStyle w:val="20"/>
                                <w:rFonts w:hint="eastAsia"/>
                                <w:b/>
                                <w:noProof/>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11AED6D7"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1.88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7B74BD0F"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rFonts w:hint="eastAsia"/>
                                <w:b w:val="0"/>
                                <w:noProof/>
                                <w:lang w:eastAsia="ja-JP"/>
                              </w:rPr>
                              <w:t>2.</w:t>
                            </w:r>
                            <w:r w:rsidRPr="001F7CDB">
                              <w:rPr>
                                <w:rStyle w:val="20"/>
                                <w:b w:val="0"/>
                                <w:noProof/>
                                <w:lang w:eastAsia="ja-JP"/>
                              </w:rPr>
                              <w:t>46 [uS/cm]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885E92D"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2</w:t>
                            </w:r>
                            <w:r w:rsidRPr="001F7CDB">
                              <w:rPr>
                                <w:rStyle w:val="20"/>
                                <w:rFonts w:hint="eastAsia"/>
                                <w:b w:val="0"/>
                                <w:noProof/>
                                <w:lang w:eastAsia="ja-JP"/>
                              </w:rPr>
                              <w:t>.</w:t>
                            </w:r>
                            <w:r w:rsidRPr="001F7CDB">
                              <w:rPr>
                                <w:rStyle w:val="20"/>
                                <w:b w:val="0"/>
                                <w:noProof/>
                                <w:lang w:eastAsia="ja-JP"/>
                              </w:rPr>
                              <w:t>30 [uS/cm]</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544F3F95" w14:textId="77777777" w:rsidR="000A026D" w:rsidRPr="001F7CDB" w:rsidRDefault="000A026D" w:rsidP="00176811">
                            <w:pPr>
                              <w:pStyle w:val="a4"/>
                              <w:snapToGrid/>
                              <w:spacing w:before="120" w:after="0"/>
                              <w:ind w:left="920" w:hanging="92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1F7CDB">
                              <w:rPr>
                                <w:rStyle w:val="20"/>
                                <w:b w:val="0"/>
                                <w:noProof/>
                                <w:lang w:eastAsia="ja-JP"/>
                              </w:rPr>
                              <w:t>0</w:t>
                            </w:r>
                            <w:r w:rsidRPr="001F7CDB">
                              <w:rPr>
                                <w:rStyle w:val="20"/>
                                <w:rFonts w:hint="eastAsia"/>
                                <w:b w:val="0"/>
                                <w:noProof/>
                                <w:lang w:eastAsia="ja-JP"/>
                              </w:rPr>
                              <w:t>.</w:t>
                            </w:r>
                            <w:r w:rsidRPr="001F7CDB">
                              <w:rPr>
                                <w:rStyle w:val="20"/>
                                <w:b w:val="0"/>
                                <w:noProof/>
                                <w:lang w:eastAsia="ja-JP"/>
                              </w:rPr>
                              <w:t>023 [mg/L]</w:t>
                            </w:r>
                          </w:p>
                        </w:tc>
                      </w:tr>
                      <w:tr w:rsidR="000A026D" w:rsidRPr="00330468" w14:paraId="68E87740" w14:textId="77777777" w:rsidTr="001F7CDB">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7D5440F" w14:textId="77777777" w:rsidR="000A026D" w:rsidRPr="001F7CDB" w:rsidRDefault="000A026D" w:rsidP="00176811">
                            <w:pPr>
                              <w:pStyle w:val="a4"/>
                              <w:snapToGrid/>
                              <w:spacing w:before="120" w:after="0"/>
                              <w:ind w:left="922" w:hanging="922"/>
                              <w:jc w:val="center"/>
                              <w:rPr>
                                <w:rStyle w:val="20"/>
                                <w:noProof/>
                                <w:lang w:eastAsia="ja-JP"/>
                              </w:rPr>
                            </w:pPr>
                            <w:r w:rsidRPr="001F7CDB">
                              <w:rPr>
                                <w:rStyle w:val="20"/>
                                <w:rFonts w:hint="eastAsia"/>
                                <w:b/>
                                <w:noProof/>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7BA0F419"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.24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8C15E90"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rFonts w:hint="eastAsia"/>
                                <w:b w:val="0"/>
                                <w:noProof/>
                                <w:lang w:eastAsia="ja-JP"/>
                              </w:rPr>
                              <w:t>5</w:t>
                            </w:r>
                            <w:r w:rsidRPr="001F7CDB">
                              <w:rPr>
                                <w:rStyle w:val="20"/>
                                <w:b w:val="0"/>
                                <w:noProof/>
                                <w:lang w:eastAsia="ja-JP"/>
                              </w:rPr>
                              <w:t>.59 [%]</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55A156"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4.70 [%]</w:t>
                            </w:r>
                          </w:p>
                        </w:tc>
                        <w:tc>
                          <w:tcPr>
                            <w:tcW w:w="1814" w:type="dxa"/>
                            <w:tcBorders>
                              <w:top w:val="single" w:sz="4" w:space="0" w:color="auto"/>
                              <w:left w:val="single" w:sz="4" w:space="0" w:color="auto"/>
                              <w:bottom w:val="single" w:sz="4" w:space="0" w:color="auto"/>
                              <w:right w:val="single" w:sz="4" w:space="0" w:color="auto"/>
                            </w:tcBorders>
                            <w:shd w:val="clear" w:color="auto" w:fill="auto"/>
                            <w:vAlign w:val="center"/>
                          </w:tcPr>
                          <w:p w14:paraId="391B5714" w14:textId="77777777" w:rsidR="000A026D" w:rsidRPr="001F7CDB" w:rsidRDefault="000A026D" w:rsidP="00176811">
                            <w:pPr>
                              <w:pStyle w:val="a4"/>
                              <w:snapToGrid/>
                              <w:spacing w:before="120" w:after="0"/>
                              <w:ind w:left="920" w:hanging="92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1F7CDB">
                              <w:rPr>
                                <w:rStyle w:val="20"/>
                                <w:b w:val="0"/>
                                <w:noProof/>
                                <w:lang w:eastAsia="ja-JP"/>
                              </w:rPr>
                              <w:t>18.46 [%]</w:t>
                            </w:r>
                          </w:p>
                        </w:tc>
                      </w:tr>
                    </w:tbl>
                    <w:p w14:paraId="3933BC0D" w14:textId="77777777" w:rsidR="000A026D" w:rsidRPr="00176811" w:rsidRDefault="000A026D" w:rsidP="000A026D">
                      <w:pPr>
                        <w:pStyle w:val="a4"/>
                        <w:spacing w:before="120" w:after="0"/>
                        <w:ind w:left="0"/>
                        <w:rPr>
                          <w:rFonts w:eastAsia="游明朝"/>
                          <w:b/>
                          <w:bCs/>
                          <w:lang w:eastAsia="ja-JP"/>
                        </w:rPr>
                      </w:pPr>
                    </w:p>
                  </w:txbxContent>
                </v:textbox>
                <w10:wrap type="topAndBottom"/>
              </v:shape>
            </w:pict>
          </mc:Fallback>
        </mc:AlternateContent>
      </w:r>
    </w:p>
    <w:p w14:paraId="00D24137" w14:textId="6E668A08" w:rsidR="000A026D" w:rsidRPr="00653B5A" w:rsidRDefault="000A026D" w:rsidP="000A026D">
      <w:pPr>
        <w:widowControl w:val="0"/>
        <w:snapToGrid/>
        <w:spacing w:after="0"/>
        <w:jc w:val="both"/>
        <w:rPr>
          <w:rFonts w:ascii="游明朝" w:eastAsia="游明朝" w:hAnsi="游明朝"/>
          <w:color w:val="auto"/>
          <w:kern w:val="2"/>
          <w:lang w:eastAsia="ja-JP"/>
        </w:rPr>
      </w:pPr>
    </w:p>
    <w:p w14:paraId="39A3D948" w14:textId="22489DBE" w:rsidR="000A026D" w:rsidRPr="00653B5A" w:rsidRDefault="000A026D" w:rsidP="000A026D">
      <w:pPr>
        <w:widowControl w:val="0"/>
        <w:snapToGrid/>
        <w:spacing w:after="0"/>
        <w:jc w:val="both"/>
        <w:rPr>
          <w:rFonts w:ascii="游明朝" w:eastAsia="游明朝" w:hAnsi="游明朝"/>
          <w:color w:val="FF0000"/>
          <w:kern w:val="2"/>
          <w:lang w:eastAsia="ja-JP"/>
        </w:rPr>
      </w:pPr>
      <w:r w:rsidRPr="00653B5A">
        <w:rPr>
          <w:noProof/>
        </w:rPr>
        <w:lastRenderedPageBreak/>
        <mc:AlternateContent>
          <mc:Choice Requires="wps">
            <w:drawing>
              <wp:anchor distT="45720" distB="45720" distL="114300" distR="114300" simplePos="0" relativeHeight="251740160" behindDoc="0" locked="0" layoutInCell="1" allowOverlap="1" wp14:anchorId="05B11107" wp14:editId="5DF9B7D3">
                <wp:simplePos x="0" y="0"/>
                <wp:positionH relativeFrom="column">
                  <wp:posOffset>0</wp:posOffset>
                </wp:positionH>
                <wp:positionV relativeFrom="paragraph">
                  <wp:posOffset>0</wp:posOffset>
                </wp:positionV>
                <wp:extent cx="5931535" cy="7821930"/>
                <wp:effectExtent l="0" t="0" r="0" b="7620"/>
                <wp:wrapSquare wrapText="bothSides"/>
                <wp:docPr id="54" name="テキスト ボックス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21930"/>
                        </a:xfrm>
                        <a:prstGeom prst="rect">
                          <a:avLst/>
                        </a:prstGeom>
                        <a:solidFill>
                          <a:srgbClr val="FFFFFF"/>
                        </a:solidFill>
                        <a:ln w="9525">
                          <a:noFill/>
                          <a:miter lim="800000"/>
                          <a:headEnd/>
                          <a:tailEnd/>
                        </a:ln>
                      </wps:spPr>
                      <wps:txbx>
                        <w:txbxContent>
                          <w:p w14:paraId="17B437A6" w14:textId="77777777" w:rsidR="00B7386D" w:rsidRDefault="00B7386D" w:rsidP="00B7386D">
                            <w:pPr>
                              <w:pStyle w:val="a4"/>
                              <w:spacing w:before="120" w:after="0"/>
                              <w:ind w:left="0"/>
                              <w:jc w:val="center"/>
                              <w:rPr>
                                <w:b/>
                                <w:bCs/>
                              </w:rPr>
                            </w:pPr>
                            <w:r w:rsidRPr="003C7ED5">
                              <w:rPr>
                                <w:b/>
                                <w:bCs/>
                                <w:noProof/>
                              </w:rPr>
                              <w:drawing>
                                <wp:inline distT="0" distB="0" distL="0" distR="0" wp14:anchorId="3F293704" wp14:editId="2B3067DA">
                                  <wp:extent cx="4568855" cy="1620000"/>
                                  <wp:effectExtent l="0" t="0" r="3175" b="0"/>
                                  <wp:docPr id="11274" name="図 16" descr="グラフィカル ユーザー インターフェイス, グラフ, アプリケーション, 折れ線グラフ&#10;&#10;自動的に生成された説明">
                                    <a:extLst xmlns:a="http://schemas.openxmlformats.org/drawingml/2006/main">
                                      <a:ext uri="{FF2B5EF4-FFF2-40B4-BE49-F238E27FC236}">
                                        <a16:creationId xmlns:a16="http://schemas.microsoft.com/office/drawing/2014/main" id="{65B6B1F4-32B8-F240-6986-8ACF68659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ィカル ユーザー インターフェイス, グラフ, アプリケーション, 折れ線グラフ&#10;&#10;自動的に生成された説明">
                                            <a:extLst>
                                              <a:ext uri="{FF2B5EF4-FFF2-40B4-BE49-F238E27FC236}">
                                                <a16:creationId xmlns:a16="http://schemas.microsoft.com/office/drawing/2014/main" id="{65B6B1F4-32B8-F240-6986-8ACF68659DEC}"/>
                                              </a:ext>
                                            </a:extLst>
                                          </pic:cNvPr>
                                          <pic:cNvPicPr>
                                            <a:picLocks noChangeAspect="1"/>
                                          </pic:cNvPicPr>
                                        </pic:nvPicPr>
                                        <pic:blipFill rotWithShape="1">
                                          <a:blip r:embed="rId59">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77C78FAD" w14:textId="5B56222F"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DDFDEC7" w14:textId="77777777" w:rsidR="00B7386D" w:rsidRPr="008B4263" w:rsidRDefault="00B7386D" w:rsidP="00B7386D">
                            <w:pPr>
                              <w:pStyle w:val="a4"/>
                              <w:spacing w:before="120" w:after="0"/>
                              <w:ind w:left="0"/>
                              <w:jc w:val="center"/>
                              <w:rPr>
                                <w:rFonts w:eastAsia="游明朝"/>
                                <w:b/>
                                <w:bCs/>
                                <w:sz w:val="10"/>
                                <w:szCs w:val="10"/>
                                <w:lang w:eastAsia="ja-JP"/>
                              </w:rPr>
                            </w:pPr>
                          </w:p>
                          <w:p w14:paraId="507246BE" w14:textId="77777777" w:rsidR="00B7386D" w:rsidRDefault="00B7386D" w:rsidP="00B7386D">
                            <w:pPr>
                              <w:pStyle w:val="a4"/>
                              <w:spacing w:before="120" w:after="0"/>
                              <w:ind w:left="0"/>
                              <w:jc w:val="center"/>
                              <w:rPr>
                                <w:b/>
                                <w:bCs/>
                              </w:rPr>
                            </w:pPr>
                            <w:r w:rsidRPr="003C7ED5">
                              <w:rPr>
                                <w:b/>
                                <w:bCs/>
                                <w:noProof/>
                              </w:rPr>
                              <w:drawing>
                                <wp:inline distT="0" distB="0" distL="0" distR="0" wp14:anchorId="7B0CD009" wp14:editId="3595F22A">
                                  <wp:extent cx="4543339" cy="1620000"/>
                                  <wp:effectExtent l="0" t="0" r="0" b="0"/>
                                  <wp:docPr id="11275" name="図 18" descr="グラフィカル ユーザー インターフェイス, グラフ&#10;&#10;中程度の精度で自動的に生成された説明">
                                    <a:extLst xmlns:a="http://schemas.openxmlformats.org/drawingml/2006/main">
                                      <a:ext uri="{FF2B5EF4-FFF2-40B4-BE49-F238E27FC236}">
                                        <a16:creationId xmlns:a16="http://schemas.microsoft.com/office/drawing/2014/main" id="{FF5F6A63-FD0B-5ECF-3926-9C0020ADF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descr="グラフィカル ユーザー インターフェイス, グラフ&#10;&#10;中程度の精度で自動的に生成された説明">
                                            <a:extLst>
                                              <a:ext uri="{FF2B5EF4-FFF2-40B4-BE49-F238E27FC236}">
                                                <a16:creationId xmlns:a16="http://schemas.microsoft.com/office/drawing/2014/main" id="{FF5F6A63-FD0B-5ECF-3926-9C0020ADFE9E}"/>
                                              </a:ext>
                                            </a:extLst>
                                          </pic:cNvPr>
                                          <pic:cNvPicPr>
                                            <a:picLocks noChangeAspect="1"/>
                                          </pic:cNvPicPr>
                                        </pic:nvPicPr>
                                        <pic:blipFill rotWithShape="1">
                                          <a:blip r:embed="rId60">
                                            <a:extLst>
                                              <a:ext uri="{28A0092B-C50C-407E-A947-70E740481C1C}">
                                                <a14:useLocalDpi xmlns:a14="http://schemas.microsoft.com/office/drawing/2010/main" val="0"/>
                                              </a:ext>
                                            </a:extLst>
                                          </a:blip>
                                          <a:srcRect l="8301" t="9248" r="9371"/>
                                          <a:stretch/>
                                        </pic:blipFill>
                                        <pic:spPr>
                                          <a:xfrm>
                                            <a:off x="0" y="0"/>
                                            <a:ext cx="4543339" cy="1620000"/>
                                          </a:xfrm>
                                          <a:prstGeom prst="rect">
                                            <a:avLst/>
                                          </a:prstGeom>
                                        </pic:spPr>
                                      </pic:pic>
                                    </a:graphicData>
                                  </a:graphic>
                                </wp:inline>
                              </w:drawing>
                            </w:r>
                          </w:p>
                          <w:p w14:paraId="4B10C7AE" w14:textId="126A52EC"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DC94430" w14:textId="77777777" w:rsidR="00B7386D" w:rsidRPr="008B4263" w:rsidRDefault="00B7386D" w:rsidP="00B7386D">
                            <w:pPr>
                              <w:pStyle w:val="a4"/>
                              <w:spacing w:before="120" w:after="0"/>
                              <w:ind w:left="0"/>
                              <w:jc w:val="center"/>
                              <w:rPr>
                                <w:rFonts w:eastAsia="游明朝"/>
                                <w:b/>
                                <w:bCs/>
                                <w:sz w:val="10"/>
                                <w:szCs w:val="10"/>
                                <w:lang w:eastAsia="ja-JP"/>
                              </w:rPr>
                            </w:pPr>
                          </w:p>
                          <w:p w14:paraId="0D49C772" w14:textId="77777777" w:rsidR="00B7386D" w:rsidRDefault="00B7386D" w:rsidP="00B7386D">
                            <w:pPr>
                              <w:pStyle w:val="a4"/>
                              <w:spacing w:before="120" w:after="0"/>
                              <w:ind w:left="0"/>
                              <w:jc w:val="center"/>
                              <w:rPr>
                                <w:b/>
                                <w:bCs/>
                              </w:rPr>
                            </w:pPr>
                            <w:r w:rsidRPr="003C7ED5">
                              <w:rPr>
                                <w:b/>
                                <w:bCs/>
                                <w:noProof/>
                              </w:rPr>
                              <w:drawing>
                                <wp:inline distT="0" distB="0" distL="0" distR="0" wp14:anchorId="547809B3" wp14:editId="1C190D11">
                                  <wp:extent cx="4568855" cy="1620000"/>
                                  <wp:effectExtent l="0" t="0" r="3175" b="0"/>
                                  <wp:docPr id="11276" name="図 20"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F3599C3A-5B30-8FC9-E7A0-AFF0DFC0F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グラフ&#10;&#10;自動的に生成された説明">
                                            <a:extLst>
                                              <a:ext uri="{FF2B5EF4-FFF2-40B4-BE49-F238E27FC236}">
                                                <a16:creationId xmlns:a16="http://schemas.microsoft.com/office/drawing/2014/main" id="{F3599C3A-5B30-8FC9-E7A0-AFF0DFC0F1B2}"/>
                                              </a:ext>
                                            </a:extLst>
                                          </pic:cNvPr>
                                          <pic:cNvPicPr>
                                            <a:picLocks noChangeAspect="1"/>
                                          </pic:cNvPicPr>
                                        </pic:nvPicPr>
                                        <pic:blipFill rotWithShape="1">
                                          <a:blip r:embed="rId61">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62752A5E" w14:textId="13FBE627"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3E73CB4" w14:textId="77777777" w:rsidR="00B7386D" w:rsidRPr="008B4263" w:rsidRDefault="00B7386D" w:rsidP="00B7386D">
                            <w:pPr>
                              <w:pStyle w:val="a4"/>
                              <w:spacing w:before="120" w:after="0"/>
                              <w:ind w:left="0"/>
                              <w:jc w:val="center"/>
                              <w:rPr>
                                <w:rFonts w:eastAsia="游明朝"/>
                                <w:b/>
                                <w:bCs/>
                                <w:sz w:val="10"/>
                                <w:szCs w:val="10"/>
                                <w:lang w:eastAsia="ja-JP"/>
                              </w:rPr>
                            </w:pPr>
                          </w:p>
                          <w:p w14:paraId="19109617" w14:textId="77777777" w:rsidR="00B7386D" w:rsidRDefault="00B7386D" w:rsidP="00B7386D">
                            <w:pPr>
                              <w:pStyle w:val="a4"/>
                              <w:spacing w:before="120" w:after="0"/>
                              <w:ind w:left="0"/>
                              <w:jc w:val="center"/>
                              <w:rPr>
                                <w:b/>
                                <w:bCs/>
                              </w:rPr>
                            </w:pPr>
                            <w:r w:rsidRPr="003C7ED5">
                              <w:rPr>
                                <w:b/>
                                <w:bCs/>
                                <w:noProof/>
                              </w:rPr>
                              <w:drawing>
                                <wp:inline distT="0" distB="0" distL="0" distR="0" wp14:anchorId="08171461" wp14:editId="7875807C">
                                  <wp:extent cx="4613478" cy="1620000"/>
                                  <wp:effectExtent l="0" t="0" r="0" b="0"/>
                                  <wp:docPr id="11277" name="図 22" descr="グラフ, ヒストグラム&#10;&#10;自動的に生成された説明">
                                    <a:extLst xmlns:a="http://schemas.openxmlformats.org/drawingml/2006/main">
                                      <a:ext uri="{FF2B5EF4-FFF2-40B4-BE49-F238E27FC236}">
                                        <a16:creationId xmlns:a16="http://schemas.microsoft.com/office/drawing/2014/main" id="{515262CC-6EDD-6E7E-0C8C-C792564A3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515262CC-6EDD-6E7E-0C8C-C792564A3BB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7042" t="9248" r="9371"/>
                                          <a:stretch/>
                                        </pic:blipFill>
                                        <pic:spPr>
                                          <a:xfrm>
                                            <a:off x="0" y="0"/>
                                            <a:ext cx="4613478" cy="1620000"/>
                                          </a:xfrm>
                                          <a:prstGeom prst="rect">
                                            <a:avLst/>
                                          </a:prstGeom>
                                        </pic:spPr>
                                      </pic:pic>
                                    </a:graphicData>
                                  </a:graphic>
                                </wp:inline>
                              </w:drawing>
                            </w:r>
                          </w:p>
                          <w:p w14:paraId="2C5ABBE2" w14:textId="41B92568"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150DFA6" w14:textId="2B748334"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2.2.2</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11107" id="テキスト ボックス 54" o:spid="_x0000_s1059" type="#_x0000_t202" style="position:absolute;left:0;text-align:left;margin-left:0;margin-top:0;width:467.05pt;height:615.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" stroked="f">
                <v:textbox>
                  <w:txbxContent>
                    <w:p w14:paraId="17B437A6" w14:textId="77777777" w:rsidR="00B7386D" w:rsidRDefault="00B7386D" w:rsidP="00B7386D">
                      <w:pPr>
                        <w:pStyle w:val="a4"/>
                        <w:spacing w:before="120" w:after="0"/>
                        <w:ind w:left="0"/>
                        <w:jc w:val="center"/>
                        <w:rPr>
                          <w:b/>
                          <w:bCs/>
                        </w:rPr>
                      </w:pPr>
                      <w:r w:rsidRPr="003C7ED5">
                        <w:rPr>
                          <w:b/>
                          <w:bCs/>
                          <w:noProof/>
                        </w:rPr>
                        <w:drawing>
                          <wp:inline distT="0" distB="0" distL="0" distR="0" wp14:anchorId="3F293704" wp14:editId="2B3067DA">
                            <wp:extent cx="4568855" cy="1620000"/>
                            <wp:effectExtent l="0" t="0" r="3175" b="0"/>
                            <wp:docPr id="11274" name="図 16" descr="グラフィカル ユーザー インターフェイス, グラフ, アプリケーション, 折れ線グラフ&#10;&#10;自動的に生成された説明">
                              <a:extLst xmlns:a="http://schemas.openxmlformats.org/drawingml/2006/main">
                                <a:ext uri="{FF2B5EF4-FFF2-40B4-BE49-F238E27FC236}">
                                  <a16:creationId xmlns:a16="http://schemas.microsoft.com/office/drawing/2014/main" id="{65B6B1F4-32B8-F240-6986-8ACF68659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ィカル ユーザー インターフェイス, グラフ, アプリケーション, 折れ線グラフ&#10;&#10;自動的に生成された説明">
                                      <a:extLst>
                                        <a:ext uri="{FF2B5EF4-FFF2-40B4-BE49-F238E27FC236}">
                                          <a16:creationId xmlns:a16="http://schemas.microsoft.com/office/drawing/2014/main" id="{65B6B1F4-32B8-F240-6986-8ACF68659DEC}"/>
                                        </a:ext>
                                      </a:extLst>
                                    </pic:cNvPr>
                                    <pic:cNvPicPr>
                                      <a:picLocks noChangeAspect="1"/>
                                    </pic:cNvPicPr>
                                  </pic:nvPicPr>
                                  <pic:blipFill rotWithShape="1">
                                    <a:blip r:embed="rId59">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77C78FAD" w14:textId="5B56222F"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3DDFDEC7" w14:textId="77777777" w:rsidR="00B7386D" w:rsidRPr="008B4263" w:rsidRDefault="00B7386D" w:rsidP="00B7386D">
                      <w:pPr>
                        <w:pStyle w:val="a4"/>
                        <w:spacing w:before="120" w:after="0"/>
                        <w:ind w:left="0"/>
                        <w:jc w:val="center"/>
                        <w:rPr>
                          <w:rFonts w:eastAsia="游明朝"/>
                          <w:b/>
                          <w:bCs/>
                          <w:sz w:val="10"/>
                          <w:szCs w:val="10"/>
                          <w:lang w:eastAsia="ja-JP"/>
                        </w:rPr>
                      </w:pPr>
                    </w:p>
                    <w:p w14:paraId="507246BE" w14:textId="77777777" w:rsidR="00B7386D" w:rsidRDefault="00B7386D" w:rsidP="00B7386D">
                      <w:pPr>
                        <w:pStyle w:val="a4"/>
                        <w:spacing w:before="120" w:after="0"/>
                        <w:ind w:left="0"/>
                        <w:jc w:val="center"/>
                        <w:rPr>
                          <w:b/>
                          <w:bCs/>
                        </w:rPr>
                      </w:pPr>
                      <w:r w:rsidRPr="003C7ED5">
                        <w:rPr>
                          <w:b/>
                          <w:bCs/>
                          <w:noProof/>
                        </w:rPr>
                        <w:drawing>
                          <wp:inline distT="0" distB="0" distL="0" distR="0" wp14:anchorId="7B0CD009" wp14:editId="3595F22A">
                            <wp:extent cx="4543339" cy="1620000"/>
                            <wp:effectExtent l="0" t="0" r="0" b="0"/>
                            <wp:docPr id="11275" name="図 18" descr="グラフィカル ユーザー インターフェイス, グラフ&#10;&#10;中程度の精度で自動的に生成された説明">
                              <a:extLst xmlns:a="http://schemas.openxmlformats.org/drawingml/2006/main">
                                <a:ext uri="{FF2B5EF4-FFF2-40B4-BE49-F238E27FC236}">
                                  <a16:creationId xmlns:a16="http://schemas.microsoft.com/office/drawing/2014/main" id="{FF5F6A63-FD0B-5ECF-3926-9C0020ADFE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descr="グラフィカル ユーザー インターフェイス, グラフ&#10;&#10;中程度の精度で自動的に生成された説明">
                                      <a:extLst>
                                        <a:ext uri="{FF2B5EF4-FFF2-40B4-BE49-F238E27FC236}">
                                          <a16:creationId xmlns:a16="http://schemas.microsoft.com/office/drawing/2014/main" id="{FF5F6A63-FD0B-5ECF-3926-9C0020ADFE9E}"/>
                                        </a:ext>
                                      </a:extLst>
                                    </pic:cNvPr>
                                    <pic:cNvPicPr>
                                      <a:picLocks noChangeAspect="1"/>
                                    </pic:cNvPicPr>
                                  </pic:nvPicPr>
                                  <pic:blipFill rotWithShape="1">
                                    <a:blip r:embed="rId60">
                                      <a:extLst>
                                        <a:ext uri="{28A0092B-C50C-407E-A947-70E740481C1C}">
                                          <a14:useLocalDpi xmlns:a14="http://schemas.microsoft.com/office/drawing/2010/main" val="0"/>
                                        </a:ext>
                                      </a:extLst>
                                    </a:blip>
                                    <a:srcRect l="8301" t="9248" r="9371"/>
                                    <a:stretch/>
                                  </pic:blipFill>
                                  <pic:spPr>
                                    <a:xfrm>
                                      <a:off x="0" y="0"/>
                                      <a:ext cx="4543339" cy="1620000"/>
                                    </a:xfrm>
                                    <a:prstGeom prst="rect">
                                      <a:avLst/>
                                    </a:prstGeom>
                                  </pic:spPr>
                                </pic:pic>
                              </a:graphicData>
                            </a:graphic>
                          </wp:inline>
                        </w:drawing>
                      </w:r>
                    </w:p>
                    <w:p w14:paraId="4B10C7AE" w14:textId="126A52EC"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5DC94430" w14:textId="77777777" w:rsidR="00B7386D" w:rsidRPr="008B4263" w:rsidRDefault="00B7386D" w:rsidP="00B7386D">
                      <w:pPr>
                        <w:pStyle w:val="a4"/>
                        <w:spacing w:before="120" w:after="0"/>
                        <w:ind w:left="0"/>
                        <w:jc w:val="center"/>
                        <w:rPr>
                          <w:rFonts w:eastAsia="游明朝"/>
                          <w:b/>
                          <w:bCs/>
                          <w:sz w:val="10"/>
                          <w:szCs w:val="10"/>
                          <w:lang w:eastAsia="ja-JP"/>
                        </w:rPr>
                      </w:pPr>
                    </w:p>
                    <w:p w14:paraId="0D49C772" w14:textId="77777777" w:rsidR="00B7386D" w:rsidRDefault="00B7386D" w:rsidP="00B7386D">
                      <w:pPr>
                        <w:pStyle w:val="a4"/>
                        <w:spacing w:before="120" w:after="0"/>
                        <w:ind w:left="0"/>
                        <w:jc w:val="center"/>
                        <w:rPr>
                          <w:b/>
                          <w:bCs/>
                        </w:rPr>
                      </w:pPr>
                      <w:r w:rsidRPr="003C7ED5">
                        <w:rPr>
                          <w:b/>
                          <w:bCs/>
                          <w:noProof/>
                        </w:rPr>
                        <w:drawing>
                          <wp:inline distT="0" distB="0" distL="0" distR="0" wp14:anchorId="547809B3" wp14:editId="1C190D11">
                            <wp:extent cx="4568855" cy="1620000"/>
                            <wp:effectExtent l="0" t="0" r="3175" b="0"/>
                            <wp:docPr id="11276" name="図 20"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F3599C3A-5B30-8FC9-E7A0-AFF0DFC0F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ィカル ユーザー インターフェイス, グラフ&#10;&#10;自動的に生成された説明">
                                      <a:extLst>
                                        <a:ext uri="{FF2B5EF4-FFF2-40B4-BE49-F238E27FC236}">
                                          <a16:creationId xmlns:a16="http://schemas.microsoft.com/office/drawing/2014/main" id="{F3599C3A-5B30-8FC9-E7A0-AFF0DFC0F1B2}"/>
                                        </a:ext>
                                      </a:extLst>
                                    </pic:cNvPr>
                                    <pic:cNvPicPr>
                                      <a:picLocks noChangeAspect="1"/>
                                    </pic:cNvPicPr>
                                  </pic:nvPicPr>
                                  <pic:blipFill rotWithShape="1">
                                    <a:blip r:embed="rId61">
                                      <a:extLst>
                                        <a:ext uri="{28A0092B-C50C-407E-A947-70E740481C1C}">
                                          <a14:useLocalDpi xmlns:a14="http://schemas.microsoft.com/office/drawing/2010/main" val="0"/>
                                        </a:ext>
                                      </a:extLst>
                                    </a:blip>
                                    <a:srcRect l="7843" t="9248" r="9371"/>
                                    <a:stretch/>
                                  </pic:blipFill>
                                  <pic:spPr>
                                    <a:xfrm>
                                      <a:off x="0" y="0"/>
                                      <a:ext cx="4568855" cy="1620000"/>
                                    </a:xfrm>
                                    <a:prstGeom prst="rect">
                                      <a:avLst/>
                                    </a:prstGeom>
                                  </pic:spPr>
                                </pic:pic>
                              </a:graphicData>
                            </a:graphic>
                          </wp:inline>
                        </w:drawing>
                      </w:r>
                    </w:p>
                    <w:p w14:paraId="62752A5E" w14:textId="13FBE627"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43E73CB4" w14:textId="77777777" w:rsidR="00B7386D" w:rsidRPr="008B4263" w:rsidRDefault="00B7386D" w:rsidP="00B7386D">
                      <w:pPr>
                        <w:pStyle w:val="a4"/>
                        <w:spacing w:before="120" w:after="0"/>
                        <w:ind w:left="0"/>
                        <w:jc w:val="center"/>
                        <w:rPr>
                          <w:rFonts w:eastAsia="游明朝"/>
                          <w:b/>
                          <w:bCs/>
                          <w:sz w:val="10"/>
                          <w:szCs w:val="10"/>
                          <w:lang w:eastAsia="ja-JP"/>
                        </w:rPr>
                      </w:pPr>
                    </w:p>
                    <w:p w14:paraId="19109617" w14:textId="77777777" w:rsidR="00B7386D" w:rsidRDefault="00B7386D" w:rsidP="00B7386D">
                      <w:pPr>
                        <w:pStyle w:val="a4"/>
                        <w:spacing w:before="120" w:after="0"/>
                        <w:ind w:left="0"/>
                        <w:jc w:val="center"/>
                        <w:rPr>
                          <w:b/>
                          <w:bCs/>
                        </w:rPr>
                      </w:pPr>
                      <w:r w:rsidRPr="003C7ED5">
                        <w:rPr>
                          <w:b/>
                          <w:bCs/>
                          <w:noProof/>
                        </w:rPr>
                        <w:drawing>
                          <wp:inline distT="0" distB="0" distL="0" distR="0" wp14:anchorId="08171461" wp14:editId="7875807C">
                            <wp:extent cx="4613478" cy="1620000"/>
                            <wp:effectExtent l="0" t="0" r="0" b="0"/>
                            <wp:docPr id="11277" name="図 22" descr="グラフ, ヒストグラム&#10;&#10;自動的に生成された説明">
                              <a:extLst xmlns:a="http://schemas.openxmlformats.org/drawingml/2006/main">
                                <a:ext uri="{FF2B5EF4-FFF2-40B4-BE49-F238E27FC236}">
                                  <a16:creationId xmlns:a16="http://schemas.microsoft.com/office/drawing/2014/main" id="{515262CC-6EDD-6E7E-0C8C-C792564A3B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515262CC-6EDD-6E7E-0C8C-C792564A3BB7}"/>
                                        </a:ext>
                                      </a:extLst>
                                    </pic:cNvPr>
                                    <pic:cNvPicPr>
                                      <a:picLocks noChangeAspect="1"/>
                                    </pic:cNvPicPr>
                                  </pic:nvPicPr>
                                  <pic:blipFill rotWithShape="1">
                                    <a:blip r:embed="rId62">
                                      <a:extLst>
                                        <a:ext uri="{28A0092B-C50C-407E-A947-70E740481C1C}">
                                          <a14:useLocalDpi xmlns:a14="http://schemas.microsoft.com/office/drawing/2010/main" val="0"/>
                                        </a:ext>
                                      </a:extLst>
                                    </a:blip>
                                    <a:srcRect l="7042" t="9248" r="9371"/>
                                    <a:stretch/>
                                  </pic:blipFill>
                                  <pic:spPr>
                                    <a:xfrm>
                                      <a:off x="0" y="0"/>
                                      <a:ext cx="4613478" cy="1620000"/>
                                    </a:xfrm>
                                    <a:prstGeom prst="rect">
                                      <a:avLst/>
                                    </a:prstGeom>
                                  </pic:spPr>
                                </pic:pic>
                              </a:graphicData>
                            </a:graphic>
                          </wp:inline>
                        </w:drawing>
                      </w:r>
                    </w:p>
                    <w:p w14:paraId="2C5ABBE2" w14:textId="41B92568"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150DFA6" w14:textId="2B748334"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2.2.2</w:t>
                      </w:r>
                      <w:r w:rsidRPr="00024738">
                        <w:rPr>
                          <w:b/>
                          <w:bCs/>
                          <w:lang w:eastAsia="ja-JP"/>
                        </w:rPr>
                        <w:t xml:space="preserve">: </w:t>
                      </w:r>
                      <w:r>
                        <w:rPr>
                          <w:b/>
                          <w:bCs/>
                          <w:lang w:eastAsia="ja-JP"/>
                        </w:rPr>
                        <w:t xml:space="preserve">Prediction Trend in All Period </w:t>
                      </w:r>
                      <w:r w:rsidRPr="009D4FB1">
                        <w:rPr>
                          <w:b/>
                          <w:bCs/>
                          <w:lang w:eastAsia="ja-JP"/>
                        </w:rPr>
                        <w:t>with MLR</w:t>
                      </w:r>
                      <w:r>
                        <w:rPr>
                          <w:b/>
                          <w:bCs/>
                          <w:lang w:eastAsia="ja-JP"/>
                        </w:rPr>
                        <w:t xml:space="preserve"> (LVMWD)</w:t>
                      </w:r>
                    </w:p>
                  </w:txbxContent>
                </v:textbox>
                <w10:wrap type="square"/>
              </v:shape>
            </w:pict>
          </mc:Fallback>
        </mc:AlternateContent>
      </w:r>
      <w:r w:rsidRPr="00653B5A">
        <w:rPr>
          <w:rFonts w:ascii="游明朝" w:eastAsia="游明朝" w:hAnsi="游明朝" w:hint="eastAsia"/>
          <w:color w:val="auto"/>
          <w:kern w:val="2"/>
          <w:lang w:eastAsia="ja-JP"/>
        </w:rPr>
        <w:t>図</w:t>
      </w:r>
      <w:r w:rsidRPr="00653B5A">
        <w:rPr>
          <w:rFonts w:ascii="游明朝" w:eastAsia="游明朝" w:hAnsi="游明朝" w:hint="eastAsia"/>
          <w:color w:val="FF0000"/>
          <w:kern w:val="2"/>
          <w:lang w:eastAsia="ja-JP"/>
        </w:rPr>
        <w:t>番号</w:t>
      </w:r>
    </w:p>
    <w:p w14:paraId="72276506" w14:textId="31405A19" w:rsidR="000A026D" w:rsidRPr="00653B5A" w:rsidRDefault="000A026D" w:rsidP="000A026D">
      <w:pPr>
        <w:widowControl w:val="0"/>
        <w:snapToGrid/>
        <w:spacing w:after="0"/>
        <w:jc w:val="both"/>
        <w:rPr>
          <w:rFonts w:ascii="游明朝" w:eastAsia="游明朝" w:hAnsi="游明朝"/>
          <w:color w:val="FF0000"/>
          <w:kern w:val="2"/>
          <w:lang w:eastAsia="ja-JP"/>
        </w:rPr>
      </w:pPr>
      <w:r w:rsidRPr="00653B5A">
        <w:rPr>
          <w:noProof/>
        </w:rPr>
        <w:lastRenderedPageBreak/>
        <mc:AlternateContent>
          <mc:Choice Requires="wps">
            <w:drawing>
              <wp:anchor distT="45720" distB="45720" distL="114300" distR="114300" simplePos="0" relativeHeight="251739136" behindDoc="0" locked="0" layoutInCell="1" allowOverlap="1" wp14:anchorId="2458B508" wp14:editId="1292050F">
                <wp:simplePos x="0" y="0"/>
                <wp:positionH relativeFrom="column">
                  <wp:posOffset>0</wp:posOffset>
                </wp:positionH>
                <wp:positionV relativeFrom="paragraph">
                  <wp:posOffset>0</wp:posOffset>
                </wp:positionV>
                <wp:extent cx="5931535" cy="7830820"/>
                <wp:effectExtent l="0" t="0" r="0" b="0"/>
                <wp:wrapSquare wrapText="bothSides"/>
                <wp:docPr id="2058712597" name="テキスト ボックス 2058712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30820"/>
                        </a:xfrm>
                        <a:prstGeom prst="rect">
                          <a:avLst/>
                        </a:prstGeom>
                        <a:solidFill>
                          <a:srgbClr val="FFFFFF"/>
                        </a:solidFill>
                        <a:ln w="9525">
                          <a:noFill/>
                          <a:miter lim="800000"/>
                          <a:headEnd/>
                          <a:tailEnd/>
                        </a:ln>
                      </wps:spPr>
                      <wps:txbx>
                        <w:txbxContent>
                          <w:p w14:paraId="3C9EA60F" w14:textId="77777777" w:rsidR="00B7386D" w:rsidRDefault="00B7386D" w:rsidP="00B7386D">
                            <w:pPr>
                              <w:pStyle w:val="a4"/>
                              <w:spacing w:before="120" w:after="0"/>
                              <w:ind w:left="0"/>
                              <w:jc w:val="center"/>
                              <w:rPr>
                                <w:b/>
                                <w:bCs/>
                              </w:rPr>
                            </w:pPr>
                            <w:r w:rsidRPr="00E913AA">
                              <w:rPr>
                                <w:b/>
                                <w:bCs/>
                                <w:noProof/>
                              </w:rPr>
                              <w:drawing>
                                <wp:inline distT="0" distB="0" distL="0" distR="0" wp14:anchorId="2360311B" wp14:editId="3C48926E">
                                  <wp:extent cx="4568855" cy="1620000"/>
                                  <wp:effectExtent l="0" t="0" r="3175" b="0"/>
                                  <wp:docPr id="11278"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63">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2D556A23" w14:textId="76DCEC4E"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40D58EA4" w14:textId="77777777" w:rsidR="00B7386D" w:rsidRPr="008B4263" w:rsidRDefault="00B7386D" w:rsidP="00B7386D">
                            <w:pPr>
                              <w:pStyle w:val="a4"/>
                              <w:spacing w:before="120" w:after="0"/>
                              <w:ind w:left="0"/>
                              <w:jc w:val="center"/>
                              <w:rPr>
                                <w:rFonts w:eastAsia="游明朝"/>
                                <w:b/>
                                <w:bCs/>
                                <w:sz w:val="10"/>
                                <w:szCs w:val="10"/>
                                <w:lang w:eastAsia="ja-JP"/>
                              </w:rPr>
                            </w:pPr>
                          </w:p>
                          <w:p w14:paraId="5BCDFFD2" w14:textId="77777777" w:rsidR="00B7386D" w:rsidRDefault="00B7386D" w:rsidP="00B7386D">
                            <w:pPr>
                              <w:pStyle w:val="a4"/>
                              <w:spacing w:before="120" w:after="0"/>
                              <w:ind w:left="0"/>
                              <w:jc w:val="center"/>
                              <w:rPr>
                                <w:b/>
                                <w:bCs/>
                              </w:rPr>
                            </w:pPr>
                            <w:r w:rsidRPr="00E913AA">
                              <w:rPr>
                                <w:b/>
                                <w:bCs/>
                                <w:noProof/>
                              </w:rPr>
                              <w:drawing>
                                <wp:inline distT="0" distB="0" distL="0" distR="0" wp14:anchorId="47265396" wp14:editId="2461823A">
                                  <wp:extent cx="4568855" cy="1620000"/>
                                  <wp:effectExtent l="0" t="0" r="3175" b="0"/>
                                  <wp:docPr id="11279" name="図 19" descr="グラフ&#10;&#10;自動的に生成された説明">
                                    <a:extLst xmlns:a="http://schemas.openxmlformats.org/drawingml/2006/main">
                                      <a:ext uri="{FF2B5EF4-FFF2-40B4-BE49-F238E27FC236}">
                                        <a16:creationId xmlns:a16="http://schemas.microsoft.com/office/drawing/2014/main" id="{289F8E1A-65CC-1BA3-663B-F4C7123C2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descr="グラフ&#10;&#10;自動的に生成された説明">
                                            <a:extLst>
                                              <a:ext uri="{FF2B5EF4-FFF2-40B4-BE49-F238E27FC236}">
                                                <a16:creationId xmlns:a16="http://schemas.microsoft.com/office/drawing/2014/main" id="{289F8E1A-65CC-1BA3-663B-F4C7123C2666}"/>
                                              </a:ext>
                                            </a:extLst>
                                          </pic:cNvPr>
                                          <pic:cNvPicPr>
                                            <a:picLocks noChangeAspect="1"/>
                                          </pic:cNvPicPr>
                                        </pic:nvPicPr>
                                        <pic:blipFill rotWithShape="1">
                                          <a:blip r:embed="rId64">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08DBF7C1" w14:textId="14627143"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9BC6021" w14:textId="77777777" w:rsidR="00B7386D" w:rsidRPr="008B4263" w:rsidRDefault="00B7386D" w:rsidP="00B7386D">
                            <w:pPr>
                              <w:pStyle w:val="a4"/>
                              <w:spacing w:before="120" w:after="0"/>
                              <w:ind w:left="0"/>
                              <w:jc w:val="center"/>
                              <w:rPr>
                                <w:rFonts w:eastAsia="游明朝"/>
                                <w:b/>
                                <w:bCs/>
                                <w:sz w:val="10"/>
                                <w:szCs w:val="10"/>
                                <w:lang w:eastAsia="ja-JP"/>
                              </w:rPr>
                            </w:pPr>
                          </w:p>
                          <w:p w14:paraId="4AC0DAF5" w14:textId="77777777" w:rsidR="00B7386D" w:rsidRDefault="00B7386D" w:rsidP="00B7386D">
                            <w:pPr>
                              <w:pStyle w:val="a4"/>
                              <w:spacing w:before="120" w:after="0"/>
                              <w:ind w:left="0"/>
                              <w:jc w:val="center"/>
                              <w:rPr>
                                <w:b/>
                                <w:bCs/>
                              </w:rPr>
                            </w:pPr>
                            <w:r w:rsidRPr="00E913AA">
                              <w:rPr>
                                <w:b/>
                                <w:bCs/>
                                <w:noProof/>
                              </w:rPr>
                              <w:drawing>
                                <wp:inline distT="0" distB="0" distL="0" distR="0" wp14:anchorId="4BCDB1A7" wp14:editId="2D25318E">
                                  <wp:extent cx="4568855" cy="1620000"/>
                                  <wp:effectExtent l="0" t="0" r="3175" b="0"/>
                                  <wp:docPr id="11280" name="図 21"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D8A49A87-8DFA-6E84-17A1-B21BE9ED9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ィカル ユーザー インターフェイス, グラフ&#10;&#10;自動的に生成された説明">
                                            <a:extLst>
                                              <a:ext uri="{FF2B5EF4-FFF2-40B4-BE49-F238E27FC236}">
                                                <a16:creationId xmlns:a16="http://schemas.microsoft.com/office/drawing/2014/main" id="{D8A49A87-8DFA-6E84-17A1-B21BE9ED9357}"/>
                                              </a:ext>
                                            </a:extLst>
                                          </pic:cNvPr>
                                          <pic:cNvPicPr>
                                            <a:picLocks noChangeAspect="1"/>
                                          </pic:cNvPicPr>
                                        </pic:nvPicPr>
                                        <pic:blipFill rotWithShape="1">
                                          <a:blip r:embed="rId65">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639CC457" w14:textId="1F9FD3CF"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1025278F" w14:textId="77777777" w:rsidR="00B7386D" w:rsidRPr="008B4263" w:rsidRDefault="00B7386D" w:rsidP="00B7386D">
                            <w:pPr>
                              <w:pStyle w:val="a4"/>
                              <w:spacing w:before="120" w:after="0"/>
                              <w:ind w:left="0"/>
                              <w:jc w:val="center"/>
                              <w:rPr>
                                <w:rFonts w:eastAsia="游明朝"/>
                                <w:b/>
                                <w:bCs/>
                                <w:sz w:val="10"/>
                                <w:szCs w:val="10"/>
                                <w:lang w:eastAsia="ja-JP"/>
                              </w:rPr>
                            </w:pPr>
                          </w:p>
                          <w:p w14:paraId="7C6B4647" w14:textId="77777777" w:rsidR="00B7386D" w:rsidRDefault="00B7386D" w:rsidP="00B7386D">
                            <w:pPr>
                              <w:pStyle w:val="a4"/>
                              <w:spacing w:before="120" w:after="0"/>
                              <w:ind w:left="0"/>
                              <w:jc w:val="center"/>
                              <w:rPr>
                                <w:b/>
                                <w:bCs/>
                              </w:rPr>
                            </w:pPr>
                            <w:r w:rsidRPr="00E913AA">
                              <w:rPr>
                                <w:b/>
                                <w:bCs/>
                                <w:noProof/>
                              </w:rPr>
                              <w:drawing>
                                <wp:inline distT="0" distB="0" distL="0" distR="0" wp14:anchorId="06EADEEB" wp14:editId="7B769809">
                                  <wp:extent cx="4616387" cy="1620000"/>
                                  <wp:effectExtent l="0" t="0" r="0" b="0"/>
                                  <wp:docPr id="11281" name="図 23" descr="グラフ&#10;&#10;自動的に生成された説明">
                                    <a:extLst xmlns:a="http://schemas.openxmlformats.org/drawingml/2006/main">
                                      <a:ext uri="{FF2B5EF4-FFF2-40B4-BE49-F238E27FC236}">
                                        <a16:creationId xmlns:a16="http://schemas.microsoft.com/office/drawing/2014/main" id="{0982EE13-C7CA-7549-CF76-1827AE27E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10;&#10;自動的に生成された説明">
                                            <a:extLst>
                                              <a:ext uri="{FF2B5EF4-FFF2-40B4-BE49-F238E27FC236}">
                                                <a16:creationId xmlns:a16="http://schemas.microsoft.com/office/drawing/2014/main" id="{0982EE13-C7CA-7549-CF76-1827AE27E69E}"/>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041" t="9248" r="9313"/>
                                          <a:stretch/>
                                        </pic:blipFill>
                                        <pic:spPr>
                                          <a:xfrm>
                                            <a:off x="0" y="0"/>
                                            <a:ext cx="4616387" cy="1620000"/>
                                          </a:xfrm>
                                          <a:prstGeom prst="rect">
                                            <a:avLst/>
                                          </a:prstGeom>
                                        </pic:spPr>
                                      </pic:pic>
                                    </a:graphicData>
                                  </a:graphic>
                                </wp:inline>
                              </w:drawing>
                            </w:r>
                          </w:p>
                          <w:p w14:paraId="3A740DE0" w14:textId="518D7614"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7B45038" w14:textId="03DC6B3D"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2.2.3</w:t>
                            </w:r>
                            <w:r w:rsidRPr="00024738">
                              <w:rPr>
                                <w:b/>
                                <w:bCs/>
                                <w:lang w:eastAsia="ja-JP"/>
                              </w:rPr>
                              <w:t xml:space="preserve">: </w:t>
                            </w:r>
                            <w:r>
                              <w:rPr>
                                <w:b/>
                                <w:bCs/>
                                <w:lang w:eastAsia="ja-JP"/>
                              </w:rPr>
                              <w:t xml:space="preserve">Prediction Trend in All Period </w:t>
                            </w:r>
                            <w:r w:rsidRPr="009D4FB1">
                              <w:rPr>
                                <w:b/>
                                <w:bCs/>
                                <w:lang w:eastAsia="ja-JP"/>
                              </w:rPr>
                              <w:t>with R</w:t>
                            </w:r>
                            <w:r>
                              <w:rPr>
                                <w:b/>
                                <w:bCs/>
                                <w:lang w:eastAsia="ja-JP"/>
                              </w:rPr>
                              <w:t>F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8B508" id="テキスト ボックス 2058712597" o:spid="_x0000_s1060" type="#_x0000_t202" style="position:absolute;left:0;text-align:left;margin-left:0;margin-top:0;width:467.05pt;height:616.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" stroked="f">
                <v:textbox>
                  <w:txbxContent>
                    <w:p w14:paraId="3C9EA60F" w14:textId="77777777" w:rsidR="00B7386D" w:rsidRDefault="00B7386D" w:rsidP="00B7386D">
                      <w:pPr>
                        <w:pStyle w:val="a4"/>
                        <w:spacing w:before="120" w:after="0"/>
                        <w:ind w:left="0"/>
                        <w:jc w:val="center"/>
                        <w:rPr>
                          <w:b/>
                          <w:bCs/>
                        </w:rPr>
                      </w:pPr>
                      <w:r w:rsidRPr="00E913AA">
                        <w:rPr>
                          <w:b/>
                          <w:bCs/>
                          <w:noProof/>
                        </w:rPr>
                        <w:drawing>
                          <wp:inline distT="0" distB="0" distL="0" distR="0" wp14:anchorId="2360311B" wp14:editId="3C48926E">
                            <wp:extent cx="4568855" cy="1620000"/>
                            <wp:effectExtent l="0" t="0" r="3175" b="0"/>
                            <wp:docPr id="11278"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63">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2D556A23" w14:textId="76DCEC4E" w:rsidR="00B7386D" w:rsidRDefault="00B7386D" w:rsidP="00B7386D">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40D58EA4" w14:textId="77777777" w:rsidR="00B7386D" w:rsidRPr="008B4263" w:rsidRDefault="00B7386D" w:rsidP="00B7386D">
                      <w:pPr>
                        <w:pStyle w:val="a4"/>
                        <w:spacing w:before="120" w:after="0"/>
                        <w:ind w:left="0"/>
                        <w:jc w:val="center"/>
                        <w:rPr>
                          <w:rFonts w:eastAsia="游明朝"/>
                          <w:b/>
                          <w:bCs/>
                          <w:sz w:val="10"/>
                          <w:szCs w:val="10"/>
                          <w:lang w:eastAsia="ja-JP"/>
                        </w:rPr>
                      </w:pPr>
                    </w:p>
                    <w:p w14:paraId="5BCDFFD2" w14:textId="77777777" w:rsidR="00B7386D" w:rsidRDefault="00B7386D" w:rsidP="00B7386D">
                      <w:pPr>
                        <w:pStyle w:val="a4"/>
                        <w:spacing w:before="120" w:after="0"/>
                        <w:ind w:left="0"/>
                        <w:jc w:val="center"/>
                        <w:rPr>
                          <w:b/>
                          <w:bCs/>
                        </w:rPr>
                      </w:pPr>
                      <w:r w:rsidRPr="00E913AA">
                        <w:rPr>
                          <w:b/>
                          <w:bCs/>
                          <w:noProof/>
                        </w:rPr>
                        <w:drawing>
                          <wp:inline distT="0" distB="0" distL="0" distR="0" wp14:anchorId="47265396" wp14:editId="2461823A">
                            <wp:extent cx="4568855" cy="1620000"/>
                            <wp:effectExtent l="0" t="0" r="3175" b="0"/>
                            <wp:docPr id="11279" name="図 19" descr="グラフ&#10;&#10;自動的に生成された説明">
                              <a:extLst xmlns:a="http://schemas.openxmlformats.org/drawingml/2006/main">
                                <a:ext uri="{FF2B5EF4-FFF2-40B4-BE49-F238E27FC236}">
                                  <a16:creationId xmlns:a16="http://schemas.microsoft.com/office/drawing/2014/main" id="{289F8E1A-65CC-1BA3-663B-F4C7123C2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descr="グラフ&#10;&#10;自動的に生成された説明">
                                      <a:extLst>
                                        <a:ext uri="{FF2B5EF4-FFF2-40B4-BE49-F238E27FC236}">
                                          <a16:creationId xmlns:a16="http://schemas.microsoft.com/office/drawing/2014/main" id="{289F8E1A-65CC-1BA3-663B-F4C7123C2666}"/>
                                        </a:ext>
                                      </a:extLst>
                                    </pic:cNvPr>
                                    <pic:cNvPicPr>
                                      <a:picLocks noChangeAspect="1"/>
                                    </pic:cNvPicPr>
                                  </pic:nvPicPr>
                                  <pic:blipFill rotWithShape="1">
                                    <a:blip r:embed="rId64">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08DBF7C1" w14:textId="14627143" w:rsidR="00B7386D" w:rsidRDefault="00B7386D" w:rsidP="00B7386D">
                      <w:pPr>
                        <w:pStyle w:val="a4"/>
                        <w:spacing w:before="120" w:after="0"/>
                        <w:ind w:left="0"/>
                        <w:jc w:val="center"/>
                        <w:rPr>
                          <w:b/>
                          <w:bCs/>
                          <w:lang w:eastAsia="ja-JP"/>
                        </w:rPr>
                      </w:pPr>
                      <w:r>
                        <w:rPr>
                          <w:b/>
                          <w:bCs/>
                          <w:lang w:eastAsia="ja-JP"/>
                        </w:rPr>
                        <w:t>(b) 2nd</w:t>
                      </w:r>
                      <w:r w:rsidRPr="00024738">
                        <w:rPr>
                          <w:b/>
                          <w:bCs/>
                          <w:lang w:eastAsia="ja-JP"/>
                        </w:rPr>
                        <w:t xml:space="preserve"> </w:t>
                      </w:r>
                      <w:r>
                        <w:rPr>
                          <w:b/>
                          <w:bCs/>
                          <w:lang w:eastAsia="ja-JP"/>
                        </w:rPr>
                        <w:t>Stage Permeate Conductivity</w:t>
                      </w:r>
                    </w:p>
                    <w:p w14:paraId="79BC6021" w14:textId="77777777" w:rsidR="00B7386D" w:rsidRPr="008B4263" w:rsidRDefault="00B7386D" w:rsidP="00B7386D">
                      <w:pPr>
                        <w:pStyle w:val="a4"/>
                        <w:spacing w:before="120" w:after="0"/>
                        <w:ind w:left="0"/>
                        <w:jc w:val="center"/>
                        <w:rPr>
                          <w:rFonts w:eastAsia="游明朝"/>
                          <w:b/>
                          <w:bCs/>
                          <w:sz w:val="10"/>
                          <w:szCs w:val="10"/>
                          <w:lang w:eastAsia="ja-JP"/>
                        </w:rPr>
                      </w:pPr>
                    </w:p>
                    <w:p w14:paraId="4AC0DAF5" w14:textId="77777777" w:rsidR="00B7386D" w:rsidRDefault="00B7386D" w:rsidP="00B7386D">
                      <w:pPr>
                        <w:pStyle w:val="a4"/>
                        <w:spacing w:before="120" w:after="0"/>
                        <w:ind w:left="0"/>
                        <w:jc w:val="center"/>
                        <w:rPr>
                          <w:b/>
                          <w:bCs/>
                        </w:rPr>
                      </w:pPr>
                      <w:r w:rsidRPr="00E913AA">
                        <w:rPr>
                          <w:b/>
                          <w:bCs/>
                          <w:noProof/>
                        </w:rPr>
                        <w:drawing>
                          <wp:inline distT="0" distB="0" distL="0" distR="0" wp14:anchorId="4BCDB1A7" wp14:editId="2D25318E">
                            <wp:extent cx="4568855" cy="1620000"/>
                            <wp:effectExtent l="0" t="0" r="3175" b="0"/>
                            <wp:docPr id="11280" name="図 21" descr="グラフィカル ユーザー インターフェイス, グラフ&#10;&#10;自動的に生成された説明">
                              <a:extLst xmlns:a="http://schemas.openxmlformats.org/drawingml/2006/main">
                                <a:ext uri="{FF2B5EF4-FFF2-40B4-BE49-F238E27FC236}">
                                  <a16:creationId xmlns:a16="http://schemas.microsoft.com/office/drawing/2014/main" id="{D8A49A87-8DFA-6E84-17A1-B21BE9ED9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ィカル ユーザー インターフェイス, グラフ&#10;&#10;自動的に生成された説明">
                                      <a:extLst>
                                        <a:ext uri="{FF2B5EF4-FFF2-40B4-BE49-F238E27FC236}">
                                          <a16:creationId xmlns:a16="http://schemas.microsoft.com/office/drawing/2014/main" id="{D8A49A87-8DFA-6E84-17A1-B21BE9ED9357}"/>
                                        </a:ext>
                                      </a:extLst>
                                    </pic:cNvPr>
                                    <pic:cNvPicPr>
                                      <a:picLocks noChangeAspect="1"/>
                                    </pic:cNvPicPr>
                                  </pic:nvPicPr>
                                  <pic:blipFill rotWithShape="1">
                                    <a:blip r:embed="rId65">
                                      <a:extLst>
                                        <a:ext uri="{28A0092B-C50C-407E-A947-70E740481C1C}">
                                          <a14:useLocalDpi xmlns:a14="http://schemas.microsoft.com/office/drawing/2010/main" val="0"/>
                                        </a:ext>
                                      </a:extLst>
                                    </a:blip>
                                    <a:srcRect l="7901" t="9248" r="9313"/>
                                    <a:stretch/>
                                  </pic:blipFill>
                                  <pic:spPr>
                                    <a:xfrm>
                                      <a:off x="0" y="0"/>
                                      <a:ext cx="4568855" cy="1620000"/>
                                    </a:xfrm>
                                    <a:prstGeom prst="rect">
                                      <a:avLst/>
                                    </a:prstGeom>
                                  </pic:spPr>
                                </pic:pic>
                              </a:graphicData>
                            </a:graphic>
                          </wp:inline>
                        </w:drawing>
                      </w:r>
                    </w:p>
                    <w:p w14:paraId="639CC457" w14:textId="1F9FD3CF" w:rsidR="00B7386D" w:rsidRDefault="00B7386D" w:rsidP="00B7386D">
                      <w:pPr>
                        <w:pStyle w:val="a4"/>
                        <w:spacing w:before="120" w:after="0"/>
                        <w:ind w:left="0"/>
                        <w:jc w:val="center"/>
                        <w:rPr>
                          <w:b/>
                          <w:bCs/>
                          <w:lang w:eastAsia="ja-JP"/>
                        </w:rPr>
                      </w:pPr>
                      <w:r>
                        <w:rPr>
                          <w:b/>
                          <w:bCs/>
                          <w:lang w:eastAsia="ja-JP"/>
                        </w:rPr>
                        <w:t>(c) 3rd</w:t>
                      </w:r>
                      <w:r w:rsidRPr="00024738">
                        <w:rPr>
                          <w:b/>
                          <w:bCs/>
                          <w:lang w:eastAsia="ja-JP"/>
                        </w:rPr>
                        <w:t xml:space="preserve"> </w:t>
                      </w:r>
                      <w:r>
                        <w:rPr>
                          <w:b/>
                          <w:bCs/>
                          <w:lang w:eastAsia="ja-JP"/>
                        </w:rPr>
                        <w:t>Stage Permeate Conductivity</w:t>
                      </w:r>
                    </w:p>
                    <w:p w14:paraId="1025278F" w14:textId="77777777" w:rsidR="00B7386D" w:rsidRPr="008B4263" w:rsidRDefault="00B7386D" w:rsidP="00B7386D">
                      <w:pPr>
                        <w:pStyle w:val="a4"/>
                        <w:spacing w:before="120" w:after="0"/>
                        <w:ind w:left="0"/>
                        <w:jc w:val="center"/>
                        <w:rPr>
                          <w:rFonts w:eastAsia="游明朝"/>
                          <w:b/>
                          <w:bCs/>
                          <w:sz w:val="10"/>
                          <w:szCs w:val="10"/>
                          <w:lang w:eastAsia="ja-JP"/>
                        </w:rPr>
                      </w:pPr>
                    </w:p>
                    <w:p w14:paraId="7C6B4647" w14:textId="77777777" w:rsidR="00B7386D" w:rsidRDefault="00B7386D" w:rsidP="00B7386D">
                      <w:pPr>
                        <w:pStyle w:val="a4"/>
                        <w:spacing w:before="120" w:after="0"/>
                        <w:ind w:left="0"/>
                        <w:jc w:val="center"/>
                        <w:rPr>
                          <w:b/>
                          <w:bCs/>
                        </w:rPr>
                      </w:pPr>
                      <w:r w:rsidRPr="00E913AA">
                        <w:rPr>
                          <w:b/>
                          <w:bCs/>
                          <w:noProof/>
                        </w:rPr>
                        <w:drawing>
                          <wp:inline distT="0" distB="0" distL="0" distR="0" wp14:anchorId="06EADEEB" wp14:editId="7B769809">
                            <wp:extent cx="4616387" cy="1620000"/>
                            <wp:effectExtent l="0" t="0" r="0" b="0"/>
                            <wp:docPr id="11281" name="図 23" descr="グラフ&#10;&#10;自動的に生成された説明">
                              <a:extLst xmlns:a="http://schemas.openxmlformats.org/drawingml/2006/main">
                                <a:ext uri="{FF2B5EF4-FFF2-40B4-BE49-F238E27FC236}">
                                  <a16:creationId xmlns:a16="http://schemas.microsoft.com/office/drawing/2014/main" id="{0982EE13-C7CA-7549-CF76-1827AE27E6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10;&#10;自動的に生成された説明">
                                      <a:extLst>
                                        <a:ext uri="{FF2B5EF4-FFF2-40B4-BE49-F238E27FC236}">
                                          <a16:creationId xmlns:a16="http://schemas.microsoft.com/office/drawing/2014/main" id="{0982EE13-C7CA-7549-CF76-1827AE27E69E}"/>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041" t="9248" r="9313"/>
                                    <a:stretch/>
                                  </pic:blipFill>
                                  <pic:spPr>
                                    <a:xfrm>
                                      <a:off x="0" y="0"/>
                                      <a:ext cx="4616387" cy="1620000"/>
                                    </a:xfrm>
                                    <a:prstGeom prst="rect">
                                      <a:avLst/>
                                    </a:prstGeom>
                                  </pic:spPr>
                                </pic:pic>
                              </a:graphicData>
                            </a:graphic>
                          </wp:inline>
                        </w:drawing>
                      </w:r>
                    </w:p>
                    <w:p w14:paraId="3A740DE0" w14:textId="518D7614" w:rsidR="00B7386D" w:rsidRPr="00B33B58" w:rsidRDefault="00B7386D" w:rsidP="00B7386D">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7B45038" w14:textId="03DC6B3D" w:rsidR="000A026D" w:rsidRPr="00B7386D" w:rsidRDefault="00B7386D" w:rsidP="00B7386D">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2.2.3</w:t>
                      </w:r>
                      <w:r w:rsidRPr="00024738">
                        <w:rPr>
                          <w:b/>
                          <w:bCs/>
                          <w:lang w:eastAsia="ja-JP"/>
                        </w:rPr>
                        <w:t xml:space="preserve">: </w:t>
                      </w:r>
                      <w:r>
                        <w:rPr>
                          <w:b/>
                          <w:bCs/>
                          <w:lang w:eastAsia="ja-JP"/>
                        </w:rPr>
                        <w:t xml:space="preserve">Prediction Trend in All Period </w:t>
                      </w:r>
                      <w:r w:rsidRPr="009D4FB1">
                        <w:rPr>
                          <w:b/>
                          <w:bCs/>
                          <w:lang w:eastAsia="ja-JP"/>
                        </w:rPr>
                        <w:t>with R</w:t>
                      </w:r>
                      <w:r>
                        <w:rPr>
                          <w:b/>
                          <w:bCs/>
                          <w:lang w:eastAsia="ja-JP"/>
                        </w:rPr>
                        <w:t>F (LVMWD)</w:t>
                      </w:r>
                    </w:p>
                  </w:txbxContent>
                </v:textbox>
                <w10:wrap type="square"/>
              </v:shape>
            </w:pict>
          </mc:Fallback>
        </mc:AlternateContent>
      </w:r>
      <w:r w:rsidRPr="00653B5A">
        <w:rPr>
          <w:rFonts w:ascii="游明朝" w:eastAsia="游明朝" w:hAnsi="游明朝" w:hint="eastAsia"/>
          <w:color w:val="auto"/>
          <w:kern w:val="2"/>
          <w:lang w:eastAsia="ja-JP"/>
        </w:rPr>
        <w:t>図</w:t>
      </w:r>
      <w:r w:rsidRPr="00653B5A">
        <w:rPr>
          <w:rFonts w:ascii="游明朝" w:eastAsia="游明朝" w:hAnsi="游明朝" w:hint="eastAsia"/>
          <w:color w:val="FF0000"/>
          <w:kern w:val="2"/>
          <w:lang w:eastAsia="ja-JP"/>
        </w:rPr>
        <w:t>番号</w:t>
      </w:r>
    </w:p>
    <w:p w14:paraId="6E7F8E88" w14:textId="77777777"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41184" behindDoc="0" locked="0" layoutInCell="1" allowOverlap="1" wp14:anchorId="13D7D227" wp14:editId="50496589">
                <wp:simplePos x="0" y="0"/>
                <wp:positionH relativeFrom="column">
                  <wp:posOffset>36195</wp:posOffset>
                </wp:positionH>
                <wp:positionV relativeFrom="paragraph">
                  <wp:posOffset>330200</wp:posOffset>
                </wp:positionV>
                <wp:extent cx="5931535" cy="4987925"/>
                <wp:effectExtent l="0" t="0" r="0" b="3175"/>
                <wp:wrapSquare wrapText="bothSides"/>
                <wp:docPr id="2058712611" name="テキスト ボックス 2058712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987925"/>
                        </a:xfrm>
                        <a:prstGeom prst="rect">
                          <a:avLst/>
                        </a:prstGeom>
                        <a:solidFill>
                          <a:srgbClr val="FFFFFF"/>
                        </a:solidFill>
                        <a:ln w="9525">
                          <a:noFill/>
                          <a:miter lim="800000"/>
                          <a:headEnd/>
                          <a:tailEnd/>
                        </a:ln>
                      </wps:spPr>
                      <wps:txbx>
                        <w:txbxContent>
                          <w:p w14:paraId="4A319B67" w14:textId="77777777" w:rsidR="00FE70F5" w:rsidRDefault="00FE70F5" w:rsidP="00FE70F5">
                            <w:pPr>
                              <w:pStyle w:val="a4"/>
                              <w:spacing w:before="120" w:after="0"/>
                              <w:ind w:left="0"/>
                              <w:jc w:val="center"/>
                              <w:rPr>
                                <w:b/>
                                <w:bCs/>
                              </w:rPr>
                            </w:pPr>
                            <w:r w:rsidRPr="00014071">
                              <w:rPr>
                                <w:b/>
                                <w:bCs/>
                                <w:noProof/>
                              </w:rPr>
                              <w:drawing>
                                <wp:inline distT="0" distB="0" distL="0" distR="0" wp14:anchorId="53845F49" wp14:editId="184847F7">
                                  <wp:extent cx="5739765" cy="2034540"/>
                                  <wp:effectExtent l="0" t="0" r="0" b="3810"/>
                                  <wp:docPr id="11282" name="図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6C23A13F" w14:textId="3AF7BADA" w:rsidR="00FE70F5" w:rsidRDefault="00FE70F5" w:rsidP="00FE70F5">
                            <w:pPr>
                              <w:pStyle w:val="a4"/>
                              <w:spacing w:before="120" w:after="0"/>
                              <w:ind w:left="0"/>
                              <w:jc w:val="center"/>
                              <w:rPr>
                                <w:b/>
                                <w:bCs/>
                                <w:lang w:eastAsia="ja-JP"/>
                              </w:rPr>
                            </w:pPr>
                            <w:r>
                              <w:rPr>
                                <w:b/>
                                <w:bCs/>
                                <w:lang w:eastAsia="ja-JP"/>
                              </w:rPr>
                              <w:t>(a) Prediction Trend of 1st</w:t>
                            </w:r>
                            <w:r w:rsidRPr="00024738">
                              <w:rPr>
                                <w:b/>
                                <w:bCs/>
                                <w:lang w:eastAsia="ja-JP"/>
                              </w:rPr>
                              <w:t xml:space="preserve"> </w:t>
                            </w:r>
                            <w:r>
                              <w:rPr>
                                <w:b/>
                                <w:bCs/>
                                <w:lang w:eastAsia="ja-JP"/>
                              </w:rPr>
                              <w:t>Stage Permeate Conductivity with MLR</w:t>
                            </w:r>
                          </w:p>
                          <w:p w14:paraId="2DEDDE21" w14:textId="77777777" w:rsidR="00FE70F5" w:rsidRDefault="00FE70F5" w:rsidP="00FE70F5">
                            <w:pPr>
                              <w:pStyle w:val="a4"/>
                              <w:spacing w:before="120" w:after="0"/>
                              <w:ind w:left="0"/>
                              <w:jc w:val="center"/>
                              <w:rPr>
                                <w:rFonts w:eastAsia="游明朝"/>
                                <w:b/>
                                <w:bCs/>
                                <w:lang w:eastAsia="ja-JP"/>
                              </w:rPr>
                            </w:pPr>
                          </w:p>
                          <w:p w14:paraId="196F75BA" w14:textId="77777777" w:rsidR="00FE70F5" w:rsidRDefault="00FE70F5" w:rsidP="00FE70F5">
                            <w:pPr>
                              <w:pStyle w:val="a4"/>
                              <w:spacing w:before="120" w:after="0"/>
                              <w:ind w:left="0"/>
                              <w:jc w:val="center"/>
                              <w:rPr>
                                <w:b/>
                                <w:bCs/>
                              </w:rPr>
                            </w:pPr>
                            <w:r w:rsidRPr="00E913AA">
                              <w:rPr>
                                <w:b/>
                                <w:bCs/>
                                <w:noProof/>
                              </w:rPr>
                              <w:drawing>
                                <wp:inline distT="0" distB="0" distL="0" distR="0" wp14:anchorId="27FD9D68" wp14:editId="478C6DFB">
                                  <wp:extent cx="5738482" cy="2034720"/>
                                  <wp:effectExtent l="0" t="0" r="0" b="3810"/>
                                  <wp:docPr id="11283"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63">
                                            <a:extLst>
                                              <a:ext uri="{28A0092B-C50C-407E-A947-70E740481C1C}">
                                                <a14:useLocalDpi xmlns:a14="http://schemas.microsoft.com/office/drawing/2010/main" val="0"/>
                                              </a:ext>
                                            </a:extLst>
                                          </a:blip>
                                          <a:srcRect l="7901" t="9248" r="9313"/>
                                          <a:stretch/>
                                        </pic:blipFill>
                                        <pic:spPr>
                                          <a:xfrm>
                                            <a:off x="0" y="0"/>
                                            <a:ext cx="5738482" cy="2034720"/>
                                          </a:xfrm>
                                          <a:prstGeom prst="rect">
                                            <a:avLst/>
                                          </a:prstGeom>
                                        </pic:spPr>
                                      </pic:pic>
                                    </a:graphicData>
                                  </a:graphic>
                                </wp:inline>
                              </w:drawing>
                            </w:r>
                          </w:p>
                          <w:p w14:paraId="64041CF6" w14:textId="4CC81204" w:rsidR="00FE70F5" w:rsidRPr="00D32221" w:rsidRDefault="00FE70F5" w:rsidP="00FE70F5">
                            <w:pPr>
                              <w:pStyle w:val="a4"/>
                              <w:spacing w:before="120" w:after="0"/>
                              <w:ind w:left="0"/>
                              <w:jc w:val="center"/>
                              <w:rPr>
                                <w:rFonts w:eastAsia="游明朝"/>
                                <w:b/>
                                <w:bCs/>
                                <w:lang w:eastAsia="ja-JP"/>
                              </w:rPr>
                            </w:pPr>
                            <w:r>
                              <w:rPr>
                                <w:b/>
                                <w:bCs/>
                                <w:lang w:eastAsia="ja-JP"/>
                              </w:rPr>
                              <w:t>(b) Prediction Trend of 1st</w:t>
                            </w:r>
                            <w:r w:rsidRPr="00024738">
                              <w:rPr>
                                <w:b/>
                                <w:bCs/>
                                <w:lang w:eastAsia="ja-JP"/>
                              </w:rPr>
                              <w:t xml:space="preserve"> </w:t>
                            </w:r>
                            <w:r>
                              <w:rPr>
                                <w:b/>
                                <w:bCs/>
                                <w:lang w:eastAsia="ja-JP"/>
                              </w:rPr>
                              <w:t>Stage Permeate Conductivity with RF</w:t>
                            </w:r>
                          </w:p>
                          <w:p w14:paraId="0CD7F2A5"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2.2.4</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(LVMWD)</w:t>
                            </w:r>
                          </w:p>
                          <w:p w14:paraId="6259DC13" w14:textId="1D5B1497" w:rsidR="000A026D" w:rsidRPr="00FE70F5" w:rsidRDefault="000A026D" w:rsidP="000A026D">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7D227" id="テキスト ボックス 2058712611" o:spid="_x0000_s1061" type="#_x0000_t202" style="position:absolute;left:0;text-align:left;margin-left:2.85pt;margin-top:26pt;width:467.05pt;height:392.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" stroked="f">
                <v:textbox>
                  <w:txbxContent>
                    <w:p w14:paraId="4A319B67" w14:textId="77777777" w:rsidR="00FE70F5" w:rsidRDefault="00FE70F5" w:rsidP="00FE70F5">
                      <w:pPr>
                        <w:pStyle w:val="a4"/>
                        <w:spacing w:before="120" w:after="0"/>
                        <w:ind w:left="0"/>
                        <w:jc w:val="center"/>
                        <w:rPr>
                          <w:b/>
                          <w:bCs/>
                        </w:rPr>
                      </w:pPr>
                      <w:r w:rsidRPr="00014071">
                        <w:rPr>
                          <w:b/>
                          <w:bCs/>
                          <w:noProof/>
                        </w:rPr>
                        <w:drawing>
                          <wp:inline distT="0" distB="0" distL="0" distR="0" wp14:anchorId="53845F49" wp14:editId="184847F7">
                            <wp:extent cx="5739765" cy="2034540"/>
                            <wp:effectExtent l="0" t="0" r="0" b="3810"/>
                            <wp:docPr id="11282" name="図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9765" cy="2034540"/>
                                    </a:xfrm>
                                    <a:prstGeom prst="rect">
                                      <a:avLst/>
                                    </a:prstGeom>
                                    <a:noFill/>
                                    <a:ln>
                                      <a:noFill/>
                                    </a:ln>
                                  </pic:spPr>
                                </pic:pic>
                              </a:graphicData>
                            </a:graphic>
                          </wp:inline>
                        </w:drawing>
                      </w:r>
                    </w:p>
                    <w:p w14:paraId="6C23A13F" w14:textId="3AF7BADA" w:rsidR="00FE70F5" w:rsidRDefault="00FE70F5" w:rsidP="00FE70F5">
                      <w:pPr>
                        <w:pStyle w:val="a4"/>
                        <w:spacing w:before="120" w:after="0"/>
                        <w:ind w:left="0"/>
                        <w:jc w:val="center"/>
                        <w:rPr>
                          <w:b/>
                          <w:bCs/>
                          <w:lang w:eastAsia="ja-JP"/>
                        </w:rPr>
                      </w:pPr>
                      <w:r>
                        <w:rPr>
                          <w:b/>
                          <w:bCs/>
                          <w:lang w:eastAsia="ja-JP"/>
                        </w:rPr>
                        <w:t>(a) Prediction Trend of 1st</w:t>
                      </w:r>
                      <w:r w:rsidRPr="00024738">
                        <w:rPr>
                          <w:b/>
                          <w:bCs/>
                          <w:lang w:eastAsia="ja-JP"/>
                        </w:rPr>
                        <w:t xml:space="preserve"> </w:t>
                      </w:r>
                      <w:r>
                        <w:rPr>
                          <w:b/>
                          <w:bCs/>
                          <w:lang w:eastAsia="ja-JP"/>
                        </w:rPr>
                        <w:t>Stage Permeate Conductivity with MLR</w:t>
                      </w:r>
                    </w:p>
                    <w:p w14:paraId="2DEDDE21" w14:textId="77777777" w:rsidR="00FE70F5" w:rsidRDefault="00FE70F5" w:rsidP="00FE70F5">
                      <w:pPr>
                        <w:pStyle w:val="a4"/>
                        <w:spacing w:before="120" w:after="0"/>
                        <w:ind w:left="0"/>
                        <w:jc w:val="center"/>
                        <w:rPr>
                          <w:rFonts w:eastAsia="游明朝"/>
                          <w:b/>
                          <w:bCs/>
                          <w:lang w:eastAsia="ja-JP"/>
                        </w:rPr>
                      </w:pPr>
                    </w:p>
                    <w:p w14:paraId="196F75BA" w14:textId="77777777" w:rsidR="00FE70F5" w:rsidRDefault="00FE70F5" w:rsidP="00FE70F5">
                      <w:pPr>
                        <w:pStyle w:val="a4"/>
                        <w:spacing w:before="120" w:after="0"/>
                        <w:ind w:left="0"/>
                        <w:jc w:val="center"/>
                        <w:rPr>
                          <w:b/>
                          <w:bCs/>
                        </w:rPr>
                      </w:pPr>
                      <w:r w:rsidRPr="00E913AA">
                        <w:rPr>
                          <w:b/>
                          <w:bCs/>
                          <w:noProof/>
                        </w:rPr>
                        <w:drawing>
                          <wp:inline distT="0" distB="0" distL="0" distR="0" wp14:anchorId="27FD9D68" wp14:editId="478C6DFB">
                            <wp:extent cx="5738482" cy="2034720"/>
                            <wp:effectExtent l="0" t="0" r="0" b="3810"/>
                            <wp:docPr id="11283" name="図 17" descr="グラフ, 折れ線グラフ&#10;&#10;自動的に生成された説明">
                              <a:extLst xmlns:a="http://schemas.openxmlformats.org/drawingml/2006/main">
                                <a:ext uri="{FF2B5EF4-FFF2-40B4-BE49-F238E27FC236}">
                                  <a16:creationId xmlns:a16="http://schemas.microsoft.com/office/drawing/2014/main" id="{0A3838C8-2906-095A-CA30-63DC4F3F86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グラフ, 折れ線グラフ&#10;&#10;自動的に生成された説明">
                                      <a:extLst>
                                        <a:ext uri="{FF2B5EF4-FFF2-40B4-BE49-F238E27FC236}">
                                          <a16:creationId xmlns:a16="http://schemas.microsoft.com/office/drawing/2014/main" id="{0A3838C8-2906-095A-CA30-63DC4F3F8679}"/>
                                        </a:ext>
                                      </a:extLst>
                                    </pic:cNvPr>
                                    <pic:cNvPicPr>
                                      <a:picLocks noChangeAspect="1"/>
                                    </pic:cNvPicPr>
                                  </pic:nvPicPr>
                                  <pic:blipFill rotWithShape="1">
                                    <a:blip r:embed="rId63">
                                      <a:extLst>
                                        <a:ext uri="{28A0092B-C50C-407E-A947-70E740481C1C}">
                                          <a14:useLocalDpi xmlns:a14="http://schemas.microsoft.com/office/drawing/2010/main" val="0"/>
                                        </a:ext>
                                      </a:extLst>
                                    </a:blip>
                                    <a:srcRect l="7901" t="9248" r="9313"/>
                                    <a:stretch/>
                                  </pic:blipFill>
                                  <pic:spPr>
                                    <a:xfrm>
                                      <a:off x="0" y="0"/>
                                      <a:ext cx="5738482" cy="2034720"/>
                                    </a:xfrm>
                                    <a:prstGeom prst="rect">
                                      <a:avLst/>
                                    </a:prstGeom>
                                  </pic:spPr>
                                </pic:pic>
                              </a:graphicData>
                            </a:graphic>
                          </wp:inline>
                        </w:drawing>
                      </w:r>
                    </w:p>
                    <w:p w14:paraId="64041CF6" w14:textId="4CC81204" w:rsidR="00FE70F5" w:rsidRPr="00D32221" w:rsidRDefault="00FE70F5" w:rsidP="00FE70F5">
                      <w:pPr>
                        <w:pStyle w:val="a4"/>
                        <w:spacing w:before="120" w:after="0"/>
                        <w:ind w:left="0"/>
                        <w:jc w:val="center"/>
                        <w:rPr>
                          <w:rFonts w:eastAsia="游明朝"/>
                          <w:b/>
                          <w:bCs/>
                          <w:lang w:eastAsia="ja-JP"/>
                        </w:rPr>
                      </w:pPr>
                      <w:r>
                        <w:rPr>
                          <w:b/>
                          <w:bCs/>
                          <w:lang w:eastAsia="ja-JP"/>
                        </w:rPr>
                        <w:t>(b) Prediction Trend of 1st</w:t>
                      </w:r>
                      <w:r w:rsidRPr="00024738">
                        <w:rPr>
                          <w:b/>
                          <w:bCs/>
                          <w:lang w:eastAsia="ja-JP"/>
                        </w:rPr>
                        <w:t xml:space="preserve"> </w:t>
                      </w:r>
                      <w:r>
                        <w:rPr>
                          <w:b/>
                          <w:bCs/>
                          <w:lang w:eastAsia="ja-JP"/>
                        </w:rPr>
                        <w:t>Stage Permeate Conductivity with RF</w:t>
                      </w:r>
                    </w:p>
                    <w:p w14:paraId="0CD7F2A5"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2.2.4</w:t>
                      </w:r>
                      <w:r w:rsidRPr="00024738">
                        <w:rPr>
                          <w:b/>
                          <w:bCs/>
                          <w:lang w:eastAsia="ja-JP"/>
                        </w:rPr>
                        <w:t xml:space="preserve">: </w:t>
                      </w:r>
                      <w:r w:rsidRPr="00D32221">
                        <w:rPr>
                          <w:b/>
                          <w:bCs/>
                          <w:lang w:eastAsia="ja-JP"/>
                        </w:rPr>
                        <w:t xml:space="preserve">Comparison of </w:t>
                      </w:r>
                      <w:r>
                        <w:rPr>
                          <w:b/>
                          <w:bCs/>
                          <w:lang w:eastAsia="ja-JP"/>
                        </w:rPr>
                        <w:t>Prediction Trends</w:t>
                      </w:r>
                      <w:r w:rsidRPr="00D32221">
                        <w:rPr>
                          <w:b/>
                          <w:bCs/>
                          <w:lang w:eastAsia="ja-JP"/>
                        </w:rPr>
                        <w:t xml:space="preserve"> by </w:t>
                      </w:r>
                      <w:r>
                        <w:rPr>
                          <w:b/>
                          <w:bCs/>
                          <w:lang w:eastAsia="ja-JP"/>
                        </w:rPr>
                        <w:t>MLR</w:t>
                      </w:r>
                      <w:r w:rsidRPr="00D32221">
                        <w:rPr>
                          <w:b/>
                          <w:bCs/>
                          <w:lang w:eastAsia="ja-JP"/>
                        </w:rPr>
                        <w:t xml:space="preserve"> and </w:t>
                      </w:r>
                      <w:r>
                        <w:rPr>
                          <w:b/>
                          <w:bCs/>
                          <w:lang w:eastAsia="ja-JP"/>
                        </w:rPr>
                        <w:t>RF (LVMWD)</w:t>
                      </w:r>
                    </w:p>
                    <w:p w14:paraId="6259DC13" w14:textId="1D5B1497" w:rsidR="000A026D" w:rsidRPr="00FE70F5" w:rsidRDefault="000A026D" w:rsidP="000A026D">
                      <w:pPr>
                        <w:pStyle w:val="a4"/>
                        <w:spacing w:before="120" w:after="0"/>
                        <w:ind w:left="0"/>
                        <w:jc w:val="center"/>
                        <w:rPr>
                          <w:b/>
                          <w:bCs/>
                          <w:lang w:eastAsia="ja-JP"/>
                        </w:rPr>
                      </w:pPr>
                    </w:p>
                  </w:txbxContent>
                </v:textbox>
                <w10:wrap type="square"/>
              </v:shape>
            </w:pict>
          </mc:Fallback>
        </mc:AlternateContent>
      </w:r>
    </w:p>
    <w:p w14:paraId="37C40F57" w14:textId="77E34826" w:rsidR="007D2057" w:rsidRPr="00653B5A" w:rsidRDefault="007D2057" w:rsidP="000A026D">
      <w:pPr>
        <w:widowControl w:val="0"/>
        <w:snapToGrid/>
        <w:spacing w:after="0"/>
        <w:jc w:val="both"/>
        <w:rPr>
          <w:rFonts w:eastAsia="游明朝"/>
          <w:color w:val="auto"/>
          <w:kern w:val="2"/>
          <w:lang w:eastAsia="ja-JP"/>
        </w:rPr>
      </w:pPr>
    </w:p>
    <w:p w14:paraId="778D3CD1" w14:textId="4C3D813A" w:rsidR="007D2057" w:rsidRPr="00653B5A" w:rsidRDefault="007D2057" w:rsidP="007D2057">
      <w:pPr>
        <w:widowControl w:val="0"/>
        <w:snapToGrid/>
        <w:spacing w:after="0"/>
        <w:jc w:val="both"/>
        <w:rPr>
          <w:rFonts w:eastAsia="游明朝"/>
          <w:color w:val="auto"/>
          <w:kern w:val="2"/>
          <w:lang w:eastAsia="ja-JP"/>
        </w:rPr>
      </w:pPr>
    </w:p>
    <w:p w14:paraId="6E935EEA" w14:textId="26AD36D6" w:rsidR="000A026D" w:rsidRPr="00653B5A" w:rsidRDefault="000A026D" w:rsidP="007D2057">
      <w:pPr>
        <w:widowControl w:val="0"/>
        <w:snapToGrid/>
        <w:spacing w:after="0"/>
        <w:jc w:val="both"/>
        <w:rPr>
          <w:rFonts w:eastAsia="游明朝"/>
          <w:color w:val="auto"/>
          <w:kern w:val="2"/>
          <w:lang w:eastAsia="ja-JP"/>
        </w:rPr>
      </w:pPr>
    </w:p>
    <w:p w14:paraId="5E1D8516" w14:textId="19DAEFBB" w:rsidR="000A026D" w:rsidRPr="00653B5A" w:rsidRDefault="000A026D" w:rsidP="007D2057">
      <w:pPr>
        <w:widowControl w:val="0"/>
        <w:snapToGrid/>
        <w:spacing w:after="0"/>
        <w:jc w:val="both"/>
        <w:rPr>
          <w:rFonts w:eastAsia="游明朝"/>
          <w:color w:val="auto"/>
          <w:kern w:val="2"/>
          <w:lang w:eastAsia="ja-JP"/>
        </w:rPr>
      </w:pPr>
    </w:p>
    <w:p w14:paraId="7F2B897C" w14:textId="44464EDC" w:rsidR="003A371A" w:rsidRPr="00653B5A" w:rsidRDefault="003A371A" w:rsidP="007D2057">
      <w:pPr>
        <w:widowControl w:val="0"/>
        <w:snapToGrid/>
        <w:spacing w:after="0"/>
        <w:jc w:val="both"/>
        <w:rPr>
          <w:rFonts w:eastAsia="游明朝"/>
          <w:color w:val="auto"/>
          <w:kern w:val="2"/>
          <w:lang w:eastAsia="ja-JP"/>
        </w:rPr>
      </w:pPr>
    </w:p>
    <w:p w14:paraId="584C2EA7" w14:textId="7DA6A99C" w:rsidR="003A371A" w:rsidRPr="00653B5A" w:rsidRDefault="003A371A" w:rsidP="007D2057">
      <w:pPr>
        <w:widowControl w:val="0"/>
        <w:snapToGrid/>
        <w:spacing w:after="0"/>
        <w:jc w:val="both"/>
        <w:rPr>
          <w:rFonts w:eastAsia="游明朝"/>
          <w:color w:val="auto"/>
          <w:kern w:val="2"/>
          <w:lang w:eastAsia="ja-JP"/>
        </w:rPr>
      </w:pPr>
    </w:p>
    <w:p w14:paraId="7DC5C9EB" w14:textId="27E02D24" w:rsidR="003A371A" w:rsidRPr="00653B5A" w:rsidRDefault="003A371A" w:rsidP="007D2057">
      <w:pPr>
        <w:widowControl w:val="0"/>
        <w:snapToGrid/>
        <w:spacing w:after="0"/>
        <w:jc w:val="both"/>
        <w:rPr>
          <w:rFonts w:eastAsia="游明朝"/>
          <w:color w:val="auto"/>
          <w:kern w:val="2"/>
          <w:lang w:eastAsia="ja-JP"/>
        </w:rPr>
      </w:pPr>
    </w:p>
    <w:p w14:paraId="5E307FCA" w14:textId="05A34DB1" w:rsidR="003A371A" w:rsidRPr="00653B5A" w:rsidRDefault="003A371A" w:rsidP="007D2057">
      <w:pPr>
        <w:widowControl w:val="0"/>
        <w:snapToGrid/>
        <w:spacing w:after="0"/>
        <w:jc w:val="both"/>
        <w:rPr>
          <w:rFonts w:eastAsia="游明朝"/>
          <w:color w:val="auto"/>
          <w:kern w:val="2"/>
          <w:lang w:eastAsia="ja-JP"/>
        </w:rPr>
      </w:pPr>
    </w:p>
    <w:p w14:paraId="64E82297" w14:textId="3883E9E6" w:rsidR="003A371A" w:rsidRPr="00653B5A" w:rsidRDefault="003A371A" w:rsidP="007D2057">
      <w:pPr>
        <w:widowControl w:val="0"/>
        <w:snapToGrid/>
        <w:spacing w:after="0"/>
        <w:jc w:val="both"/>
        <w:rPr>
          <w:rFonts w:eastAsia="游明朝"/>
          <w:color w:val="auto"/>
          <w:kern w:val="2"/>
          <w:lang w:eastAsia="ja-JP"/>
        </w:rPr>
      </w:pPr>
    </w:p>
    <w:p w14:paraId="37B0FDBD" w14:textId="1C0305B1" w:rsidR="003A371A" w:rsidRPr="00653B5A" w:rsidRDefault="003A371A" w:rsidP="007D2057">
      <w:pPr>
        <w:widowControl w:val="0"/>
        <w:snapToGrid/>
        <w:spacing w:after="0"/>
        <w:jc w:val="both"/>
        <w:rPr>
          <w:rFonts w:eastAsia="游明朝"/>
          <w:color w:val="auto"/>
          <w:kern w:val="2"/>
          <w:lang w:eastAsia="ja-JP"/>
        </w:rPr>
      </w:pPr>
    </w:p>
    <w:p w14:paraId="3AFE1C76" w14:textId="4196A772" w:rsidR="003A371A" w:rsidRPr="00653B5A" w:rsidRDefault="003A371A" w:rsidP="007D2057">
      <w:pPr>
        <w:widowControl w:val="0"/>
        <w:snapToGrid/>
        <w:spacing w:after="0"/>
        <w:jc w:val="both"/>
        <w:rPr>
          <w:rFonts w:eastAsia="游明朝"/>
          <w:color w:val="auto"/>
          <w:kern w:val="2"/>
          <w:lang w:eastAsia="ja-JP"/>
        </w:rPr>
      </w:pPr>
    </w:p>
    <w:p w14:paraId="4BA28C51" w14:textId="77777777" w:rsidR="003A371A" w:rsidRPr="00653B5A" w:rsidRDefault="003A371A" w:rsidP="007D2057">
      <w:pPr>
        <w:widowControl w:val="0"/>
        <w:snapToGrid/>
        <w:spacing w:after="0"/>
        <w:jc w:val="both"/>
        <w:rPr>
          <w:rFonts w:eastAsia="游明朝"/>
          <w:color w:val="auto"/>
          <w:kern w:val="2"/>
          <w:lang w:eastAsia="ja-JP"/>
        </w:rPr>
      </w:pPr>
    </w:p>
    <w:p w14:paraId="7B38240C" w14:textId="77777777" w:rsidR="000A026D" w:rsidRPr="00653B5A" w:rsidRDefault="000A026D" w:rsidP="007D2057">
      <w:pPr>
        <w:widowControl w:val="0"/>
        <w:snapToGrid/>
        <w:spacing w:after="0"/>
        <w:jc w:val="both"/>
        <w:rPr>
          <w:rFonts w:eastAsia="游明朝"/>
          <w:color w:val="auto"/>
          <w:kern w:val="2"/>
          <w:lang w:eastAsia="ja-JP"/>
        </w:rPr>
      </w:pPr>
    </w:p>
    <w:p w14:paraId="00631152" w14:textId="59B2BA71" w:rsidR="007D2057" w:rsidRPr="00653B5A" w:rsidRDefault="007D2057">
      <w:pPr>
        <w:keepNext/>
        <w:widowControl w:val="0"/>
        <w:numPr>
          <w:ilvl w:val="1"/>
          <w:numId w:val="5"/>
        </w:numPr>
        <w:snapToGrid/>
        <w:spacing w:after="0"/>
        <w:jc w:val="both"/>
        <w:outlineLvl w:val="1"/>
        <w:rPr>
          <w:rFonts w:eastAsia="游ゴシック Light"/>
          <w:b/>
          <w:bCs/>
          <w:color w:val="FF0000"/>
          <w:kern w:val="2"/>
          <w:lang w:eastAsia="ja-JP"/>
        </w:rPr>
      </w:pPr>
      <w:bookmarkStart w:id="327" w:name="_Toc144133665"/>
      <w:r w:rsidRPr="00653B5A">
        <w:rPr>
          <w:rFonts w:eastAsia="游ゴシック Light"/>
          <w:b/>
          <w:bCs/>
          <w:color w:val="FF0000"/>
          <w:kern w:val="2"/>
          <w:lang w:eastAsia="ja-JP"/>
        </w:rPr>
        <w:lastRenderedPageBreak/>
        <w:t>RO Membrane Fouling Estimation Model</w:t>
      </w:r>
      <w:bookmarkEnd w:id="327"/>
    </w:p>
    <w:p w14:paraId="79ECCEBE" w14:textId="081C8D97" w:rsidR="000A026D" w:rsidRPr="00653B5A" w:rsidDel="0025776B" w:rsidRDefault="00031C3E">
      <w:pPr>
        <w:widowControl w:val="0"/>
        <w:snapToGrid/>
        <w:ind w:firstLine="240"/>
        <w:jc w:val="both"/>
        <w:rPr>
          <w:del w:id="328" w:author="Ken-ichi Kamada (Ken-ichi.Kamada@yokoagwa.com)" w:date="2023-09-25T16:06:00Z"/>
          <w:rFonts w:eastAsia="游明朝"/>
          <w:color w:val="FF0000"/>
          <w:kern w:val="2"/>
          <w:lang w:eastAsia="ja-JP"/>
        </w:rPr>
        <w:pPrChange w:id="329" w:author="Ken-ichi Kamada (Ken-ichi.Kamada@yokoagwa.com)" w:date="2023-09-25T16:07:00Z">
          <w:pPr>
            <w:widowControl w:val="0"/>
            <w:snapToGrid/>
            <w:spacing w:after="0"/>
            <w:ind w:firstLineChars="100" w:firstLine="240"/>
            <w:jc w:val="both"/>
          </w:pPr>
        </w:pPrChange>
      </w:pPr>
      <w:del w:id="330" w:author="Ken-ichi Kamada (Ken-ichi.Kamada@yokoagwa.com)" w:date="2023-09-25T15:47:00Z">
        <w:r w:rsidRPr="00653B5A" w:rsidDel="004C0B74">
          <w:rPr>
            <w:rFonts w:eastAsia="游明朝"/>
            <w:color w:val="FF0000"/>
            <w:kern w:val="2"/>
            <w:lang w:eastAsia="ja-JP"/>
          </w:rPr>
          <w:delText>While t</w:delText>
        </w:r>
        <w:r w:rsidR="00BA52C1" w:rsidRPr="00653B5A" w:rsidDel="004C0B74">
          <w:rPr>
            <w:rFonts w:eastAsia="游明朝"/>
            <w:color w:val="FF0000"/>
            <w:kern w:val="2"/>
            <w:lang w:eastAsia="ja-JP"/>
          </w:rPr>
          <w:delText xml:space="preserve">he study goal </w:delText>
        </w:r>
        <w:r w:rsidRPr="00653B5A" w:rsidDel="004C0B74">
          <w:rPr>
            <w:rFonts w:eastAsia="游明朝"/>
            <w:color w:val="FF0000"/>
            <w:kern w:val="2"/>
            <w:lang w:eastAsia="ja-JP"/>
          </w:rPr>
          <w:delText>is to</w:delText>
        </w:r>
        <w:r w:rsidR="000A026D" w:rsidRPr="00653B5A" w:rsidDel="004C0B74">
          <w:rPr>
            <w:rFonts w:eastAsia="游明朝"/>
            <w:color w:val="FF0000"/>
            <w:kern w:val="2"/>
            <w:lang w:eastAsia="ja-JP"/>
          </w:rPr>
          <w:delText xml:space="preserve"> </w:delText>
        </w:r>
      </w:del>
      <w:ins w:id="331" w:author="Ken-ichi Kamada (Ken-ichi.Kamada@yokoagwa.com)" w:date="2023-09-25T15:47:00Z">
        <w:r w:rsidR="004C0B74" w:rsidRPr="00653B5A">
          <w:rPr>
            <w:rFonts w:eastAsia="游明朝"/>
            <w:color w:val="FF0000"/>
            <w:kern w:val="2"/>
            <w:lang w:eastAsia="ja-JP"/>
          </w:rPr>
          <w:t xml:space="preserve">In the </w:t>
        </w:r>
      </w:ins>
      <w:r w:rsidR="000A026D" w:rsidRPr="00653B5A">
        <w:rPr>
          <w:rFonts w:eastAsia="游明朝"/>
          <w:color w:val="FF0000"/>
          <w:kern w:val="2"/>
          <w:lang w:eastAsia="ja-JP"/>
        </w:rPr>
        <w:t>optimiz</w:t>
      </w:r>
      <w:ins w:id="332" w:author="Ken-ichi Kamada (Ken-ichi.Kamada@yokoagwa.com)" w:date="2023-09-25T15:47:00Z">
        <w:r w:rsidR="004C0B74" w:rsidRPr="00653B5A">
          <w:rPr>
            <w:rFonts w:eastAsia="游明朝"/>
            <w:color w:val="FF0000"/>
            <w:kern w:val="2"/>
            <w:lang w:eastAsia="ja-JP"/>
          </w:rPr>
          <w:t>ation</w:t>
        </w:r>
      </w:ins>
      <w:del w:id="333" w:author="Ken-ichi Kamada (Ken-ichi.Kamada@yokoagwa.com)" w:date="2023-09-25T15:47:00Z">
        <w:r w:rsidR="000A026D" w:rsidRPr="00653B5A" w:rsidDel="004C0B74">
          <w:rPr>
            <w:rFonts w:eastAsia="游明朝"/>
            <w:color w:val="FF0000"/>
            <w:kern w:val="2"/>
            <w:lang w:eastAsia="ja-JP"/>
          </w:rPr>
          <w:delText>e</w:delText>
        </w:r>
      </w:del>
      <w:r w:rsidR="000A026D" w:rsidRPr="00653B5A">
        <w:rPr>
          <w:rFonts w:eastAsia="游明朝"/>
          <w:color w:val="FF0000"/>
          <w:kern w:val="2"/>
          <w:lang w:eastAsia="ja-JP"/>
        </w:rPr>
        <w:t xml:space="preserve"> </w:t>
      </w:r>
      <w:ins w:id="334" w:author="Ken-ichi Kamada (Ken-ichi.Kamada@yokoagwa.com)" w:date="2023-09-25T15:49:00Z">
        <w:r w:rsidR="004C0B74" w:rsidRPr="00653B5A">
          <w:rPr>
            <w:rFonts w:eastAsia="游明朝"/>
            <w:color w:val="FF0000"/>
            <w:kern w:val="2"/>
            <w:lang w:eastAsia="ja-JP"/>
          </w:rPr>
          <w:t xml:space="preserve">of </w:t>
        </w:r>
      </w:ins>
      <w:r w:rsidR="00BA52C1" w:rsidRPr="00653B5A">
        <w:rPr>
          <w:rFonts w:eastAsia="游明朝"/>
          <w:color w:val="FF0000"/>
          <w:kern w:val="2"/>
          <w:lang w:eastAsia="ja-JP"/>
        </w:rPr>
        <w:t>chlorine dosage</w:t>
      </w:r>
      <w:r w:rsidR="000A6B58" w:rsidRPr="00653B5A">
        <w:rPr>
          <w:rFonts w:eastAsia="游明朝"/>
          <w:color w:val="FF0000"/>
          <w:kern w:val="2"/>
          <w:lang w:eastAsia="ja-JP"/>
        </w:rPr>
        <w:t xml:space="preserve"> form</w:t>
      </w:r>
      <w:r w:rsidR="00C83511" w:rsidRPr="00653B5A">
        <w:rPr>
          <w:rFonts w:eastAsia="游明朝"/>
          <w:color w:val="FF0000"/>
          <w:kern w:val="2"/>
          <w:lang w:eastAsia="ja-JP"/>
        </w:rPr>
        <w:t>ing chloramine</w:t>
      </w:r>
      <w:r w:rsidR="000A026D" w:rsidRPr="00653B5A">
        <w:rPr>
          <w:rFonts w:eastAsia="游明朝"/>
          <w:color w:val="FF0000"/>
          <w:kern w:val="2"/>
          <w:lang w:eastAsia="ja-JP"/>
        </w:rPr>
        <w:t>, it</w:t>
      </w:r>
      <w:del w:id="335" w:author="Ken-ichi Kamada (Ken-ichi.Kamada@yokoagwa.com)" w:date="2023-09-25T15:50:00Z">
        <w:r w:rsidR="000A026D" w:rsidRPr="00653B5A" w:rsidDel="004C0B74">
          <w:rPr>
            <w:rFonts w:eastAsia="游明朝"/>
            <w:color w:val="FF0000"/>
            <w:kern w:val="2"/>
            <w:lang w:eastAsia="ja-JP"/>
          </w:rPr>
          <w:delText>’</w:delText>
        </w:r>
      </w:del>
      <w:r w:rsidR="000A026D" w:rsidRPr="00653B5A">
        <w:rPr>
          <w:rFonts w:eastAsia="游明朝"/>
          <w:color w:val="FF0000"/>
          <w:kern w:val="2"/>
          <w:lang w:eastAsia="ja-JP"/>
        </w:rPr>
        <w:t>s effect to</w:t>
      </w:r>
      <w:ins w:id="336" w:author="Ken-ichi Kamada (Ken-ichi.Kamada@yokoagwa.com)" w:date="2023-09-25T15:50:00Z">
        <w:r w:rsidR="004C0B74" w:rsidRPr="00653B5A">
          <w:rPr>
            <w:rFonts w:eastAsia="游明朝"/>
            <w:color w:val="FF0000"/>
            <w:kern w:val="2"/>
            <w:lang w:eastAsia="ja-JP"/>
          </w:rPr>
          <w:t xml:space="preserve"> fouling progress</w:t>
        </w:r>
      </w:ins>
      <w:del w:id="337" w:author="Ken-ichi Kamada (Ken-ichi.Kamada@yokoagwa.com)" w:date="2023-09-25T15:50:00Z">
        <w:r w:rsidR="000A026D" w:rsidRPr="00653B5A" w:rsidDel="004C0B74">
          <w:rPr>
            <w:rFonts w:eastAsia="游明朝"/>
            <w:color w:val="FF0000"/>
            <w:kern w:val="2"/>
            <w:lang w:eastAsia="ja-JP"/>
          </w:rPr>
          <w:delText xml:space="preserve"> </w:delText>
        </w:r>
        <w:r w:rsidR="000A026D" w:rsidRPr="00653B5A" w:rsidDel="004C0B74">
          <w:rPr>
            <w:rFonts w:eastAsia="游明朝"/>
            <w:color w:val="FF0000"/>
            <w:kern w:val="2"/>
            <w:highlight w:val="yellow"/>
            <w:lang w:eastAsia="ja-JP"/>
          </w:rPr>
          <w:delText>membrane performanc</w:delText>
        </w:r>
        <w:r w:rsidR="00F677C8" w:rsidRPr="00653B5A" w:rsidDel="004C0B74">
          <w:rPr>
            <w:rFonts w:eastAsia="游明朝"/>
            <w:color w:val="FF0000"/>
            <w:kern w:val="2"/>
            <w:lang w:eastAsia="ja-JP"/>
          </w:rPr>
          <w:delText>e (</w:delText>
        </w:r>
        <w:r w:rsidR="00F677C8" w:rsidRPr="00653B5A" w:rsidDel="004C0B74">
          <w:rPr>
            <w:rFonts w:eastAsia="游明朝" w:hint="eastAsia"/>
            <w:color w:val="FF0000"/>
            <w:kern w:val="2"/>
            <w:highlight w:val="yellow"/>
            <w:lang w:eastAsia="ja-JP"/>
          </w:rPr>
          <w:delText>この</w:delText>
        </w:r>
        <w:r w:rsidR="00F677C8" w:rsidRPr="00653B5A" w:rsidDel="004C0B74">
          <w:rPr>
            <w:rFonts w:eastAsia="游明朝" w:hint="eastAsia"/>
            <w:color w:val="FF0000"/>
            <w:kern w:val="2"/>
            <w:highlight w:val="yellow"/>
            <w:lang w:eastAsia="ja-JP"/>
          </w:rPr>
          <w:delText>Performance</w:delText>
        </w:r>
        <w:r w:rsidR="00F677C8" w:rsidRPr="00653B5A" w:rsidDel="004C0B74">
          <w:rPr>
            <w:rFonts w:eastAsia="游明朝" w:hint="eastAsia"/>
            <w:color w:val="FF0000"/>
            <w:kern w:val="2"/>
            <w:highlight w:val="yellow"/>
            <w:lang w:eastAsia="ja-JP"/>
          </w:rPr>
          <w:delText>とは何か明確に記述ください</w:delText>
        </w:r>
        <w:r w:rsidR="004C3C8D" w:rsidRPr="00653B5A" w:rsidDel="004C0B74">
          <w:rPr>
            <w:rFonts w:eastAsia="游明朝" w:hint="eastAsia"/>
            <w:color w:val="FF0000"/>
            <w:kern w:val="2"/>
            <w:highlight w:val="yellow"/>
            <w:lang w:eastAsia="ja-JP"/>
          </w:rPr>
          <w:delText>、ろ過抵抗？透水能？</w:delText>
        </w:r>
        <w:r w:rsidR="00B977B5" w:rsidRPr="00653B5A" w:rsidDel="004C0B74">
          <w:rPr>
            <w:rFonts w:eastAsia="游明朝" w:hint="eastAsia"/>
            <w:color w:val="FF0000"/>
            <w:kern w:val="2"/>
            <w:highlight w:val="yellow"/>
            <w:lang w:eastAsia="ja-JP"/>
          </w:rPr>
          <w:delText>塩除去率？など</w:delText>
        </w:r>
        <w:r w:rsidR="00F677C8" w:rsidRPr="00653B5A" w:rsidDel="004C0B74">
          <w:rPr>
            <w:rFonts w:eastAsia="游明朝" w:hint="eastAsia"/>
            <w:color w:val="FF0000"/>
            <w:kern w:val="2"/>
            <w:highlight w:val="yellow"/>
            <w:lang w:eastAsia="ja-JP"/>
          </w:rPr>
          <w:delText>)</w:delText>
        </w:r>
      </w:del>
      <w:r w:rsidR="000A026D" w:rsidRPr="00653B5A">
        <w:rPr>
          <w:rFonts w:eastAsia="游明朝"/>
          <w:color w:val="FF0000"/>
          <w:kern w:val="2"/>
          <w:lang w:eastAsia="ja-JP"/>
        </w:rPr>
        <w:t xml:space="preserve"> should be considered. </w:t>
      </w:r>
      <w:ins w:id="338" w:author="Ken-ichi Kamada (Ken-ichi.Kamada@yokoagwa.com)" w:date="2023-09-25T15:50:00Z">
        <w:r w:rsidR="004C0B74" w:rsidRPr="00653B5A">
          <w:rPr>
            <w:rFonts w:eastAsia="游明朝"/>
            <w:color w:val="FF0000"/>
            <w:kern w:val="2"/>
            <w:lang w:eastAsia="ja-JP"/>
          </w:rPr>
          <w:t xml:space="preserve">However, the progress of fouling cannot be measured directly, </w:t>
        </w:r>
      </w:ins>
      <w:ins w:id="339" w:author="Ken-ichi Kamada (Ken-ichi.Kamada@yokoagwa.com)" w:date="2023-09-25T15:55:00Z">
        <w:r w:rsidR="003440B2" w:rsidRPr="00653B5A">
          <w:rPr>
            <w:rFonts w:eastAsia="游明朝"/>
            <w:color w:val="FF0000"/>
            <w:kern w:val="2"/>
            <w:lang w:eastAsia="ja-JP"/>
          </w:rPr>
          <w:t>we tried to estimate it from only available data.</w:t>
        </w:r>
        <w:r w:rsidR="003440B2" w:rsidRPr="00653B5A">
          <w:rPr>
            <w:rFonts w:eastAsia="游明朝" w:hint="eastAsia"/>
            <w:color w:val="FF0000"/>
            <w:kern w:val="2"/>
            <w:lang w:eastAsia="ja-JP"/>
          </w:rPr>
          <w:t xml:space="preserve"> </w:t>
        </w:r>
      </w:ins>
      <w:ins w:id="340" w:author="Ken-ichi Kamada (Ken-ichi.Kamada@yokoagwa.com)" w:date="2023-09-25T16:02:00Z">
        <w:r w:rsidR="003440B2" w:rsidRPr="00653B5A">
          <w:rPr>
            <w:rFonts w:eastAsia="游明朝"/>
            <w:color w:val="FF0000"/>
            <w:kern w:val="2"/>
            <w:lang w:eastAsia="ja-JP"/>
          </w:rPr>
          <w:t xml:space="preserve">We observed </w:t>
        </w:r>
      </w:ins>
      <w:ins w:id="341" w:author="Ken-ichi Kamada (Ken-ichi.Kamada@yokoagwa.com)" w:date="2023-09-25T16:03:00Z">
        <w:r w:rsidR="003440B2" w:rsidRPr="00653B5A">
          <w:rPr>
            <w:rFonts w:eastAsia="游明朝"/>
            <w:color w:val="FF0000"/>
            <w:kern w:val="2"/>
            <w:lang w:eastAsia="ja-JP"/>
          </w:rPr>
          <w:t>a significant increase of 3</w:t>
        </w:r>
      </w:ins>
      <w:ins w:id="342" w:author="Ken-ichi Kamada (Ken-ichi.Kamada@yokoagwa.com)" w:date="2023-09-25T16:04:00Z">
        <w:r w:rsidR="003440B2" w:rsidRPr="00653B5A">
          <w:rPr>
            <w:rFonts w:eastAsia="游明朝"/>
            <w:color w:val="FF0000"/>
            <w:kern w:val="2"/>
            <w:vertAlign w:val="superscript"/>
            <w:lang w:eastAsia="ja-JP"/>
            <w:rPrChange w:id="343" w:author="Kumagai, Wataru (Wataru.Kumagai@yokogawa.com)" w:date="2023-09-25T18:30:00Z">
              <w:rPr>
                <w:rFonts w:eastAsia="游明朝"/>
                <w:color w:val="FF0000"/>
                <w:kern w:val="2"/>
                <w:lang w:eastAsia="ja-JP"/>
              </w:rPr>
            </w:rPrChange>
          </w:rPr>
          <w:t>rd</w:t>
        </w:r>
        <w:r w:rsidR="003440B2" w:rsidRPr="00653B5A">
          <w:rPr>
            <w:rFonts w:eastAsia="游明朝"/>
            <w:color w:val="FF0000"/>
            <w:kern w:val="2"/>
            <w:lang w:eastAsia="ja-JP"/>
          </w:rPr>
          <w:t xml:space="preserve"> stage </w:t>
        </w:r>
      </w:ins>
      <w:ins w:id="344" w:author="Ken-ichi Kamada (Ken-ichi.Kamada@yokoagwa.com)" w:date="2023-09-25T16:03:00Z">
        <w:r w:rsidR="003440B2" w:rsidRPr="00653B5A">
          <w:rPr>
            <w:rFonts w:eastAsia="游明朝"/>
            <w:color w:val="FF0000"/>
            <w:kern w:val="2"/>
            <w:lang w:eastAsia="ja-JP"/>
          </w:rPr>
          <w:t>feed pressure</w:t>
        </w:r>
      </w:ins>
      <w:ins w:id="345" w:author="Ken-ichi Kamada (Ken-ichi.Kamada@yokoagwa.com)" w:date="2023-09-25T16:05:00Z">
        <w:r w:rsidR="0025776B" w:rsidRPr="00653B5A">
          <w:rPr>
            <w:rFonts w:eastAsia="游明朝"/>
            <w:color w:val="FF0000"/>
            <w:kern w:val="2"/>
            <w:lang w:eastAsia="ja-JP"/>
          </w:rPr>
          <w:t xml:space="preserve"> (while the permeate flow rate was constant)</w:t>
        </w:r>
      </w:ins>
      <w:ins w:id="346" w:author="Ken-ichi Kamada (Ken-ichi.Kamada@yokoagwa.com)" w:date="2023-09-25T16:03:00Z">
        <w:r w:rsidR="003440B2" w:rsidRPr="00653B5A">
          <w:rPr>
            <w:rFonts w:eastAsia="游明朝"/>
            <w:color w:val="FF0000"/>
            <w:kern w:val="2"/>
            <w:lang w:eastAsia="ja-JP"/>
          </w:rPr>
          <w:t xml:space="preserve"> </w:t>
        </w:r>
      </w:ins>
      <w:ins w:id="347" w:author="Ken-ichi Kamada (Ken-ichi.Kamada@yokoagwa.com)" w:date="2023-09-25T16:04:00Z">
        <w:r w:rsidR="003440B2" w:rsidRPr="00653B5A">
          <w:rPr>
            <w:rFonts w:eastAsia="游明朝"/>
            <w:color w:val="FF0000"/>
            <w:kern w:val="2"/>
            <w:lang w:eastAsia="ja-JP"/>
          </w:rPr>
          <w:t xml:space="preserve">in a period </w:t>
        </w:r>
      </w:ins>
      <w:ins w:id="348" w:author="Ken-ichi Kamada (Ken-ichi.Kamada@yokoagwa.com)" w:date="2023-09-25T16:03:00Z">
        <w:r w:rsidR="003440B2" w:rsidRPr="00653B5A">
          <w:rPr>
            <w:rFonts w:eastAsia="游明朝"/>
            <w:color w:val="FF0000"/>
            <w:kern w:val="2"/>
            <w:lang w:eastAsia="ja-JP"/>
          </w:rPr>
          <w:t>when the total chlorine was low,</w:t>
        </w:r>
      </w:ins>
      <w:ins w:id="349" w:author="Ken-ichi Kamada (Ken-ichi.Kamada@yokoagwa.com)" w:date="2023-09-25T16:04:00Z">
        <w:r w:rsidR="0025776B" w:rsidRPr="00653B5A">
          <w:rPr>
            <w:rFonts w:eastAsia="游明朝"/>
            <w:color w:val="FF0000"/>
            <w:kern w:val="2"/>
            <w:lang w:eastAsia="ja-JP"/>
          </w:rPr>
          <w:t xml:space="preserve"> w</w:t>
        </w:r>
      </w:ins>
      <w:ins w:id="350" w:author="Ken-ichi Kamada (Ken-ichi.Kamada@yokoagwa.com)" w:date="2023-09-25T15:50:00Z">
        <w:r w:rsidR="004C0B74" w:rsidRPr="00653B5A">
          <w:rPr>
            <w:rFonts w:eastAsia="游明朝"/>
            <w:color w:val="FF0000"/>
            <w:kern w:val="2"/>
            <w:lang w:eastAsia="ja-JP"/>
          </w:rPr>
          <w:t xml:space="preserve">e </w:t>
        </w:r>
      </w:ins>
      <w:ins w:id="351" w:author="Ken-ichi Kamada (Ken-ichi.Kamada@yokoagwa.com)" w:date="2023-09-25T15:51:00Z">
        <w:r w:rsidR="004C0B74" w:rsidRPr="00653B5A">
          <w:rPr>
            <w:rFonts w:eastAsia="游明朝"/>
            <w:color w:val="FF0000"/>
            <w:kern w:val="2"/>
            <w:lang w:eastAsia="ja-JP"/>
          </w:rPr>
          <w:t xml:space="preserve">assumed </w:t>
        </w:r>
      </w:ins>
      <w:ins w:id="352" w:author="Ken-ichi Kamada (Ken-ichi.Kamada@yokoagwa.com)" w:date="2023-09-25T15:52:00Z">
        <w:r w:rsidR="004C0B74" w:rsidRPr="00653B5A">
          <w:rPr>
            <w:rFonts w:eastAsia="游明朝"/>
            <w:color w:val="FF0000"/>
            <w:kern w:val="2"/>
            <w:lang w:eastAsia="ja-JP"/>
          </w:rPr>
          <w:t xml:space="preserve">that </w:t>
        </w:r>
      </w:ins>
      <w:ins w:id="353" w:author="Ken-ichi Kamada (Ken-ichi.Kamada@yokoagwa.com)" w:date="2023-09-25T15:56:00Z">
        <w:r w:rsidR="003440B2" w:rsidRPr="00653B5A">
          <w:rPr>
            <w:rFonts w:eastAsia="游明朝"/>
            <w:color w:val="FF0000"/>
            <w:kern w:val="2"/>
            <w:lang w:eastAsia="ja-JP"/>
          </w:rPr>
          <w:t xml:space="preserve">fouling affects the </w:t>
        </w:r>
      </w:ins>
      <w:ins w:id="354" w:author="Ken-ichi Kamada (Ken-ichi.Kamada@yokoagwa.com)" w:date="2023-09-25T16:02:00Z">
        <w:r w:rsidR="003440B2" w:rsidRPr="00653B5A">
          <w:rPr>
            <w:rFonts w:eastAsia="游明朝"/>
            <w:color w:val="FF0000"/>
            <w:kern w:val="2"/>
            <w:lang w:eastAsia="ja-JP"/>
          </w:rPr>
          <w:t>permeability</w:t>
        </w:r>
      </w:ins>
      <w:ins w:id="355" w:author="Ken-ichi Kamada (Ken-ichi.Kamada@yokoagwa.com)" w:date="2023-09-25T15:56:00Z">
        <w:r w:rsidR="003440B2" w:rsidRPr="00653B5A">
          <w:rPr>
            <w:rFonts w:eastAsia="游明朝"/>
            <w:color w:val="FF0000"/>
            <w:kern w:val="2"/>
            <w:lang w:eastAsia="ja-JP"/>
          </w:rPr>
          <w:t xml:space="preserve"> of membrane</w:t>
        </w:r>
      </w:ins>
      <w:ins w:id="356" w:author="Ken-ichi Kamada (Ken-ichi.Kamada@yokoagwa.com)" w:date="2023-09-25T16:05:00Z">
        <w:r w:rsidR="0025776B" w:rsidRPr="00653B5A">
          <w:rPr>
            <w:rFonts w:eastAsia="游明朝"/>
            <w:color w:val="FF0000"/>
            <w:kern w:val="2"/>
            <w:lang w:eastAsia="ja-JP"/>
          </w:rPr>
          <w:t xml:space="preserve"> and analyzed the relation between total chlorine and feed pre</w:t>
        </w:r>
      </w:ins>
      <w:ins w:id="357" w:author="Ken-ichi Kamada (Ken-ichi.Kamada@yokoagwa.com)" w:date="2023-09-25T16:06:00Z">
        <w:r w:rsidR="0025776B" w:rsidRPr="00653B5A">
          <w:rPr>
            <w:rFonts w:eastAsia="游明朝"/>
            <w:color w:val="FF0000"/>
            <w:kern w:val="2"/>
            <w:lang w:eastAsia="ja-JP"/>
          </w:rPr>
          <w:t>ssure increase.</w:t>
        </w:r>
      </w:ins>
      <w:del w:id="358" w:author="Ken-ichi Kamada (Ken-ichi.Kamada@yokoagwa.com)" w:date="2023-09-25T16:06:00Z">
        <w:r w:rsidR="000A026D" w:rsidRPr="00653B5A" w:rsidDel="0025776B">
          <w:rPr>
            <w:rFonts w:eastAsia="游明朝"/>
            <w:color w:val="FF0000"/>
            <w:kern w:val="2"/>
            <w:lang w:eastAsia="ja-JP"/>
          </w:rPr>
          <w:delText>Under the assumption that the UF filtrate total chlorine can be manipulated, we tried to find relation between the total chlorine and membrane performance and use that relation in the optimization to constrain the total chlorine in order to keep the membrane performance until the next CIP.</w:delText>
        </w:r>
      </w:del>
    </w:p>
    <w:p w14:paraId="1BE1DA7D" w14:textId="77777777" w:rsidR="000A026D" w:rsidRPr="00653B5A" w:rsidRDefault="000A026D">
      <w:pPr>
        <w:widowControl w:val="0"/>
        <w:snapToGrid/>
        <w:jc w:val="both"/>
        <w:rPr>
          <w:rFonts w:eastAsia="游明朝"/>
          <w:color w:val="auto"/>
          <w:kern w:val="2"/>
          <w:lang w:eastAsia="ja-JP"/>
        </w:rPr>
        <w:pPrChange w:id="359" w:author="Ken-ichi Kamada (Ken-ichi.Kamada@yokoagwa.com)" w:date="2023-09-25T16:07:00Z">
          <w:pPr>
            <w:widowControl w:val="0"/>
            <w:snapToGrid/>
            <w:spacing w:after="0"/>
            <w:jc w:val="both"/>
          </w:pPr>
        </w:pPrChange>
      </w:pPr>
    </w:p>
    <w:p w14:paraId="0CC43634" w14:textId="6ECF69E9" w:rsidR="000A026D" w:rsidRPr="00653B5A" w:rsidRDefault="000A026D" w:rsidP="000A026D">
      <w:pPr>
        <w:keepNext/>
        <w:widowControl w:val="0"/>
        <w:numPr>
          <w:ilvl w:val="2"/>
          <w:numId w:val="5"/>
        </w:numPr>
        <w:snapToGrid/>
        <w:spacing w:after="0"/>
        <w:jc w:val="both"/>
        <w:outlineLvl w:val="2"/>
        <w:rPr>
          <w:rFonts w:eastAsia="游ゴシック Light"/>
          <w:b/>
          <w:bCs/>
          <w:color w:val="auto"/>
          <w:kern w:val="2"/>
          <w:lang w:eastAsia="ja-JP"/>
        </w:rPr>
      </w:pPr>
      <w:bookmarkStart w:id="360" w:name="_Toc144133666"/>
      <w:r w:rsidRPr="00653B5A">
        <w:rPr>
          <w:rFonts w:eastAsia="游ゴシック Light"/>
          <w:b/>
          <w:bCs/>
          <w:color w:val="auto"/>
          <w:kern w:val="2"/>
          <w:lang w:eastAsia="ja-JP"/>
        </w:rPr>
        <w:t>Method o</w:t>
      </w:r>
      <w:r w:rsidR="00BD4805" w:rsidRPr="00653B5A">
        <w:rPr>
          <w:rFonts w:eastAsia="游ゴシック Light"/>
          <w:b/>
          <w:bCs/>
          <w:color w:val="auto"/>
          <w:kern w:val="2"/>
          <w:lang w:eastAsia="ja-JP"/>
        </w:rPr>
        <w:t>f</w:t>
      </w:r>
      <w:r w:rsidRPr="00653B5A">
        <w:rPr>
          <w:rFonts w:eastAsia="游ゴシック Light"/>
          <w:b/>
          <w:bCs/>
          <w:color w:val="auto"/>
          <w:kern w:val="2"/>
          <w:lang w:eastAsia="ja-JP"/>
        </w:rPr>
        <w:t xml:space="preserve"> Analysis o</w:t>
      </w:r>
      <w:r w:rsidR="00BD4805" w:rsidRPr="00653B5A">
        <w:rPr>
          <w:rFonts w:eastAsia="游ゴシック Light"/>
          <w:b/>
          <w:bCs/>
          <w:color w:val="auto"/>
          <w:kern w:val="2"/>
          <w:lang w:eastAsia="ja-JP"/>
        </w:rPr>
        <w:t>n</w:t>
      </w:r>
      <w:r w:rsidRPr="00653B5A">
        <w:rPr>
          <w:rFonts w:eastAsia="游ゴシック Light"/>
          <w:b/>
          <w:bCs/>
          <w:color w:val="auto"/>
          <w:kern w:val="2"/>
          <w:lang w:eastAsia="ja-JP"/>
        </w:rPr>
        <w:t xml:space="preserve"> Total Chlorine and Membrane Performance</w:t>
      </w:r>
    </w:p>
    <w:p w14:paraId="5E602103" w14:textId="24626327"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Figure 2.3.1 (a) shows that the operation of LVMWD maintains the </w:t>
      </w:r>
      <w:bookmarkStart w:id="361" w:name="_Hlk145179847"/>
      <w:r w:rsidRPr="00653B5A">
        <w:rPr>
          <w:rFonts w:eastAsia="游明朝"/>
          <w:color w:val="auto"/>
          <w:kern w:val="2"/>
          <w:lang w:eastAsia="ja-JP"/>
        </w:rPr>
        <w:t>recovery rate</w:t>
      </w:r>
      <w:bookmarkEnd w:id="361"/>
      <w:r w:rsidRPr="00653B5A">
        <w:rPr>
          <w:rFonts w:eastAsia="游明朝"/>
          <w:color w:val="auto"/>
          <w:kern w:val="2"/>
          <w:lang w:eastAsia="ja-JP"/>
        </w:rPr>
        <w:t xml:space="preserve"> of treated water. Recovery rate is calculated from feed and permeate flow rates. Figure 2.3.1 (b) and (c) show the trends of the feed and permeate flow rates. The trends show that the permeate flow rate is almost constant. If the performance of the membrane degrades and other conditions are the same, the permeate flow rate decreases. </w:t>
      </w:r>
      <w:proofErr w:type="gramStart"/>
      <w:r w:rsidRPr="00653B5A">
        <w:rPr>
          <w:rFonts w:eastAsia="游明朝"/>
          <w:color w:val="auto"/>
          <w:kern w:val="2"/>
          <w:lang w:eastAsia="ja-JP"/>
        </w:rPr>
        <w:t>In order to</w:t>
      </w:r>
      <w:proofErr w:type="gramEnd"/>
      <w:r w:rsidRPr="00653B5A">
        <w:rPr>
          <w:rFonts w:eastAsia="游明朝"/>
          <w:color w:val="auto"/>
          <w:kern w:val="2"/>
          <w:lang w:eastAsia="ja-JP"/>
        </w:rPr>
        <w:t xml:space="preserve"> maintain the permeate flow rate under such conditions, the feed pressure must be increased.</w:t>
      </w:r>
    </w:p>
    <w:p w14:paraId="45A90DB8" w14:textId="77777777"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Figure 2.3.2 shows the 1st, 2nd, and 3rd stage feed pressure trends. The periods marked by red bars indicate the dates and times when CIPs took place. We focused on the July 2021 to August 2021 and October 2021 to June 2022 for the analysis. We excluded the other periods because the RO system was operated in very different conditions; the modules were in 2-stage configuration, the membranes were replaced periodically, the operational data contained abnormal values, or there were operational problems.</w:t>
      </w:r>
    </w:p>
    <w:p w14:paraId="6202F5D7" w14:textId="261EFDF1"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Figure 2.3.2 shows that the feed pressures of all three stages have similar and </w:t>
      </w:r>
      <w:r w:rsidRPr="00653B5A">
        <w:rPr>
          <w:rFonts w:eastAsia="游明朝" w:hint="eastAsia"/>
          <w:color w:val="auto"/>
          <w:kern w:val="2"/>
          <w:lang w:eastAsia="ja-JP"/>
        </w:rPr>
        <w:t>co</w:t>
      </w:r>
      <w:r w:rsidRPr="00653B5A">
        <w:rPr>
          <w:rFonts w:eastAsia="游明朝"/>
          <w:color w:val="auto"/>
          <w:kern w:val="2"/>
          <w:lang w:eastAsia="ja-JP"/>
        </w:rPr>
        <w:t>r</w:t>
      </w:r>
      <w:r w:rsidRPr="00653B5A">
        <w:rPr>
          <w:rFonts w:eastAsia="游明朝" w:hint="eastAsia"/>
          <w:color w:val="auto"/>
          <w:kern w:val="2"/>
          <w:lang w:eastAsia="ja-JP"/>
        </w:rPr>
        <w:t>relat</w:t>
      </w:r>
      <w:r w:rsidRPr="00653B5A">
        <w:rPr>
          <w:rFonts w:eastAsia="游明朝"/>
          <w:color w:val="auto"/>
          <w:kern w:val="2"/>
          <w:lang w:eastAsia="ja-JP"/>
        </w:rPr>
        <w:t xml:space="preserve">ed trends. However, the 3rd stage feed pressure value increased around April 2022, which is indicated by a </w:t>
      </w:r>
      <w:r w:rsidR="005354D0" w:rsidRPr="00653B5A">
        <w:rPr>
          <w:rFonts w:eastAsia="游明朝"/>
          <w:color w:val="auto"/>
          <w:kern w:val="2"/>
          <w:lang w:eastAsia="ja-JP"/>
        </w:rPr>
        <w:t xml:space="preserve">dashed </w:t>
      </w:r>
      <w:r w:rsidRPr="00653B5A">
        <w:rPr>
          <w:rFonts w:eastAsia="游明朝"/>
          <w:color w:val="auto"/>
          <w:kern w:val="2"/>
          <w:lang w:eastAsia="ja-JP"/>
        </w:rPr>
        <w:t xml:space="preserve">red circle in the figure. </w:t>
      </w:r>
    </w:p>
    <w:p w14:paraId="269E2963" w14:textId="2AC92245"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The RO system has two pumps, which are located at the 1</w:t>
      </w:r>
      <w:r w:rsidRPr="00653B5A">
        <w:rPr>
          <w:rFonts w:eastAsia="游明朝"/>
          <w:color w:val="auto"/>
          <w:kern w:val="2"/>
          <w:vertAlign w:val="superscript"/>
          <w:lang w:eastAsia="ja-JP"/>
        </w:rPr>
        <w:t>st</w:t>
      </w:r>
      <w:r w:rsidRPr="00653B5A">
        <w:rPr>
          <w:rFonts w:eastAsia="游明朝"/>
          <w:color w:val="auto"/>
          <w:kern w:val="2"/>
          <w:lang w:eastAsia="ja-JP"/>
        </w:rPr>
        <w:t xml:space="preserve"> stage feed and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feed, which means that those pressures could be controlled independently. The trend of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feed pressure deviates from those of 1</w:t>
      </w:r>
      <w:r w:rsidRPr="00653B5A">
        <w:rPr>
          <w:rFonts w:eastAsia="游明朝"/>
          <w:color w:val="auto"/>
          <w:kern w:val="2"/>
          <w:vertAlign w:val="superscript"/>
          <w:lang w:eastAsia="ja-JP"/>
        </w:rPr>
        <w:t>st</w:t>
      </w:r>
      <w:r w:rsidRPr="00653B5A">
        <w:rPr>
          <w:rFonts w:eastAsia="游明朝"/>
          <w:color w:val="auto"/>
          <w:kern w:val="2"/>
          <w:lang w:eastAsia="ja-JP"/>
        </w:rPr>
        <w:t xml:space="preserve"> and 2</w:t>
      </w:r>
      <w:r w:rsidRPr="00653B5A">
        <w:rPr>
          <w:rFonts w:eastAsia="游明朝"/>
          <w:color w:val="auto"/>
          <w:kern w:val="2"/>
          <w:vertAlign w:val="superscript"/>
          <w:lang w:eastAsia="ja-JP"/>
        </w:rPr>
        <w:t>nd</w:t>
      </w:r>
      <w:r w:rsidRPr="00653B5A">
        <w:rPr>
          <w:rFonts w:eastAsia="游明朝"/>
          <w:color w:val="auto"/>
          <w:kern w:val="2"/>
          <w:lang w:eastAsia="ja-JP"/>
        </w:rPr>
        <w:t xml:space="preserve"> stages around April 2022. This means that the booster pump before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had higher load than expected, which may indicate that the relative degrading speed of the performance of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to the 1</w:t>
      </w:r>
      <w:r w:rsidRPr="00653B5A">
        <w:rPr>
          <w:rFonts w:eastAsia="游明朝"/>
          <w:color w:val="auto"/>
          <w:kern w:val="2"/>
          <w:vertAlign w:val="superscript"/>
          <w:lang w:eastAsia="ja-JP"/>
        </w:rPr>
        <w:t>st</w:t>
      </w:r>
      <w:r w:rsidRPr="00653B5A">
        <w:rPr>
          <w:rFonts w:eastAsia="游明朝"/>
          <w:color w:val="auto"/>
          <w:kern w:val="2"/>
          <w:lang w:eastAsia="ja-JP"/>
        </w:rPr>
        <w:t xml:space="preserve"> and 2</w:t>
      </w:r>
      <w:r w:rsidRPr="00653B5A">
        <w:rPr>
          <w:rFonts w:eastAsia="游明朝"/>
          <w:color w:val="auto"/>
          <w:kern w:val="2"/>
          <w:vertAlign w:val="superscript"/>
          <w:lang w:eastAsia="ja-JP"/>
        </w:rPr>
        <w:t>nd</w:t>
      </w:r>
      <w:r w:rsidRPr="00653B5A">
        <w:rPr>
          <w:rFonts w:eastAsia="游明朝"/>
          <w:color w:val="auto"/>
          <w:kern w:val="2"/>
          <w:lang w:eastAsia="ja-JP"/>
        </w:rPr>
        <w:t xml:space="preserve"> stages was higher than usual.</w:t>
      </w:r>
    </w:p>
    <w:p w14:paraId="1CA688E5" w14:textId="0E00C86B"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To compensate the difference of operating conditions among time periods, we plotted the ratio of the 3</w:t>
      </w:r>
      <w:r w:rsidRPr="00653B5A">
        <w:rPr>
          <w:rFonts w:eastAsia="游明朝"/>
          <w:color w:val="auto"/>
          <w:kern w:val="2"/>
          <w:vertAlign w:val="superscript"/>
          <w:lang w:eastAsia="ja-JP"/>
        </w:rPr>
        <w:t>rd</w:t>
      </w:r>
      <w:r w:rsidRPr="00653B5A">
        <w:rPr>
          <w:rFonts w:eastAsia="游明朝"/>
          <w:color w:val="auto"/>
          <w:kern w:val="2"/>
          <w:lang w:eastAsia="ja-JP"/>
        </w:rPr>
        <w:t xml:space="preserve"> feed pressure to the 1</w:t>
      </w:r>
      <w:r w:rsidRPr="00653B5A">
        <w:rPr>
          <w:rFonts w:eastAsia="游明朝"/>
          <w:color w:val="auto"/>
          <w:kern w:val="2"/>
          <w:vertAlign w:val="superscript"/>
          <w:lang w:eastAsia="ja-JP"/>
        </w:rPr>
        <w:t>st</w:t>
      </w:r>
      <w:r w:rsidRPr="00653B5A">
        <w:rPr>
          <w:rFonts w:eastAsia="游明朝"/>
          <w:color w:val="auto"/>
          <w:kern w:val="2"/>
          <w:lang w:eastAsia="ja-JP"/>
        </w:rPr>
        <w:t xml:space="preserve"> one in Figure 2.3.3. In other words, we normalized the performance of the 3</w:t>
      </w:r>
      <w:r w:rsidRPr="00653B5A">
        <w:rPr>
          <w:rFonts w:eastAsia="游明朝"/>
          <w:color w:val="auto"/>
          <w:kern w:val="2"/>
          <w:vertAlign w:val="superscript"/>
          <w:lang w:eastAsia="ja-JP"/>
        </w:rPr>
        <w:t>rd</w:t>
      </w:r>
      <w:r w:rsidRPr="00653B5A">
        <w:rPr>
          <w:rFonts w:eastAsia="游明朝"/>
          <w:color w:val="auto"/>
          <w:kern w:val="2"/>
          <w:lang w:eastAsia="ja-JP"/>
        </w:rPr>
        <w:t xml:space="preserve"> stage with respect to the 1</w:t>
      </w:r>
      <w:r w:rsidRPr="00653B5A">
        <w:rPr>
          <w:rFonts w:eastAsia="游明朝"/>
          <w:color w:val="auto"/>
          <w:kern w:val="2"/>
          <w:vertAlign w:val="superscript"/>
          <w:lang w:eastAsia="ja-JP"/>
        </w:rPr>
        <w:t>st</w:t>
      </w:r>
      <w:r w:rsidRPr="00653B5A">
        <w:rPr>
          <w:rFonts w:eastAsia="游明朝"/>
          <w:color w:val="auto"/>
          <w:kern w:val="2"/>
          <w:lang w:eastAsia="ja-JP"/>
        </w:rPr>
        <w:t xml:space="preserve"> stage. The steady slope was observed before April 2022, but the slope became steep suddenly </w:t>
      </w:r>
      <w:r w:rsidR="0001110E" w:rsidRPr="00653B5A">
        <w:rPr>
          <w:rFonts w:eastAsia="游明朝"/>
          <w:color w:val="auto"/>
          <w:kern w:val="2"/>
          <w:lang w:eastAsia="ja-JP"/>
        </w:rPr>
        <w:t>in</w:t>
      </w:r>
      <w:r w:rsidRPr="00653B5A">
        <w:rPr>
          <w:rFonts w:eastAsia="游明朝"/>
          <w:color w:val="auto"/>
          <w:kern w:val="2"/>
          <w:lang w:eastAsia="ja-JP"/>
        </w:rPr>
        <w:t xml:space="preserve"> April.</w:t>
      </w:r>
    </w:p>
    <w:p w14:paraId="28DF4BCE" w14:textId="77777777" w:rsidR="000A026D" w:rsidRPr="00653B5A" w:rsidRDefault="000A026D" w:rsidP="000A026D">
      <w:pPr>
        <w:widowControl w:val="0"/>
        <w:snapToGrid/>
        <w:spacing w:after="0"/>
        <w:jc w:val="both"/>
        <w:rPr>
          <w:rFonts w:eastAsia="游明朝"/>
          <w:color w:val="auto"/>
          <w:kern w:val="2"/>
          <w:lang w:eastAsia="ja-JP"/>
        </w:rPr>
      </w:pPr>
    </w:p>
    <w:p w14:paraId="196BDDE7" w14:textId="77777777"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43232" behindDoc="0" locked="0" layoutInCell="1" allowOverlap="1" wp14:anchorId="3CCDC472" wp14:editId="671F9FBE">
                <wp:simplePos x="0" y="0"/>
                <wp:positionH relativeFrom="column">
                  <wp:posOffset>0</wp:posOffset>
                </wp:positionH>
                <wp:positionV relativeFrom="paragraph">
                  <wp:posOffset>48260</wp:posOffset>
                </wp:positionV>
                <wp:extent cx="5931535" cy="7007225"/>
                <wp:effectExtent l="0" t="0" r="0" b="3175"/>
                <wp:wrapSquare wrapText="bothSides"/>
                <wp:docPr id="2058712628" name="テキスト ボックス 2058712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07225"/>
                        </a:xfrm>
                        <a:prstGeom prst="rect">
                          <a:avLst/>
                        </a:prstGeom>
                        <a:solidFill>
                          <a:srgbClr val="FFFFFF"/>
                        </a:solidFill>
                        <a:ln w="9525">
                          <a:noFill/>
                          <a:miter lim="800000"/>
                          <a:headEnd/>
                          <a:tailEnd/>
                        </a:ln>
                      </wps:spPr>
                      <wps:txbx>
                        <w:txbxContent>
                          <w:p w14:paraId="377097C0" w14:textId="77777777" w:rsidR="00FE70F5" w:rsidRDefault="00FE70F5" w:rsidP="00FE70F5">
                            <w:pPr>
                              <w:pStyle w:val="a4"/>
                              <w:spacing w:before="120" w:after="0"/>
                              <w:ind w:left="0"/>
                              <w:jc w:val="center"/>
                              <w:rPr>
                                <w:b/>
                                <w:bCs/>
                              </w:rPr>
                            </w:pPr>
                            <w:r w:rsidRPr="0048219E">
                              <w:rPr>
                                <w:b/>
                                <w:bCs/>
                                <w:noProof/>
                              </w:rPr>
                              <w:drawing>
                                <wp:inline distT="0" distB="0" distL="0" distR="0" wp14:anchorId="67186F4A" wp14:editId="2F725854">
                                  <wp:extent cx="5739765" cy="1908175"/>
                                  <wp:effectExtent l="0" t="0" r="0" b="0"/>
                                  <wp:docPr id="11284" name="図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9765" cy="1908175"/>
                                          </a:xfrm>
                                          <a:prstGeom prst="rect">
                                            <a:avLst/>
                                          </a:prstGeom>
                                          <a:noFill/>
                                          <a:ln>
                                            <a:noFill/>
                                          </a:ln>
                                        </pic:spPr>
                                      </pic:pic>
                                    </a:graphicData>
                                  </a:graphic>
                                </wp:inline>
                              </w:drawing>
                            </w:r>
                          </w:p>
                          <w:p w14:paraId="757A77E3" w14:textId="77777777" w:rsidR="00FE70F5" w:rsidRDefault="00FE70F5" w:rsidP="00FE70F5">
                            <w:pPr>
                              <w:pStyle w:val="a4"/>
                              <w:spacing w:before="120" w:after="0"/>
                              <w:ind w:left="0"/>
                              <w:jc w:val="center"/>
                              <w:rPr>
                                <w:b/>
                                <w:bCs/>
                                <w:lang w:eastAsia="ja-JP"/>
                              </w:rPr>
                            </w:pPr>
                            <w:r>
                              <w:rPr>
                                <w:b/>
                                <w:bCs/>
                                <w:lang w:eastAsia="ja-JP"/>
                              </w:rPr>
                              <w:t>(a) Recovery Rate</w:t>
                            </w:r>
                          </w:p>
                          <w:p w14:paraId="7656492E" w14:textId="77777777" w:rsidR="00FE70F5" w:rsidRDefault="00FE70F5" w:rsidP="00FE70F5">
                            <w:pPr>
                              <w:pStyle w:val="a4"/>
                              <w:spacing w:before="120" w:after="0"/>
                              <w:ind w:left="0"/>
                              <w:jc w:val="center"/>
                              <w:rPr>
                                <w:rFonts w:eastAsia="游明朝"/>
                                <w:b/>
                                <w:bCs/>
                                <w:lang w:eastAsia="ja-JP"/>
                              </w:rPr>
                            </w:pPr>
                          </w:p>
                          <w:p w14:paraId="67426484" w14:textId="77777777" w:rsidR="00FE70F5" w:rsidRDefault="00FE70F5" w:rsidP="00FE70F5">
                            <w:pPr>
                              <w:pStyle w:val="a4"/>
                              <w:spacing w:before="120" w:after="0"/>
                              <w:ind w:left="0"/>
                              <w:jc w:val="center"/>
                              <w:rPr>
                                <w:b/>
                                <w:bCs/>
                              </w:rPr>
                            </w:pPr>
                            <w:r w:rsidRPr="0048219E">
                              <w:rPr>
                                <w:b/>
                                <w:bCs/>
                                <w:noProof/>
                              </w:rPr>
                              <w:drawing>
                                <wp:inline distT="0" distB="0" distL="0" distR="0" wp14:anchorId="50B35E50" wp14:editId="0C360E10">
                                  <wp:extent cx="5739765" cy="1911985"/>
                                  <wp:effectExtent l="0" t="0" r="0" b="0"/>
                                  <wp:docPr id="11285" name="図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79171110" w14:textId="77777777" w:rsidR="00FE70F5" w:rsidRDefault="00FE70F5" w:rsidP="00FE70F5">
                            <w:pPr>
                              <w:pStyle w:val="a4"/>
                              <w:spacing w:before="120" w:after="0"/>
                              <w:ind w:left="0"/>
                              <w:jc w:val="center"/>
                              <w:rPr>
                                <w:b/>
                                <w:bCs/>
                                <w:lang w:eastAsia="ja-JP"/>
                              </w:rPr>
                            </w:pPr>
                            <w:r>
                              <w:rPr>
                                <w:b/>
                                <w:bCs/>
                                <w:lang w:eastAsia="ja-JP"/>
                              </w:rPr>
                              <w:t>(b) Feed Flow Rate</w:t>
                            </w:r>
                          </w:p>
                          <w:p w14:paraId="04F68F59" w14:textId="77777777" w:rsidR="00FE70F5" w:rsidRDefault="00FE70F5" w:rsidP="00FE70F5">
                            <w:pPr>
                              <w:pStyle w:val="a4"/>
                              <w:spacing w:before="120" w:after="0"/>
                              <w:ind w:left="0"/>
                              <w:jc w:val="center"/>
                              <w:rPr>
                                <w:rFonts w:eastAsia="游明朝"/>
                                <w:b/>
                                <w:bCs/>
                                <w:lang w:eastAsia="ja-JP"/>
                              </w:rPr>
                            </w:pPr>
                          </w:p>
                          <w:p w14:paraId="01E5F89E"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10C63DFA" wp14:editId="20446236">
                                  <wp:extent cx="5739765" cy="1911985"/>
                                  <wp:effectExtent l="0" t="0" r="0" b="0"/>
                                  <wp:docPr id="11286" name="図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6E7F6A1C" w14:textId="77777777" w:rsidR="00FE70F5" w:rsidRDefault="00FE70F5" w:rsidP="00FE70F5">
                            <w:pPr>
                              <w:pStyle w:val="a4"/>
                              <w:spacing w:before="120" w:after="0"/>
                              <w:ind w:left="0"/>
                              <w:jc w:val="center"/>
                              <w:rPr>
                                <w:rFonts w:eastAsia="游明朝"/>
                                <w:b/>
                                <w:bCs/>
                                <w:lang w:eastAsia="ja-JP"/>
                              </w:rPr>
                            </w:pPr>
                            <w:r>
                              <w:rPr>
                                <w:b/>
                                <w:bCs/>
                                <w:lang w:eastAsia="ja-JP"/>
                              </w:rPr>
                              <w:t>(c) Permeate Flow Rate</w:t>
                            </w:r>
                          </w:p>
                          <w:p w14:paraId="3524B7E6" w14:textId="1F9B016B" w:rsidR="000A026D" w:rsidRPr="00FE70F5" w:rsidRDefault="00FE70F5" w:rsidP="00FE70F5">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2.3.1</w:t>
                            </w:r>
                            <w:r w:rsidRPr="00024738">
                              <w:rPr>
                                <w:b/>
                                <w:bCs/>
                                <w:lang w:eastAsia="ja-JP"/>
                              </w:rPr>
                              <w:t xml:space="preserve">: </w:t>
                            </w:r>
                            <w:r>
                              <w:rPr>
                                <w:b/>
                                <w:bCs/>
                                <w:lang w:eastAsia="ja-JP"/>
                              </w:rPr>
                              <w:t>Recovery Rate and F</w:t>
                            </w:r>
                            <w:r w:rsidRPr="00B0265C">
                              <w:rPr>
                                <w:b/>
                                <w:bCs/>
                                <w:lang w:eastAsia="ja-JP"/>
                              </w:rPr>
                              <w:t xml:space="preserve">low </w:t>
                            </w:r>
                            <w:r>
                              <w:rPr>
                                <w:b/>
                                <w:bCs/>
                                <w:lang w:eastAsia="ja-JP"/>
                              </w:rPr>
                              <w:t>Rate T</w:t>
                            </w:r>
                            <w:r w:rsidRPr="00B0265C">
                              <w:rPr>
                                <w:b/>
                                <w:bCs/>
                                <w:lang w:eastAsia="ja-JP"/>
                              </w:rPr>
                              <w:t xml:space="preserve">rends </w:t>
                            </w:r>
                            <w:r>
                              <w:rPr>
                                <w:b/>
                                <w:bCs/>
                                <w:lang w:eastAsia="ja-JP"/>
                              </w:rPr>
                              <w:t>(LVMWD)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DC472" id="テキスト ボックス 2058712628" o:spid="_x0000_s1062" type="#_x0000_t202" style="position:absolute;left:0;text-align:left;margin-left:0;margin-top:3.8pt;width:467.05pt;height:551.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" stroked="f">
                <v:textbox>
                  <w:txbxContent>
                    <w:p w14:paraId="377097C0" w14:textId="77777777" w:rsidR="00FE70F5" w:rsidRDefault="00FE70F5" w:rsidP="00FE70F5">
                      <w:pPr>
                        <w:pStyle w:val="a4"/>
                        <w:spacing w:before="120" w:after="0"/>
                        <w:ind w:left="0"/>
                        <w:jc w:val="center"/>
                        <w:rPr>
                          <w:b/>
                          <w:bCs/>
                        </w:rPr>
                      </w:pPr>
                      <w:r w:rsidRPr="0048219E">
                        <w:rPr>
                          <w:b/>
                          <w:bCs/>
                          <w:noProof/>
                        </w:rPr>
                        <w:drawing>
                          <wp:inline distT="0" distB="0" distL="0" distR="0" wp14:anchorId="67186F4A" wp14:editId="2F725854">
                            <wp:extent cx="5739765" cy="1908175"/>
                            <wp:effectExtent l="0" t="0" r="0" b="0"/>
                            <wp:docPr id="11284" name="図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9765" cy="1908175"/>
                                    </a:xfrm>
                                    <a:prstGeom prst="rect">
                                      <a:avLst/>
                                    </a:prstGeom>
                                    <a:noFill/>
                                    <a:ln>
                                      <a:noFill/>
                                    </a:ln>
                                  </pic:spPr>
                                </pic:pic>
                              </a:graphicData>
                            </a:graphic>
                          </wp:inline>
                        </w:drawing>
                      </w:r>
                    </w:p>
                    <w:p w14:paraId="757A77E3" w14:textId="77777777" w:rsidR="00FE70F5" w:rsidRDefault="00FE70F5" w:rsidP="00FE70F5">
                      <w:pPr>
                        <w:pStyle w:val="a4"/>
                        <w:spacing w:before="120" w:after="0"/>
                        <w:ind w:left="0"/>
                        <w:jc w:val="center"/>
                        <w:rPr>
                          <w:b/>
                          <w:bCs/>
                          <w:lang w:eastAsia="ja-JP"/>
                        </w:rPr>
                      </w:pPr>
                      <w:r>
                        <w:rPr>
                          <w:b/>
                          <w:bCs/>
                          <w:lang w:eastAsia="ja-JP"/>
                        </w:rPr>
                        <w:t>(a) Recovery Rate</w:t>
                      </w:r>
                    </w:p>
                    <w:p w14:paraId="7656492E" w14:textId="77777777" w:rsidR="00FE70F5" w:rsidRDefault="00FE70F5" w:rsidP="00FE70F5">
                      <w:pPr>
                        <w:pStyle w:val="a4"/>
                        <w:spacing w:before="120" w:after="0"/>
                        <w:ind w:left="0"/>
                        <w:jc w:val="center"/>
                        <w:rPr>
                          <w:rFonts w:eastAsia="游明朝"/>
                          <w:b/>
                          <w:bCs/>
                          <w:lang w:eastAsia="ja-JP"/>
                        </w:rPr>
                      </w:pPr>
                    </w:p>
                    <w:p w14:paraId="67426484" w14:textId="77777777" w:rsidR="00FE70F5" w:rsidRDefault="00FE70F5" w:rsidP="00FE70F5">
                      <w:pPr>
                        <w:pStyle w:val="a4"/>
                        <w:spacing w:before="120" w:after="0"/>
                        <w:ind w:left="0"/>
                        <w:jc w:val="center"/>
                        <w:rPr>
                          <w:b/>
                          <w:bCs/>
                        </w:rPr>
                      </w:pPr>
                      <w:r w:rsidRPr="0048219E">
                        <w:rPr>
                          <w:b/>
                          <w:bCs/>
                          <w:noProof/>
                        </w:rPr>
                        <w:drawing>
                          <wp:inline distT="0" distB="0" distL="0" distR="0" wp14:anchorId="50B35E50" wp14:editId="0C360E10">
                            <wp:extent cx="5739765" cy="1911985"/>
                            <wp:effectExtent l="0" t="0" r="0" b="0"/>
                            <wp:docPr id="11285" name="図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79171110" w14:textId="77777777" w:rsidR="00FE70F5" w:rsidRDefault="00FE70F5" w:rsidP="00FE70F5">
                      <w:pPr>
                        <w:pStyle w:val="a4"/>
                        <w:spacing w:before="120" w:after="0"/>
                        <w:ind w:left="0"/>
                        <w:jc w:val="center"/>
                        <w:rPr>
                          <w:b/>
                          <w:bCs/>
                          <w:lang w:eastAsia="ja-JP"/>
                        </w:rPr>
                      </w:pPr>
                      <w:r>
                        <w:rPr>
                          <w:b/>
                          <w:bCs/>
                          <w:lang w:eastAsia="ja-JP"/>
                        </w:rPr>
                        <w:t>(b) Feed Flow Rate</w:t>
                      </w:r>
                    </w:p>
                    <w:p w14:paraId="04F68F59" w14:textId="77777777" w:rsidR="00FE70F5" w:rsidRDefault="00FE70F5" w:rsidP="00FE70F5">
                      <w:pPr>
                        <w:pStyle w:val="a4"/>
                        <w:spacing w:before="120" w:after="0"/>
                        <w:ind w:left="0"/>
                        <w:jc w:val="center"/>
                        <w:rPr>
                          <w:rFonts w:eastAsia="游明朝"/>
                          <w:b/>
                          <w:bCs/>
                          <w:lang w:eastAsia="ja-JP"/>
                        </w:rPr>
                      </w:pPr>
                    </w:p>
                    <w:p w14:paraId="01E5F89E"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10C63DFA" wp14:editId="20446236">
                            <wp:extent cx="5739765" cy="1911985"/>
                            <wp:effectExtent l="0" t="0" r="0" b="0"/>
                            <wp:docPr id="11286" name="図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9765" cy="1911985"/>
                                    </a:xfrm>
                                    <a:prstGeom prst="rect">
                                      <a:avLst/>
                                    </a:prstGeom>
                                    <a:noFill/>
                                    <a:ln>
                                      <a:noFill/>
                                    </a:ln>
                                  </pic:spPr>
                                </pic:pic>
                              </a:graphicData>
                            </a:graphic>
                          </wp:inline>
                        </w:drawing>
                      </w:r>
                    </w:p>
                    <w:p w14:paraId="6E7F6A1C" w14:textId="77777777" w:rsidR="00FE70F5" w:rsidRDefault="00FE70F5" w:rsidP="00FE70F5">
                      <w:pPr>
                        <w:pStyle w:val="a4"/>
                        <w:spacing w:before="120" w:after="0"/>
                        <w:ind w:left="0"/>
                        <w:jc w:val="center"/>
                        <w:rPr>
                          <w:rFonts w:eastAsia="游明朝"/>
                          <w:b/>
                          <w:bCs/>
                          <w:lang w:eastAsia="ja-JP"/>
                        </w:rPr>
                      </w:pPr>
                      <w:r>
                        <w:rPr>
                          <w:b/>
                          <w:bCs/>
                          <w:lang w:eastAsia="ja-JP"/>
                        </w:rPr>
                        <w:t>(c) Permeate Flow Rate</w:t>
                      </w:r>
                    </w:p>
                    <w:p w14:paraId="3524B7E6" w14:textId="1F9B016B" w:rsidR="000A026D" w:rsidRPr="00FE70F5" w:rsidRDefault="00FE70F5" w:rsidP="00FE70F5">
                      <w:pPr>
                        <w:pStyle w:val="a4"/>
                        <w:spacing w:before="120" w:after="0"/>
                        <w:ind w:left="0"/>
                        <w:jc w:val="center"/>
                        <w:rPr>
                          <w:rFonts w:eastAsia="游明朝"/>
                          <w:b/>
                          <w:bCs/>
                          <w:lang w:eastAsia="ja-JP"/>
                        </w:rPr>
                      </w:pPr>
                      <w:r w:rsidRPr="00522BC7">
                        <w:rPr>
                          <w:b/>
                          <w:bCs/>
                          <w:lang w:eastAsia="ja-JP"/>
                        </w:rPr>
                        <w:t xml:space="preserve">Figure </w:t>
                      </w:r>
                      <w:r>
                        <w:rPr>
                          <w:b/>
                          <w:bCs/>
                          <w:lang w:eastAsia="ja-JP"/>
                        </w:rPr>
                        <w:t>2.3.1</w:t>
                      </w:r>
                      <w:r w:rsidRPr="00024738">
                        <w:rPr>
                          <w:b/>
                          <w:bCs/>
                          <w:lang w:eastAsia="ja-JP"/>
                        </w:rPr>
                        <w:t xml:space="preserve">: </w:t>
                      </w:r>
                      <w:r>
                        <w:rPr>
                          <w:b/>
                          <w:bCs/>
                          <w:lang w:eastAsia="ja-JP"/>
                        </w:rPr>
                        <w:t>Recovery Rate and F</w:t>
                      </w:r>
                      <w:r w:rsidRPr="00B0265C">
                        <w:rPr>
                          <w:b/>
                          <w:bCs/>
                          <w:lang w:eastAsia="ja-JP"/>
                        </w:rPr>
                        <w:t xml:space="preserve">low </w:t>
                      </w:r>
                      <w:r>
                        <w:rPr>
                          <w:b/>
                          <w:bCs/>
                          <w:lang w:eastAsia="ja-JP"/>
                        </w:rPr>
                        <w:t>Rate T</w:t>
                      </w:r>
                      <w:r w:rsidRPr="00B0265C">
                        <w:rPr>
                          <w:b/>
                          <w:bCs/>
                          <w:lang w:eastAsia="ja-JP"/>
                        </w:rPr>
                        <w:t xml:space="preserve">rends </w:t>
                      </w:r>
                      <w:r>
                        <w:rPr>
                          <w:b/>
                          <w:bCs/>
                          <w:lang w:eastAsia="ja-JP"/>
                        </w:rPr>
                        <w:t>(LVMWD)</w:t>
                      </w:r>
                    </w:p>
                  </w:txbxContent>
                </v:textbox>
                <w10:wrap type="square"/>
              </v:shape>
            </w:pict>
          </mc:Fallback>
        </mc:AlternateContent>
      </w:r>
    </w:p>
    <w:p w14:paraId="7FD37439" w14:textId="5A9CA690"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anchor distT="45720" distB="45720" distL="114300" distR="114300" simplePos="0" relativeHeight="251745280" behindDoc="0" locked="0" layoutInCell="1" allowOverlap="1" wp14:anchorId="4EF5E2CD" wp14:editId="50B43230">
                <wp:simplePos x="0" y="0"/>
                <wp:positionH relativeFrom="column">
                  <wp:posOffset>0</wp:posOffset>
                </wp:positionH>
                <wp:positionV relativeFrom="paragraph">
                  <wp:posOffset>2565400</wp:posOffset>
                </wp:positionV>
                <wp:extent cx="5931535" cy="2335530"/>
                <wp:effectExtent l="0" t="0" r="0" b="7620"/>
                <wp:wrapSquare wrapText="bothSides"/>
                <wp:docPr id="1103" name="テキスト ボックス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335530"/>
                        </a:xfrm>
                        <a:prstGeom prst="rect">
                          <a:avLst/>
                        </a:prstGeom>
                        <a:solidFill>
                          <a:srgbClr val="FFFFFF"/>
                        </a:solidFill>
                        <a:ln w="9525">
                          <a:noFill/>
                          <a:miter lim="800000"/>
                          <a:headEnd/>
                          <a:tailEnd/>
                        </a:ln>
                      </wps:spPr>
                      <wps:txbx>
                        <w:txbxContent>
                          <w:p w14:paraId="177FF02B"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428D9614" wp14:editId="4CC3571B">
                                  <wp:extent cx="5739765" cy="1932305"/>
                                  <wp:effectExtent l="0" t="0" r="0" b="0"/>
                                  <wp:docPr id="11287" name="図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9765" cy="1932305"/>
                                          </a:xfrm>
                                          <a:prstGeom prst="rect">
                                            <a:avLst/>
                                          </a:prstGeom>
                                          <a:noFill/>
                                          <a:ln>
                                            <a:noFill/>
                                          </a:ln>
                                        </pic:spPr>
                                      </pic:pic>
                                    </a:graphicData>
                                  </a:graphic>
                                </wp:inline>
                              </w:drawing>
                            </w:r>
                          </w:p>
                          <w:p w14:paraId="222D6522"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2.3.3</w:t>
                            </w:r>
                            <w:r w:rsidRPr="00024738">
                              <w:rPr>
                                <w:b/>
                                <w:bCs/>
                                <w:lang w:eastAsia="ja-JP"/>
                              </w:rPr>
                              <w:t xml:space="preserve">: </w:t>
                            </w:r>
                            <w:r>
                              <w:rPr>
                                <w:b/>
                                <w:bCs/>
                                <w:lang w:eastAsia="ja-JP"/>
                              </w:rPr>
                              <w:t>Feed Pressure</w:t>
                            </w:r>
                            <w:r w:rsidRPr="00B0265C">
                              <w:rPr>
                                <w:b/>
                                <w:bCs/>
                                <w:lang w:eastAsia="ja-JP"/>
                              </w:rPr>
                              <w:t xml:space="preserve"> </w:t>
                            </w:r>
                            <w:r>
                              <w:rPr>
                                <w:b/>
                                <w:bCs/>
                                <w:lang w:eastAsia="ja-JP"/>
                              </w:rPr>
                              <w:t>Ratio</w:t>
                            </w:r>
                            <w:r w:rsidRPr="00B0265C">
                              <w:rPr>
                                <w:b/>
                                <w:bCs/>
                                <w:lang w:eastAsia="ja-JP"/>
                              </w:rPr>
                              <w:t xml:space="preserve"> </w:t>
                            </w:r>
                            <w:r>
                              <w:rPr>
                                <w:b/>
                                <w:bCs/>
                                <w:lang w:eastAsia="ja-JP"/>
                              </w:rPr>
                              <w:t>(LVMWD)</w:t>
                            </w:r>
                          </w:p>
                          <w:p w14:paraId="27261708" w14:textId="5A4801F5" w:rsidR="000A026D" w:rsidRPr="00FE70F5" w:rsidRDefault="000A026D" w:rsidP="000A026D">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5E2CD" id="テキスト ボックス 1103" o:spid="_x0000_s1063" type="#_x0000_t202" style="position:absolute;left:0;text-align:left;margin-left:0;margin-top:202pt;width:467.05pt;height:183.9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" stroked="f">
                <v:textbox>
                  <w:txbxContent>
                    <w:p w14:paraId="177FF02B"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428D9614" wp14:editId="4CC3571B">
                            <wp:extent cx="5739765" cy="1932305"/>
                            <wp:effectExtent l="0" t="0" r="0" b="0"/>
                            <wp:docPr id="11287" name="図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9765" cy="1932305"/>
                                    </a:xfrm>
                                    <a:prstGeom prst="rect">
                                      <a:avLst/>
                                    </a:prstGeom>
                                    <a:noFill/>
                                    <a:ln>
                                      <a:noFill/>
                                    </a:ln>
                                  </pic:spPr>
                                </pic:pic>
                              </a:graphicData>
                            </a:graphic>
                          </wp:inline>
                        </w:drawing>
                      </w:r>
                    </w:p>
                    <w:p w14:paraId="222D6522"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2.3.3</w:t>
                      </w:r>
                      <w:r w:rsidRPr="00024738">
                        <w:rPr>
                          <w:b/>
                          <w:bCs/>
                          <w:lang w:eastAsia="ja-JP"/>
                        </w:rPr>
                        <w:t xml:space="preserve">: </w:t>
                      </w:r>
                      <w:r>
                        <w:rPr>
                          <w:b/>
                          <w:bCs/>
                          <w:lang w:eastAsia="ja-JP"/>
                        </w:rPr>
                        <w:t>Feed Pressure</w:t>
                      </w:r>
                      <w:r w:rsidRPr="00B0265C">
                        <w:rPr>
                          <w:b/>
                          <w:bCs/>
                          <w:lang w:eastAsia="ja-JP"/>
                        </w:rPr>
                        <w:t xml:space="preserve"> </w:t>
                      </w:r>
                      <w:r>
                        <w:rPr>
                          <w:b/>
                          <w:bCs/>
                          <w:lang w:eastAsia="ja-JP"/>
                        </w:rPr>
                        <w:t>Ratio</w:t>
                      </w:r>
                      <w:r w:rsidRPr="00B0265C">
                        <w:rPr>
                          <w:b/>
                          <w:bCs/>
                          <w:lang w:eastAsia="ja-JP"/>
                        </w:rPr>
                        <w:t xml:space="preserve"> </w:t>
                      </w:r>
                      <w:r>
                        <w:rPr>
                          <w:b/>
                          <w:bCs/>
                          <w:lang w:eastAsia="ja-JP"/>
                        </w:rPr>
                        <w:t>(LVMWD)</w:t>
                      </w:r>
                    </w:p>
                    <w:p w14:paraId="27261708" w14:textId="5A4801F5" w:rsidR="000A026D" w:rsidRPr="00FE70F5" w:rsidRDefault="000A026D" w:rsidP="000A026D">
                      <w:pPr>
                        <w:pStyle w:val="a4"/>
                        <w:spacing w:before="120" w:after="0"/>
                        <w:ind w:left="0"/>
                        <w:jc w:val="center"/>
                        <w:rPr>
                          <w:b/>
                          <w:bCs/>
                          <w:lang w:eastAsia="ja-JP"/>
                        </w:rPr>
                      </w:pPr>
                    </w:p>
                  </w:txbxContent>
                </v:textbox>
                <w10:wrap type="square"/>
              </v:shape>
            </w:pict>
          </mc:Fallback>
        </mc:AlternateContent>
      </w:r>
      <w:r w:rsidRPr="00653B5A">
        <w:rPr>
          <w:noProof/>
        </w:rPr>
        <mc:AlternateContent>
          <mc:Choice Requires="wps">
            <w:drawing>
              <wp:anchor distT="45720" distB="45720" distL="114300" distR="114300" simplePos="0" relativeHeight="251744256" behindDoc="0" locked="0" layoutInCell="1" allowOverlap="1" wp14:anchorId="46FBA595" wp14:editId="3F0C1E5E">
                <wp:simplePos x="0" y="0"/>
                <wp:positionH relativeFrom="column">
                  <wp:posOffset>0</wp:posOffset>
                </wp:positionH>
                <wp:positionV relativeFrom="paragraph">
                  <wp:posOffset>325120</wp:posOffset>
                </wp:positionV>
                <wp:extent cx="5931535" cy="2233930"/>
                <wp:effectExtent l="0" t="0" r="0" b="0"/>
                <wp:wrapSquare wrapText="bothSides"/>
                <wp:docPr id="88" name="テキスト ボックス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233930"/>
                        </a:xfrm>
                        <a:prstGeom prst="rect">
                          <a:avLst/>
                        </a:prstGeom>
                        <a:solidFill>
                          <a:srgbClr val="FFFFFF"/>
                        </a:solidFill>
                        <a:ln w="9525">
                          <a:noFill/>
                          <a:miter lim="800000"/>
                          <a:headEnd/>
                          <a:tailEnd/>
                        </a:ln>
                      </wps:spPr>
                      <wps:txbx>
                        <w:txbxContent>
                          <w:p w14:paraId="4718E611"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0996B2F0" wp14:editId="755B442D">
                                  <wp:extent cx="5739765" cy="1892935"/>
                                  <wp:effectExtent l="0" t="0" r="0" b="0"/>
                                  <wp:docPr id="11288" name="図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9765" cy="1892935"/>
                                          </a:xfrm>
                                          <a:prstGeom prst="rect">
                                            <a:avLst/>
                                          </a:prstGeom>
                                          <a:noFill/>
                                          <a:ln>
                                            <a:noFill/>
                                          </a:ln>
                                        </pic:spPr>
                                      </pic:pic>
                                    </a:graphicData>
                                  </a:graphic>
                                </wp:inline>
                              </w:drawing>
                            </w:r>
                          </w:p>
                          <w:p w14:paraId="213F045A"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2.3.2</w:t>
                            </w:r>
                            <w:r w:rsidRPr="00024738">
                              <w:rPr>
                                <w:b/>
                                <w:bCs/>
                                <w:lang w:eastAsia="ja-JP"/>
                              </w:rPr>
                              <w:t xml:space="preserve">: </w:t>
                            </w:r>
                            <w:r>
                              <w:rPr>
                                <w:b/>
                                <w:bCs/>
                                <w:lang w:eastAsia="ja-JP"/>
                              </w:rPr>
                              <w:t>Feed Pressure</w:t>
                            </w:r>
                            <w:r w:rsidRPr="00B0265C">
                              <w:rPr>
                                <w:b/>
                                <w:bCs/>
                                <w:lang w:eastAsia="ja-JP"/>
                              </w:rPr>
                              <w:t xml:space="preserve"> </w:t>
                            </w:r>
                            <w:r>
                              <w:rPr>
                                <w:b/>
                                <w:bCs/>
                                <w:lang w:eastAsia="ja-JP"/>
                              </w:rPr>
                              <w:t>T</w:t>
                            </w:r>
                            <w:r w:rsidRPr="00B0265C">
                              <w:rPr>
                                <w:b/>
                                <w:bCs/>
                                <w:lang w:eastAsia="ja-JP"/>
                              </w:rPr>
                              <w:t xml:space="preserve">rends </w:t>
                            </w:r>
                            <w:r>
                              <w:rPr>
                                <w:b/>
                                <w:bCs/>
                                <w:lang w:eastAsia="ja-JP"/>
                              </w:rPr>
                              <w:t>(LVMWD)</w:t>
                            </w:r>
                          </w:p>
                          <w:p w14:paraId="747B3EE1" w14:textId="05A286C5" w:rsidR="000A026D" w:rsidRPr="00FE70F5" w:rsidRDefault="000A026D" w:rsidP="000A026D">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BA595" id="テキスト ボックス 88" o:spid="_x0000_s1064" type="#_x0000_t202" style="position:absolute;left:0;text-align:left;margin-left:0;margin-top:25.6pt;width:467.05pt;height:175.9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" stroked="f">
                <v:textbox>
                  <w:txbxContent>
                    <w:p w14:paraId="4718E611" w14:textId="77777777" w:rsidR="00FE70F5" w:rsidRDefault="00FE70F5" w:rsidP="00FE70F5">
                      <w:pPr>
                        <w:pStyle w:val="a4"/>
                        <w:spacing w:before="120" w:after="0"/>
                        <w:ind w:left="0"/>
                        <w:jc w:val="center"/>
                        <w:rPr>
                          <w:rFonts w:eastAsia="游明朝"/>
                          <w:b/>
                          <w:bCs/>
                          <w:lang w:eastAsia="ja-JP"/>
                        </w:rPr>
                      </w:pPr>
                      <w:r w:rsidRPr="0048219E">
                        <w:rPr>
                          <w:rFonts w:eastAsia="游明朝"/>
                          <w:b/>
                          <w:bCs/>
                          <w:noProof/>
                          <w:lang w:eastAsia="ja-JP"/>
                        </w:rPr>
                        <w:drawing>
                          <wp:inline distT="0" distB="0" distL="0" distR="0" wp14:anchorId="0996B2F0" wp14:editId="755B442D">
                            <wp:extent cx="5739765" cy="1892935"/>
                            <wp:effectExtent l="0" t="0" r="0" b="0"/>
                            <wp:docPr id="11288" name="図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9765" cy="1892935"/>
                                    </a:xfrm>
                                    <a:prstGeom prst="rect">
                                      <a:avLst/>
                                    </a:prstGeom>
                                    <a:noFill/>
                                    <a:ln>
                                      <a:noFill/>
                                    </a:ln>
                                  </pic:spPr>
                                </pic:pic>
                              </a:graphicData>
                            </a:graphic>
                          </wp:inline>
                        </w:drawing>
                      </w:r>
                    </w:p>
                    <w:p w14:paraId="213F045A" w14:textId="77777777" w:rsidR="00FE70F5" w:rsidRPr="00522BC7" w:rsidRDefault="00FE70F5" w:rsidP="00FE70F5">
                      <w:pPr>
                        <w:pStyle w:val="a4"/>
                        <w:spacing w:before="120" w:after="0"/>
                        <w:ind w:left="0"/>
                        <w:jc w:val="center"/>
                        <w:rPr>
                          <w:b/>
                          <w:bCs/>
                          <w:lang w:eastAsia="ja-JP"/>
                        </w:rPr>
                      </w:pPr>
                      <w:r w:rsidRPr="00522BC7">
                        <w:rPr>
                          <w:b/>
                          <w:bCs/>
                          <w:lang w:eastAsia="ja-JP"/>
                        </w:rPr>
                        <w:t xml:space="preserve">Figure </w:t>
                      </w:r>
                      <w:r>
                        <w:rPr>
                          <w:b/>
                          <w:bCs/>
                          <w:lang w:eastAsia="ja-JP"/>
                        </w:rPr>
                        <w:t>2.3.2</w:t>
                      </w:r>
                      <w:r w:rsidRPr="00024738">
                        <w:rPr>
                          <w:b/>
                          <w:bCs/>
                          <w:lang w:eastAsia="ja-JP"/>
                        </w:rPr>
                        <w:t xml:space="preserve">: </w:t>
                      </w:r>
                      <w:r>
                        <w:rPr>
                          <w:b/>
                          <w:bCs/>
                          <w:lang w:eastAsia="ja-JP"/>
                        </w:rPr>
                        <w:t>Feed Pressure</w:t>
                      </w:r>
                      <w:r w:rsidRPr="00B0265C">
                        <w:rPr>
                          <w:b/>
                          <w:bCs/>
                          <w:lang w:eastAsia="ja-JP"/>
                        </w:rPr>
                        <w:t xml:space="preserve"> </w:t>
                      </w:r>
                      <w:r>
                        <w:rPr>
                          <w:b/>
                          <w:bCs/>
                          <w:lang w:eastAsia="ja-JP"/>
                        </w:rPr>
                        <w:t>T</w:t>
                      </w:r>
                      <w:r w:rsidRPr="00B0265C">
                        <w:rPr>
                          <w:b/>
                          <w:bCs/>
                          <w:lang w:eastAsia="ja-JP"/>
                        </w:rPr>
                        <w:t xml:space="preserve">rends </w:t>
                      </w:r>
                      <w:r>
                        <w:rPr>
                          <w:b/>
                          <w:bCs/>
                          <w:lang w:eastAsia="ja-JP"/>
                        </w:rPr>
                        <w:t>(LVMWD)</w:t>
                      </w:r>
                    </w:p>
                    <w:p w14:paraId="747B3EE1" w14:textId="05A286C5" w:rsidR="000A026D" w:rsidRPr="00FE70F5" w:rsidRDefault="000A026D" w:rsidP="000A026D">
                      <w:pPr>
                        <w:pStyle w:val="a4"/>
                        <w:spacing w:before="120" w:after="0"/>
                        <w:ind w:left="0"/>
                        <w:jc w:val="center"/>
                        <w:rPr>
                          <w:b/>
                          <w:bCs/>
                          <w:lang w:eastAsia="ja-JP"/>
                        </w:rPr>
                      </w:pPr>
                    </w:p>
                  </w:txbxContent>
                </v:textbox>
                <w10:wrap type="square"/>
              </v:shape>
            </w:pict>
          </mc:Fallback>
        </mc:AlternateContent>
      </w:r>
    </w:p>
    <w:p w14:paraId="5DF2CDCF" w14:textId="03367113" w:rsidR="000A026D" w:rsidRPr="00653B5A" w:rsidRDefault="000A026D" w:rsidP="000A026D">
      <w:pPr>
        <w:widowControl w:val="0"/>
        <w:snapToGrid/>
        <w:spacing w:after="0"/>
        <w:jc w:val="both"/>
        <w:rPr>
          <w:rFonts w:ascii="游明朝" w:eastAsia="游明朝" w:hAnsi="游明朝"/>
          <w:color w:val="auto"/>
          <w:kern w:val="2"/>
          <w:lang w:eastAsia="ja-JP"/>
        </w:rPr>
      </w:pPr>
    </w:p>
    <w:bookmarkEnd w:id="360"/>
    <w:p w14:paraId="46CE6FDE" w14:textId="5E71B400" w:rsidR="000A026D" w:rsidRPr="00653B5A" w:rsidRDefault="000A026D" w:rsidP="000A026D">
      <w:pPr>
        <w:widowControl w:val="0"/>
        <w:snapToGrid/>
        <w:spacing w:after="0"/>
        <w:jc w:val="both"/>
        <w:rPr>
          <w:rFonts w:ascii="游明朝" w:eastAsia="游明朝" w:hAnsi="游明朝"/>
          <w:color w:val="auto"/>
          <w:kern w:val="2"/>
          <w:lang w:eastAsia="ja-JP"/>
        </w:rPr>
      </w:pPr>
    </w:p>
    <w:p w14:paraId="4B134362" w14:textId="3D0CE935" w:rsidR="000A026D" w:rsidRPr="00653B5A" w:rsidRDefault="000A026D" w:rsidP="000A026D">
      <w:pPr>
        <w:widowControl w:val="0"/>
        <w:snapToGrid/>
        <w:spacing w:after="0"/>
        <w:jc w:val="both"/>
        <w:rPr>
          <w:rFonts w:ascii="游明朝" w:eastAsia="游明朝" w:hAnsi="游明朝"/>
          <w:color w:val="auto"/>
          <w:kern w:val="2"/>
          <w:lang w:eastAsia="ja-JP"/>
        </w:rPr>
      </w:pPr>
    </w:p>
    <w:p w14:paraId="335B7198" w14:textId="0C477021" w:rsidR="000A026D" w:rsidRPr="00653B5A" w:rsidRDefault="000A026D" w:rsidP="000A026D">
      <w:pPr>
        <w:widowControl w:val="0"/>
        <w:snapToGrid/>
        <w:spacing w:after="0"/>
        <w:jc w:val="both"/>
        <w:rPr>
          <w:rFonts w:ascii="游明朝" w:eastAsia="游明朝" w:hAnsi="游明朝"/>
          <w:color w:val="auto"/>
          <w:kern w:val="2"/>
          <w:lang w:eastAsia="ja-JP"/>
        </w:rPr>
      </w:pPr>
    </w:p>
    <w:p w14:paraId="2BA54DAC" w14:textId="094149EA" w:rsidR="000A026D" w:rsidRPr="00653B5A" w:rsidRDefault="000A026D" w:rsidP="000A026D">
      <w:pPr>
        <w:widowControl w:val="0"/>
        <w:snapToGrid/>
        <w:spacing w:after="0"/>
        <w:jc w:val="both"/>
        <w:rPr>
          <w:rFonts w:ascii="游明朝" w:eastAsia="游明朝" w:hAnsi="游明朝"/>
          <w:color w:val="auto"/>
          <w:kern w:val="2"/>
          <w:lang w:eastAsia="ja-JP"/>
        </w:rPr>
      </w:pPr>
    </w:p>
    <w:p w14:paraId="28BD576C" w14:textId="49EED0BD" w:rsidR="000A026D" w:rsidRPr="00653B5A" w:rsidRDefault="000A026D" w:rsidP="000A026D">
      <w:pPr>
        <w:widowControl w:val="0"/>
        <w:snapToGrid/>
        <w:spacing w:after="0"/>
        <w:jc w:val="both"/>
        <w:rPr>
          <w:rFonts w:ascii="游明朝" w:eastAsia="游明朝" w:hAnsi="游明朝"/>
          <w:color w:val="auto"/>
          <w:kern w:val="2"/>
          <w:lang w:eastAsia="ja-JP"/>
        </w:rPr>
      </w:pPr>
    </w:p>
    <w:p w14:paraId="69CAC2A4" w14:textId="36589ABA" w:rsidR="000A026D" w:rsidRPr="00653B5A" w:rsidRDefault="000A026D" w:rsidP="000A026D">
      <w:pPr>
        <w:widowControl w:val="0"/>
        <w:snapToGrid/>
        <w:spacing w:after="0"/>
        <w:jc w:val="both"/>
        <w:rPr>
          <w:rFonts w:ascii="游明朝" w:eastAsia="游明朝" w:hAnsi="游明朝"/>
          <w:color w:val="auto"/>
          <w:kern w:val="2"/>
          <w:lang w:eastAsia="ja-JP"/>
        </w:rPr>
      </w:pPr>
    </w:p>
    <w:p w14:paraId="0034AF76" w14:textId="62C295F9" w:rsidR="000A026D" w:rsidRPr="00653B5A" w:rsidRDefault="000A026D" w:rsidP="000A026D">
      <w:pPr>
        <w:widowControl w:val="0"/>
        <w:snapToGrid/>
        <w:spacing w:after="0"/>
        <w:jc w:val="both"/>
        <w:rPr>
          <w:rFonts w:ascii="游明朝" w:eastAsia="游明朝" w:hAnsi="游明朝"/>
          <w:color w:val="auto"/>
          <w:kern w:val="2"/>
          <w:lang w:eastAsia="ja-JP"/>
        </w:rPr>
      </w:pPr>
    </w:p>
    <w:p w14:paraId="5E005AC9" w14:textId="2C19747B" w:rsidR="000A026D" w:rsidRPr="00653B5A" w:rsidRDefault="000A026D" w:rsidP="000A026D">
      <w:pPr>
        <w:widowControl w:val="0"/>
        <w:snapToGrid/>
        <w:spacing w:after="0"/>
        <w:jc w:val="both"/>
        <w:rPr>
          <w:rFonts w:ascii="游明朝" w:eastAsia="游明朝" w:hAnsi="游明朝"/>
          <w:color w:val="auto"/>
          <w:kern w:val="2"/>
          <w:lang w:eastAsia="ja-JP"/>
        </w:rPr>
      </w:pPr>
    </w:p>
    <w:p w14:paraId="67965F55" w14:textId="56E0E688" w:rsidR="000A026D" w:rsidRPr="00653B5A" w:rsidRDefault="000A026D" w:rsidP="000A026D">
      <w:pPr>
        <w:widowControl w:val="0"/>
        <w:snapToGrid/>
        <w:spacing w:after="0"/>
        <w:jc w:val="both"/>
        <w:rPr>
          <w:rFonts w:ascii="游明朝" w:eastAsia="游明朝" w:hAnsi="游明朝"/>
          <w:color w:val="auto"/>
          <w:kern w:val="2"/>
          <w:lang w:eastAsia="ja-JP"/>
        </w:rPr>
      </w:pPr>
    </w:p>
    <w:p w14:paraId="0CF8C128" w14:textId="77777777" w:rsidR="000A026D" w:rsidRPr="00653B5A" w:rsidRDefault="000A026D" w:rsidP="000A026D">
      <w:pPr>
        <w:widowControl w:val="0"/>
        <w:snapToGrid/>
        <w:spacing w:after="0"/>
        <w:jc w:val="both"/>
        <w:rPr>
          <w:rFonts w:ascii="游明朝" w:eastAsia="游明朝" w:hAnsi="游明朝"/>
          <w:color w:val="auto"/>
          <w:kern w:val="2"/>
          <w:lang w:eastAsia="ja-JP"/>
        </w:rPr>
      </w:pPr>
    </w:p>
    <w:p w14:paraId="78A6602D" w14:textId="4F155762" w:rsidR="000A026D" w:rsidRPr="00653B5A" w:rsidRDefault="00BD4805" w:rsidP="000A026D">
      <w:pPr>
        <w:keepNext/>
        <w:widowControl w:val="0"/>
        <w:numPr>
          <w:ilvl w:val="2"/>
          <w:numId w:val="5"/>
        </w:numPr>
        <w:snapToGrid/>
        <w:spacing w:after="0"/>
        <w:jc w:val="both"/>
        <w:outlineLvl w:val="2"/>
        <w:rPr>
          <w:rFonts w:eastAsia="游ゴシック Light"/>
          <w:b/>
          <w:bCs/>
          <w:color w:val="auto"/>
          <w:kern w:val="2"/>
          <w:lang w:eastAsia="ja-JP"/>
        </w:rPr>
      </w:pPr>
      <w:bookmarkStart w:id="362" w:name="_Toc144133667"/>
      <w:r w:rsidRPr="00653B5A">
        <w:rPr>
          <w:rFonts w:eastAsia="游ゴシック Light"/>
          <w:b/>
          <w:bCs/>
          <w:color w:val="auto"/>
          <w:kern w:val="2"/>
          <w:lang w:eastAsia="ja-JP"/>
        </w:rPr>
        <w:lastRenderedPageBreak/>
        <w:t>Result of the Analysis on Total Chlorine and Membrane Performance</w:t>
      </w:r>
      <w:bookmarkEnd w:id="362"/>
    </w:p>
    <w:p w14:paraId="21C497F5" w14:textId="61198AFC"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hint="eastAsia"/>
          <w:color w:val="auto"/>
          <w:kern w:val="2"/>
          <w:lang w:eastAsia="ja-JP"/>
        </w:rPr>
        <w:t>N</w:t>
      </w:r>
      <w:r w:rsidRPr="00653B5A">
        <w:rPr>
          <w:rFonts w:eastAsia="游明朝"/>
          <w:color w:val="auto"/>
          <w:kern w:val="2"/>
          <w:lang w:eastAsia="ja-JP"/>
        </w:rPr>
        <w:t>ext, we tried to correlate the change of the 3</w:t>
      </w:r>
      <w:r w:rsidRPr="00653B5A">
        <w:rPr>
          <w:rFonts w:eastAsia="游明朝"/>
          <w:color w:val="auto"/>
          <w:kern w:val="2"/>
          <w:vertAlign w:val="superscript"/>
          <w:lang w:eastAsia="ja-JP"/>
        </w:rPr>
        <w:t>rd</w:t>
      </w:r>
      <w:r w:rsidRPr="00653B5A">
        <w:rPr>
          <w:rFonts w:eastAsia="游明朝"/>
          <w:color w:val="auto"/>
          <w:kern w:val="2"/>
          <w:lang w:eastAsia="ja-JP"/>
        </w:rPr>
        <w:t>-to-1</w:t>
      </w:r>
      <w:r w:rsidRPr="00653B5A">
        <w:rPr>
          <w:rFonts w:eastAsia="游明朝"/>
          <w:color w:val="auto"/>
          <w:kern w:val="2"/>
          <w:vertAlign w:val="superscript"/>
          <w:lang w:eastAsia="ja-JP"/>
        </w:rPr>
        <w:t>st</w:t>
      </w:r>
      <w:r w:rsidRPr="00653B5A">
        <w:rPr>
          <w:rFonts w:eastAsia="游明朝"/>
          <w:color w:val="auto"/>
          <w:kern w:val="2"/>
          <w:lang w:eastAsia="ja-JP"/>
        </w:rPr>
        <w:t xml:space="preserve"> feed pressure ratio with the change of total chlorine.</w:t>
      </w:r>
      <w:r w:rsidRPr="00653B5A" w:rsidDel="00ED32B0">
        <w:rPr>
          <w:rFonts w:eastAsia="游明朝"/>
          <w:color w:val="auto"/>
          <w:kern w:val="2"/>
          <w:lang w:eastAsia="ja-JP"/>
        </w:rPr>
        <w:t xml:space="preserve"> </w:t>
      </w:r>
      <w:r w:rsidR="00964AFB" w:rsidRPr="00653B5A">
        <w:rPr>
          <w:rFonts w:eastAsia="游明朝"/>
          <w:color w:val="auto"/>
          <w:kern w:val="2"/>
          <w:lang w:eastAsia="ja-JP"/>
        </w:rPr>
        <w:t>If we could create a quantitative model between the amount of total chlorine and the speed of performance degradation, we could optimize the total chlorine while keeping the performance.</w:t>
      </w:r>
    </w:p>
    <w:p w14:paraId="131B9CBF" w14:textId="0FBE937E" w:rsidR="00964AFB"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Figure 2.3.4 shows the trend of total chlorine. The period marked with the dashed </w:t>
      </w:r>
      <w:r w:rsidR="005354D0" w:rsidRPr="00653B5A">
        <w:rPr>
          <w:rFonts w:eastAsia="游明朝"/>
          <w:color w:val="auto"/>
          <w:kern w:val="2"/>
          <w:lang w:eastAsia="ja-JP"/>
        </w:rPr>
        <w:t xml:space="preserve">red </w:t>
      </w:r>
      <w:r w:rsidRPr="00653B5A">
        <w:rPr>
          <w:rFonts w:eastAsia="游明朝"/>
          <w:color w:val="auto"/>
          <w:kern w:val="2"/>
          <w:lang w:eastAsia="ja-JP"/>
        </w:rPr>
        <w:t xml:space="preserve">circle shows that the amount of total chlorine is about 0.5 mg/L, which is lower than that of total chlorine in other periods. The period coincides with the time when the slope in Figure 2.3.3 began to steepen. </w:t>
      </w:r>
      <w:r w:rsidR="00964AFB" w:rsidRPr="00653B5A">
        <w:rPr>
          <w:rFonts w:eastAsia="游明朝"/>
          <w:color w:val="auto"/>
          <w:kern w:val="2"/>
          <w:lang w:eastAsia="ja-JP"/>
        </w:rPr>
        <w:t>A possible interpretation is that chloramine was exhausted at the 1st and 2nd stages, which caused biofouling at the 3rd stage, and CIPs removed scaling but was not enough to stop biological growth.</w:t>
      </w:r>
    </w:p>
    <w:p w14:paraId="59C6C28A" w14:textId="53A136A2" w:rsidR="000A026D"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In this analysis, the periods between each CIP are named </w:t>
      </w:r>
      <w:r w:rsidR="00AD66E9" w:rsidRPr="00653B5A">
        <w:rPr>
          <w:rFonts w:eastAsia="游明朝"/>
          <w:color w:val="auto"/>
          <w:kern w:val="2"/>
          <w:lang w:eastAsia="ja-JP"/>
        </w:rPr>
        <w:t>“</w:t>
      </w:r>
      <w:r w:rsidRPr="00653B5A">
        <w:rPr>
          <w:rFonts w:eastAsia="游明朝"/>
          <w:color w:val="auto"/>
          <w:kern w:val="2"/>
          <w:lang w:eastAsia="ja-JP"/>
        </w:rPr>
        <w:t>Period 1</w:t>
      </w:r>
      <w:r w:rsidR="00AD66E9" w:rsidRPr="00653B5A">
        <w:rPr>
          <w:rFonts w:eastAsia="游明朝"/>
          <w:color w:val="auto"/>
          <w:kern w:val="2"/>
          <w:lang w:eastAsia="ja-JP"/>
        </w:rPr>
        <w:t>”</w:t>
      </w:r>
      <w:r w:rsidRPr="00653B5A">
        <w:rPr>
          <w:rFonts w:eastAsia="游明朝"/>
          <w:color w:val="auto"/>
          <w:kern w:val="2"/>
          <w:lang w:eastAsia="ja-JP"/>
        </w:rPr>
        <w:t xml:space="preserve">, </w:t>
      </w:r>
      <w:r w:rsidR="00AD66E9" w:rsidRPr="00653B5A">
        <w:rPr>
          <w:rFonts w:eastAsia="游明朝"/>
          <w:color w:val="auto"/>
          <w:kern w:val="2"/>
          <w:lang w:eastAsia="ja-JP"/>
        </w:rPr>
        <w:t>“</w:t>
      </w:r>
      <w:r w:rsidRPr="00653B5A">
        <w:rPr>
          <w:rFonts w:eastAsia="游明朝"/>
          <w:color w:val="auto"/>
          <w:kern w:val="2"/>
          <w:lang w:eastAsia="ja-JP"/>
        </w:rPr>
        <w:t>Period 2</w:t>
      </w:r>
      <w:r w:rsidR="00AD66E9" w:rsidRPr="00653B5A">
        <w:rPr>
          <w:rFonts w:eastAsia="游明朝"/>
          <w:color w:val="auto"/>
          <w:kern w:val="2"/>
          <w:lang w:eastAsia="ja-JP"/>
        </w:rPr>
        <w:t>”</w:t>
      </w:r>
      <w:r w:rsidRPr="00653B5A">
        <w:rPr>
          <w:rFonts w:eastAsia="游明朝"/>
          <w:color w:val="auto"/>
          <w:kern w:val="2"/>
          <w:lang w:eastAsia="ja-JP"/>
        </w:rPr>
        <w:t xml:space="preserve">, ..., </w:t>
      </w:r>
      <w:r w:rsidR="00AD66E9" w:rsidRPr="00653B5A">
        <w:rPr>
          <w:rFonts w:eastAsia="游明朝"/>
          <w:color w:val="auto"/>
          <w:kern w:val="2"/>
          <w:lang w:eastAsia="ja-JP"/>
        </w:rPr>
        <w:t>“</w:t>
      </w:r>
      <w:r w:rsidRPr="00653B5A">
        <w:rPr>
          <w:rFonts w:eastAsia="游明朝"/>
          <w:color w:val="auto"/>
          <w:kern w:val="2"/>
          <w:lang w:eastAsia="ja-JP"/>
        </w:rPr>
        <w:t>Period 5</w:t>
      </w:r>
      <w:r w:rsidR="00AD66E9" w:rsidRPr="00653B5A">
        <w:rPr>
          <w:rFonts w:eastAsia="游明朝"/>
          <w:color w:val="auto"/>
          <w:kern w:val="2"/>
          <w:lang w:eastAsia="ja-JP"/>
        </w:rPr>
        <w:t>”</w:t>
      </w:r>
      <w:r w:rsidRPr="00653B5A">
        <w:rPr>
          <w:rFonts w:eastAsia="游明朝"/>
          <w:color w:val="auto"/>
          <w:kern w:val="2"/>
          <w:lang w:eastAsia="ja-JP"/>
        </w:rPr>
        <w:t xml:space="preserve"> in chronological order as indicated in Figure 2.3.4. Figure 2.3.5 is a scatter plot of total chlorine and feed pressure ratios, where the period number is coded by the color. Figure 2.3.5 (a) plots 30-minute averages and (b) plot 1-day averages. The feed pressure ratio and the total chlorine shows no strong relationship (the correlation coefficients are approximately </w:t>
      </w:r>
      <m:oMath>
        <m:r>
          <w:rPr>
            <w:rFonts w:ascii="Cambria Math" w:eastAsia="游明朝" w:hAnsi="Cambria Math"/>
            <w:color w:val="auto"/>
            <w:kern w:val="2"/>
            <w:lang w:eastAsia="ja-JP"/>
          </w:rPr>
          <m:t>-0.28</m:t>
        </m:r>
      </m:oMath>
      <w:r w:rsidRPr="00653B5A">
        <w:rPr>
          <w:rFonts w:eastAsia="游明朝"/>
          <w:color w:val="auto"/>
          <w:kern w:val="2"/>
          <w:lang w:eastAsia="ja-JP"/>
        </w:rPr>
        <w:t xml:space="preserve"> in both plots).</w:t>
      </w:r>
    </w:p>
    <w:p w14:paraId="78365C81" w14:textId="753AB476" w:rsidR="000213A9" w:rsidRPr="00653B5A" w:rsidRDefault="000A026D"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 xml:space="preserve">Figure 2.3.6 shows a scatter plot of the </w:t>
      </w:r>
      <w:r w:rsidR="00627558" w:rsidRPr="00653B5A">
        <w:rPr>
          <w:rFonts w:eastAsia="游明朝"/>
          <w:color w:val="auto"/>
          <w:kern w:val="2"/>
          <w:lang w:eastAsia="ja-JP"/>
        </w:rPr>
        <w:t>daily sum</w:t>
      </w:r>
      <w:r w:rsidRPr="00653B5A">
        <w:rPr>
          <w:rFonts w:eastAsia="游明朝"/>
          <w:color w:val="auto"/>
          <w:kern w:val="2"/>
          <w:lang w:eastAsia="ja-JP"/>
        </w:rPr>
        <w:t xml:space="preserve"> of</w:t>
      </w:r>
      <w:r w:rsidR="00627558" w:rsidRPr="00653B5A">
        <w:rPr>
          <w:rFonts w:eastAsia="游明朝"/>
          <w:color w:val="auto"/>
          <w:kern w:val="2"/>
          <w:lang w:eastAsia="ja-JP"/>
        </w:rPr>
        <w:t xml:space="preserve"> the</w:t>
      </w:r>
      <w:r w:rsidRPr="00653B5A">
        <w:rPr>
          <w:rFonts w:eastAsia="游明朝"/>
          <w:color w:val="auto"/>
          <w:kern w:val="2"/>
          <w:lang w:eastAsia="ja-JP"/>
        </w:rPr>
        <w:t xml:space="preserve"> total chlorine and </w:t>
      </w:r>
      <w:r w:rsidR="00627558" w:rsidRPr="00653B5A">
        <w:rPr>
          <w:rFonts w:eastAsia="游明朝"/>
          <w:color w:val="auto"/>
          <w:kern w:val="2"/>
          <w:lang w:eastAsia="ja-JP"/>
        </w:rPr>
        <w:t xml:space="preserve">the daily increment of the </w:t>
      </w:r>
      <w:r w:rsidRPr="00653B5A">
        <w:rPr>
          <w:rFonts w:eastAsia="游明朝"/>
          <w:color w:val="auto"/>
          <w:kern w:val="2"/>
          <w:lang w:eastAsia="ja-JP"/>
        </w:rPr>
        <w:t>feed pressure ratio</w:t>
      </w:r>
      <w:r w:rsidR="00A22B1E" w:rsidRPr="00653B5A">
        <w:rPr>
          <w:rFonts w:eastAsia="游明朝"/>
          <w:color w:val="auto"/>
          <w:kern w:val="2"/>
          <w:lang w:eastAsia="ja-JP"/>
        </w:rPr>
        <w:t>, where t</w:t>
      </w:r>
      <w:r w:rsidRPr="00653B5A">
        <w:rPr>
          <w:rFonts w:eastAsia="游明朝"/>
          <w:color w:val="auto"/>
          <w:kern w:val="2"/>
          <w:lang w:eastAsia="ja-JP"/>
        </w:rPr>
        <w:t xml:space="preserve">he correlation coefficient </w:t>
      </w:r>
      <w:r w:rsidR="00A22B1E" w:rsidRPr="00653B5A">
        <w:rPr>
          <w:rFonts w:eastAsia="游明朝"/>
          <w:color w:val="auto"/>
          <w:kern w:val="2"/>
          <w:lang w:eastAsia="ja-JP"/>
        </w:rPr>
        <w:t>was about</w:t>
      </w:r>
      <w:r w:rsidRPr="00653B5A">
        <w:rPr>
          <w:rFonts w:eastAsia="游明朝"/>
          <w:color w:val="auto"/>
          <w:kern w:val="2"/>
          <w:lang w:eastAsia="ja-JP"/>
        </w:rPr>
        <w:t xml:space="preserve"> </w:t>
      </w:r>
      <m:oMath>
        <m:r>
          <w:rPr>
            <w:rFonts w:ascii="Cambria Math" w:eastAsia="游明朝" w:hAnsi="Cambria Math"/>
            <w:color w:val="auto"/>
            <w:kern w:val="2"/>
            <w:lang w:eastAsia="ja-JP"/>
          </w:rPr>
          <m:t>-0.10</m:t>
        </m:r>
      </m:oMath>
      <w:r w:rsidRPr="00653B5A">
        <w:rPr>
          <w:rFonts w:eastAsia="游明朝"/>
          <w:color w:val="auto"/>
          <w:kern w:val="2"/>
          <w:lang w:eastAsia="ja-JP"/>
        </w:rPr>
        <w:t>.</w:t>
      </w:r>
      <w:r w:rsidR="00BD4805" w:rsidRPr="00653B5A">
        <w:rPr>
          <w:rFonts w:eastAsia="游明朝"/>
          <w:color w:val="auto"/>
          <w:kern w:val="2"/>
          <w:lang w:eastAsia="ja-JP"/>
        </w:rPr>
        <w:t xml:space="preserve"> The correlation is weak, and we cannot conclude the performance degradation is explained by the total chlorine. We will continue to investigate</w:t>
      </w:r>
      <w:r w:rsidR="000213A9" w:rsidRPr="00653B5A">
        <w:rPr>
          <w:rFonts w:eastAsia="游明朝"/>
          <w:color w:val="auto"/>
          <w:kern w:val="2"/>
          <w:lang w:eastAsia="ja-JP"/>
        </w:rPr>
        <w:t>.</w:t>
      </w:r>
    </w:p>
    <w:p w14:paraId="312DC647" w14:textId="277615FD" w:rsidR="000B7329" w:rsidRPr="00653B5A" w:rsidRDefault="000213A9" w:rsidP="00F11DFD">
      <w:pPr>
        <w:widowControl w:val="0"/>
        <w:snapToGrid/>
        <w:ind w:firstLineChars="100" w:firstLine="240"/>
        <w:jc w:val="both"/>
        <w:rPr>
          <w:rFonts w:eastAsia="游明朝"/>
          <w:color w:val="auto"/>
          <w:kern w:val="2"/>
          <w:lang w:eastAsia="ja-JP"/>
        </w:rPr>
      </w:pPr>
      <w:r w:rsidRPr="00653B5A">
        <w:rPr>
          <w:rFonts w:eastAsia="游明朝"/>
          <w:color w:val="auto"/>
          <w:kern w:val="2"/>
          <w:lang w:eastAsia="ja-JP"/>
        </w:rPr>
        <w:t>Furthermore, because clear relationship between the performance degradation and total chlorine is not observed, it is possible that the cause of the performance degradation is scaling of minerals. We recommend a study in that direction by measuring the ion concentration in the feed water and calculating the potential for precipitation.</w:t>
      </w:r>
    </w:p>
    <w:p w14:paraId="5C0189EC" w14:textId="77777777" w:rsidR="000A026D" w:rsidRPr="00653B5A" w:rsidRDefault="000A026D" w:rsidP="000A026D">
      <w:pPr>
        <w:widowControl w:val="0"/>
        <w:snapToGrid/>
        <w:spacing w:after="0"/>
        <w:jc w:val="both"/>
        <w:rPr>
          <w:rFonts w:eastAsia="游明朝"/>
          <w:color w:val="auto"/>
          <w:kern w:val="2"/>
          <w:lang w:eastAsia="ja-JP"/>
        </w:rPr>
      </w:pPr>
    </w:p>
    <w:p w14:paraId="3CD0C68E" w14:textId="77777777" w:rsidR="000A026D" w:rsidRPr="00653B5A" w:rsidRDefault="000A026D" w:rsidP="000A026D">
      <w:pPr>
        <w:widowControl w:val="0"/>
        <w:snapToGrid/>
        <w:spacing w:after="0"/>
        <w:jc w:val="both"/>
        <w:rPr>
          <w:rFonts w:eastAsia="游明朝"/>
          <w:color w:val="auto"/>
          <w:kern w:val="2"/>
          <w:lang w:eastAsia="ja-JP"/>
        </w:rPr>
      </w:pPr>
    </w:p>
    <w:p w14:paraId="2D9F21E4" w14:textId="453C32CB" w:rsidR="000A026D" w:rsidRPr="00653B5A" w:rsidRDefault="000A026D" w:rsidP="000A026D">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746304" behindDoc="0" locked="0" layoutInCell="1" allowOverlap="1" wp14:anchorId="15A114D3" wp14:editId="2FFF2CEB">
                <wp:simplePos x="0" y="0"/>
                <wp:positionH relativeFrom="column">
                  <wp:posOffset>0</wp:posOffset>
                </wp:positionH>
                <wp:positionV relativeFrom="paragraph">
                  <wp:posOffset>472</wp:posOffset>
                </wp:positionV>
                <wp:extent cx="5931535" cy="2326640"/>
                <wp:effectExtent l="0" t="0" r="0" b="0"/>
                <wp:wrapSquare wrapText="bothSides"/>
                <wp:docPr id="1112" name="テキスト ボックス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326640"/>
                        </a:xfrm>
                        <a:prstGeom prst="rect">
                          <a:avLst/>
                        </a:prstGeom>
                        <a:solidFill>
                          <a:srgbClr val="FFFFFF"/>
                        </a:solidFill>
                        <a:ln w="9525">
                          <a:noFill/>
                          <a:miter lim="800000"/>
                          <a:headEnd/>
                          <a:tailEnd/>
                        </a:ln>
                      </wps:spPr>
                      <wps:txbx>
                        <w:txbxContent>
                          <w:p w14:paraId="6F07E5B0"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29578CB2" wp14:editId="1EBD4090">
                                  <wp:extent cx="5739765" cy="1951990"/>
                                  <wp:effectExtent l="0" t="0" r="0" b="0"/>
                                  <wp:docPr id="11289" name="図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9765" cy="1951990"/>
                                          </a:xfrm>
                                          <a:prstGeom prst="rect">
                                            <a:avLst/>
                                          </a:prstGeom>
                                          <a:noFill/>
                                          <a:ln>
                                            <a:noFill/>
                                          </a:ln>
                                        </pic:spPr>
                                      </pic:pic>
                                    </a:graphicData>
                                  </a:graphic>
                                </wp:inline>
                              </w:drawing>
                            </w:r>
                          </w:p>
                          <w:p w14:paraId="1D037977" w14:textId="77777777" w:rsidR="00FE70F5" w:rsidRPr="00776895" w:rsidRDefault="00FE70F5" w:rsidP="00FE70F5">
                            <w:pPr>
                              <w:pStyle w:val="a4"/>
                              <w:spacing w:before="120" w:after="0"/>
                              <w:ind w:left="0"/>
                              <w:jc w:val="center"/>
                              <w:rPr>
                                <w:rFonts w:ascii="ＭＳ 明朝" w:eastAsia="ＭＳ 明朝" w:hAnsi="ＭＳ 明朝" w:cs="ＭＳ 明朝"/>
                                <w:b/>
                                <w:bCs/>
                                <w:lang w:eastAsia="ja-JP"/>
                              </w:rPr>
                            </w:pPr>
                            <w:r w:rsidRPr="00635DF2">
                              <w:rPr>
                                <w:b/>
                                <w:bCs/>
                                <w:lang w:eastAsia="ja-JP"/>
                              </w:rPr>
                              <w:t>Figure 2.3.4: Total Chlorine (LVMWD)</w:t>
                            </w:r>
                          </w:p>
                          <w:p w14:paraId="3D195CA8" w14:textId="422DB865" w:rsidR="000A026D" w:rsidRPr="00776895" w:rsidRDefault="000A026D" w:rsidP="000A026D">
                            <w:pPr>
                              <w:pStyle w:val="a4"/>
                              <w:spacing w:before="120" w:after="0"/>
                              <w:ind w:left="0"/>
                              <w:jc w:val="center"/>
                              <w:rPr>
                                <w:rFonts w:ascii="ＭＳ 明朝" w:eastAsia="ＭＳ 明朝" w:hAnsi="ＭＳ 明朝" w:cs="ＭＳ 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114D3" id="テキスト ボックス 1112" o:spid="_x0000_s1065" type="#_x0000_t202" style="position:absolute;left:0;text-align:left;margin-left:0;margin-top:.05pt;width:467.05pt;height:183.2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" stroked="f">
                <v:textbox>
                  <w:txbxContent>
                    <w:p w14:paraId="6F07E5B0" w14:textId="77777777" w:rsidR="00FE70F5" w:rsidRDefault="00FE70F5" w:rsidP="00FE70F5">
                      <w:pPr>
                        <w:pStyle w:val="a4"/>
                        <w:spacing w:before="120" w:after="0"/>
                        <w:ind w:left="0"/>
                        <w:jc w:val="center"/>
                        <w:rPr>
                          <w:rFonts w:eastAsia="游明朝"/>
                          <w:b/>
                          <w:bCs/>
                          <w:lang w:eastAsia="ja-JP"/>
                        </w:rPr>
                      </w:pPr>
                      <w:r w:rsidRPr="00881F8F">
                        <w:rPr>
                          <w:rFonts w:eastAsia="游明朝"/>
                          <w:b/>
                          <w:bCs/>
                          <w:noProof/>
                          <w:lang w:eastAsia="ja-JP"/>
                        </w:rPr>
                        <w:drawing>
                          <wp:inline distT="0" distB="0" distL="0" distR="0" wp14:anchorId="29578CB2" wp14:editId="1EBD4090">
                            <wp:extent cx="5739765" cy="1951990"/>
                            <wp:effectExtent l="0" t="0" r="0" b="0"/>
                            <wp:docPr id="11289" name="図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9765" cy="1951990"/>
                                    </a:xfrm>
                                    <a:prstGeom prst="rect">
                                      <a:avLst/>
                                    </a:prstGeom>
                                    <a:noFill/>
                                    <a:ln>
                                      <a:noFill/>
                                    </a:ln>
                                  </pic:spPr>
                                </pic:pic>
                              </a:graphicData>
                            </a:graphic>
                          </wp:inline>
                        </w:drawing>
                      </w:r>
                    </w:p>
                    <w:p w14:paraId="1D037977" w14:textId="77777777" w:rsidR="00FE70F5" w:rsidRPr="00776895" w:rsidRDefault="00FE70F5" w:rsidP="00FE70F5">
                      <w:pPr>
                        <w:pStyle w:val="a4"/>
                        <w:spacing w:before="120" w:after="0"/>
                        <w:ind w:left="0"/>
                        <w:jc w:val="center"/>
                        <w:rPr>
                          <w:rFonts w:ascii="ＭＳ 明朝" w:eastAsia="ＭＳ 明朝" w:hAnsi="ＭＳ 明朝" w:cs="ＭＳ 明朝"/>
                          <w:b/>
                          <w:bCs/>
                          <w:lang w:eastAsia="ja-JP"/>
                        </w:rPr>
                      </w:pPr>
                      <w:r w:rsidRPr="00635DF2">
                        <w:rPr>
                          <w:b/>
                          <w:bCs/>
                          <w:lang w:eastAsia="ja-JP"/>
                        </w:rPr>
                        <w:t>Figure 2.3.4: Total Chlorine (LVMWD)</w:t>
                      </w:r>
                    </w:p>
                    <w:p w14:paraId="3D195CA8" w14:textId="422DB865" w:rsidR="000A026D" w:rsidRPr="00776895" w:rsidRDefault="000A026D" w:rsidP="000A026D">
                      <w:pPr>
                        <w:pStyle w:val="a4"/>
                        <w:spacing w:before="120" w:after="0"/>
                        <w:ind w:left="0"/>
                        <w:jc w:val="center"/>
                        <w:rPr>
                          <w:rFonts w:ascii="ＭＳ 明朝" w:eastAsia="ＭＳ 明朝" w:hAnsi="ＭＳ 明朝" w:cs="ＭＳ 明朝"/>
                          <w:b/>
                          <w:bCs/>
                          <w:lang w:eastAsia="ja-JP"/>
                        </w:rPr>
                      </w:pPr>
                    </w:p>
                  </w:txbxContent>
                </v:textbox>
                <w10:wrap type="square"/>
              </v:shape>
            </w:pict>
          </mc:Fallback>
        </mc:AlternateContent>
      </w:r>
    </w:p>
    <w:p w14:paraId="4CE3F35B" w14:textId="77777777" w:rsidR="000A026D" w:rsidRPr="00653B5A" w:rsidRDefault="000A026D" w:rsidP="000A026D">
      <w:pPr>
        <w:widowControl w:val="0"/>
        <w:snapToGrid/>
        <w:spacing w:after="0"/>
        <w:jc w:val="both"/>
        <w:rPr>
          <w:rFonts w:ascii="游明朝" w:eastAsia="游明朝" w:hAnsi="游明朝"/>
          <w:color w:val="auto"/>
          <w:kern w:val="2"/>
          <w:lang w:eastAsia="ja-JP"/>
        </w:rPr>
      </w:pPr>
      <w:r w:rsidRPr="00653B5A">
        <w:rPr>
          <w:noProof/>
        </w:rPr>
        <w:lastRenderedPageBreak/>
        <mc:AlternateContent>
          <mc:Choice Requires="wps">
            <w:drawing>
              <wp:inline distT="0" distB="0" distL="0" distR="0" wp14:anchorId="63B0A958" wp14:editId="6AB394F3">
                <wp:extent cx="5931535" cy="2580237"/>
                <wp:effectExtent l="0" t="0" r="0" b="0"/>
                <wp:docPr id="20587126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80237"/>
                        </a:xfrm>
                        <a:prstGeom prst="rect">
                          <a:avLst/>
                        </a:prstGeom>
                        <a:solidFill>
                          <a:srgbClr val="FFFFFF"/>
                        </a:solidFill>
                        <a:ln w="9525">
                          <a:noFill/>
                          <a:miter lim="800000"/>
                          <a:headEnd/>
                          <a:tailEnd/>
                        </a:ln>
                      </wps:spPr>
                      <wps:txbx>
                        <w:txbxContent>
                          <w:p w14:paraId="28A5F647" w14:textId="77777777" w:rsidR="00FE70F5" w:rsidRDefault="00FE70F5" w:rsidP="00FE70F5">
                            <w:pPr>
                              <w:pStyle w:val="a4"/>
                              <w:spacing w:before="120" w:after="0"/>
                              <w:ind w:left="0"/>
                              <w:jc w:val="center"/>
                              <w:rPr>
                                <w:b/>
                                <w:bCs/>
                                <w:lang w:eastAsia="ja-JP"/>
                              </w:rPr>
                            </w:pPr>
                            <w:r>
                              <w:rPr>
                                <w:b/>
                                <w:bCs/>
                                <w:noProof/>
                              </w:rPr>
                              <w:drawing>
                                <wp:inline distT="0" distB="0" distL="0" distR="0" wp14:anchorId="59B5D952" wp14:editId="305EF6FB">
                                  <wp:extent cx="2510026" cy="1980000"/>
                                  <wp:effectExtent l="0" t="0" r="5080" b="1270"/>
                                  <wp:docPr id="11290" name="図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r w:rsidRPr="005230BE">
                              <w:rPr>
                                <w:b/>
                                <w:bCs/>
                                <w:lang w:eastAsia="ja-JP"/>
                              </w:rPr>
                              <w:t xml:space="preserve"> </w:t>
                            </w:r>
                            <w:r>
                              <w:rPr>
                                <w:b/>
                                <w:bCs/>
                                <w:noProof/>
                              </w:rPr>
                              <w:drawing>
                                <wp:inline distT="0" distB="0" distL="0" distR="0" wp14:anchorId="4635CD01" wp14:editId="190686B1">
                                  <wp:extent cx="2510026" cy="1980000"/>
                                  <wp:effectExtent l="0" t="0" r="5080" b="1270"/>
                                  <wp:docPr id="11291" name="図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p>
                          <w:p w14:paraId="01E5DA5D" w14:textId="3267EE9B" w:rsidR="00FE70F5" w:rsidRPr="00C90CC6" w:rsidRDefault="00FE70F5" w:rsidP="00FE70F5">
                            <w:pPr>
                              <w:pStyle w:val="a4"/>
                              <w:spacing w:before="120" w:after="0"/>
                              <w:ind w:left="1440" w:firstLine="240"/>
                              <w:rPr>
                                <w:b/>
                                <w:bCs/>
                                <w:lang w:eastAsia="ja-JP"/>
                              </w:rPr>
                            </w:pPr>
                            <w:r w:rsidRPr="00C90CC6">
                              <w:rPr>
                                <w:b/>
                                <w:bCs/>
                                <w:lang w:eastAsia="ja-JP"/>
                              </w:rPr>
                              <w:t>(a) 30 minutes data</w:t>
                            </w:r>
                            <w:r>
                              <w:rPr>
                                <w:b/>
                                <w:bCs/>
                                <w:lang w:eastAsia="ja-JP"/>
                              </w:rPr>
                              <w:tab/>
                            </w:r>
                            <w:r>
                              <w:rPr>
                                <w:b/>
                                <w:bCs/>
                                <w:lang w:eastAsia="ja-JP"/>
                              </w:rPr>
                              <w:tab/>
                            </w:r>
                            <w:r>
                              <w:rPr>
                                <w:b/>
                                <w:bCs/>
                                <w:lang w:eastAsia="ja-JP"/>
                              </w:rPr>
                              <w:tab/>
                            </w:r>
                            <w:r w:rsidRPr="00C90CC6">
                              <w:rPr>
                                <w:b/>
                                <w:bCs/>
                                <w:lang w:eastAsia="ja-JP"/>
                              </w:rPr>
                              <w:t xml:space="preserve">     </w:t>
                            </w:r>
                            <w:r w:rsidRPr="00C90CC6">
                              <w:rPr>
                                <w:b/>
                                <w:bCs/>
                                <w:lang w:eastAsia="ja-JP"/>
                              </w:rPr>
                              <w:tab/>
                            </w:r>
                            <w:r w:rsidRPr="00C90CC6">
                              <w:rPr>
                                <w:b/>
                                <w:bCs/>
                                <w:lang w:eastAsia="ja-JP"/>
                              </w:rPr>
                              <w:tab/>
                            </w:r>
                            <w:r w:rsidRPr="00C90CC6">
                              <w:rPr>
                                <w:b/>
                                <w:bCs/>
                                <w:lang w:eastAsia="ja-JP"/>
                              </w:rPr>
                              <w:tab/>
                            </w:r>
                            <w:r w:rsidRPr="00C90CC6">
                              <w:rPr>
                                <w:b/>
                                <w:bCs/>
                                <w:lang w:eastAsia="ja-JP"/>
                              </w:rPr>
                              <w:tab/>
                            </w:r>
                            <w:r w:rsidRPr="00C90CC6">
                              <w:rPr>
                                <w:b/>
                                <w:bCs/>
                                <w:lang w:eastAsia="ja-JP"/>
                              </w:rPr>
                              <w:tab/>
                              <w:t xml:space="preserve">   </w:t>
                            </w:r>
                            <w:r w:rsidRPr="00C90CC6">
                              <w:rPr>
                                <w:rFonts w:eastAsia="游明朝"/>
                                <w:b/>
                                <w:bCs/>
                                <w:lang w:eastAsia="ja-JP"/>
                              </w:rPr>
                              <w:t xml:space="preserve"> (</w:t>
                            </w:r>
                            <w:r w:rsidRPr="00C90CC6">
                              <w:rPr>
                                <w:b/>
                                <w:bCs/>
                                <w:lang w:eastAsia="ja-JP"/>
                              </w:rPr>
                              <w:t>b) 1 day data</w:t>
                            </w:r>
                          </w:p>
                          <w:p w14:paraId="69F6C9B8" w14:textId="77777777" w:rsidR="00FE70F5" w:rsidRPr="00CA2EBB" w:rsidRDefault="00FE70F5" w:rsidP="00FE70F5">
                            <w:pPr>
                              <w:pStyle w:val="a4"/>
                              <w:spacing w:before="120" w:after="0"/>
                              <w:ind w:left="0" w:firstLine="24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Pr>
                                <w:rFonts w:eastAsia="ＭＳ 明朝"/>
                                <w:b/>
                                <w:bCs/>
                                <w:lang w:eastAsia="ja-JP"/>
                              </w:rPr>
                              <w:t>5</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P</w:t>
                            </w:r>
                            <w:r w:rsidRPr="00CA2EBB">
                              <w:rPr>
                                <w:b/>
                                <w:bCs/>
                                <w:lang w:eastAsia="ja-JP"/>
                              </w:rPr>
                              <w:t xml:space="preserve">ressure </w:t>
                            </w:r>
                            <w:r>
                              <w:rPr>
                                <w:b/>
                                <w:bCs/>
                                <w:lang w:eastAsia="ja-JP"/>
                              </w:rPr>
                              <w:t>R</w:t>
                            </w:r>
                            <w:r w:rsidRPr="00CA2EBB">
                              <w:rPr>
                                <w:b/>
                                <w:bCs/>
                                <w:lang w:eastAsia="ja-JP"/>
                              </w:rPr>
                              <w:t>atio (</w:t>
                            </w:r>
                            <w:r>
                              <w:rPr>
                                <w:b/>
                                <w:bCs/>
                                <w:lang w:eastAsia="ja-JP"/>
                              </w:rPr>
                              <w:t>LVMWD</w:t>
                            </w:r>
                            <w:r w:rsidRPr="00CA2EBB">
                              <w:rPr>
                                <w:b/>
                                <w:bCs/>
                                <w:lang w:eastAsia="ja-JP"/>
                              </w:rPr>
                              <w:t>)</w:t>
                            </w:r>
                          </w:p>
                          <w:p w14:paraId="3BA590EE" w14:textId="77777777" w:rsidR="00FE70F5" w:rsidRPr="006B3474" w:rsidRDefault="00FE70F5" w:rsidP="00FE70F5">
                            <w:pPr>
                              <w:pStyle w:val="a4"/>
                              <w:spacing w:before="120" w:after="0"/>
                              <w:ind w:left="0" w:firstLineChars="50" w:firstLine="118"/>
                              <w:rPr>
                                <w:rFonts w:eastAsia="游明朝"/>
                                <w:b/>
                                <w:bCs/>
                                <w:lang w:eastAsia="ja-JP"/>
                              </w:rPr>
                            </w:pPr>
                          </w:p>
                          <w:p w14:paraId="4CD8A4C9" w14:textId="77777777" w:rsidR="000A026D" w:rsidRPr="00FE70F5" w:rsidRDefault="000A026D" w:rsidP="000A026D">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63B0A958" id="_x0000_s1066" type="#_x0000_t202" style="width:467.05pt;height:2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" stroked="f">
                <v:textbox>
                  <w:txbxContent>
                    <w:p w14:paraId="28A5F647" w14:textId="77777777" w:rsidR="00FE70F5" w:rsidRDefault="00FE70F5" w:rsidP="00FE70F5">
                      <w:pPr>
                        <w:pStyle w:val="a4"/>
                        <w:spacing w:before="120" w:after="0"/>
                        <w:ind w:left="0"/>
                        <w:jc w:val="center"/>
                        <w:rPr>
                          <w:b/>
                          <w:bCs/>
                          <w:lang w:eastAsia="ja-JP"/>
                        </w:rPr>
                      </w:pPr>
                      <w:r>
                        <w:rPr>
                          <w:b/>
                          <w:bCs/>
                          <w:noProof/>
                        </w:rPr>
                        <w:drawing>
                          <wp:inline distT="0" distB="0" distL="0" distR="0" wp14:anchorId="59B5D952" wp14:editId="305EF6FB">
                            <wp:extent cx="2510026" cy="1980000"/>
                            <wp:effectExtent l="0" t="0" r="5080" b="1270"/>
                            <wp:docPr id="11290" name="図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r w:rsidRPr="005230BE">
                        <w:rPr>
                          <w:b/>
                          <w:bCs/>
                          <w:lang w:eastAsia="ja-JP"/>
                        </w:rPr>
                        <w:t xml:space="preserve"> </w:t>
                      </w:r>
                      <w:r>
                        <w:rPr>
                          <w:b/>
                          <w:bCs/>
                          <w:noProof/>
                        </w:rPr>
                        <w:drawing>
                          <wp:inline distT="0" distB="0" distL="0" distR="0" wp14:anchorId="4635CD01" wp14:editId="190686B1">
                            <wp:extent cx="2510026" cy="1980000"/>
                            <wp:effectExtent l="0" t="0" r="5080" b="1270"/>
                            <wp:docPr id="11291" name="図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0026" cy="1980000"/>
                                    </a:xfrm>
                                    <a:prstGeom prst="rect">
                                      <a:avLst/>
                                    </a:prstGeom>
                                    <a:noFill/>
                                    <a:ln>
                                      <a:noFill/>
                                    </a:ln>
                                  </pic:spPr>
                                </pic:pic>
                              </a:graphicData>
                            </a:graphic>
                          </wp:inline>
                        </w:drawing>
                      </w:r>
                    </w:p>
                    <w:p w14:paraId="01E5DA5D" w14:textId="3267EE9B" w:rsidR="00FE70F5" w:rsidRPr="00C90CC6" w:rsidRDefault="00FE70F5" w:rsidP="00FE70F5">
                      <w:pPr>
                        <w:pStyle w:val="a4"/>
                        <w:spacing w:before="120" w:after="0"/>
                        <w:ind w:left="1440" w:firstLine="240"/>
                        <w:rPr>
                          <w:b/>
                          <w:bCs/>
                          <w:lang w:eastAsia="ja-JP"/>
                        </w:rPr>
                      </w:pPr>
                      <w:r w:rsidRPr="00C90CC6">
                        <w:rPr>
                          <w:b/>
                          <w:bCs/>
                          <w:lang w:eastAsia="ja-JP"/>
                        </w:rPr>
                        <w:t>(a) 30 minutes data</w:t>
                      </w:r>
                      <w:r>
                        <w:rPr>
                          <w:b/>
                          <w:bCs/>
                          <w:lang w:eastAsia="ja-JP"/>
                        </w:rPr>
                        <w:tab/>
                      </w:r>
                      <w:r>
                        <w:rPr>
                          <w:b/>
                          <w:bCs/>
                          <w:lang w:eastAsia="ja-JP"/>
                        </w:rPr>
                        <w:tab/>
                      </w:r>
                      <w:r>
                        <w:rPr>
                          <w:b/>
                          <w:bCs/>
                          <w:lang w:eastAsia="ja-JP"/>
                        </w:rPr>
                        <w:tab/>
                      </w:r>
                      <w:r w:rsidRPr="00C90CC6">
                        <w:rPr>
                          <w:b/>
                          <w:bCs/>
                          <w:lang w:eastAsia="ja-JP"/>
                        </w:rPr>
                        <w:t xml:space="preserve">     </w:t>
                      </w:r>
                      <w:r w:rsidRPr="00C90CC6">
                        <w:rPr>
                          <w:b/>
                          <w:bCs/>
                          <w:lang w:eastAsia="ja-JP"/>
                        </w:rPr>
                        <w:tab/>
                      </w:r>
                      <w:r w:rsidRPr="00C90CC6">
                        <w:rPr>
                          <w:b/>
                          <w:bCs/>
                          <w:lang w:eastAsia="ja-JP"/>
                        </w:rPr>
                        <w:tab/>
                      </w:r>
                      <w:r w:rsidRPr="00C90CC6">
                        <w:rPr>
                          <w:b/>
                          <w:bCs/>
                          <w:lang w:eastAsia="ja-JP"/>
                        </w:rPr>
                        <w:tab/>
                      </w:r>
                      <w:r w:rsidRPr="00C90CC6">
                        <w:rPr>
                          <w:b/>
                          <w:bCs/>
                          <w:lang w:eastAsia="ja-JP"/>
                        </w:rPr>
                        <w:tab/>
                      </w:r>
                      <w:r w:rsidRPr="00C90CC6">
                        <w:rPr>
                          <w:b/>
                          <w:bCs/>
                          <w:lang w:eastAsia="ja-JP"/>
                        </w:rPr>
                        <w:tab/>
                        <w:t xml:space="preserve">   </w:t>
                      </w:r>
                      <w:r w:rsidRPr="00C90CC6">
                        <w:rPr>
                          <w:rFonts w:eastAsia="游明朝"/>
                          <w:b/>
                          <w:bCs/>
                          <w:lang w:eastAsia="ja-JP"/>
                        </w:rPr>
                        <w:t xml:space="preserve"> (</w:t>
                      </w:r>
                      <w:r w:rsidRPr="00C90CC6">
                        <w:rPr>
                          <w:b/>
                          <w:bCs/>
                          <w:lang w:eastAsia="ja-JP"/>
                        </w:rPr>
                        <w:t>b) 1 day data</w:t>
                      </w:r>
                    </w:p>
                    <w:p w14:paraId="69F6C9B8" w14:textId="77777777" w:rsidR="00FE70F5" w:rsidRPr="00CA2EBB" w:rsidRDefault="00FE70F5" w:rsidP="00FE70F5">
                      <w:pPr>
                        <w:pStyle w:val="a4"/>
                        <w:spacing w:before="120" w:after="0"/>
                        <w:ind w:left="0" w:firstLine="24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Pr>
                          <w:rFonts w:eastAsia="ＭＳ 明朝"/>
                          <w:b/>
                          <w:bCs/>
                          <w:lang w:eastAsia="ja-JP"/>
                        </w:rPr>
                        <w:t>5</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P</w:t>
                      </w:r>
                      <w:r w:rsidRPr="00CA2EBB">
                        <w:rPr>
                          <w:b/>
                          <w:bCs/>
                          <w:lang w:eastAsia="ja-JP"/>
                        </w:rPr>
                        <w:t xml:space="preserve">ressure </w:t>
                      </w:r>
                      <w:r>
                        <w:rPr>
                          <w:b/>
                          <w:bCs/>
                          <w:lang w:eastAsia="ja-JP"/>
                        </w:rPr>
                        <w:t>R</w:t>
                      </w:r>
                      <w:r w:rsidRPr="00CA2EBB">
                        <w:rPr>
                          <w:b/>
                          <w:bCs/>
                          <w:lang w:eastAsia="ja-JP"/>
                        </w:rPr>
                        <w:t>atio (</w:t>
                      </w:r>
                      <w:r>
                        <w:rPr>
                          <w:b/>
                          <w:bCs/>
                          <w:lang w:eastAsia="ja-JP"/>
                        </w:rPr>
                        <w:t>LVMWD</w:t>
                      </w:r>
                      <w:r w:rsidRPr="00CA2EBB">
                        <w:rPr>
                          <w:b/>
                          <w:bCs/>
                          <w:lang w:eastAsia="ja-JP"/>
                        </w:rPr>
                        <w:t>)</w:t>
                      </w:r>
                    </w:p>
                    <w:p w14:paraId="3BA590EE" w14:textId="77777777" w:rsidR="00FE70F5" w:rsidRPr="006B3474" w:rsidRDefault="00FE70F5" w:rsidP="00FE70F5">
                      <w:pPr>
                        <w:pStyle w:val="a4"/>
                        <w:spacing w:before="120" w:after="0"/>
                        <w:ind w:left="0" w:firstLineChars="50" w:firstLine="118"/>
                        <w:rPr>
                          <w:rFonts w:eastAsia="游明朝"/>
                          <w:b/>
                          <w:bCs/>
                          <w:lang w:eastAsia="ja-JP"/>
                        </w:rPr>
                      </w:pPr>
                    </w:p>
                    <w:p w14:paraId="4CD8A4C9" w14:textId="77777777" w:rsidR="000A026D" w:rsidRPr="00FE70F5" w:rsidRDefault="000A026D" w:rsidP="000A026D">
                      <w:pPr>
                        <w:pStyle w:val="a4"/>
                        <w:spacing w:before="120" w:after="0"/>
                        <w:ind w:left="0" w:firstLineChars="50" w:firstLine="118"/>
                        <w:rPr>
                          <w:rFonts w:eastAsia="游明朝"/>
                          <w:b/>
                          <w:bCs/>
                          <w:lang w:eastAsia="ja-JP"/>
                        </w:rPr>
                      </w:pPr>
                    </w:p>
                  </w:txbxContent>
                </v:textbox>
                <w10:anchorlock/>
              </v:shape>
            </w:pict>
          </mc:Fallback>
        </mc:AlternateContent>
      </w:r>
    </w:p>
    <w:p w14:paraId="1DF06CDF" w14:textId="5C6C45C6" w:rsidR="00243C64" w:rsidRPr="00653B5A" w:rsidRDefault="000A026D" w:rsidP="007D2057">
      <w:pPr>
        <w:widowControl w:val="0"/>
        <w:snapToGrid/>
        <w:spacing w:after="0"/>
        <w:jc w:val="both"/>
        <w:rPr>
          <w:rFonts w:ascii="游明朝" w:eastAsia="游明朝" w:hAnsi="游明朝"/>
          <w:color w:val="auto"/>
          <w:kern w:val="2"/>
          <w:lang w:eastAsia="ja-JP"/>
        </w:rPr>
      </w:pPr>
      <w:r w:rsidRPr="00653B5A">
        <w:rPr>
          <w:noProof/>
        </w:rPr>
        <mc:AlternateContent>
          <mc:Choice Requires="wps">
            <w:drawing>
              <wp:inline distT="0" distB="0" distL="0" distR="0" wp14:anchorId="1EFFD85E" wp14:editId="581C5002">
                <wp:extent cx="5931535" cy="2530069"/>
                <wp:effectExtent l="0" t="0" r="0" b="3810"/>
                <wp:docPr id="20587126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30069"/>
                        </a:xfrm>
                        <a:prstGeom prst="rect">
                          <a:avLst/>
                        </a:prstGeom>
                        <a:solidFill>
                          <a:srgbClr val="FFFFFF"/>
                        </a:solidFill>
                        <a:ln w="9525">
                          <a:noFill/>
                          <a:miter lim="800000"/>
                          <a:headEnd/>
                          <a:tailEnd/>
                        </a:ln>
                      </wps:spPr>
                      <wps:txbx>
                        <w:txbxContent>
                          <w:p w14:paraId="52B2B3CF" w14:textId="77777777" w:rsidR="00FE70F5" w:rsidRPr="00881F8F" w:rsidRDefault="00FE70F5" w:rsidP="00FE70F5">
                            <w:pPr>
                              <w:pStyle w:val="a4"/>
                              <w:spacing w:before="120" w:after="0"/>
                              <w:ind w:left="0"/>
                              <w:jc w:val="center"/>
                              <w:rPr>
                                <w:b/>
                                <w:bCs/>
                                <w:lang w:eastAsia="ja-JP"/>
                              </w:rPr>
                            </w:pPr>
                            <w:r>
                              <w:rPr>
                                <w:b/>
                                <w:bCs/>
                                <w:noProof/>
                              </w:rPr>
                              <w:drawing>
                                <wp:inline distT="0" distB="0" distL="0" distR="0" wp14:anchorId="45A7CDCD" wp14:editId="518F11FB">
                                  <wp:extent cx="2509932" cy="1980000"/>
                                  <wp:effectExtent l="0" t="0" r="5080" b="1270"/>
                                  <wp:docPr id="11292" name="図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932" cy="1980000"/>
                                          </a:xfrm>
                                          <a:prstGeom prst="rect">
                                            <a:avLst/>
                                          </a:prstGeom>
                                          <a:noFill/>
                                          <a:ln>
                                            <a:noFill/>
                                          </a:ln>
                                        </pic:spPr>
                                      </pic:pic>
                                    </a:graphicData>
                                  </a:graphic>
                                </wp:inline>
                              </w:drawing>
                            </w:r>
                            <w:r w:rsidRPr="005230BE">
                              <w:rPr>
                                <w:b/>
                                <w:bCs/>
                                <w:lang w:eastAsia="ja-JP"/>
                              </w:rPr>
                              <w:t xml:space="preserve"> </w:t>
                            </w:r>
                          </w:p>
                          <w:p w14:paraId="2CA900B7" w14:textId="77777777" w:rsidR="00FE70F5" w:rsidRPr="00CA2EBB" w:rsidRDefault="00FE70F5" w:rsidP="00FE70F5">
                            <w:pPr>
                              <w:pStyle w:val="a4"/>
                              <w:spacing w:before="120" w:after="0"/>
                              <w:ind w:left="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Pr>
                                <w:rFonts w:eastAsia="ＭＳ 明朝"/>
                                <w:b/>
                                <w:bCs/>
                                <w:lang w:eastAsia="ja-JP"/>
                              </w:rPr>
                              <w:t>6</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d</w:t>
                            </w:r>
                            <w:r w:rsidRPr="00B76DDF">
                              <w:rPr>
                                <w:b/>
                                <w:bCs/>
                                <w:lang w:eastAsia="ja-JP"/>
                              </w:rPr>
                              <w:t xml:space="preserve">ifference </w:t>
                            </w:r>
                            <w:r>
                              <w:rPr>
                                <w:b/>
                                <w:bCs/>
                                <w:lang w:eastAsia="ja-JP"/>
                              </w:rPr>
                              <w:t>of P</w:t>
                            </w:r>
                            <w:r w:rsidRPr="00CA2EBB">
                              <w:rPr>
                                <w:b/>
                                <w:bCs/>
                                <w:lang w:eastAsia="ja-JP"/>
                              </w:rPr>
                              <w:t xml:space="preserve">ressure </w:t>
                            </w:r>
                            <w:r>
                              <w:rPr>
                                <w:b/>
                                <w:bCs/>
                                <w:lang w:eastAsia="ja-JP"/>
                              </w:rPr>
                              <w:t>R</w:t>
                            </w:r>
                            <w:r w:rsidRPr="00CA2EBB">
                              <w:rPr>
                                <w:b/>
                                <w:bCs/>
                                <w:lang w:eastAsia="ja-JP"/>
                              </w:rPr>
                              <w:t>atio</w:t>
                            </w:r>
                            <w:r w:rsidRPr="00B76DDF">
                              <w:rPr>
                                <w:b/>
                                <w:bCs/>
                                <w:lang w:eastAsia="ja-JP"/>
                              </w:rPr>
                              <w:t xml:space="preserve"> from previous time value</w:t>
                            </w:r>
                            <w:r w:rsidRPr="00CA2EBB">
                              <w:rPr>
                                <w:b/>
                                <w:bCs/>
                                <w:lang w:eastAsia="ja-JP"/>
                              </w:rPr>
                              <w:t xml:space="preserve"> (</w:t>
                            </w:r>
                            <w:r>
                              <w:rPr>
                                <w:b/>
                                <w:bCs/>
                                <w:lang w:eastAsia="ja-JP"/>
                              </w:rPr>
                              <w:t>LVMWD</w:t>
                            </w:r>
                            <w:r w:rsidRPr="00CA2EBB">
                              <w:rPr>
                                <w:b/>
                                <w:bCs/>
                                <w:lang w:eastAsia="ja-JP"/>
                              </w:rPr>
                              <w:t>)</w:t>
                            </w:r>
                          </w:p>
                          <w:p w14:paraId="6A8D3143" w14:textId="77777777" w:rsidR="00FE70F5" w:rsidRPr="006B3474" w:rsidRDefault="00FE70F5" w:rsidP="00FE70F5">
                            <w:pPr>
                              <w:pStyle w:val="a4"/>
                              <w:spacing w:before="120" w:after="0"/>
                              <w:ind w:left="0" w:firstLineChars="50" w:firstLine="118"/>
                              <w:rPr>
                                <w:rFonts w:eastAsia="游明朝"/>
                                <w:b/>
                                <w:bCs/>
                                <w:lang w:eastAsia="ja-JP"/>
                              </w:rPr>
                            </w:pPr>
                          </w:p>
                          <w:p w14:paraId="10E189C2" w14:textId="77777777" w:rsidR="000A026D" w:rsidRPr="00FE70F5" w:rsidRDefault="000A026D" w:rsidP="000A026D">
                            <w:pPr>
                              <w:pStyle w:val="a4"/>
                              <w:spacing w:before="120" w:after="0"/>
                              <w:ind w:left="0" w:firstLineChars="50" w:firstLine="118"/>
                              <w:rPr>
                                <w:rFonts w:eastAsia="游明朝"/>
                                <w:b/>
                                <w:bCs/>
                                <w:lang w:eastAsia="ja-JP"/>
                              </w:rPr>
                            </w:pPr>
                          </w:p>
                        </w:txbxContent>
                      </wps:txbx>
                      <wps:bodyPr rot="0" vert="horz" wrap="square" lIns="91440" tIns="45720" rIns="91440" bIns="45720" anchor="t" anchorCtr="0">
                        <a:noAutofit/>
                      </wps:bodyPr>
                    </wps:wsp>
                  </a:graphicData>
                </a:graphic>
              </wp:inline>
            </w:drawing>
          </mc:Choice>
          <mc:Fallback>
            <w:pict>
              <v:shape w14:anchorId="1EFFD85E" id="_x0000_s1067" type="#_x0000_t202" style="width:467.05pt;height:19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" stroked="f">
                <v:textbox>
                  <w:txbxContent>
                    <w:p w14:paraId="52B2B3CF" w14:textId="77777777" w:rsidR="00FE70F5" w:rsidRPr="00881F8F" w:rsidRDefault="00FE70F5" w:rsidP="00FE70F5">
                      <w:pPr>
                        <w:pStyle w:val="a4"/>
                        <w:spacing w:before="120" w:after="0"/>
                        <w:ind w:left="0"/>
                        <w:jc w:val="center"/>
                        <w:rPr>
                          <w:b/>
                          <w:bCs/>
                          <w:lang w:eastAsia="ja-JP"/>
                        </w:rPr>
                      </w:pPr>
                      <w:r>
                        <w:rPr>
                          <w:b/>
                          <w:bCs/>
                          <w:noProof/>
                        </w:rPr>
                        <w:drawing>
                          <wp:inline distT="0" distB="0" distL="0" distR="0" wp14:anchorId="45A7CDCD" wp14:editId="518F11FB">
                            <wp:extent cx="2509932" cy="1980000"/>
                            <wp:effectExtent l="0" t="0" r="5080" b="1270"/>
                            <wp:docPr id="11292" name="図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9932" cy="1980000"/>
                                    </a:xfrm>
                                    <a:prstGeom prst="rect">
                                      <a:avLst/>
                                    </a:prstGeom>
                                    <a:noFill/>
                                    <a:ln>
                                      <a:noFill/>
                                    </a:ln>
                                  </pic:spPr>
                                </pic:pic>
                              </a:graphicData>
                            </a:graphic>
                          </wp:inline>
                        </w:drawing>
                      </w:r>
                      <w:r w:rsidRPr="005230BE">
                        <w:rPr>
                          <w:b/>
                          <w:bCs/>
                          <w:lang w:eastAsia="ja-JP"/>
                        </w:rPr>
                        <w:t xml:space="preserve"> </w:t>
                      </w:r>
                    </w:p>
                    <w:p w14:paraId="2CA900B7" w14:textId="77777777" w:rsidR="00FE70F5" w:rsidRPr="00CA2EBB" w:rsidRDefault="00FE70F5" w:rsidP="00FE70F5">
                      <w:pPr>
                        <w:pStyle w:val="a4"/>
                        <w:spacing w:before="120" w:after="0"/>
                        <w:ind w:left="0"/>
                        <w:jc w:val="center"/>
                        <w:rPr>
                          <w:b/>
                          <w:bCs/>
                          <w:lang w:eastAsia="ja-JP"/>
                        </w:rPr>
                      </w:pPr>
                      <w:r w:rsidRPr="00CA2EBB">
                        <w:rPr>
                          <w:b/>
                          <w:bCs/>
                          <w:lang w:eastAsia="ja-JP"/>
                        </w:rPr>
                        <w:t xml:space="preserve">Figure </w:t>
                      </w:r>
                      <w:r>
                        <w:rPr>
                          <w:rFonts w:eastAsia="ＭＳ 明朝"/>
                          <w:b/>
                          <w:bCs/>
                          <w:lang w:eastAsia="ja-JP"/>
                        </w:rPr>
                        <w:t>2</w:t>
                      </w:r>
                      <w:r w:rsidRPr="00CA2EBB">
                        <w:rPr>
                          <w:rFonts w:eastAsia="ＭＳ 明朝"/>
                          <w:b/>
                          <w:bCs/>
                          <w:lang w:eastAsia="ja-JP"/>
                        </w:rPr>
                        <w:t>.</w:t>
                      </w:r>
                      <w:r>
                        <w:rPr>
                          <w:rFonts w:eastAsia="ＭＳ 明朝"/>
                          <w:b/>
                          <w:bCs/>
                          <w:lang w:eastAsia="ja-JP"/>
                        </w:rPr>
                        <w:t>3</w:t>
                      </w:r>
                      <w:r w:rsidRPr="00CA2EBB">
                        <w:rPr>
                          <w:rFonts w:eastAsia="ＭＳ 明朝"/>
                          <w:b/>
                          <w:bCs/>
                          <w:lang w:eastAsia="ja-JP"/>
                        </w:rPr>
                        <w:t>.</w:t>
                      </w:r>
                      <w:r>
                        <w:rPr>
                          <w:rFonts w:eastAsia="ＭＳ 明朝"/>
                          <w:b/>
                          <w:bCs/>
                          <w:lang w:eastAsia="ja-JP"/>
                        </w:rPr>
                        <w:t>6</w:t>
                      </w:r>
                      <w:r w:rsidRPr="00CA2EBB">
                        <w:rPr>
                          <w:b/>
                          <w:bCs/>
                          <w:lang w:eastAsia="ja-JP"/>
                        </w:rPr>
                        <w:t xml:space="preserve">: </w:t>
                      </w:r>
                      <w:r>
                        <w:rPr>
                          <w:b/>
                          <w:bCs/>
                          <w:lang w:eastAsia="ja-JP"/>
                        </w:rPr>
                        <w:t>Correlation between</w:t>
                      </w:r>
                      <w:r w:rsidRPr="00CA2EBB">
                        <w:rPr>
                          <w:b/>
                          <w:bCs/>
                          <w:lang w:eastAsia="ja-JP"/>
                        </w:rPr>
                        <w:t xml:space="preserve"> </w:t>
                      </w:r>
                      <w:r>
                        <w:rPr>
                          <w:b/>
                          <w:bCs/>
                          <w:lang w:eastAsia="ja-JP"/>
                        </w:rPr>
                        <w:t>T</w:t>
                      </w:r>
                      <w:r w:rsidRPr="00CA2EBB">
                        <w:rPr>
                          <w:b/>
                          <w:bCs/>
                          <w:lang w:eastAsia="ja-JP"/>
                        </w:rPr>
                        <w:t xml:space="preserve">otal </w:t>
                      </w:r>
                      <w:r>
                        <w:rPr>
                          <w:b/>
                          <w:bCs/>
                          <w:lang w:eastAsia="ja-JP"/>
                        </w:rPr>
                        <w:t>Ch</w:t>
                      </w:r>
                      <w:r w:rsidRPr="00CA2EBB">
                        <w:rPr>
                          <w:b/>
                          <w:bCs/>
                          <w:lang w:eastAsia="ja-JP"/>
                        </w:rPr>
                        <w:t xml:space="preserve">lorine and </w:t>
                      </w:r>
                      <w:r>
                        <w:rPr>
                          <w:b/>
                          <w:bCs/>
                          <w:lang w:eastAsia="ja-JP"/>
                        </w:rPr>
                        <w:t>d</w:t>
                      </w:r>
                      <w:r w:rsidRPr="00B76DDF">
                        <w:rPr>
                          <w:b/>
                          <w:bCs/>
                          <w:lang w:eastAsia="ja-JP"/>
                        </w:rPr>
                        <w:t xml:space="preserve">ifference </w:t>
                      </w:r>
                      <w:r>
                        <w:rPr>
                          <w:b/>
                          <w:bCs/>
                          <w:lang w:eastAsia="ja-JP"/>
                        </w:rPr>
                        <w:t>of P</w:t>
                      </w:r>
                      <w:r w:rsidRPr="00CA2EBB">
                        <w:rPr>
                          <w:b/>
                          <w:bCs/>
                          <w:lang w:eastAsia="ja-JP"/>
                        </w:rPr>
                        <w:t xml:space="preserve">ressure </w:t>
                      </w:r>
                      <w:r>
                        <w:rPr>
                          <w:b/>
                          <w:bCs/>
                          <w:lang w:eastAsia="ja-JP"/>
                        </w:rPr>
                        <w:t>R</w:t>
                      </w:r>
                      <w:r w:rsidRPr="00CA2EBB">
                        <w:rPr>
                          <w:b/>
                          <w:bCs/>
                          <w:lang w:eastAsia="ja-JP"/>
                        </w:rPr>
                        <w:t>atio</w:t>
                      </w:r>
                      <w:r w:rsidRPr="00B76DDF">
                        <w:rPr>
                          <w:b/>
                          <w:bCs/>
                          <w:lang w:eastAsia="ja-JP"/>
                        </w:rPr>
                        <w:t xml:space="preserve"> from previous time value</w:t>
                      </w:r>
                      <w:r w:rsidRPr="00CA2EBB">
                        <w:rPr>
                          <w:b/>
                          <w:bCs/>
                          <w:lang w:eastAsia="ja-JP"/>
                        </w:rPr>
                        <w:t xml:space="preserve"> (</w:t>
                      </w:r>
                      <w:r>
                        <w:rPr>
                          <w:b/>
                          <w:bCs/>
                          <w:lang w:eastAsia="ja-JP"/>
                        </w:rPr>
                        <w:t>LVMWD</w:t>
                      </w:r>
                      <w:r w:rsidRPr="00CA2EBB">
                        <w:rPr>
                          <w:b/>
                          <w:bCs/>
                          <w:lang w:eastAsia="ja-JP"/>
                        </w:rPr>
                        <w:t>)</w:t>
                      </w:r>
                    </w:p>
                    <w:p w14:paraId="6A8D3143" w14:textId="77777777" w:rsidR="00FE70F5" w:rsidRPr="006B3474" w:rsidRDefault="00FE70F5" w:rsidP="00FE70F5">
                      <w:pPr>
                        <w:pStyle w:val="a4"/>
                        <w:spacing w:before="120" w:after="0"/>
                        <w:ind w:left="0" w:firstLineChars="50" w:firstLine="118"/>
                        <w:rPr>
                          <w:rFonts w:eastAsia="游明朝"/>
                          <w:b/>
                          <w:bCs/>
                          <w:lang w:eastAsia="ja-JP"/>
                        </w:rPr>
                      </w:pPr>
                    </w:p>
                    <w:p w14:paraId="10E189C2" w14:textId="77777777" w:rsidR="000A026D" w:rsidRPr="00FE70F5" w:rsidRDefault="000A026D" w:rsidP="000A026D">
                      <w:pPr>
                        <w:pStyle w:val="a4"/>
                        <w:spacing w:before="120" w:after="0"/>
                        <w:ind w:left="0" w:firstLineChars="50" w:firstLine="118"/>
                        <w:rPr>
                          <w:rFonts w:eastAsia="游明朝"/>
                          <w:b/>
                          <w:bCs/>
                          <w:lang w:eastAsia="ja-JP"/>
                        </w:rPr>
                      </w:pPr>
                    </w:p>
                  </w:txbxContent>
                </v:textbox>
                <w10:anchorlock/>
              </v:shape>
            </w:pict>
          </mc:Fallback>
        </mc:AlternateContent>
      </w:r>
    </w:p>
    <w:p w14:paraId="40BDB664" w14:textId="77777777" w:rsidR="00F11DFD" w:rsidRPr="00653B5A" w:rsidRDefault="00F11DFD" w:rsidP="007D2057">
      <w:pPr>
        <w:widowControl w:val="0"/>
        <w:snapToGrid/>
        <w:spacing w:after="0"/>
        <w:jc w:val="both"/>
        <w:rPr>
          <w:rFonts w:ascii="游明朝" w:eastAsia="游明朝" w:hAnsi="游明朝"/>
          <w:color w:val="auto"/>
          <w:kern w:val="2"/>
          <w:lang w:eastAsia="ja-JP"/>
        </w:rPr>
      </w:pPr>
    </w:p>
    <w:p w14:paraId="38E844B2" w14:textId="18DB7FCE" w:rsidR="007E6826" w:rsidRPr="00653B5A" w:rsidRDefault="007D2057">
      <w:pPr>
        <w:keepNext/>
        <w:widowControl w:val="0"/>
        <w:numPr>
          <w:ilvl w:val="1"/>
          <w:numId w:val="5"/>
        </w:numPr>
        <w:snapToGrid/>
        <w:spacing w:after="0"/>
        <w:jc w:val="both"/>
        <w:outlineLvl w:val="1"/>
        <w:rPr>
          <w:rFonts w:eastAsia="游ゴシック Light"/>
          <w:b/>
          <w:bCs/>
          <w:color w:val="auto"/>
          <w:kern w:val="2"/>
          <w:lang w:eastAsia="ja-JP"/>
        </w:rPr>
      </w:pPr>
      <w:bookmarkStart w:id="363" w:name="_Toc144133668"/>
      <w:r w:rsidRPr="00653B5A">
        <w:rPr>
          <w:rFonts w:eastAsia="游ゴシック Light"/>
          <w:b/>
          <w:bCs/>
          <w:color w:val="auto"/>
          <w:kern w:val="2"/>
          <w:lang w:eastAsia="ja-JP"/>
        </w:rPr>
        <w:t xml:space="preserve">RO Optimization </w:t>
      </w:r>
      <w:bookmarkEnd w:id="363"/>
      <w:r w:rsidR="000C42D0" w:rsidRPr="00653B5A">
        <w:rPr>
          <w:rFonts w:eastAsia="游ゴシック Light"/>
          <w:b/>
          <w:bCs/>
          <w:color w:val="auto"/>
          <w:kern w:val="2"/>
          <w:lang w:eastAsia="ja-JP"/>
        </w:rPr>
        <w:t>Calculation</w:t>
      </w:r>
    </w:p>
    <w:p w14:paraId="672BD582" w14:textId="2A4A2E96" w:rsidR="00E46FB8" w:rsidRPr="00653B5A" w:rsidRDefault="00E46FB8">
      <w:pPr>
        <w:keepNext/>
        <w:widowControl w:val="0"/>
        <w:numPr>
          <w:ilvl w:val="2"/>
          <w:numId w:val="5"/>
        </w:numPr>
        <w:snapToGrid/>
        <w:spacing w:after="0"/>
        <w:jc w:val="both"/>
        <w:outlineLvl w:val="2"/>
        <w:rPr>
          <w:rFonts w:eastAsia="游ゴシック Light"/>
          <w:b/>
          <w:bCs/>
          <w:color w:val="auto"/>
          <w:kern w:val="2"/>
          <w:lang w:eastAsia="ja-JP"/>
        </w:rPr>
      </w:pPr>
      <w:r w:rsidRPr="00653B5A">
        <w:rPr>
          <w:rFonts w:eastAsia="游ゴシック Light"/>
          <w:b/>
          <w:bCs/>
          <w:color w:val="auto"/>
          <w:kern w:val="2"/>
          <w:lang w:eastAsia="ja-JP"/>
        </w:rPr>
        <w:t>Optimization Problem for RO Operational Scheduling</w:t>
      </w:r>
    </w:p>
    <w:p w14:paraId="7EDDC8B7" w14:textId="4AE5B859" w:rsidR="00243C64" w:rsidRPr="00653B5A" w:rsidRDefault="00F82C0B" w:rsidP="00763A93">
      <w:pPr>
        <w:spacing w:before="120"/>
        <w:ind w:firstLineChars="100" w:firstLine="240"/>
        <w:rPr>
          <w:rFonts w:eastAsia="游明朝"/>
          <w:lang w:eastAsia="ja-JP"/>
        </w:rPr>
      </w:pPr>
      <w:r w:rsidRPr="00653B5A">
        <w:rPr>
          <w:rFonts w:eastAsia="游明朝"/>
          <w:lang w:eastAsia="ja-JP"/>
        </w:rPr>
        <w:t>We formulated RO optimization problem as</w:t>
      </w:r>
      <w:r w:rsidR="00CD5C15" w:rsidRPr="00653B5A">
        <w:rPr>
          <w:rFonts w:eastAsia="游明朝"/>
          <w:lang w:eastAsia="ja-JP"/>
        </w:rPr>
        <w:t xml:space="preserve"> in</w:t>
      </w:r>
      <w:r w:rsidRPr="00653B5A">
        <w:rPr>
          <w:rFonts w:eastAsia="游明朝"/>
          <w:lang w:eastAsia="ja-JP"/>
        </w:rPr>
        <w:t xml:space="preserve"> the case of OCWD. The objective function is sum of the UF filtrate total chlorine</w:t>
      </w:r>
      <w:r w:rsidRPr="00653B5A">
        <w:rPr>
          <w:rFonts w:eastAsia="游明朝"/>
          <w:iCs/>
          <w:lang w:eastAsia="ja-JP"/>
        </w:rPr>
        <w:t xml:space="preserve"> during the optimization period.</w:t>
      </w:r>
      <w:r w:rsidRPr="00653B5A">
        <w:rPr>
          <w:rFonts w:eastAsia="游明朝"/>
          <w:lang w:eastAsia="ja-JP"/>
        </w:rPr>
        <w:t xml:space="preserve"> The constraint conditions are given by lower and upper limit, and water quality standards limit based on Logarithmic Reduction Value (LRV). Table 2.4.1 shows only the major constraints. The detail of the problem formulation is provided as “Additional Materials A2” at the end of this report.</w:t>
      </w:r>
    </w:p>
    <w:p w14:paraId="69DE0BEA" w14:textId="77777777" w:rsidR="005629CE" w:rsidRPr="00653B5A" w:rsidRDefault="005629CE" w:rsidP="005629CE">
      <w:pPr>
        <w:spacing w:before="120"/>
        <w:rPr>
          <w:rFonts w:eastAsia="游明朝"/>
          <w:lang w:eastAsia="ja-JP"/>
        </w:rPr>
      </w:pPr>
    </w:p>
    <w:p w14:paraId="1D6A1596" w14:textId="63F6E35A" w:rsidR="00243C64" w:rsidRPr="00653B5A" w:rsidRDefault="00243C64">
      <w:pPr>
        <w:keepNext/>
        <w:widowControl w:val="0"/>
        <w:numPr>
          <w:ilvl w:val="2"/>
          <w:numId w:val="5"/>
        </w:numPr>
        <w:snapToGrid/>
        <w:spacing w:before="120"/>
        <w:jc w:val="both"/>
        <w:outlineLvl w:val="2"/>
        <w:rPr>
          <w:rFonts w:eastAsia="游ゴシック Light"/>
          <w:b/>
          <w:bCs/>
          <w:color w:val="auto"/>
          <w:kern w:val="2"/>
          <w:lang w:eastAsia="ja-JP"/>
        </w:rPr>
      </w:pPr>
      <w:r w:rsidRPr="00653B5A">
        <w:rPr>
          <w:rFonts w:eastAsia="游ゴシック Light"/>
          <w:b/>
          <w:bCs/>
          <w:color w:val="auto"/>
          <w:kern w:val="2"/>
          <w:lang w:eastAsia="ja-JP"/>
        </w:rPr>
        <w:t xml:space="preserve">RO Optimization </w:t>
      </w:r>
      <w:r w:rsidR="000C42D0" w:rsidRPr="00653B5A">
        <w:rPr>
          <w:rFonts w:eastAsia="游ゴシック Light"/>
          <w:b/>
          <w:bCs/>
          <w:color w:val="auto"/>
          <w:kern w:val="2"/>
          <w:lang w:eastAsia="ja-JP"/>
        </w:rPr>
        <w:t>Module</w:t>
      </w:r>
      <w:r w:rsidRPr="00653B5A">
        <w:rPr>
          <w:rFonts w:eastAsia="游ゴシック Light"/>
          <w:b/>
          <w:bCs/>
          <w:color w:val="auto"/>
          <w:kern w:val="2"/>
          <w:lang w:eastAsia="ja-JP"/>
        </w:rPr>
        <w:t xml:space="preserve"> </w:t>
      </w:r>
    </w:p>
    <w:p w14:paraId="651AB64B" w14:textId="6E3252DE" w:rsidR="007E6826" w:rsidRPr="00653B5A" w:rsidRDefault="007E6826" w:rsidP="00763A93">
      <w:pPr>
        <w:spacing w:before="120"/>
        <w:ind w:firstLineChars="100" w:firstLine="240"/>
        <w:rPr>
          <w:rFonts w:eastAsia="游明朝"/>
          <w:lang w:eastAsia="ja-JP"/>
        </w:rPr>
      </w:pPr>
      <w:r w:rsidRPr="00653B5A">
        <w:rPr>
          <w:rFonts w:eastAsia="游明朝"/>
          <w:lang w:eastAsia="ja-JP"/>
        </w:rPr>
        <w:t xml:space="preserve">We </w:t>
      </w:r>
      <w:r w:rsidR="00E6516A" w:rsidRPr="00653B5A">
        <w:rPr>
          <w:rFonts w:eastAsia="游明朝"/>
          <w:lang w:eastAsia="ja-JP"/>
        </w:rPr>
        <w:t xml:space="preserve">used the RO optimization </w:t>
      </w:r>
      <w:r w:rsidR="000C42D0" w:rsidRPr="00653B5A">
        <w:rPr>
          <w:rFonts w:eastAsia="游明朝"/>
          <w:lang w:eastAsia="ja-JP"/>
        </w:rPr>
        <w:t>module</w:t>
      </w:r>
      <w:r w:rsidR="00E6516A" w:rsidRPr="00653B5A">
        <w:rPr>
          <w:rFonts w:eastAsia="游明朝"/>
          <w:lang w:eastAsia="ja-JP"/>
        </w:rPr>
        <w:t xml:space="preserve"> and </w:t>
      </w:r>
      <w:r w:rsidRPr="00653B5A">
        <w:rPr>
          <w:rFonts w:eastAsia="游明朝"/>
          <w:lang w:eastAsia="ja-JP"/>
        </w:rPr>
        <w:t>solv</w:t>
      </w:r>
      <w:r w:rsidR="00E6516A" w:rsidRPr="00653B5A">
        <w:rPr>
          <w:rFonts w:eastAsia="游明朝"/>
          <w:lang w:eastAsia="ja-JP"/>
        </w:rPr>
        <w:t>ed</w:t>
      </w:r>
      <w:r w:rsidRPr="00653B5A">
        <w:rPr>
          <w:rFonts w:eastAsia="游明朝"/>
          <w:lang w:eastAsia="ja-JP"/>
        </w:rPr>
        <w:t xml:space="preserve"> the above constrained optimization problem same as</w:t>
      </w:r>
      <w:r w:rsidR="00B3069D" w:rsidRPr="00653B5A">
        <w:rPr>
          <w:rFonts w:eastAsia="游明朝"/>
          <w:lang w:eastAsia="ja-JP"/>
        </w:rPr>
        <w:t xml:space="preserve"> in</w:t>
      </w:r>
      <w:r w:rsidRPr="00653B5A">
        <w:rPr>
          <w:rFonts w:eastAsia="游明朝"/>
          <w:lang w:eastAsia="ja-JP"/>
        </w:rPr>
        <w:t xml:space="preserve"> the case of OCWD.</w:t>
      </w:r>
    </w:p>
    <w:p w14:paraId="7E1F9B4E" w14:textId="565B641D" w:rsidR="007E6826" w:rsidRPr="00653B5A" w:rsidRDefault="007E6826" w:rsidP="007D2057">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6912" behindDoc="0" locked="0" layoutInCell="1" allowOverlap="1" wp14:anchorId="30DA06BA" wp14:editId="14A8EF42">
                <wp:simplePos x="0" y="0"/>
                <wp:positionH relativeFrom="column">
                  <wp:posOffset>-36195</wp:posOffset>
                </wp:positionH>
                <wp:positionV relativeFrom="paragraph">
                  <wp:posOffset>400685</wp:posOffset>
                </wp:positionV>
                <wp:extent cx="5931535" cy="1955165"/>
                <wp:effectExtent l="0" t="0" r="0" b="6985"/>
                <wp:wrapTopAndBottom/>
                <wp:docPr id="596267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165"/>
                        </a:xfrm>
                        <a:prstGeom prst="rect">
                          <a:avLst/>
                        </a:prstGeom>
                        <a:solidFill>
                          <a:srgbClr val="FFFFFF"/>
                        </a:solidFill>
                        <a:ln w="9525">
                          <a:noFill/>
                          <a:miter lim="800000"/>
                          <a:headEnd/>
                          <a:tailEnd/>
                        </a:ln>
                      </wps:spPr>
                      <wps:txbx>
                        <w:txbxContent>
                          <w:p w14:paraId="5A20063F" w14:textId="4615A12A" w:rsidR="00F82C0B" w:rsidRPr="00024738" w:rsidRDefault="00F82C0B" w:rsidP="00F82C0B">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2.4.1</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F82C0B" w:rsidRPr="009031A6" w14:paraId="2ACEF59C"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99C798D" w14:textId="77777777" w:rsidR="00F82C0B" w:rsidRPr="00745EA8" w:rsidRDefault="00F82C0B" w:rsidP="00243C64">
                                  <w:pPr>
                                    <w:pStyle w:val="a4"/>
                                    <w:snapToGrid/>
                                    <w:spacing w:before="120"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22EFE7D2"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689D35B5"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2225976"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F82C0B" w:rsidRPr="009031A6" w14:paraId="54652F76"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13152"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DF3DB"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0BC99"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02196"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6F1A8AFB"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AB601"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53309" w14:textId="77777777" w:rsidR="00F82C0B" w:rsidRPr="00745EA8" w:rsidRDefault="00F82C0B" w:rsidP="005C6E3F">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039E9C"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E8A54E"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00807F21"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2C3BB"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2BC336"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ECC623"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9E630"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7BC4851"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DA5723" w14:textId="5A56BD31" w:rsidR="00243C64" w:rsidRPr="00745EA8" w:rsidRDefault="00243C64" w:rsidP="00243C64">
                                  <w:pPr>
                                    <w:pStyle w:val="a4"/>
                                    <w:snapToGrid/>
                                    <w:spacing w:after="0"/>
                                    <w:ind w:left="482" w:hanging="482"/>
                                    <w:jc w:val="center"/>
                                    <w:rPr>
                                      <w:rFonts w:eastAsia="Meiryo UI"/>
                                      <w:kern w:val="24"/>
                                    </w:rPr>
                                  </w:pPr>
                                  <w:r>
                                    <w:rPr>
                                      <w:rFonts w:eastAsia="Meiryo UI"/>
                                      <w:b w:val="0"/>
                                      <w:bCs w:val="0"/>
                                      <w:kern w:val="24"/>
                                    </w:rPr>
                                    <w:t xml:space="preserve">Combined </w:t>
                                  </w:r>
                                  <w:r w:rsidRPr="00745EA8">
                                    <w:rPr>
                                      <w:rFonts w:eastAsia="Meiryo UI"/>
                                      <w:b w:val="0"/>
                                      <w:bCs w:val="0"/>
                                      <w:kern w:val="24"/>
                                    </w:rPr>
                                    <w:t>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4DE933" w14:textId="43F85CF0" w:rsidR="00243C64" w:rsidRDefault="00243C64" w:rsidP="00243C64">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843BD" w14:textId="1B11EC51"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B6707" w14:textId="36FC0EEA"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EE812BC"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9D799" w14:textId="6958D60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0F4C8" w14:textId="62576AD0" w:rsidR="00243C64" w:rsidRPr="00745EA8" w:rsidRDefault="00BC5F69"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B66AF"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F3319"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243C64" w:rsidRPr="009031A6" w14:paraId="19CCD2F5"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3892C" w14:textId="3B48A994"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20C6A" w14:textId="7777777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B31786" w14:textId="3B1DB9B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r w:rsidR="0084206C">
                                    <w:rPr>
                                      <w:rStyle w:val="20"/>
                                      <w:b w:val="0"/>
                                      <w:noProof/>
                                      <w:lang w:eastAsia="ja-JP"/>
                                    </w:rPr>
                                    <w:t>.7</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A416D" w14:textId="77777777" w:rsidR="00243C64" w:rsidRPr="00745EA8" w:rsidRDefault="00243C64" w:rsidP="00243C64">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2.5</w:t>
                                  </w:r>
                                </w:p>
                              </w:tc>
                            </w:tr>
                            <w:tr w:rsidR="00243C64" w:rsidRPr="009031A6" w14:paraId="4E313EDF"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5BF10" w14:textId="1D110F9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6FADBE"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691F33" w14:textId="335F45A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r w:rsidR="0084206C">
                                    <w:rPr>
                                      <w:rStyle w:val="20"/>
                                      <w:b w:val="0"/>
                                      <w:noProof/>
                                      <w:lang w:eastAsia="ja-JP"/>
                                    </w:rPr>
                                    <w:t>.8</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EC4D1" w14:textId="1B799388" w:rsidR="00243C64" w:rsidRPr="00745EA8" w:rsidRDefault="00243C64" w:rsidP="00243C64">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84206C">
                                    <w:rPr>
                                      <w:rStyle w:val="20"/>
                                      <w:b w:val="0"/>
                                      <w:noProof/>
                                      <w:lang w:eastAsia="ja-JP"/>
                                    </w:rPr>
                                    <w:t>.5</w:t>
                                  </w:r>
                                </w:p>
                              </w:tc>
                            </w:tr>
                          </w:tbl>
                          <w:p w14:paraId="5245CCA6" w14:textId="77777777" w:rsidR="00F82C0B" w:rsidRPr="00064AE1" w:rsidRDefault="00F82C0B" w:rsidP="00F82C0B">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A06BA" id="_x0000_s1068" type="#_x0000_t202" style="position:absolute;left:0;text-align:left;margin-left:-2.85pt;margin-top:31.55pt;width:467.05pt;height:153.9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" stroked="f">
                <v:textbox>
                  <w:txbxContent>
                    <w:p w14:paraId="5A20063F" w14:textId="4615A12A" w:rsidR="00F82C0B" w:rsidRPr="00024738" w:rsidRDefault="00F82C0B" w:rsidP="00F82C0B">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2.4.1</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F82C0B" w:rsidRPr="009031A6" w14:paraId="2ACEF59C"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199C798D" w14:textId="77777777" w:rsidR="00F82C0B" w:rsidRPr="00745EA8" w:rsidRDefault="00F82C0B" w:rsidP="00243C64">
                            <w:pPr>
                              <w:pStyle w:val="a4"/>
                              <w:snapToGrid/>
                              <w:spacing w:before="120"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22EFE7D2"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689D35B5"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2225976" w14:textId="77777777" w:rsidR="00F82C0B" w:rsidRPr="00745EA8" w:rsidRDefault="00F82C0B" w:rsidP="00243C64">
                            <w:pPr>
                              <w:pStyle w:val="a4"/>
                              <w:snapToGrid/>
                              <w:spacing w:before="120"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F82C0B" w:rsidRPr="009031A6" w14:paraId="54652F76"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B13152"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DF3DB"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40BC99"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02196"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6F1A8AFB"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AB601"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53309" w14:textId="77777777" w:rsidR="00F82C0B" w:rsidRPr="00745EA8" w:rsidRDefault="00F82C0B" w:rsidP="005C6E3F">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039E9C"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E8A54E" w14:textId="77777777" w:rsidR="00F82C0B" w:rsidRPr="00745EA8" w:rsidRDefault="00F82C0B"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50</w:t>
                            </w:r>
                          </w:p>
                        </w:tc>
                      </w:tr>
                      <w:tr w:rsidR="00F82C0B" w:rsidRPr="009031A6" w14:paraId="00807F21"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2C3BB" w14:textId="77777777" w:rsidR="00F82C0B" w:rsidRPr="00745EA8" w:rsidRDefault="00F82C0B" w:rsidP="00243C64">
                            <w:pPr>
                              <w:pStyle w:val="a4"/>
                              <w:snapToGrid/>
                              <w:spacing w:after="0"/>
                              <w:ind w:left="482" w:hanging="482"/>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2BC336" w14:textId="77777777" w:rsidR="00F82C0B" w:rsidRPr="00745EA8" w:rsidRDefault="00F82C0B" w:rsidP="005C6E3F">
                            <w:pPr>
                              <w:pStyle w:val="a4"/>
                              <w:snapToGrid/>
                              <w:spacing w:before="120" w:after="0"/>
                              <w:ind w:left="960" w:hanging="48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ECC623"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79E630" w14:textId="77777777" w:rsidR="00F82C0B" w:rsidRPr="00745EA8" w:rsidRDefault="00F82C0B"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7BC4851"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DA5723" w14:textId="5A56BD31" w:rsidR="00243C64" w:rsidRPr="00745EA8" w:rsidRDefault="00243C64" w:rsidP="00243C64">
                            <w:pPr>
                              <w:pStyle w:val="a4"/>
                              <w:snapToGrid/>
                              <w:spacing w:after="0"/>
                              <w:ind w:left="482" w:hanging="482"/>
                              <w:jc w:val="center"/>
                              <w:rPr>
                                <w:rFonts w:eastAsia="Meiryo UI"/>
                                <w:kern w:val="24"/>
                              </w:rPr>
                            </w:pPr>
                            <w:r>
                              <w:rPr>
                                <w:rFonts w:eastAsia="Meiryo UI"/>
                                <w:b w:val="0"/>
                                <w:bCs w:val="0"/>
                                <w:kern w:val="24"/>
                              </w:rPr>
                              <w:t xml:space="preserve">Combined </w:t>
                            </w:r>
                            <w:r w:rsidRPr="00745EA8">
                              <w:rPr>
                                <w:rFonts w:eastAsia="Meiryo UI"/>
                                <w:b w:val="0"/>
                                <w:bCs w:val="0"/>
                                <w:kern w:val="24"/>
                              </w:rPr>
                              <w:t>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4DE933" w14:textId="43F85CF0" w:rsidR="00243C64" w:rsidRDefault="00243C64" w:rsidP="00243C64">
                            <w:pPr>
                              <w:pStyle w:val="a4"/>
                              <w:snapToGrid/>
                              <w:spacing w:before="120" w:after="0"/>
                              <w:ind w:left="960" w:hanging="480"/>
                              <w:jc w:val="center"/>
                              <w:cnfStyle w:val="000000000000" w:firstRow="0" w:lastRow="0" w:firstColumn="0" w:lastColumn="0" w:oddVBand="0" w:evenVBand="0" w:oddHBand="0" w:evenHBand="0" w:firstRowFirstColumn="0" w:firstRowLastColumn="0" w:lastRowFirstColumn="0" w:lastRowLastColumn="0"/>
                              <w:rPr>
                                <w:rFonts w:eastAsia="ＭＳ Ｐゴシック"/>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843BD" w14:textId="1B11EC51"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4B6707" w14:textId="36FC0EEA"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60</w:t>
                            </w:r>
                          </w:p>
                        </w:tc>
                      </w:tr>
                      <w:tr w:rsidR="00243C64" w:rsidRPr="009031A6" w14:paraId="2EE812BC"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99D799" w14:textId="6958D60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0F4C8" w14:textId="62576AD0" w:rsidR="00243C64" w:rsidRPr="00745EA8" w:rsidRDefault="00BC5F69"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B66AF"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F3319"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243C64" w:rsidRPr="009031A6" w14:paraId="19CCD2F5"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3892C" w14:textId="3B48A994"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20C6A" w14:textId="7777777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B31786" w14:textId="3B1DB9B7" w:rsidR="00243C64" w:rsidRPr="00745EA8" w:rsidRDefault="00243C64" w:rsidP="00243C64">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r w:rsidR="0084206C">
                              <w:rPr>
                                <w:rStyle w:val="20"/>
                                <w:b w:val="0"/>
                                <w:noProof/>
                                <w:lang w:eastAsia="ja-JP"/>
                              </w:rPr>
                              <w:t>.7</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A416D" w14:textId="77777777" w:rsidR="00243C64" w:rsidRPr="00745EA8" w:rsidRDefault="00243C64" w:rsidP="00243C64">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2.5</w:t>
                            </w:r>
                          </w:p>
                        </w:tc>
                      </w:tr>
                      <w:tr w:rsidR="00243C64" w:rsidRPr="009031A6" w14:paraId="4E313EDF"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5BF10" w14:textId="1D110F96" w:rsidR="00243C64" w:rsidRPr="00745EA8" w:rsidRDefault="00243C64" w:rsidP="00243C64">
                            <w:pPr>
                              <w:pStyle w:val="a4"/>
                              <w:snapToGrid/>
                              <w:spacing w:after="0"/>
                              <w:ind w:left="482" w:hanging="482"/>
                              <w:jc w:val="center"/>
                              <w:rPr>
                                <w:rStyle w:val="20"/>
                                <w:b/>
                                <w:bCs/>
                                <w:noProof/>
                                <w:lang w:eastAsia="ja-JP"/>
                              </w:rPr>
                            </w:pPr>
                            <w:r>
                              <w:rPr>
                                <w:rFonts w:eastAsia="Meiryo UI"/>
                                <w:b w:val="0"/>
                                <w:bCs w:val="0"/>
                                <w:kern w:val="24"/>
                              </w:rPr>
                              <w:t xml:space="preserve">Combined </w:t>
                            </w: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6FADBE" w14:textId="7777777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691F33" w14:textId="335F45A7" w:rsidR="00243C64" w:rsidRPr="00745EA8" w:rsidRDefault="00243C64" w:rsidP="00243C64">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r w:rsidR="0084206C">
                              <w:rPr>
                                <w:rStyle w:val="20"/>
                                <w:b w:val="0"/>
                                <w:noProof/>
                                <w:lang w:eastAsia="ja-JP"/>
                              </w:rPr>
                              <w:t>.8</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EC4D1" w14:textId="1B799388" w:rsidR="00243C64" w:rsidRPr="00745EA8" w:rsidRDefault="00243C64" w:rsidP="00243C64">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84206C">
                              <w:rPr>
                                <w:rStyle w:val="20"/>
                                <w:b w:val="0"/>
                                <w:noProof/>
                                <w:lang w:eastAsia="ja-JP"/>
                              </w:rPr>
                              <w:t>.5</w:t>
                            </w:r>
                          </w:p>
                        </w:tc>
                      </w:tr>
                    </w:tbl>
                    <w:p w14:paraId="5245CCA6" w14:textId="77777777" w:rsidR="00F82C0B" w:rsidRPr="00064AE1" w:rsidRDefault="00F82C0B" w:rsidP="00F82C0B">
                      <w:pPr>
                        <w:pStyle w:val="a4"/>
                        <w:spacing w:before="120" w:after="0"/>
                        <w:ind w:left="0"/>
                        <w:rPr>
                          <w:rFonts w:eastAsia="游明朝"/>
                          <w:bCs/>
                          <w:lang w:eastAsia="ja-JP"/>
                        </w:rPr>
                      </w:pPr>
                    </w:p>
                  </w:txbxContent>
                </v:textbox>
                <w10:wrap type="topAndBottom"/>
              </v:shape>
            </w:pict>
          </mc:Fallback>
        </mc:AlternateContent>
      </w:r>
    </w:p>
    <w:p w14:paraId="0B1C9D02" w14:textId="77777777" w:rsidR="00F11DFD" w:rsidRPr="00653B5A" w:rsidRDefault="00F11DFD" w:rsidP="007D2057">
      <w:pPr>
        <w:widowControl w:val="0"/>
        <w:snapToGrid/>
        <w:spacing w:after="0"/>
        <w:jc w:val="both"/>
        <w:rPr>
          <w:rFonts w:eastAsia="游明朝"/>
          <w:color w:val="auto"/>
          <w:kern w:val="2"/>
          <w:lang w:eastAsia="ja-JP"/>
        </w:rPr>
      </w:pPr>
    </w:p>
    <w:p w14:paraId="217FF56A" w14:textId="44F6AD16" w:rsidR="00907DF6" w:rsidRPr="00653B5A" w:rsidRDefault="00907DF6" w:rsidP="007D2057">
      <w:pPr>
        <w:widowControl w:val="0"/>
        <w:snapToGrid/>
        <w:spacing w:after="0"/>
        <w:jc w:val="both"/>
        <w:rPr>
          <w:rFonts w:eastAsia="游明朝"/>
          <w:color w:val="auto"/>
          <w:kern w:val="2"/>
          <w:lang w:eastAsia="ja-JP"/>
        </w:rPr>
      </w:pPr>
    </w:p>
    <w:p w14:paraId="57881BC6" w14:textId="77777777" w:rsidR="008B6B89" w:rsidRPr="00653B5A" w:rsidRDefault="008B6B89" w:rsidP="007D2057">
      <w:pPr>
        <w:widowControl w:val="0"/>
        <w:snapToGrid/>
        <w:spacing w:after="0"/>
        <w:jc w:val="both"/>
        <w:rPr>
          <w:rFonts w:eastAsia="游明朝"/>
          <w:color w:val="auto"/>
          <w:kern w:val="2"/>
          <w:lang w:eastAsia="ja-JP"/>
        </w:rPr>
      </w:pPr>
    </w:p>
    <w:p w14:paraId="4028702F" w14:textId="01E75890" w:rsidR="007D2057" w:rsidRPr="00653B5A" w:rsidRDefault="00CD5C15">
      <w:pPr>
        <w:keepNext/>
        <w:widowControl w:val="0"/>
        <w:numPr>
          <w:ilvl w:val="2"/>
          <w:numId w:val="5"/>
        </w:numPr>
        <w:snapToGrid/>
        <w:spacing w:after="0"/>
        <w:jc w:val="both"/>
        <w:outlineLvl w:val="2"/>
        <w:rPr>
          <w:rFonts w:eastAsia="游ゴシック Light"/>
          <w:b/>
          <w:bCs/>
          <w:color w:val="auto"/>
          <w:kern w:val="2"/>
          <w:lang w:eastAsia="ja-JP"/>
        </w:rPr>
      </w:pPr>
      <w:bookmarkStart w:id="364" w:name="_Toc144133671"/>
      <w:r w:rsidRPr="00653B5A">
        <w:rPr>
          <w:rFonts w:eastAsia="游ゴシック Light"/>
          <w:b/>
          <w:bCs/>
          <w:color w:val="auto"/>
          <w:kern w:val="2"/>
          <w:lang w:eastAsia="ja-JP"/>
        </w:rPr>
        <w:t>Optimization</w:t>
      </w:r>
      <w:r w:rsidR="007D2057" w:rsidRPr="00653B5A">
        <w:rPr>
          <w:rFonts w:eastAsia="游ゴシック Light"/>
          <w:b/>
          <w:bCs/>
          <w:color w:val="auto"/>
          <w:kern w:val="2"/>
          <w:lang w:eastAsia="ja-JP"/>
        </w:rPr>
        <w:t xml:space="preserve"> Results</w:t>
      </w:r>
      <w:bookmarkEnd w:id="364"/>
    </w:p>
    <w:p w14:paraId="0C7E1B68" w14:textId="7DEECF07" w:rsidR="004A7B8D" w:rsidRPr="00653B5A" w:rsidRDefault="004A7B8D" w:rsidP="00AD4317">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 xml:space="preserve">This part shows the optimization results. The method trains one week's data and optimizes the following week. The training and optimization periods are shifted sequentially and the entire of the consolidated optimization period is </w:t>
      </w:r>
      <w:r w:rsidR="005B0EA8" w:rsidRPr="00653B5A">
        <w:rPr>
          <w:rFonts w:eastAsia="游明朝"/>
          <w:color w:val="auto"/>
          <w:kern w:val="2"/>
          <w:lang w:eastAsia="ja-JP"/>
        </w:rPr>
        <w:t>from Ma</w:t>
      </w:r>
      <w:r w:rsidR="007862E1" w:rsidRPr="00653B5A">
        <w:rPr>
          <w:rFonts w:eastAsia="游明朝"/>
          <w:color w:val="auto"/>
          <w:kern w:val="2"/>
          <w:lang w:eastAsia="ja-JP"/>
        </w:rPr>
        <w:t>rch</w:t>
      </w:r>
      <w:r w:rsidR="005B0EA8" w:rsidRPr="00653B5A">
        <w:rPr>
          <w:rFonts w:eastAsia="游明朝"/>
          <w:color w:val="auto"/>
          <w:kern w:val="2"/>
          <w:lang w:eastAsia="ja-JP"/>
        </w:rPr>
        <w:t xml:space="preserve"> </w:t>
      </w:r>
      <w:r w:rsidR="007862E1" w:rsidRPr="00653B5A">
        <w:rPr>
          <w:rFonts w:eastAsia="游明朝"/>
          <w:color w:val="auto"/>
          <w:kern w:val="2"/>
          <w:lang w:eastAsia="ja-JP"/>
        </w:rPr>
        <w:t>1</w:t>
      </w:r>
      <w:r w:rsidR="00661192" w:rsidRPr="00653B5A">
        <w:rPr>
          <w:rFonts w:eastAsia="游明朝"/>
          <w:color w:val="auto"/>
          <w:kern w:val="2"/>
          <w:lang w:eastAsia="ja-JP"/>
        </w:rPr>
        <w:t>4</w:t>
      </w:r>
      <w:r w:rsidR="005B0EA8" w:rsidRPr="00653B5A">
        <w:rPr>
          <w:rFonts w:eastAsia="游明朝"/>
          <w:color w:val="auto"/>
          <w:kern w:val="2"/>
          <w:lang w:eastAsia="ja-JP"/>
        </w:rPr>
        <w:t xml:space="preserve">th to </w:t>
      </w:r>
      <w:r w:rsidR="007862E1" w:rsidRPr="00653B5A">
        <w:rPr>
          <w:rFonts w:eastAsia="游明朝"/>
          <w:color w:val="auto"/>
          <w:kern w:val="2"/>
          <w:lang w:eastAsia="ja-JP"/>
        </w:rPr>
        <w:t>April</w:t>
      </w:r>
      <w:r w:rsidR="005B0EA8" w:rsidRPr="00653B5A">
        <w:rPr>
          <w:rFonts w:eastAsia="游明朝"/>
          <w:color w:val="auto"/>
          <w:kern w:val="2"/>
          <w:lang w:eastAsia="ja-JP"/>
        </w:rPr>
        <w:t xml:space="preserve"> </w:t>
      </w:r>
      <w:r w:rsidR="007862E1" w:rsidRPr="00653B5A">
        <w:rPr>
          <w:rFonts w:eastAsia="游明朝"/>
          <w:color w:val="auto"/>
          <w:kern w:val="2"/>
          <w:lang w:eastAsia="ja-JP"/>
        </w:rPr>
        <w:t>1</w:t>
      </w:r>
      <w:r w:rsidR="00DC0D08" w:rsidRPr="00653B5A">
        <w:rPr>
          <w:rFonts w:eastAsia="游明朝"/>
          <w:color w:val="auto"/>
          <w:kern w:val="2"/>
          <w:lang w:eastAsia="ja-JP"/>
        </w:rPr>
        <w:t>7</w:t>
      </w:r>
      <w:r w:rsidR="005B0EA8" w:rsidRPr="00653B5A">
        <w:rPr>
          <w:rFonts w:eastAsia="游明朝"/>
          <w:color w:val="auto"/>
          <w:kern w:val="2"/>
          <w:lang w:eastAsia="ja-JP"/>
        </w:rPr>
        <w:t>th, 2022,</w:t>
      </w:r>
      <w:r w:rsidR="00E30ACB" w:rsidRPr="00653B5A">
        <w:rPr>
          <w:rFonts w:eastAsia="游明朝"/>
          <w:color w:val="auto"/>
          <w:kern w:val="2"/>
          <w:lang w:eastAsia="ja-JP"/>
        </w:rPr>
        <w:t xml:space="preserve"> </w:t>
      </w:r>
      <w:r w:rsidR="005B0EA8" w:rsidRPr="00653B5A">
        <w:rPr>
          <w:rFonts w:eastAsia="游明朝"/>
          <w:color w:val="auto"/>
          <w:kern w:val="2"/>
          <w:lang w:eastAsia="ja-JP"/>
        </w:rPr>
        <w:t>i.e., 5 weeks in this report</w:t>
      </w:r>
      <w:r w:rsidRPr="00653B5A">
        <w:rPr>
          <w:rFonts w:eastAsia="游明朝"/>
          <w:color w:val="auto"/>
          <w:kern w:val="2"/>
          <w:lang w:eastAsia="ja-JP"/>
        </w:rPr>
        <w:t>.</w:t>
      </w:r>
    </w:p>
    <w:p w14:paraId="5B98A0F6" w14:textId="063199F3" w:rsidR="00AD4317" w:rsidRPr="00653B5A" w:rsidRDefault="004A7B8D" w:rsidP="00AD4317">
      <w:pPr>
        <w:widowControl w:val="0"/>
        <w:snapToGrid/>
        <w:spacing w:after="0"/>
        <w:ind w:firstLineChars="100" w:firstLine="240"/>
        <w:jc w:val="both"/>
        <w:rPr>
          <w:rFonts w:eastAsia="游明朝"/>
          <w:color w:val="auto"/>
          <w:kern w:val="2"/>
          <w:lang w:eastAsia="ja-JP"/>
        </w:rPr>
      </w:pPr>
      <w:r w:rsidRPr="00653B5A">
        <w:rPr>
          <w:rFonts w:eastAsia="游明朝"/>
          <w:color w:val="auto"/>
          <w:kern w:val="2"/>
          <w:lang w:eastAsia="ja-JP"/>
        </w:rPr>
        <w:t>The prediction results by the RO</w:t>
      </w:r>
      <w:r w:rsidR="00D7305E" w:rsidRPr="00653B5A">
        <w:rPr>
          <w:rFonts w:eastAsia="游明朝"/>
          <w:color w:val="auto"/>
          <w:kern w:val="2"/>
          <w:lang w:eastAsia="ja-JP"/>
        </w:rPr>
        <w:t xml:space="preserve"> optimization module</w:t>
      </w:r>
      <w:r w:rsidRPr="00653B5A">
        <w:rPr>
          <w:rFonts w:eastAsia="游明朝"/>
          <w:color w:val="auto"/>
          <w:kern w:val="2"/>
          <w:lang w:eastAsia="ja-JP"/>
        </w:rPr>
        <w:t xml:space="preserve"> are shown in Figures </w:t>
      </w:r>
      <w:r w:rsidR="00A26B54" w:rsidRPr="00653B5A">
        <w:rPr>
          <w:rFonts w:eastAsia="游明朝"/>
          <w:color w:val="auto"/>
          <w:kern w:val="2"/>
          <w:lang w:eastAsia="ja-JP"/>
        </w:rPr>
        <w:t>2</w:t>
      </w:r>
      <w:r w:rsidRPr="00653B5A">
        <w:rPr>
          <w:rFonts w:eastAsia="游明朝"/>
          <w:color w:val="auto"/>
          <w:kern w:val="2"/>
          <w:lang w:eastAsia="ja-JP"/>
        </w:rPr>
        <w:t xml:space="preserve">.4.2 and </w:t>
      </w:r>
      <w:r w:rsidR="00A26B54" w:rsidRPr="00653B5A">
        <w:rPr>
          <w:rFonts w:eastAsia="游明朝"/>
          <w:color w:val="auto"/>
          <w:kern w:val="2"/>
          <w:lang w:eastAsia="ja-JP"/>
        </w:rPr>
        <w:t>2</w:t>
      </w:r>
      <w:r w:rsidRPr="00653B5A">
        <w:rPr>
          <w:rFonts w:eastAsia="游明朝"/>
          <w:color w:val="auto"/>
          <w:kern w:val="2"/>
          <w:lang w:eastAsia="ja-JP"/>
        </w:rPr>
        <w:t xml:space="preserve">.4.3. Figure </w:t>
      </w:r>
      <w:r w:rsidR="00A26B54" w:rsidRPr="00653B5A">
        <w:rPr>
          <w:rFonts w:eastAsia="游明朝"/>
          <w:color w:val="auto"/>
          <w:kern w:val="2"/>
          <w:lang w:eastAsia="ja-JP"/>
        </w:rPr>
        <w:t>2</w:t>
      </w:r>
      <w:r w:rsidRPr="00653B5A">
        <w:rPr>
          <w:rFonts w:eastAsia="游明朝"/>
          <w:color w:val="auto"/>
          <w:kern w:val="2"/>
          <w:lang w:eastAsia="ja-JP"/>
        </w:rPr>
        <w:t xml:space="preserve">.4.2 is prediction trend of permeate combined TOC and LRV of that, and Figure </w:t>
      </w:r>
      <w:r w:rsidR="00A26B54" w:rsidRPr="00653B5A">
        <w:rPr>
          <w:rFonts w:eastAsia="游明朝"/>
          <w:color w:val="auto"/>
          <w:kern w:val="2"/>
          <w:lang w:eastAsia="ja-JP"/>
        </w:rPr>
        <w:t>2</w:t>
      </w:r>
      <w:r w:rsidRPr="00653B5A">
        <w:rPr>
          <w:rFonts w:eastAsia="游明朝"/>
          <w:color w:val="auto"/>
          <w:kern w:val="2"/>
          <w:lang w:eastAsia="ja-JP"/>
        </w:rPr>
        <w:t xml:space="preserve">.4.3 is prediction trend of permeate combined conductivity (EC) and LRV of that. </w:t>
      </w:r>
      <w:r w:rsidR="00636FA8" w:rsidRPr="00653B5A">
        <w:rPr>
          <w:rFonts w:eastAsia="游明朝"/>
          <w:color w:val="auto"/>
          <w:kern w:val="2"/>
          <w:lang w:eastAsia="ja-JP"/>
        </w:rPr>
        <w:t xml:space="preserve">From </w:t>
      </w:r>
      <w:r w:rsidR="002F7D90" w:rsidRPr="00653B5A">
        <w:rPr>
          <w:rFonts w:eastAsia="游明朝"/>
          <w:color w:val="auto"/>
          <w:kern w:val="2"/>
          <w:lang w:eastAsia="ja-JP"/>
        </w:rPr>
        <w:t>these f</w:t>
      </w:r>
      <w:r w:rsidR="00636FA8" w:rsidRPr="00653B5A">
        <w:rPr>
          <w:rFonts w:eastAsia="游明朝"/>
          <w:color w:val="auto"/>
          <w:kern w:val="2"/>
          <w:lang w:eastAsia="ja-JP"/>
        </w:rPr>
        <w:t>igure</w:t>
      </w:r>
      <w:r w:rsidR="002F7D90" w:rsidRPr="00653B5A">
        <w:rPr>
          <w:rFonts w:eastAsia="游明朝"/>
          <w:color w:val="auto"/>
          <w:kern w:val="2"/>
          <w:lang w:eastAsia="ja-JP"/>
        </w:rPr>
        <w:t>s</w:t>
      </w:r>
      <w:r w:rsidR="00636FA8" w:rsidRPr="00653B5A">
        <w:rPr>
          <w:rFonts w:eastAsia="游明朝"/>
          <w:color w:val="auto"/>
          <w:kern w:val="2"/>
          <w:lang w:eastAsia="ja-JP"/>
        </w:rPr>
        <w:t xml:space="preserve">, permeate EC prediction </w:t>
      </w:r>
      <w:r w:rsidR="002F7D90" w:rsidRPr="00653B5A">
        <w:rPr>
          <w:rFonts w:eastAsia="游明朝"/>
          <w:color w:val="auto"/>
          <w:kern w:val="2"/>
          <w:lang w:eastAsia="ja-JP"/>
        </w:rPr>
        <w:t>performance</w:t>
      </w:r>
      <w:r w:rsidR="00636FA8" w:rsidRPr="00653B5A">
        <w:rPr>
          <w:rFonts w:eastAsia="游明朝"/>
          <w:color w:val="auto"/>
          <w:kern w:val="2"/>
          <w:lang w:eastAsia="ja-JP"/>
        </w:rPr>
        <w:t xml:space="preserve"> is good</w:t>
      </w:r>
      <w:r w:rsidR="002F7D90" w:rsidRPr="00653B5A">
        <w:rPr>
          <w:rFonts w:eastAsia="游明朝"/>
          <w:color w:val="auto"/>
          <w:kern w:val="2"/>
          <w:lang w:eastAsia="ja-JP"/>
        </w:rPr>
        <w:t xml:space="preserve"> while </w:t>
      </w:r>
      <w:r w:rsidR="00636FA8" w:rsidRPr="00653B5A">
        <w:rPr>
          <w:rFonts w:eastAsia="游明朝"/>
          <w:color w:val="auto"/>
          <w:kern w:val="2"/>
          <w:lang w:eastAsia="ja-JP"/>
        </w:rPr>
        <w:t xml:space="preserve">permeate TOC prediction </w:t>
      </w:r>
      <w:r w:rsidR="002F7D90" w:rsidRPr="00653B5A">
        <w:rPr>
          <w:rFonts w:eastAsia="游明朝"/>
          <w:color w:val="auto"/>
          <w:kern w:val="2"/>
          <w:lang w:eastAsia="ja-JP"/>
        </w:rPr>
        <w:t>performance</w:t>
      </w:r>
      <w:r w:rsidR="00636FA8" w:rsidRPr="00653B5A">
        <w:rPr>
          <w:rFonts w:eastAsia="游明朝"/>
          <w:color w:val="auto"/>
          <w:kern w:val="2"/>
          <w:lang w:eastAsia="ja-JP"/>
        </w:rPr>
        <w:t xml:space="preserve"> </w:t>
      </w:r>
      <w:r w:rsidR="00F836ED" w:rsidRPr="00653B5A">
        <w:rPr>
          <w:rFonts w:eastAsia="游明朝"/>
          <w:color w:val="auto"/>
          <w:kern w:val="2"/>
          <w:lang w:eastAsia="ja-JP"/>
        </w:rPr>
        <w:t>deteriorates</w:t>
      </w:r>
      <w:r w:rsidR="00CD48A7" w:rsidRPr="00653B5A">
        <w:rPr>
          <w:rFonts w:eastAsia="游明朝"/>
          <w:color w:val="auto"/>
          <w:kern w:val="2"/>
          <w:lang w:eastAsia="ja-JP"/>
        </w:rPr>
        <w:t xml:space="preserve"> in </w:t>
      </w:r>
      <w:ins w:id="365" w:author="Ken-ichi Kamada (Ken-ichi.Kamada@yokoagwa.com)" w:date="2023-09-25T17:11:00Z">
        <w:r w:rsidR="007C7F9B" w:rsidRPr="00653B5A">
          <w:rPr>
            <w:rFonts w:eastAsia="游明朝"/>
            <w:color w:val="auto"/>
            <w:kern w:val="2"/>
            <w:lang w:eastAsia="ja-JP"/>
          </w:rPr>
          <w:t xml:space="preserve">the </w:t>
        </w:r>
      </w:ins>
      <w:r w:rsidR="00CD48A7" w:rsidRPr="00653B5A">
        <w:rPr>
          <w:rFonts w:eastAsia="游明朝"/>
          <w:color w:val="auto"/>
          <w:kern w:val="2"/>
          <w:lang w:eastAsia="ja-JP"/>
        </w:rPr>
        <w:t>4th</w:t>
      </w:r>
      <w:r w:rsidR="00DA68AB" w:rsidRPr="00653B5A">
        <w:rPr>
          <w:rFonts w:eastAsia="游明朝"/>
          <w:color w:val="auto"/>
          <w:kern w:val="2"/>
          <w:lang w:eastAsia="ja-JP"/>
        </w:rPr>
        <w:t xml:space="preserve"> and 5th</w:t>
      </w:r>
      <w:r w:rsidR="00CD48A7" w:rsidRPr="00653B5A">
        <w:rPr>
          <w:rFonts w:eastAsia="游明朝"/>
          <w:color w:val="auto"/>
          <w:kern w:val="2"/>
          <w:lang w:eastAsia="ja-JP"/>
        </w:rPr>
        <w:t xml:space="preserve"> week</w:t>
      </w:r>
      <w:r w:rsidR="00DA68AB" w:rsidRPr="00653B5A">
        <w:rPr>
          <w:rFonts w:eastAsia="游明朝"/>
          <w:color w:val="auto"/>
          <w:kern w:val="2"/>
          <w:lang w:eastAsia="ja-JP"/>
        </w:rPr>
        <w:t>s</w:t>
      </w:r>
      <w:r w:rsidR="00636FA8" w:rsidRPr="00653B5A">
        <w:rPr>
          <w:rFonts w:eastAsia="游明朝"/>
          <w:color w:val="auto"/>
          <w:kern w:val="2"/>
          <w:lang w:eastAsia="ja-JP"/>
        </w:rPr>
        <w:t xml:space="preserve">. </w:t>
      </w:r>
    </w:p>
    <w:p w14:paraId="5CEE0CCB" w14:textId="4BF91657" w:rsidR="004A7B8D" w:rsidRPr="00653B5A" w:rsidRDefault="00636FA8" w:rsidP="00602230">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This result is due to the influence of external factors. Figure 2.4.4 is the RO feed pressure trend chart</w:t>
      </w:r>
      <w:r w:rsidR="00046B55" w:rsidRPr="00653B5A">
        <w:rPr>
          <w:rFonts w:eastAsia="游明朝"/>
          <w:color w:val="auto"/>
          <w:kern w:val="2"/>
          <w:lang w:eastAsia="ja-JP"/>
        </w:rPr>
        <w:t xml:space="preserve"> and Figure 2.4.5 is the scatter chart between UF total chlorine and combined permeate </w:t>
      </w:r>
      <w:r w:rsidR="002B70CF" w:rsidRPr="00653B5A">
        <w:rPr>
          <w:rFonts w:eastAsia="游明朝"/>
          <w:color w:val="auto"/>
          <w:kern w:val="2"/>
          <w:lang w:eastAsia="ja-JP"/>
        </w:rPr>
        <w:t>TO</w:t>
      </w:r>
      <w:r w:rsidR="00046B55" w:rsidRPr="00653B5A">
        <w:rPr>
          <w:rFonts w:eastAsia="游明朝"/>
          <w:color w:val="auto"/>
          <w:kern w:val="2"/>
          <w:lang w:eastAsia="ja-JP"/>
        </w:rPr>
        <w:t xml:space="preserve">C </w:t>
      </w:r>
      <w:r w:rsidRPr="00653B5A">
        <w:rPr>
          <w:rFonts w:eastAsia="游明朝"/>
          <w:color w:val="auto"/>
          <w:kern w:val="2"/>
          <w:lang w:eastAsia="ja-JP"/>
        </w:rPr>
        <w:t>in the optimization period.</w:t>
      </w:r>
      <w:r w:rsidR="00830F0A" w:rsidRPr="00653B5A">
        <w:rPr>
          <w:rFonts w:eastAsia="游明朝"/>
          <w:color w:val="auto"/>
          <w:kern w:val="2"/>
          <w:lang w:eastAsia="ja-JP"/>
        </w:rPr>
        <w:t xml:space="preserve"> </w:t>
      </w:r>
      <w:r w:rsidR="00DD5BE3" w:rsidRPr="00653B5A">
        <w:rPr>
          <w:rFonts w:eastAsia="游明朝"/>
          <w:color w:val="auto"/>
          <w:kern w:val="2"/>
          <w:lang w:eastAsia="ja-JP"/>
        </w:rPr>
        <w:t xml:space="preserve">In Figure 2.4.5, the color of the marker means the actual data for each week. </w:t>
      </w:r>
      <w:r w:rsidR="0051707F" w:rsidRPr="00653B5A">
        <w:rPr>
          <w:rFonts w:eastAsia="游明朝"/>
          <w:color w:val="auto"/>
          <w:kern w:val="2"/>
          <w:lang w:eastAsia="ja-JP"/>
        </w:rPr>
        <w:t xml:space="preserve">Figure </w:t>
      </w:r>
      <w:r w:rsidR="0051707F" w:rsidRPr="00653B5A">
        <w:rPr>
          <w:rFonts w:eastAsia="游明朝" w:hint="eastAsia"/>
          <w:color w:val="auto"/>
          <w:kern w:val="2"/>
          <w:lang w:eastAsia="ja-JP"/>
        </w:rPr>
        <w:t>2</w:t>
      </w:r>
      <w:r w:rsidR="0051707F" w:rsidRPr="00653B5A">
        <w:rPr>
          <w:rFonts w:eastAsia="游明朝"/>
          <w:color w:val="auto"/>
          <w:kern w:val="2"/>
          <w:lang w:eastAsia="ja-JP"/>
        </w:rPr>
        <w:t>.4.4</w:t>
      </w:r>
      <w:r w:rsidR="00167EA5" w:rsidRPr="00653B5A">
        <w:rPr>
          <w:rFonts w:eastAsia="游明朝"/>
          <w:color w:val="auto"/>
          <w:kern w:val="2"/>
          <w:lang w:eastAsia="ja-JP"/>
        </w:rPr>
        <w:t xml:space="preserve"> shows</w:t>
      </w:r>
      <w:r w:rsidR="0051707F" w:rsidRPr="00653B5A">
        <w:rPr>
          <w:rFonts w:eastAsia="游明朝"/>
          <w:color w:val="auto"/>
          <w:kern w:val="2"/>
          <w:lang w:eastAsia="ja-JP"/>
        </w:rPr>
        <w:t xml:space="preserve"> RO feed pressure is </w:t>
      </w:r>
      <w:r w:rsidR="0051707F" w:rsidRPr="00653B5A">
        <w:rPr>
          <w:rFonts w:eastAsia="游明朝" w:hint="eastAsia"/>
          <w:color w:val="auto"/>
          <w:kern w:val="2"/>
          <w:lang w:eastAsia="ja-JP"/>
        </w:rPr>
        <w:t>s</w:t>
      </w:r>
      <w:r w:rsidR="0051707F" w:rsidRPr="00653B5A">
        <w:rPr>
          <w:rFonts w:eastAsia="游明朝"/>
          <w:color w:val="auto"/>
          <w:kern w:val="2"/>
          <w:lang w:eastAsia="ja-JP"/>
        </w:rPr>
        <w:t>ignificantly declining in the 3rd and 4th weeks</w:t>
      </w:r>
      <w:r w:rsidR="0040106F" w:rsidRPr="00653B5A">
        <w:rPr>
          <w:rFonts w:eastAsia="游明朝"/>
          <w:color w:val="auto"/>
          <w:kern w:val="2"/>
          <w:lang w:eastAsia="ja-JP"/>
        </w:rPr>
        <w:t xml:space="preserve"> and the tendency between training and optimization period is different</w:t>
      </w:r>
      <w:r w:rsidR="00AD4317" w:rsidRPr="00653B5A">
        <w:rPr>
          <w:rFonts w:eastAsia="游明朝"/>
          <w:color w:val="auto"/>
          <w:kern w:val="2"/>
          <w:lang w:eastAsia="ja-JP"/>
        </w:rPr>
        <w:t>. And Figure 2.4.5</w:t>
      </w:r>
      <w:r w:rsidR="00167EA5" w:rsidRPr="00653B5A">
        <w:rPr>
          <w:rFonts w:eastAsia="游明朝"/>
          <w:color w:val="auto"/>
          <w:kern w:val="2"/>
          <w:lang w:eastAsia="ja-JP"/>
        </w:rPr>
        <w:t xml:space="preserve"> shows</w:t>
      </w:r>
      <w:r w:rsidR="00AD4317" w:rsidRPr="00653B5A">
        <w:rPr>
          <w:rFonts w:eastAsia="游明朝"/>
          <w:color w:val="auto"/>
          <w:kern w:val="2"/>
          <w:lang w:eastAsia="ja-JP"/>
        </w:rPr>
        <w:t xml:space="preserve"> </w:t>
      </w:r>
      <w:r w:rsidR="002F7710" w:rsidRPr="00653B5A">
        <w:rPr>
          <w:rFonts w:eastAsia="游明朝"/>
          <w:color w:val="auto"/>
          <w:kern w:val="2"/>
          <w:lang w:eastAsia="ja-JP"/>
        </w:rPr>
        <w:t xml:space="preserve">the </w:t>
      </w:r>
      <w:r w:rsidR="00DD5BE3" w:rsidRPr="00653B5A">
        <w:rPr>
          <w:rFonts w:eastAsia="游明朝"/>
          <w:color w:val="auto"/>
          <w:kern w:val="2"/>
          <w:lang w:eastAsia="ja-JP"/>
        </w:rPr>
        <w:t>coefficient</w:t>
      </w:r>
      <w:r w:rsidR="002F7710" w:rsidRPr="00653B5A">
        <w:rPr>
          <w:rFonts w:eastAsia="游明朝"/>
          <w:color w:val="auto"/>
          <w:kern w:val="2"/>
          <w:lang w:eastAsia="ja-JP"/>
        </w:rPr>
        <w:t xml:space="preserve"> </w:t>
      </w:r>
      <w:r w:rsidR="00DD5BE3" w:rsidRPr="00653B5A">
        <w:rPr>
          <w:rFonts w:eastAsia="游明朝"/>
          <w:color w:val="auto"/>
          <w:kern w:val="2"/>
          <w:lang w:eastAsia="ja-JP"/>
        </w:rPr>
        <w:t>of</w:t>
      </w:r>
      <w:r w:rsidR="002F7710" w:rsidRPr="00653B5A">
        <w:rPr>
          <w:rFonts w:eastAsia="游明朝"/>
          <w:color w:val="auto"/>
          <w:kern w:val="2"/>
          <w:lang w:eastAsia="ja-JP"/>
        </w:rPr>
        <w:t xml:space="preserve"> </w:t>
      </w:r>
      <w:r w:rsidR="00DD5BE3" w:rsidRPr="00653B5A">
        <w:rPr>
          <w:rFonts w:eastAsia="游明朝"/>
          <w:color w:val="auto"/>
          <w:kern w:val="2"/>
          <w:lang w:eastAsia="ja-JP"/>
        </w:rPr>
        <w:t xml:space="preserve">determination </w:t>
      </w:r>
      <m:oMath>
        <m:sSup>
          <m:sSupPr>
            <m:ctrlPr>
              <w:rPr>
                <w:rFonts w:ascii="Cambria Math" w:eastAsia="游明朝" w:hAnsi="Cambria Math"/>
              </w:rPr>
            </m:ctrlPr>
          </m:sSupPr>
          <m:e>
            <m:r>
              <m:rPr>
                <m:sty m:val="p"/>
              </m:rPr>
              <w:rPr>
                <w:rFonts w:ascii="Cambria Math" w:eastAsia="游明朝" w:hAnsi="Cambria Math"/>
              </w:rPr>
              <m:t>R</m:t>
            </m:r>
          </m:e>
          <m:sup>
            <m:r>
              <m:rPr>
                <m:sty m:val="p"/>
              </m:rPr>
              <w:rPr>
                <w:rFonts w:ascii="Cambria Math" w:eastAsia="游明朝" w:hAnsi="Cambria Math"/>
              </w:rPr>
              <m:t>2</m:t>
            </m:r>
          </m:sup>
        </m:sSup>
      </m:oMath>
      <w:r w:rsidR="00DD5BE3" w:rsidRPr="00653B5A">
        <w:rPr>
          <w:rFonts w:eastAsia="游明朝"/>
          <w:color w:val="auto"/>
          <w:kern w:val="2"/>
          <w:lang w:eastAsia="ja-JP"/>
        </w:rPr>
        <w:t xml:space="preserve"> </w:t>
      </w:r>
      <w:r w:rsidR="00BC0953" w:rsidRPr="00653B5A">
        <w:rPr>
          <w:rFonts w:eastAsia="游明朝"/>
          <w:color w:val="auto"/>
          <w:kern w:val="2"/>
          <w:lang w:eastAsia="ja-JP"/>
        </w:rPr>
        <w:t>between</w:t>
      </w:r>
      <w:r w:rsidR="002F7710" w:rsidRPr="00653B5A">
        <w:rPr>
          <w:rFonts w:eastAsia="游明朝"/>
          <w:color w:val="auto"/>
          <w:kern w:val="2"/>
          <w:lang w:eastAsia="ja-JP"/>
        </w:rPr>
        <w:t xml:space="preserve"> total chlorine and permeate TOC </w:t>
      </w:r>
      <w:r w:rsidR="00DD5BE3" w:rsidRPr="00653B5A">
        <w:rPr>
          <w:rFonts w:eastAsia="游明朝"/>
          <w:color w:val="auto"/>
          <w:kern w:val="2"/>
          <w:lang w:eastAsia="ja-JP"/>
        </w:rPr>
        <w:t>is 0.14</w:t>
      </w:r>
      <w:r w:rsidR="002F7710" w:rsidRPr="00653B5A">
        <w:rPr>
          <w:rFonts w:eastAsia="游明朝"/>
          <w:color w:val="auto"/>
          <w:kern w:val="2"/>
          <w:lang w:eastAsia="ja-JP"/>
        </w:rPr>
        <w:t xml:space="preserve">, i.e., </w:t>
      </w:r>
      <w:r w:rsidR="00B57A98" w:rsidRPr="00653B5A">
        <w:rPr>
          <w:rFonts w:eastAsia="游明朝"/>
          <w:color w:val="auto"/>
          <w:kern w:val="2"/>
          <w:lang w:eastAsia="ja-JP"/>
        </w:rPr>
        <w:t>they</w:t>
      </w:r>
      <w:r w:rsidR="002F7710" w:rsidRPr="00653B5A">
        <w:rPr>
          <w:rFonts w:eastAsia="游明朝"/>
          <w:color w:val="auto"/>
          <w:kern w:val="2"/>
          <w:lang w:eastAsia="ja-JP"/>
        </w:rPr>
        <w:t xml:space="preserve"> are basically weakly related</w:t>
      </w:r>
      <w:r w:rsidR="00DD5BE3" w:rsidRPr="00653B5A">
        <w:rPr>
          <w:rFonts w:eastAsia="游明朝"/>
          <w:color w:val="auto"/>
          <w:kern w:val="2"/>
          <w:lang w:eastAsia="ja-JP"/>
        </w:rPr>
        <w:t>.</w:t>
      </w:r>
      <w:r w:rsidR="00206C0F" w:rsidRPr="00653B5A">
        <w:rPr>
          <w:rFonts w:eastAsia="游明朝"/>
          <w:color w:val="auto"/>
          <w:kern w:val="2"/>
          <w:lang w:eastAsia="ja-JP"/>
        </w:rPr>
        <w:t xml:space="preserve"> </w:t>
      </w:r>
      <w:r w:rsidR="0051707F" w:rsidRPr="00653B5A">
        <w:rPr>
          <w:rFonts w:eastAsia="游明朝"/>
          <w:color w:val="auto"/>
          <w:kern w:val="2"/>
          <w:lang w:eastAsia="ja-JP"/>
        </w:rPr>
        <w:t xml:space="preserve">Therefore, the </w:t>
      </w:r>
      <w:r w:rsidR="0040106F" w:rsidRPr="00653B5A">
        <w:rPr>
          <w:rFonts w:eastAsia="游明朝"/>
          <w:color w:val="auto"/>
          <w:kern w:val="2"/>
          <w:lang w:eastAsia="ja-JP"/>
        </w:rPr>
        <w:t xml:space="preserve">TOC </w:t>
      </w:r>
      <w:r w:rsidR="0051707F" w:rsidRPr="00653B5A">
        <w:rPr>
          <w:rFonts w:eastAsia="游明朝"/>
          <w:color w:val="auto"/>
          <w:kern w:val="2"/>
          <w:lang w:eastAsia="ja-JP"/>
        </w:rPr>
        <w:t>prediction performance deteriorates significantly</w:t>
      </w:r>
      <w:r w:rsidR="0040106F" w:rsidRPr="00653B5A">
        <w:rPr>
          <w:rFonts w:eastAsia="游明朝"/>
          <w:color w:val="auto"/>
          <w:kern w:val="2"/>
          <w:lang w:eastAsia="ja-JP"/>
        </w:rPr>
        <w:t>.</w:t>
      </w:r>
    </w:p>
    <w:p w14:paraId="06391086" w14:textId="63BFFB7D" w:rsidR="00837C01" w:rsidRPr="00653B5A" w:rsidRDefault="004A7B8D" w:rsidP="00F11DFD">
      <w:pPr>
        <w:widowControl w:val="0"/>
        <w:snapToGrid/>
        <w:spacing w:before="120"/>
        <w:ind w:firstLineChars="100" w:firstLine="240"/>
        <w:jc w:val="both"/>
        <w:rPr>
          <w:rFonts w:eastAsia="游明朝"/>
          <w:color w:val="auto"/>
          <w:kern w:val="2"/>
          <w:lang w:eastAsia="ja-JP"/>
        </w:rPr>
      </w:pPr>
      <w:r w:rsidRPr="00653B5A">
        <w:rPr>
          <w:rFonts w:eastAsia="游明朝"/>
          <w:color w:val="auto"/>
          <w:kern w:val="2"/>
          <w:lang w:eastAsia="ja-JP"/>
        </w:rPr>
        <w:t xml:space="preserve">The optimization results are shown in Figures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6</w:t>
      </w:r>
      <w:r w:rsidRPr="00653B5A">
        <w:rPr>
          <w:rFonts w:eastAsia="游明朝"/>
          <w:color w:val="auto"/>
          <w:kern w:val="2"/>
          <w:lang w:eastAsia="ja-JP"/>
        </w:rPr>
        <w:t xml:space="preserve">,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7</w:t>
      </w:r>
      <w:r w:rsidRPr="00653B5A">
        <w:rPr>
          <w:rFonts w:eastAsia="游明朝"/>
          <w:color w:val="auto"/>
          <w:kern w:val="2"/>
          <w:lang w:eastAsia="ja-JP"/>
        </w:rPr>
        <w:t xml:space="preserve">, and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8</w:t>
      </w:r>
      <w:r w:rsidRPr="00653B5A">
        <w:rPr>
          <w:rFonts w:eastAsia="游明朝"/>
          <w:color w:val="auto"/>
          <w:kern w:val="2"/>
          <w:lang w:eastAsia="ja-JP"/>
        </w:rPr>
        <w:t xml:space="preserve">. Figure </w:t>
      </w:r>
      <w:r w:rsidR="00A26B5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6</w:t>
      </w:r>
      <w:r w:rsidRPr="00653B5A">
        <w:rPr>
          <w:rFonts w:eastAsia="游明朝"/>
          <w:color w:val="auto"/>
          <w:kern w:val="2"/>
          <w:lang w:eastAsia="ja-JP"/>
        </w:rPr>
        <w:t xml:space="preserve"> is optimized trend of chemical dosage, i.e., </w:t>
      </w:r>
      <w:r w:rsidR="00EC51D4" w:rsidRPr="00653B5A">
        <w:rPr>
          <w:rFonts w:eastAsia="游明朝"/>
          <w:color w:val="auto"/>
          <w:kern w:val="2"/>
          <w:lang w:eastAsia="ja-JP"/>
        </w:rPr>
        <w:t>UF total chlorine</w:t>
      </w:r>
      <w:r w:rsidRPr="00653B5A">
        <w:rPr>
          <w:rFonts w:eastAsia="游明朝"/>
          <w:color w:val="auto"/>
          <w:kern w:val="2"/>
          <w:lang w:eastAsia="ja-JP"/>
        </w:rPr>
        <w:t xml:space="preserve">, Figure </w:t>
      </w:r>
      <w:r w:rsidR="00EC51D4" w:rsidRPr="00653B5A">
        <w:rPr>
          <w:rFonts w:eastAsia="游明朝"/>
          <w:color w:val="auto"/>
          <w:kern w:val="2"/>
          <w:lang w:eastAsia="ja-JP"/>
        </w:rPr>
        <w:t>2</w:t>
      </w:r>
      <w:r w:rsidRPr="00653B5A">
        <w:rPr>
          <w:rFonts w:eastAsia="游明朝"/>
          <w:color w:val="auto"/>
          <w:kern w:val="2"/>
          <w:lang w:eastAsia="ja-JP"/>
        </w:rPr>
        <w:t>.4.</w:t>
      </w:r>
      <w:r w:rsidR="005B7E92" w:rsidRPr="00653B5A">
        <w:rPr>
          <w:rFonts w:eastAsia="游明朝"/>
          <w:color w:val="auto"/>
          <w:kern w:val="2"/>
          <w:lang w:eastAsia="ja-JP"/>
        </w:rPr>
        <w:t>7</w:t>
      </w:r>
      <w:r w:rsidRPr="00653B5A">
        <w:rPr>
          <w:rFonts w:eastAsia="游明朝"/>
          <w:color w:val="auto"/>
          <w:kern w:val="2"/>
          <w:lang w:eastAsia="ja-JP"/>
        </w:rPr>
        <w:t xml:space="preserve"> is optimized trend of permeate combined TOC and LRV of that, and Figure </w:t>
      </w:r>
      <w:r w:rsidR="00EC51D4" w:rsidRPr="00653B5A">
        <w:rPr>
          <w:rFonts w:eastAsia="游明朝"/>
          <w:color w:val="auto"/>
          <w:kern w:val="2"/>
          <w:lang w:eastAsia="ja-JP"/>
        </w:rPr>
        <w:t>2</w:t>
      </w:r>
      <w:r w:rsidRPr="00653B5A">
        <w:rPr>
          <w:rFonts w:eastAsia="游明朝"/>
          <w:color w:val="auto"/>
          <w:kern w:val="2"/>
          <w:lang w:eastAsia="ja-JP"/>
        </w:rPr>
        <w:t>.4</w:t>
      </w:r>
      <w:r w:rsidR="00636FA8" w:rsidRPr="00653B5A">
        <w:rPr>
          <w:rFonts w:eastAsia="游明朝"/>
          <w:color w:val="auto"/>
          <w:kern w:val="2"/>
          <w:lang w:eastAsia="ja-JP"/>
        </w:rPr>
        <w:t>.</w:t>
      </w:r>
      <w:r w:rsidR="005B7E92" w:rsidRPr="00653B5A">
        <w:rPr>
          <w:rFonts w:eastAsia="游明朝"/>
          <w:color w:val="auto"/>
          <w:kern w:val="2"/>
          <w:lang w:eastAsia="ja-JP"/>
        </w:rPr>
        <w:t>8</w:t>
      </w:r>
      <w:r w:rsidRPr="00653B5A">
        <w:rPr>
          <w:rFonts w:eastAsia="游明朝"/>
          <w:color w:val="auto"/>
          <w:kern w:val="2"/>
          <w:lang w:eastAsia="ja-JP"/>
        </w:rPr>
        <w:t xml:space="preserve"> is optimized trend of permeate EC and LRV of that.</w:t>
      </w:r>
      <w:r w:rsidR="00536E4E" w:rsidRPr="00653B5A">
        <w:rPr>
          <w:rFonts w:eastAsia="游明朝"/>
          <w:color w:val="auto"/>
          <w:kern w:val="2"/>
          <w:lang w:eastAsia="ja-JP"/>
        </w:rPr>
        <w:t xml:space="preserve"> From these figures, the optimal values of EC and TOC are almost the same as the predicted values while the optimal value of total chlorine is lower than the actual value in the 4th and 5th week. The results shows that water quality is highly dependent on disturbance variables, i.e., temperature or RO feed pressure, but not nearly as dependent on total chlorine in this case.</w:t>
      </w:r>
      <w:r w:rsidR="007D0392" w:rsidRPr="00653B5A">
        <w:rPr>
          <w:rFonts w:eastAsia="游明朝"/>
          <w:color w:val="auto"/>
          <w:kern w:val="2"/>
          <w:lang w:eastAsia="ja-JP"/>
        </w:rPr>
        <w:t xml:space="preserve"> To improve the relationship, it needs to introduce the RO membrane fouling model to the optimization model and use stably measured online data.</w:t>
      </w:r>
    </w:p>
    <w:p w14:paraId="563B9E86" w14:textId="77777777"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1248" behindDoc="0" locked="0" layoutInCell="1" allowOverlap="1" wp14:anchorId="08CA65E4" wp14:editId="2FEF73F8">
                <wp:simplePos x="0" y="0"/>
                <wp:positionH relativeFrom="column">
                  <wp:posOffset>0</wp:posOffset>
                </wp:positionH>
                <wp:positionV relativeFrom="paragraph">
                  <wp:posOffset>152400</wp:posOffset>
                </wp:positionV>
                <wp:extent cx="5931535" cy="6323330"/>
                <wp:effectExtent l="0" t="0" r="0" b="1270"/>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19572020" w14:textId="3D6670D4" w:rsidR="00837C01" w:rsidRDefault="005D2656" w:rsidP="00837C01">
                            <w:pPr>
                              <w:pStyle w:val="a4"/>
                              <w:ind w:left="0"/>
                              <w:jc w:val="center"/>
                              <w:rPr>
                                <w:rFonts w:ascii="Arial" w:hAnsi="Arial" w:cs="Arial"/>
                                <w:b/>
                                <w:bCs/>
                              </w:rPr>
                            </w:pPr>
                            <w:r>
                              <w:rPr>
                                <w:noProof/>
                              </w:rPr>
                              <w:drawing>
                                <wp:inline distT="0" distB="0" distL="0" distR="0" wp14:anchorId="3582CBE3" wp14:editId="729FB62F">
                                  <wp:extent cx="5739765" cy="2696210"/>
                                  <wp:effectExtent l="0" t="0" r="0" b="8890"/>
                                  <wp:docPr id="11293" name="図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E782818" w14:textId="77777777" w:rsidR="00837C01" w:rsidRDefault="00837C01">
                            <w:pPr>
                              <w:pStyle w:val="a4"/>
                              <w:numPr>
                                <w:ilvl w:val="0"/>
                                <w:numId w:val="28"/>
                              </w:numPr>
                              <w:spacing w:before="120" w:after="0"/>
                              <w:jc w:val="center"/>
                              <w:rPr>
                                <w:rFonts w:eastAsia="游明朝"/>
                                <w:b/>
                                <w:bCs/>
                                <w:lang w:eastAsia="ja-JP"/>
                              </w:rPr>
                            </w:pPr>
                            <w:r>
                              <w:rPr>
                                <w:rFonts w:eastAsia="游明朝"/>
                                <w:b/>
                                <w:bCs/>
                                <w:lang w:eastAsia="ja-JP"/>
                              </w:rPr>
                              <w:t>Permeate Combined TOC</w:t>
                            </w:r>
                          </w:p>
                          <w:p w14:paraId="22A6EA9A" w14:textId="77777777" w:rsidR="00837C01" w:rsidRPr="00802875" w:rsidRDefault="00837C01" w:rsidP="00837C01">
                            <w:pPr>
                              <w:pStyle w:val="a4"/>
                              <w:spacing w:before="120" w:after="0"/>
                              <w:ind w:left="360"/>
                              <w:rPr>
                                <w:rFonts w:eastAsia="游明朝"/>
                                <w:b/>
                                <w:bCs/>
                                <w:lang w:eastAsia="ja-JP"/>
                              </w:rPr>
                            </w:pPr>
                          </w:p>
                          <w:p w14:paraId="7882CD2A" w14:textId="3B5995F5" w:rsidR="00837C01" w:rsidRDefault="00640409" w:rsidP="00837C01">
                            <w:pPr>
                              <w:pStyle w:val="a4"/>
                              <w:spacing w:before="120" w:after="0"/>
                              <w:ind w:left="0"/>
                              <w:jc w:val="center"/>
                              <w:rPr>
                                <w:b/>
                                <w:bCs/>
                              </w:rPr>
                            </w:pPr>
                            <w:r>
                              <w:rPr>
                                <w:noProof/>
                              </w:rPr>
                              <w:drawing>
                                <wp:inline distT="0" distB="0" distL="0" distR="0" wp14:anchorId="149FB55A" wp14:editId="2C3F9BD1">
                                  <wp:extent cx="5739765" cy="2696210"/>
                                  <wp:effectExtent l="0" t="0" r="0" b="8890"/>
                                  <wp:docPr id="11294" name="図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D05BF70" w14:textId="77777777" w:rsidR="00837C01" w:rsidRPr="00802875" w:rsidRDefault="00837C01">
                            <w:pPr>
                              <w:pStyle w:val="a4"/>
                              <w:numPr>
                                <w:ilvl w:val="0"/>
                                <w:numId w:val="28"/>
                              </w:numPr>
                              <w:spacing w:before="120" w:after="0"/>
                              <w:ind w:left="420" w:hanging="420"/>
                              <w:jc w:val="center"/>
                              <w:rPr>
                                <w:rFonts w:eastAsia="游明朝"/>
                                <w:b/>
                                <w:bCs/>
                                <w:lang w:eastAsia="ja-JP"/>
                              </w:rPr>
                            </w:pPr>
                            <w:r>
                              <w:rPr>
                                <w:rFonts w:eastAsia="游明朝"/>
                                <w:b/>
                                <w:bCs/>
                                <w:lang w:eastAsia="ja-JP"/>
                              </w:rPr>
                              <w:t>LRV of Permeate Combined TOC</w:t>
                            </w:r>
                          </w:p>
                          <w:p w14:paraId="708E1D34" w14:textId="12A043E1"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.4.2</w:t>
                            </w:r>
                            <w:r w:rsidRPr="00FC6ED4">
                              <w:rPr>
                                <w:b/>
                                <w:bCs/>
                              </w:rPr>
                              <w:t xml:space="preserve">: </w:t>
                            </w:r>
                            <w:r>
                              <w:rPr>
                                <w:b/>
                                <w:bCs/>
                              </w:rPr>
                              <w:t xml:space="preserve">Prediction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A65E4" id="_x0000_s1069" type="#_x0000_t202" style="position:absolute;left:0;text-align:left;margin-left:0;margin-top:12pt;width:467.05pt;height:497.9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" stroked="f">
                <v:textbox>
                  <w:txbxContent>
                    <w:p w14:paraId="19572020" w14:textId="3D6670D4" w:rsidR="00837C01" w:rsidRDefault="005D2656" w:rsidP="00837C01">
                      <w:pPr>
                        <w:pStyle w:val="a4"/>
                        <w:ind w:left="0"/>
                        <w:jc w:val="center"/>
                        <w:rPr>
                          <w:rFonts w:ascii="Arial" w:hAnsi="Arial" w:cs="Arial"/>
                          <w:b/>
                          <w:bCs/>
                        </w:rPr>
                      </w:pPr>
                      <w:r>
                        <w:rPr>
                          <w:noProof/>
                        </w:rPr>
                        <w:drawing>
                          <wp:inline distT="0" distB="0" distL="0" distR="0" wp14:anchorId="3582CBE3" wp14:editId="729FB62F">
                            <wp:extent cx="5739765" cy="2696210"/>
                            <wp:effectExtent l="0" t="0" r="0" b="8890"/>
                            <wp:docPr id="11293" name="図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E782818" w14:textId="77777777" w:rsidR="00837C01" w:rsidRDefault="00837C01">
                      <w:pPr>
                        <w:pStyle w:val="a4"/>
                        <w:numPr>
                          <w:ilvl w:val="0"/>
                          <w:numId w:val="28"/>
                        </w:numPr>
                        <w:spacing w:before="120" w:after="0"/>
                        <w:jc w:val="center"/>
                        <w:rPr>
                          <w:rFonts w:eastAsia="游明朝"/>
                          <w:b/>
                          <w:bCs/>
                          <w:lang w:eastAsia="ja-JP"/>
                        </w:rPr>
                      </w:pPr>
                      <w:r>
                        <w:rPr>
                          <w:rFonts w:eastAsia="游明朝"/>
                          <w:b/>
                          <w:bCs/>
                          <w:lang w:eastAsia="ja-JP"/>
                        </w:rPr>
                        <w:t>Permeate Combined TOC</w:t>
                      </w:r>
                    </w:p>
                    <w:p w14:paraId="22A6EA9A" w14:textId="77777777" w:rsidR="00837C01" w:rsidRPr="00802875" w:rsidRDefault="00837C01" w:rsidP="00837C01">
                      <w:pPr>
                        <w:pStyle w:val="a4"/>
                        <w:spacing w:before="120" w:after="0"/>
                        <w:ind w:left="360"/>
                        <w:rPr>
                          <w:rFonts w:eastAsia="游明朝"/>
                          <w:b/>
                          <w:bCs/>
                          <w:lang w:eastAsia="ja-JP"/>
                        </w:rPr>
                      </w:pPr>
                    </w:p>
                    <w:p w14:paraId="7882CD2A" w14:textId="3B5995F5" w:rsidR="00837C01" w:rsidRDefault="00640409" w:rsidP="00837C01">
                      <w:pPr>
                        <w:pStyle w:val="a4"/>
                        <w:spacing w:before="120" w:after="0"/>
                        <w:ind w:left="0"/>
                        <w:jc w:val="center"/>
                        <w:rPr>
                          <w:b/>
                          <w:bCs/>
                        </w:rPr>
                      </w:pPr>
                      <w:r>
                        <w:rPr>
                          <w:noProof/>
                        </w:rPr>
                        <w:drawing>
                          <wp:inline distT="0" distB="0" distL="0" distR="0" wp14:anchorId="149FB55A" wp14:editId="2C3F9BD1">
                            <wp:extent cx="5739765" cy="2696210"/>
                            <wp:effectExtent l="0" t="0" r="0" b="8890"/>
                            <wp:docPr id="11294" name="図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4D05BF70" w14:textId="77777777" w:rsidR="00837C01" w:rsidRPr="00802875" w:rsidRDefault="00837C01">
                      <w:pPr>
                        <w:pStyle w:val="a4"/>
                        <w:numPr>
                          <w:ilvl w:val="0"/>
                          <w:numId w:val="28"/>
                        </w:numPr>
                        <w:spacing w:before="120" w:after="0"/>
                        <w:ind w:left="420" w:hanging="420"/>
                        <w:jc w:val="center"/>
                        <w:rPr>
                          <w:rFonts w:eastAsia="游明朝"/>
                          <w:b/>
                          <w:bCs/>
                          <w:lang w:eastAsia="ja-JP"/>
                        </w:rPr>
                      </w:pPr>
                      <w:r>
                        <w:rPr>
                          <w:rFonts w:eastAsia="游明朝"/>
                          <w:b/>
                          <w:bCs/>
                          <w:lang w:eastAsia="ja-JP"/>
                        </w:rPr>
                        <w:t>LRV of Permeate Combined TOC</w:t>
                      </w:r>
                    </w:p>
                    <w:p w14:paraId="708E1D34" w14:textId="12A043E1"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.4.2</w:t>
                      </w:r>
                      <w:r w:rsidRPr="00FC6ED4">
                        <w:rPr>
                          <w:b/>
                          <w:bCs/>
                        </w:rPr>
                        <w:t xml:space="preserve">: </w:t>
                      </w:r>
                      <w:r>
                        <w:rPr>
                          <w:b/>
                          <w:bCs/>
                        </w:rPr>
                        <w:t xml:space="preserve">Prediction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483D5D36" w14:textId="77777777" w:rsidR="00837C01" w:rsidRPr="00653B5A" w:rsidRDefault="00837C01" w:rsidP="00837C01">
      <w:pPr>
        <w:widowControl w:val="0"/>
        <w:snapToGrid/>
        <w:spacing w:after="0"/>
        <w:jc w:val="both"/>
        <w:rPr>
          <w:rFonts w:eastAsia="游明朝"/>
          <w:color w:val="auto"/>
          <w:kern w:val="2"/>
          <w:lang w:eastAsia="ja-JP"/>
        </w:rPr>
      </w:pPr>
    </w:p>
    <w:p w14:paraId="136C4908" w14:textId="77777777" w:rsidR="00837C01" w:rsidRPr="00653B5A" w:rsidRDefault="00837C01" w:rsidP="00837C01">
      <w:pPr>
        <w:widowControl w:val="0"/>
        <w:snapToGrid/>
        <w:spacing w:after="0"/>
        <w:jc w:val="both"/>
        <w:rPr>
          <w:rFonts w:eastAsia="游明朝"/>
          <w:color w:val="auto"/>
          <w:kern w:val="2"/>
          <w:lang w:eastAsia="ja-JP"/>
        </w:rPr>
      </w:pPr>
    </w:p>
    <w:p w14:paraId="3C3A7B0B" w14:textId="77777777" w:rsidR="00837C01" w:rsidRPr="00653B5A" w:rsidRDefault="00837C01" w:rsidP="00837C01">
      <w:pPr>
        <w:widowControl w:val="0"/>
        <w:snapToGrid/>
        <w:spacing w:after="0"/>
        <w:jc w:val="both"/>
        <w:rPr>
          <w:rFonts w:eastAsia="游明朝"/>
          <w:color w:val="auto"/>
          <w:kern w:val="2"/>
          <w:lang w:eastAsia="ja-JP"/>
        </w:rPr>
      </w:pPr>
    </w:p>
    <w:p w14:paraId="2A8F253F" w14:textId="77777777"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2272" behindDoc="0" locked="0" layoutInCell="1" allowOverlap="1" wp14:anchorId="21B250CC" wp14:editId="1040C564">
                <wp:simplePos x="0" y="0"/>
                <wp:positionH relativeFrom="column">
                  <wp:posOffset>0</wp:posOffset>
                </wp:positionH>
                <wp:positionV relativeFrom="paragraph">
                  <wp:posOffset>152400</wp:posOffset>
                </wp:positionV>
                <wp:extent cx="5931535" cy="6323330"/>
                <wp:effectExtent l="0" t="0" r="0" b="1270"/>
                <wp:wrapTopAndBottom/>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58C0D5A0" w14:textId="460C7366" w:rsidR="00837C01" w:rsidRDefault="00640409" w:rsidP="00837C01">
                            <w:pPr>
                              <w:pStyle w:val="a4"/>
                              <w:ind w:left="0"/>
                              <w:jc w:val="center"/>
                              <w:rPr>
                                <w:rFonts w:ascii="Arial" w:hAnsi="Arial" w:cs="Arial"/>
                                <w:b/>
                                <w:bCs/>
                              </w:rPr>
                            </w:pPr>
                            <w:r>
                              <w:rPr>
                                <w:noProof/>
                              </w:rPr>
                              <w:drawing>
                                <wp:inline distT="0" distB="0" distL="0" distR="0" wp14:anchorId="210BB4BE" wp14:editId="1C918634">
                                  <wp:extent cx="5739765" cy="2696210"/>
                                  <wp:effectExtent l="0" t="0" r="0" b="8890"/>
                                  <wp:docPr id="11295" name="図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8D04E49" w14:textId="77777777" w:rsidR="00837C01" w:rsidRDefault="00837C01">
                            <w:pPr>
                              <w:pStyle w:val="a4"/>
                              <w:numPr>
                                <w:ilvl w:val="0"/>
                                <w:numId w:val="29"/>
                              </w:numPr>
                              <w:spacing w:before="120" w:after="0"/>
                              <w:jc w:val="center"/>
                              <w:rPr>
                                <w:rFonts w:eastAsia="游明朝"/>
                                <w:b/>
                                <w:bCs/>
                                <w:lang w:eastAsia="ja-JP"/>
                              </w:rPr>
                            </w:pPr>
                            <w:r>
                              <w:rPr>
                                <w:rFonts w:eastAsia="游明朝"/>
                                <w:b/>
                                <w:bCs/>
                                <w:lang w:eastAsia="ja-JP"/>
                              </w:rPr>
                              <w:t>Permeate Combined EC</w:t>
                            </w:r>
                          </w:p>
                          <w:p w14:paraId="6A584DB0" w14:textId="77777777" w:rsidR="00837C01" w:rsidRPr="00802875" w:rsidRDefault="00837C01" w:rsidP="00837C01">
                            <w:pPr>
                              <w:pStyle w:val="a4"/>
                              <w:spacing w:before="120" w:after="0"/>
                              <w:ind w:left="360"/>
                              <w:rPr>
                                <w:rFonts w:eastAsia="游明朝"/>
                                <w:b/>
                                <w:bCs/>
                                <w:lang w:eastAsia="ja-JP"/>
                              </w:rPr>
                            </w:pPr>
                          </w:p>
                          <w:p w14:paraId="58A94CDA" w14:textId="216BBC4C" w:rsidR="00837C01" w:rsidRDefault="00640409" w:rsidP="00837C01">
                            <w:pPr>
                              <w:pStyle w:val="a4"/>
                              <w:spacing w:before="120" w:after="0"/>
                              <w:ind w:left="0"/>
                              <w:jc w:val="center"/>
                              <w:rPr>
                                <w:b/>
                                <w:bCs/>
                              </w:rPr>
                            </w:pPr>
                            <w:r>
                              <w:rPr>
                                <w:noProof/>
                              </w:rPr>
                              <w:drawing>
                                <wp:inline distT="0" distB="0" distL="0" distR="0" wp14:anchorId="48AE1D1C" wp14:editId="502895FA">
                                  <wp:extent cx="5739765" cy="2696210"/>
                                  <wp:effectExtent l="0" t="0" r="0" b="8890"/>
                                  <wp:docPr id="1057" name="図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1F620F5" w14:textId="77777777" w:rsidR="00837C01" w:rsidRPr="00802875" w:rsidRDefault="00837C01">
                            <w:pPr>
                              <w:pStyle w:val="a4"/>
                              <w:numPr>
                                <w:ilvl w:val="0"/>
                                <w:numId w:val="29"/>
                              </w:numPr>
                              <w:spacing w:before="120" w:after="0"/>
                              <w:ind w:left="420" w:hanging="420"/>
                              <w:jc w:val="center"/>
                              <w:rPr>
                                <w:rFonts w:eastAsia="游明朝"/>
                                <w:b/>
                                <w:bCs/>
                                <w:lang w:eastAsia="ja-JP"/>
                              </w:rPr>
                            </w:pPr>
                            <w:r>
                              <w:rPr>
                                <w:rFonts w:eastAsia="游明朝"/>
                                <w:b/>
                                <w:bCs/>
                                <w:lang w:eastAsia="ja-JP"/>
                              </w:rPr>
                              <w:t>LRV of Permeate Combined EC</w:t>
                            </w:r>
                          </w:p>
                          <w:p w14:paraId="0A5B4813" w14:textId="1AA77F5D"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250CC" id="_x0000_s1070" type="#_x0000_t202" style="position:absolute;left:0;text-align:left;margin-left:0;margin-top:12pt;width:467.05pt;height:497.9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" stroked="f">
                <v:textbox>
                  <w:txbxContent>
                    <w:p w14:paraId="58C0D5A0" w14:textId="460C7366" w:rsidR="00837C01" w:rsidRDefault="00640409" w:rsidP="00837C01">
                      <w:pPr>
                        <w:pStyle w:val="a4"/>
                        <w:ind w:left="0"/>
                        <w:jc w:val="center"/>
                        <w:rPr>
                          <w:rFonts w:ascii="Arial" w:hAnsi="Arial" w:cs="Arial"/>
                          <w:b/>
                          <w:bCs/>
                        </w:rPr>
                      </w:pPr>
                      <w:r>
                        <w:rPr>
                          <w:noProof/>
                        </w:rPr>
                        <w:drawing>
                          <wp:inline distT="0" distB="0" distL="0" distR="0" wp14:anchorId="210BB4BE" wp14:editId="1C918634">
                            <wp:extent cx="5739765" cy="2696210"/>
                            <wp:effectExtent l="0" t="0" r="0" b="8890"/>
                            <wp:docPr id="11295" name="図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8D04E49" w14:textId="77777777" w:rsidR="00837C01" w:rsidRDefault="00837C01">
                      <w:pPr>
                        <w:pStyle w:val="a4"/>
                        <w:numPr>
                          <w:ilvl w:val="0"/>
                          <w:numId w:val="29"/>
                        </w:numPr>
                        <w:spacing w:before="120" w:after="0"/>
                        <w:jc w:val="center"/>
                        <w:rPr>
                          <w:rFonts w:eastAsia="游明朝"/>
                          <w:b/>
                          <w:bCs/>
                          <w:lang w:eastAsia="ja-JP"/>
                        </w:rPr>
                      </w:pPr>
                      <w:r>
                        <w:rPr>
                          <w:rFonts w:eastAsia="游明朝"/>
                          <w:b/>
                          <w:bCs/>
                          <w:lang w:eastAsia="ja-JP"/>
                        </w:rPr>
                        <w:t>Permeate Combined EC</w:t>
                      </w:r>
                    </w:p>
                    <w:p w14:paraId="6A584DB0" w14:textId="77777777" w:rsidR="00837C01" w:rsidRPr="00802875" w:rsidRDefault="00837C01" w:rsidP="00837C01">
                      <w:pPr>
                        <w:pStyle w:val="a4"/>
                        <w:spacing w:before="120" w:after="0"/>
                        <w:ind w:left="360"/>
                        <w:rPr>
                          <w:rFonts w:eastAsia="游明朝"/>
                          <w:b/>
                          <w:bCs/>
                          <w:lang w:eastAsia="ja-JP"/>
                        </w:rPr>
                      </w:pPr>
                    </w:p>
                    <w:p w14:paraId="58A94CDA" w14:textId="216BBC4C" w:rsidR="00837C01" w:rsidRDefault="00640409" w:rsidP="00837C01">
                      <w:pPr>
                        <w:pStyle w:val="a4"/>
                        <w:spacing w:before="120" w:after="0"/>
                        <w:ind w:left="0"/>
                        <w:jc w:val="center"/>
                        <w:rPr>
                          <w:b/>
                          <w:bCs/>
                        </w:rPr>
                      </w:pPr>
                      <w:r>
                        <w:rPr>
                          <w:noProof/>
                        </w:rPr>
                        <w:drawing>
                          <wp:inline distT="0" distB="0" distL="0" distR="0" wp14:anchorId="48AE1D1C" wp14:editId="502895FA">
                            <wp:extent cx="5739765" cy="2696210"/>
                            <wp:effectExtent l="0" t="0" r="0" b="8890"/>
                            <wp:docPr id="1057" name="図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1F620F5" w14:textId="77777777" w:rsidR="00837C01" w:rsidRPr="00802875" w:rsidRDefault="00837C01">
                      <w:pPr>
                        <w:pStyle w:val="a4"/>
                        <w:numPr>
                          <w:ilvl w:val="0"/>
                          <w:numId w:val="29"/>
                        </w:numPr>
                        <w:spacing w:before="120" w:after="0"/>
                        <w:ind w:left="420" w:hanging="420"/>
                        <w:jc w:val="center"/>
                        <w:rPr>
                          <w:rFonts w:eastAsia="游明朝"/>
                          <w:b/>
                          <w:bCs/>
                          <w:lang w:eastAsia="ja-JP"/>
                        </w:rPr>
                      </w:pPr>
                      <w:r>
                        <w:rPr>
                          <w:rFonts w:eastAsia="游明朝"/>
                          <w:b/>
                          <w:bCs/>
                          <w:lang w:eastAsia="ja-JP"/>
                        </w:rPr>
                        <w:t>LRV of Permeate Combined EC</w:t>
                      </w:r>
                    </w:p>
                    <w:p w14:paraId="0A5B4813" w14:textId="1AA77F5D"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.4.3</w:t>
                      </w:r>
                      <w:r w:rsidRPr="00FC6ED4">
                        <w:rPr>
                          <w:b/>
                          <w:bCs/>
                        </w:rPr>
                        <w:t xml:space="preserve">: </w:t>
                      </w:r>
                      <w:r>
                        <w:rPr>
                          <w:b/>
                          <w:bCs/>
                        </w:rPr>
                        <w:t xml:space="preserve">Prediction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094A9F8" w14:textId="77777777" w:rsidR="00837C01" w:rsidRPr="00653B5A" w:rsidRDefault="00837C01" w:rsidP="00837C01">
      <w:pPr>
        <w:widowControl w:val="0"/>
        <w:snapToGrid/>
        <w:spacing w:after="0"/>
        <w:jc w:val="both"/>
        <w:rPr>
          <w:rFonts w:eastAsia="游明朝"/>
          <w:color w:val="auto"/>
          <w:kern w:val="2"/>
          <w:lang w:eastAsia="ja-JP"/>
        </w:rPr>
      </w:pPr>
    </w:p>
    <w:p w14:paraId="72495EE4" w14:textId="77777777" w:rsidR="00837C01" w:rsidRPr="00653B5A" w:rsidRDefault="00837C01" w:rsidP="00837C01">
      <w:pPr>
        <w:widowControl w:val="0"/>
        <w:snapToGrid/>
        <w:spacing w:after="0"/>
        <w:jc w:val="both"/>
        <w:rPr>
          <w:rFonts w:eastAsia="游明朝"/>
          <w:color w:val="auto"/>
          <w:kern w:val="2"/>
          <w:lang w:eastAsia="ja-JP"/>
        </w:rPr>
      </w:pPr>
    </w:p>
    <w:p w14:paraId="03CA3BD4" w14:textId="77777777" w:rsidR="00837C01" w:rsidRPr="00653B5A" w:rsidRDefault="00837C01" w:rsidP="00837C01">
      <w:pPr>
        <w:widowControl w:val="0"/>
        <w:snapToGrid/>
        <w:spacing w:after="0"/>
        <w:jc w:val="both"/>
        <w:rPr>
          <w:rFonts w:eastAsia="游明朝"/>
          <w:color w:val="auto"/>
          <w:kern w:val="2"/>
          <w:lang w:eastAsia="ja-JP"/>
        </w:rPr>
      </w:pPr>
    </w:p>
    <w:p w14:paraId="0065F62E" w14:textId="3C555CAE" w:rsidR="00837C01" w:rsidRPr="00653B5A" w:rsidRDefault="00DD5BE3"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13536" behindDoc="0" locked="0" layoutInCell="1" allowOverlap="1" wp14:anchorId="0D7CF3B3" wp14:editId="1FE14E12">
                <wp:simplePos x="0" y="0"/>
                <wp:positionH relativeFrom="column">
                  <wp:posOffset>0</wp:posOffset>
                </wp:positionH>
                <wp:positionV relativeFrom="paragraph">
                  <wp:posOffset>3594100</wp:posOffset>
                </wp:positionV>
                <wp:extent cx="5931535" cy="3937635"/>
                <wp:effectExtent l="0" t="0" r="0" b="5715"/>
                <wp:wrapTopAndBottom/>
                <wp:docPr id="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937635"/>
                        </a:xfrm>
                        <a:prstGeom prst="rect">
                          <a:avLst/>
                        </a:prstGeom>
                        <a:solidFill>
                          <a:srgbClr val="FFFFFF"/>
                        </a:solidFill>
                        <a:ln w="9525">
                          <a:noFill/>
                          <a:miter lim="800000"/>
                          <a:headEnd/>
                          <a:tailEnd/>
                        </a:ln>
                      </wps:spPr>
                      <wps:txbx>
                        <w:txbxContent>
                          <w:p w14:paraId="32E1556D" w14:textId="1984F27F" w:rsidR="00046B55" w:rsidRPr="00837C01" w:rsidRDefault="00DD5BE3" w:rsidP="00046B55">
                            <w:pPr>
                              <w:pStyle w:val="a4"/>
                              <w:ind w:left="0"/>
                              <w:jc w:val="center"/>
                              <w:rPr>
                                <w:rFonts w:ascii="Arial" w:hAnsi="Arial" w:cs="Arial"/>
                                <w:b/>
                                <w:bCs/>
                              </w:rPr>
                            </w:pPr>
                            <w:r w:rsidRPr="00DD5BE3">
                              <w:rPr>
                                <w:noProof/>
                              </w:rPr>
                              <w:drawing>
                                <wp:inline distT="0" distB="0" distL="0" distR="0" wp14:anchorId="6DBFB703" wp14:editId="7D67FDEA">
                                  <wp:extent cx="4626610" cy="3666490"/>
                                  <wp:effectExtent l="0" t="0" r="2540" b="0"/>
                                  <wp:docPr id="1058" name="図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6610" cy="3666490"/>
                                          </a:xfrm>
                                          <a:prstGeom prst="rect">
                                            <a:avLst/>
                                          </a:prstGeom>
                                          <a:noFill/>
                                          <a:ln>
                                            <a:noFill/>
                                          </a:ln>
                                        </pic:spPr>
                                      </pic:pic>
                                    </a:graphicData>
                                  </a:graphic>
                                </wp:inline>
                              </w:drawing>
                            </w:r>
                          </w:p>
                          <w:p w14:paraId="09970BDF" w14:textId="2D930D92" w:rsidR="00046B55" w:rsidRPr="00C0200B" w:rsidRDefault="00046B55" w:rsidP="00046B55">
                            <w:pPr>
                              <w:pStyle w:val="a4"/>
                              <w:spacing w:before="120" w:after="0"/>
                              <w:ind w:left="0"/>
                              <w:jc w:val="center"/>
                              <w:rPr>
                                <w:b/>
                                <w:bCs/>
                              </w:rPr>
                            </w:pPr>
                            <w:r w:rsidRPr="00FC6ED4">
                              <w:rPr>
                                <w:b/>
                                <w:bCs/>
                              </w:rPr>
                              <w:t xml:space="preserve">Figure </w:t>
                            </w:r>
                            <w:r>
                              <w:rPr>
                                <w:b/>
                                <w:bCs/>
                              </w:rPr>
                              <w:t>2.4.5</w:t>
                            </w:r>
                            <w:r w:rsidRPr="00FC6ED4">
                              <w:rPr>
                                <w:b/>
                                <w:bCs/>
                              </w:rPr>
                              <w:t xml:space="preserve">: </w:t>
                            </w:r>
                            <w:r>
                              <w:rPr>
                                <w:b/>
                                <w:bCs/>
                              </w:rPr>
                              <w:t xml:space="preserve">Scatter Chart between UF Total Chlorine and Permeate </w:t>
                            </w:r>
                            <w:r w:rsidR="00DD5BE3">
                              <w:rPr>
                                <w:b/>
                                <w:bCs/>
                              </w:rPr>
                              <w:t>TO</w:t>
                            </w:r>
                            <w:r>
                              <w:rPr>
                                <w:b/>
                                <w:bCs/>
                              </w:rPr>
                              <w:t xml:space="preserve">C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7CF3B3" id="_x0000_s1071" type="#_x0000_t202" style="position:absolute;left:0;text-align:left;margin-left:0;margin-top:283pt;width:467.05pt;height:310.0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" stroked="f">
                <v:textbox>
                  <w:txbxContent>
                    <w:p w14:paraId="32E1556D" w14:textId="1984F27F" w:rsidR="00046B55" w:rsidRPr="00837C01" w:rsidRDefault="00DD5BE3" w:rsidP="00046B55">
                      <w:pPr>
                        <w:pStyle w:val="a4"/>
                        <w:ind w:left="0"/>
                        <w:jc w:val="center"/>
                        <w:rPr>
                          <w:rFonts w:ascii="Arial" w:hAnsi="Arial" w:cs="Arial"/>
                          <w:b/>
                          <w:bCs/>
                        </w:rPr>
                      </w:pPr>
                      <w:r w:rsidRPr="00DD5BE3">
                        <w:rPr>
                          <w:noProof/>
                        </w:rPr>
                        <w:drawing>
                          <wp:inline distT="0" distB="0" distL="0" distR="0" wp14:anchorId="6DBFB703" wp14:editId="7D67FDEA">
                            <wp:extent cx="4626610" cy="3666490"/>
                            <wp:effectExtent l="0" t="0" r="2540" b="0"/>
                            <wp:docPr id="1058" name="図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26610" cy="3666490"/>
                                    </a:xfrm>
                                    <a:prstGeom prst="rect">
                                      <a:avLst/>
                                    </a:prstGeom>
                                    <a:noFill/>
                                    <a:ln>
                                      <a:noFill/>
                                    </a:ln>
                                  </pic:spPr>
                                </pic:pic>
                              </a:graphicData>
                            </a:graphic>
                          </wp:inline>
                        </w:drawing>
                      </w:r>
                    </w:p>
                    <w:p w14:paraId="09970BDF" w14:textId="2D930D92" w:rsidR="00046B55" w:rsidRPr="00C0200B" w:rsidRDefault="00046B55" w:rsidP="00046B55">
                      <w:pPr>
                        <w:pStyle w:val="a4"/>
                        <w:spacing w:before="120" w:after="0"/>
                        <w:ind w:left="0"/>
                        <w:jc w:val="center"/>
                        <w:rPr>
                          <w:b/>
                          <w:bCs/>
                        </w:rPr>
                      </w:pPr>
                      <w:r w:rsidRPr="00FC6ED4">
                        <w:rPr>
                          <w:b/>
                          <w:bCs/>
                        </w:rPr>
                        <w:t xml:space="preserve">Figure </w:t>
                      </w:r>
                      <w:r>
                        <w:rPr>
                          <w:b/>
                          <w:bCs/>
                        </w:rPr>
                        <w:t>2.4.5</w:t>
                      </w:r>
                      <w:r w:rsidRPr="00FC6ED4">
                        <w:rPr>
                          <w:b/>
                          <w:bCs/>
                        </w:rPr>
                        <w:t xml:space="preserve">: </w:t>
                      </w:r>
                      <w:r>
                        <w:rPr>
                          <w:b/>
                          <w:bCs/>
                        </w:rPr>
                        <w:t xml:space="preserve">Scatter Chart between UF Total Chlorine and Permeate </w:t>
                      </w:r>
                      <w:r w:rsidR="00DD5BE3">
                        <w:rPr>
                          <w:b/>
                          <w:bCs/>
                        </w:rPr>
                        <w:t>TO</w:t>
                      </w:r>
                      <w:r>
                        <w:rPr>
                          <w:b/>
                          <w:bCs/>
                        </w:rPr>
                        <w:t xml:space="preserve">C </w:t>
                      </w:r>
                      <w:r w:rsidRPr="00C0200B">
                        <w:rPr>
                          <w:b/>
                          <w:bCs/>
                        </w:rPr>
                        <w:t>(</w:t>
                      </w:r>
                      <w:r>
                        <w:rPr>
                          <w:b/>
                          <w:bCs/>
                        </w:rPr>
                        <w:t>LVM</w:t>
                      </w:r>
                      <w:r w:rsidRPr="00C0200B">
                        <w:rPr>
                          <w:b/>
                          <w:bCs/>
                        </w:rPr>
                        <w:t>WD)</w:t>
                      </w:r>
                    </w:p>
                  </w:txbxContent>
                </v:textbox>
                <w10:wrap type="topAndBottom"/>
              </v:shape>
            </w:pict>
          </mc:Fallback>
        </mc:AlternateContent>
      </w:r>
      <w:r w:rsidR="00AD4317" w:rsidRPr="00653B5A">
        <w:rPr>
          <w:noProof/>
        </w:rPr>
        <mc:AlternateContent>
          <mc:Choice Requires="wps">
            <w:drawing>
              <wp:anchor distT="45720" distB="45720" distL="114300" distR="114300" simplePos="0" relativeHeight="251707392" behindDoc="0" locked="0" layoutInCell="1" allowOverlap="1" wp14:anchorId="4D6167A1" wp14:editId="217CB99F">
                <wp:simplePos x="0" y="0"/>
                <wp:positionH relativeFrom="column">
                  <wp:posOffset>3175</wp:posOffset>
                </wp:positionH>
                <wp:positionV relativeFrom="paragraph">
                  <wp:posOffset>306868</wp:posOffset>
                </wp:positionV>
                <wp:extent cx="5931535" cy="3125470"/>
                <wp:effectExtent l="0" t="0" r="0" b="0"/>
                <wp:wrapTopAndBottom/>
                <wp:docPr id="20587125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125470"/>
                        </a:xfrm>
                        <a:prstGeom prst="rect">
                          <a:avLst/>
                        </a:prstGeom>
                        <a:solidFill>
                          <a:srgbClr val="FFFFFF"/>
                        </a:solidFill>
                        <a:ln w="9525">
                          <a:noFill/>
                          <a:miter lim="800000"/>
                          <a:headEnd/>
                          <a:tailEnd/>
                        </a:ln>
                      </wps:spPr>
                      <wps:txbx>
                        <w:txbxContent>
                          <w:p w14:paraId="60524D2C" w14:textId="572A32F8" w:rsidR="004E24CB" w:rsidRPr="00837C01" w:rsidRDefault="004E24CB" w:rsidP="004E24CB">
                            <w:pPr>
                              <w:pStyle w:val="a4"/>
                              <w:ind w:left="0"/>
                              <w:jc w:val="center"/>
                              <w:rPr>
                                <w:rFonts w:ascii="Arial" w:hAnsi="Arial" w:cs="Arial"/>
                                <w:b/>
                                <w:bCs/>
                              </w:rPr>
                            </w:pPr>
                            <w:r>
                              <w:rPr>
                                <w:noProof/>
                              </w:rPr>
                              <w:drawing>
                                <wp:inline distT="0" distB="0" distL="0" distR="0" wp14:anchorId="4EB14CEB" wp14:editId="21B784D9">
                                  <wp:extent cx="5739765" cy="2831465"/>
                                  <wp:effectExtent l="0" t="0" r="0" b="6985"/>
                                  <wp:docPr id="1059" name="図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765" cy="2831465"/>
                                          </a:xfrm>
                                          <a:prstGeom prst="rect">
                                            <a:avLst/>
                                          </a:prstGeom>
                                          <a:noFill/>
                                          <a:ln>
                                            <a:noFill/>
                                          </a:ln>
                                        </pic:spPr>
                                      </pic:pic>
                                    </a:graphicData>
                                  </a:graphic>
                                </wp:inline>
                              </w:drawing>
                            </w:r>
                          </w:p>
                          <w:p w14:paraId="50678439" w14:textId="58CF32E7" w:rsidR="004E24CB" w:rsidRPr="00C0200B" w:rsidRDefault="004E24CB" w:rsidP="004E24CB">
                            <w:pPr>
                              <w:pStyle w:val="a4"/>
                              <w:spacing w:before="120" w:after="0"/>
                              <w:ind w:left="0"/>
                              <w:jc w:val="center"/>
                              <w:rPr>
                                <w:b/>
                                <w:bCs/>
                              </w:rPr>
                            </w:pPr>
                            <w:r w:rsidRPr="00FC6ED4">
                              <w:rPr>
                                <w:b/>
                                <w:bCs/>
                              </w:rPr>
                              <w:t xml:space="preserve">Figure </w:t>
                            </w:r>
                            <w:r>
                              <w:rPr>
                                <w:b/>
                                <w:bCs/>
                              </w:rPr>
                              <w:t>2.4.4</w:t>
                            </w:r>
                            <w:r w:rsidRPr="00FC6ED4">
                              <w:rPr>
                                <w:b/>
                                <w:bCs/>
                              </w:rPr>
                              <w:t xml:space="preserve">: </w:t>
                            </w:r>
                            <w:r>
                              <w:rPr>
                                <w:b/>
                                <w:bCs/>
                              </w:rPr>
                              <w:t xml:space="preserve">RO Feed Pressure Trend Chart in Optimization Period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167A1" id="_x0000_s1072" type="#_x0000_t202" style="position:absolute;left:0;text-align:left;margin-left:.25pt;margin-top:24.15pt;width:467.05pt;height:246.1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" stroked="f">
                <v:textbox>
                  <w:txbxContent>
                    <w:p w14:paraId="60524D2C" w14:textId="572A32F8" w:rsidR="004E24CB" w:rsidRPr="00837C01" w:rsidRDefault="004E24CB" w:rsidP="004E24CB">
                      <w:pPr>
                        <w:pStyle w:val="a4"/>
                        <w:ind w:left="0"/>
                        <w:jc w:val="center"/>
                        <w:rPr>
                          <w:rFonts w:ascii="Arial" w:hAnsi="Arial" w:cs="Arial"/>
                          <w:b/>
                          <w:bCs/>
                        </w:rPr>
                      </w:pPr>
                      <w:r>
                        <w:rPr>
                          <w:noProof/>
                        </w:rPr>
                        <w:drawing>
                          <wp:inline distT="0" distB="0" distL="0" distR="0" wp14:anchorId="4EB14CEB" wp14:editId="21B784D9">
                            <wp:extent cx="5739765" cy="2831465"/>
                            <wp:effectExtent l="0" t="0" r="0" b="6985"/>
                            <wp:docPr id="1059" name="図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9765" cy="2831465"/>
                                    </a:xfrm>
                                    <a:prstGeom prst="rect">
                                      <a:avLst/>
                                    </a:prstGeom>
                                    <a:noFill/>
                                    <a:ln>
                                      <a:noFill/>
                                    </a:ln>
                                  </pic:spPr>
                                </pic:pic>
                              </a:graphicData>
                            </a:graphic>
                          </wp:inline>
                        </w:drawing>
                      </w:r>
                    </w:p>
                    <w:p w14:paraId="50678439" w14:textId="58CF32E7" w:rsidR="004E24CB" w:rsidRPr="00C0200B" w:rsidRDefault="004E24CB" w:rsidP="004E24CB">
                      <w:pPr>
                        <w:pStyle w:val="a4"/>
                        <w:spacing w:before="120" w:after="0"/>
                        <w:ind w:left="0"/>
                        <w:jc w:val="center"/>
                        <w:rPr>
                          <w:b/>
                          <w:bCs/>
                        </w:rPr>
                      </w:pPr>
                      <w:r w:rsidRPr="00FC6ED4">
                        <w:rPr>
                          <w:b/>
                          <w:bCs/>
                        </w:rPr>
                        <w:t xml:space="preserve">Figure </w:t>
                      </w:r>
                      <w:r>
                        <w:rPr>
                          <w:b/>
                          <w:bCs/>
                        </w:rPr>
                        <w:t>2.4.4</w:t>
                      </w:r>
                      <w:r w:rsidRPr="00FC6ED4">
                        <w:rPr>
                          <w:b/>
                          <w:bCs/>
                        </w:rPr>
                        <w:t xml:space="preserve">: </w:t>
                      </w:r>
                      <w:r>
                        <w:rPr>
                          <w:b/>
                          <w:bCs/>
                        </w:rPr>
                        <w:t xml:space="preserve">RO Feed Pressure Trend Chart in Optimization Period </w:t>
                      </w:r>
                      <w:r w:rsidRPr="00C0200B">
                        <w:rPr>
                          <w:b/>
                          <w:bCs/>
                        </w:rPr>
                        <w:t>(</w:t>
                      </w:r>
                      <w:r>
                        <w:rPr>
                          <w:b/>
                          <w:bCs/>
                        </w:rPr>
                        <w:t>LVM</w:t>
                      </w:r>
                      <w:r w:rsidRPr="00C0200B">
                        <w:rPr>
                          <w:b/>
                          <w:bCs/>
                        </w:rPr>
                        <w:t>WD)</w:t>
                      </w:r>
                    </w:p>
                  </w:txbxContent>
                </v:textbox>
                <w10:wrap type="topAndBottom"/>
              </v:shape>
            </w:pict>
          </mc:Fallback>
        </mc:AlternateContent>
      </w:r>
    </w:p>
    <w:p w14:paraId="7CAA675F" w14:textId="136C49BC" w:rsidR="00837C01" w:rsidRPr="00653B5A" w:rsidRDefault="00837C01" w:rsidP="00837C01">
      <w:pPr>
        <w:widowControl w:val="0"/>
        <w:snapToGrid/>
        <w:spacing w:after="0"/>
        <w:jc w:val="both"/>
        <w:rPr>
          <w:rFonts w:eastAsia="游明朝"/>
          <w:color w:val="auto"/>
          <w:kern w:val="2"/>
          <w:lang w:eastAsia="ja-JP"/>
        </w:rPr>
      </w:pPr>
    </w:p>
    <w:p w14:paraId="07B6CA10" w14:textId="070CD217" w:rsidR="00837C01" w:rsidRPr="00653B5A" w:rsidRDefault="004E24CB"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5344" behindDoc="0" locked="0" layoutInCell="1" allowOverlap="1" wp14:anchorId="3565B0E6" wp14:editId="48E9BB43">
                <wp:simplePos x="0" y="0"/>
                <wp:positionH relativeFrom="column">
                  <wp:posOffset>0</wp:posOffset>
                </wp:positionH>
                <wp:positionV relativeFrom="paragraph">
                  <wp:posOffset>349102</wp:posOffset>
                </wp:positionV>
                <wp:extent cx="5931535" cy="3125470"/>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125470"/>
                        </a:xfrm>
                        <a:prstGeom prst="rect">
                          <a:avLst/>
                        </a:prstGeom>
                        <a:solidFill>
                          <a:srgbClr val="FFFFFF"/>
                        </a:solidFill>
                        <a:ln w="9525">
                          <a:noFill/>
                          <a:miter lim="800000"/>
                          <a:headEnd/>
                          <a:tailEnd/>
                        </a:ln>
                      </wps:spPr>
                      <wps:txbx>
                        <w:txbxContent>
                          <w:p w14:paraId="57E185E3" w14:textId="7FB9FA05" w:rsidR="00837C01" w:rsidRPr="00837C01" w:rsidRDefault="00536E4E" w:rsidP="00837C01">
                            <w:pPr>
                              <w:pStyle w:val="a4"/>
                              <w:ind w:left="0"/>
                              <w:jc w:val="center"/>
                              <w:rPr>
                                <w:rFonts w:ascii="Arial" w:hAnsi="Arial" w:cs="Arial"/>
                                <w:b/>
                                <w:bCs/>
                              </w:rPr>
                            </w:pPr>
                            <w:r>
                              <w:rPr>
                                <w:noProof/>
                              </w:rPr>
                              <w:drawing>
                                <wp:inline distT="0" distB="0" distL="0" distR="0" wp14:anchorId="11D757DA" wp14:editId="2C396D93">
                                  <wp:extent cx="5739765" cy="2696210"/>
                                  <wp:effectExtent l="0" t="0" r="0" b="8890"/>
                                  <wp:docPr id="1060" name="図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CFC68DA" w14:textId="6B25E6AE"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6</w:t>
                            </w:r>
                            <w:r w:rsidRPr="00FC6ED4">
                              <w:rPr>
                                <w:b/>
                                <w:bCs/>
                              </w:rPr>
                              <w:t xml:space="preserve">: </w:t>
                            </w:r>
                            <w:r>
                              <w:rPr>
                                <w:b/>
                                <w:bCs/>
                              </w:rPr>
                              <w:t xml:space="preserve">Optimization Results of </w:t>
                            </w:r>
                            <w:r w:rsidR="00D57109">
                              <w:rPr>
                                <w:b/>
                                <w:bCs/>
                              </w:rPr>
                              <w:t>UF Total Chlorine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5B0E6" id="_x0000_s1073" type="#_x0000_t202" style="position:absolute;left:0;text-align:left;margin-left:0;margin-top:27.5pt;width:467.05pt;height:246.1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" stroked="f">
                <v:textbox>
                  <w:txbxContent>
                    <w:p w14:paraId="57E185E3" w14:textId="7FB9FA05" w:rsidR="00837C01" w:rsidRPr="00837C01" w:rsidRDefault="00536E4E" w:rsidP="00837C01">
                      <w:pPr>
                        <w:pStyle w:val="a4"/>
                        <w:ind w:left="0"/>
                        <w:jc w:val="center"/>
                        <w:rPr>
                          <w:rFonts w:ascii="Arial" w:hAnsi="Arial" w:cs="Arial"/>
                          <w:b/>
                          <w:bCs/>
                        </w:rPr>
                      </w:pPr>
                      <w:r>
                        <w:rPr>
                          <w:noProof/>
                        </w:rPr>
                        <w:drawing>
                          <wp:inline distT="0" distB="0" distL="0" distR="0" wp14:anchorId="11D757DA" wp14:editId="2C396D93">
                            <wp:extent cx="5739765" cy="2696210"/>
                            <wp:effectExtent l="0" t="0" r="0" b="8890"/>
                            <wp:docPr id="1060" name="図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7CFC68DA" w14:textId="6B25E6AE"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6</w:t>
                      </w:r>
                      <w:r w:rsidRPr="00FC6ED4">
                        <w:rPr>
                          <w:b/>
                          <w:bCs/>
                        </w:rPr>
                        <w:t xml:space="preserve">: </w:t>
                      </w:r>
                      <w:r>
                        <w:rPr>
                          <w:b/>
                          <w:bCs/>
                        </w:rPr>
                        <w:t xml:space="preserve">Optimization Results of </w:t>
                      </w:r>
                      <w:r w:rsidR="00D57109">
                        <w:rPr>
                          <w:b/>
                          <w:bCs/>
                        </w:rPr>
                        <w:t>UF Total Chlorine</w:t>
                      </w:r>
                      <w:r>
                        <w:rPr>
                          <w:b/>
                          <w:bCs/>
                        </w:rPr>
                        <w:t xml:space="preserve">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0A727154" w14:textId="3EE1637E" w:rsidR="00837C01" w:rsidRPr="00653B5A" w:rsidRDefault="00837C01" w:rsidP="00837C01">
      <w:pPr>
        <w:widowControl w:val="0"/>
        <w:snapToGrid/>
        <w:spacing w:after="0"/>
        <w:jc w:val="both"/>
        <w:rPr>
          <w:rFonts w:eastAsia="游明朝"/>
          <w:color w:val="auto"/>
          <w:kern w:val="2"/>
          <w:lang w:eastAsia="ja-JP"/>
        </w:rPr>
      </w:pPr>
    </w:p>
    <w:p w14:paraId="4686C845" w14:textId="3BBDDADB" w:rsidR="005B7E92" w:rsidRPr="00653B5A" w:rsidRDefault="005B7E92" w:rsidP="00837C01">
      <w:pPr>
        <w:widowControl w:val="0"/>
        <w:snapToGrid/>
        <w:spacing w:after="0"/>
        <w:jc w:val="both"/>
        <w:rPr>
          <w:rFonts w:eastAsia="游明朝"/>
          <w:color w:val="auto"/>
          <w:kern w:val="2"/>
          <w:lang w:eastAsia="ja-JP"/>
        </w:rPr>
      </w:pPr>
    </w:p>
    <w:p w14:paraId="7D81CA96" w14:textId="7745E42F" w:rsidR="005B7E92" w:rsidRPr="00653B5A" w:rsidRDefault="005B7E92" w:rsidP="00837C01">
      <w:pPr>
        <w:widowControl w:val="0"/>
        <w:snapToGrid/>
        <w:spacing w:after="0"/>
        <w:jc w:val="both"/>
        <w:rPr>
          <w:rFonts w:eastAsia="游明朝"/>
          <w:color w:val="auto"/>
          <w:kern w:val="2"/>
          <w:lang w:eastAsia="ja-JP"/>
        </w:rPr>
      </w:pPr>
    </w:p>
    <w:p w14:paraId="4F4FDD7A" w14:textId="77777777" w:rsidR="005B7E92" w:rsidRPr="00653B5A" w:rsidRDefault="005B7E92" w:rsidP="00837C01">
      <w:pPr>
        <w:widowControl w:val="0"/>
        <w:snapToGrid/>
        <w:spacing w:after="0"/>
        <w:jc w:val="both"/>
        <w:rPr>
          <w:rFonts w:eastAsia="游明朝"/>
          <w:color w:val="auto"/>
          <w:kern w:val="2"/>
          <w:lang w:eastAsia="ja-JP"/>
        </w:rPr>
      </w:pPr>
    </w:p>
    <w:p w14:paraId="150DADF5" w14:textId="77777777"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4320" behindDoc="0" locked="0" layoutInCell="1" allowOverlap="1" wp14:anchorId="50B21605" wp14:editId="49C1E383">
                <wp:simplePos x="0" y="0"/>
                <wp:positionH relativeFrom="column">
                  <wp:posOffset>0</wp:posOffset>
                </wp:positionH>
                <wp:positionV relativeFrom="paragraph">
                  <wp:posOffset>-22860</wp:posOffset>
                </wp:positionV>
                <wp:extent cx="5931535" cy="6323330"/>
                <wp:effectExtent l="0" t="0" r="0" b="1270"/>
                <wp:wrapTopAndBottom/>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2DA191E4" w14:textId="13C81027" w:rsidR="00837C01" w:rsidRDefault="00536E4E" w:rsidP="00837C01">
                            <w:pPr>
                              <w:pStyle w:val="a4"/>
                              <w:ind w:left="0"/>
                              <w:jc w:val="center"/>
                              <w:rPr>
                                <w:rFonts w:ascii="Arial" w:hAnsi="Arial" w:cs="Arial"/>
                                <w:b/>
                                <w:bCs/>
                              </w:rPr>
                            </w:pPr>
                            <w:r>
                              <w:rPr>
                                <w:noProof/>
                              </w:rPr>
                              <w:drawing>
                                <wp:inline distT="0" distB="0" distL="0" distR="0" wp14:anchorId="6E7EF91F" wp14:editId="41C3BB17">
                                  <wp:extent cx="5739765" cy="2696210"/>
                                  <wp:effectExtent l="0" t="0" r="0" b="8890"/>
                                  <wp:docPr id="1061" name="図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A6690C6" w14:textId="77777777" w:rsidR="00837C01" w:rsidRDefault="00837C01">
                            <w:pPr>
                              <w:pStyle w:val="a4"/>
                              <w:numPr>
                                <w:ilvl w:val="0"/>
                                <w:numId w:val="30"/>
                              </w:numPr>
                              <w:spacing w:before="120" w:after="0"/>
                              <w:jc w:val="center"/>
                              <w:rPr>
                                <w:rFonts w:eastAsia="游明朝"/>
                                <w:b/>
                                <w:bCs/>
                                <w:lang w:eastAsia="ja-JP"/>
                              </w:rPr>
                            </w:pPr>
                            <w:r>
                              <w:rPr>
                                <w:rFonts w:eastAsia="游明朝"/>
                                <w:b/>
                                <w:bCs/>
                                <w:lang w:eastAsia="ja-JP"/>
                              </w:rPr>
                              <w:t>Permeate Combined TOC</w:t>
                            </w:r>
                          </w:p>
                          <w:p w14:paraId="3BCCD791" w14:textId="77777777" w:rsidR="00837C01" w:rsidRPr="00802875" w:rsidRDefault="00837C01" w:rsidP="00837C01">
                            <w:pPr>
                              <w:pStyle w:val="a4"/>
                              <w:spacing w:before="120" w:after="0"/>
                              <w:ind w:left="360"/>
                              <w:rPr>
                                <w:rFonts w:eastAsia="游明朝"/>
                                <w:b/>
                                <w:bCs/>
                                <w:lang w:eastAsia="ja-JP"/>
                              </w:rPr>
                            </w:pPr>
                          </w:p>
                          <w:p w14:paraId="3C76B523" w14:textId="47D889DD" w:rsidR="00837C01" w:rsidRDefault="00536E4E" w:rsidP="00837C01">
                            <w:pPr>
                              <w:pStyle w:val="a4"/>
                              <w:spacing w:before="120" w:after="0"/>
                              <w:ind w:left="0"/>
                              <w:jc w:val="center"/>
                              <w:rPr>
                                <w:b/>
                                <w:bCs/>
                              </w:rPr>
                            </w:pPr>
                            <w:r>
                              <w:rPr>
                                <w:noProof/>
                              </w:rPr>
                              <w:drawing>
                                <wp:inline distT="0" distB="0" distL="0" distR="0" wp14:anchorId="26AE7BB8" wp14:editId="5A1F8DE4">
                                  <wp:extent cx="5739765" cy="2696210"/>
                                  <wp:effectExtent l="0" t="0" r="0" b="8890"/>
                                  <wp:docPr id="1062" name="図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10FC2ED" w14:textId="77777777" w:rsidR="00837C01" w:rsidRPr="00802875" w:rsidRDefault="00837C01">
                            <w:pPr>
                              <w:pStyle w:val="a4"/>
                              <w:numPr>
                                <w:ilvl w:val="0"/>
                                <w:numId w:val="30"/>
                              </w:numPr>
                              <w:spacing w:before="120" w:after="0"/>
                              <w:ind w:left="420" w:hanging="420"/>
                              <w:jc w:val="center"/>
                              <w:rPr>
                                <w:rFonts w:eastAsia="游明朝"/>
                                <w:b/>
                                <w:bCs/>
                                <w:lang w:eastAsia="ja-JP"/>
                              </w:rPr>
                            </w:pPr>
                            <w:r>
                              <w:rPr>
                                <w:rFonts w:eastAsia="游明朝"/>
                                <w:b/>
                                <w:bCs/>
                                <w:lang w:eastAsia="ja-JP"/>
                              </w:rPr>
                              <w:t>LRV of Permeate Combined TOC</w:t>
                            </w:r>
                          </w:p>
                          <w:p w14:paraId="44B5D550" w14:textId="793D6202"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7</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1605" id="_x0000_s1074" type="#_x0000_t202" style="position:absolute;left:0;text-align:left;margin-left:0;margin-top:-1.8pt;width:467.05pt;height:497.9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Bm&#10;1wIVFAIAAP8DAAAOAAAAAAAAAAAAAAAAAC4CAABkcnMvZTJvRG9jLnhtbFBLAQItABQABgAIAAAA&#10;IQBSgzeZ3QAAAAcBAAAPAAAAAAAAAAAAAAAAAG4EAABkcnMvZG93bnJldi54bWxQSwUGAAAAAAQA&#10;BADzAAAAeAUAAAAA&#10;" stroked="f">
                <v:textbox>
                  <w:txbxContent>
                    <w:p w14:paraId="2DA191E4" w14:textId="13C81027" w:rsidR="00837C01" w:rsidRDefault="00536E4E" w:rsidP="00837C01">
                      <w:pPr>
                        <w:pStyle w:val="a4"/>
                        <w:ind w:left="0"/>
                        <w:jc w:val="center"/>
                        <w:rPr>
                          <w:rFonts w:ascii="Arial" w:hAnsi="Arial" w:cs="Arial"/>
                          <w:b/>
                          <w:bCs/>
                        </w:rPr>
                      </w:pPr>
                      <w:r>
                        <w:rPr>
                          <w:noProof/>
                        </w:rPr>
                        <w:drawing>
                          <wp:inline distT="0" distB="0" distL="0" distR="0" wp14:anchorId="6E7EF91F" wp14:editId="41C3BB17">
                            <wp:extent cx="5739765" cy="2696210"/>
                            <wp:effectExtent l="0" t="0" r="0" b="8890"/>
                            <wp:docPr id="1061" name="図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2A6690C6" w14:textId="77777777" w:rsidR="00837C01" w:rsidRDefault="00837C01">
                      <w:pPr>
                        <w:pStyle w:val="a4"/>
                        <w:numPr>
                          <w:ilvl w:val="0"/>
                          <w:numId w:val="30"/>
                        </w:numPr>
                        <w:spacing w:before="120" w:after="0"/>
                        <w:jc w:val="center"/>
                        <w:rPr>
                          <w:rFonts w:eastAsia="游明朝"/>
                          <w:b/>
                          <w:bCs/>
                          <w:lang w:eastAsia="ja-JP"/>
                        </w:rPr>
                      </w:pPr>
                      <w:r>
                        <w:rPr>
                          <w:rFonts w:eastAsia="游明朝"/>
                          <w:b/>
                          <w:bCs/>
                          <w:lang w:eastAsia="ja-JP"/>
                        </w:rPr>
                        <w:t>Permeate Combined TOC</w:t>
                      </w:r>
                    </w:p>
                    <w:p w14:paraId="3BCCD791" w14:textId="77777777" w:rsidR="00837C01" w:rsidRPr="00802875" w:rsidRDefault="00837C01" w:rsidP="00837C01">
                      <w:pPr>
                        <w:pStyle w:val="a4"/>
                        <w:spacing w:before="120" w:after="0"/>
                        <w:ind w:left="360"/>
                        <w:rPr>
                          <w:rFonts w:eastAsia="游明朝"/>
                          <w:b/>
                          <w:bCs/>
                          <w:lang w:eastAsia="ja-JP"/>
                        </w:rPr>
                      </w:pPr>
                    </w:p>
                    <w:p w14:paraId="3C76B523" w14:textId="47D889DD" w:rsidR="00837C01" w:rsidRDefault="00536E4E" w:rsidP="00837C01">
                      <w:pPr>
                        <w:pStyle w:val="a4"/>
                        <w:spacing w:before="120" w:after="0"/>
                        <w:ind w:left="0"/>
                        <w:jc w:val="center"/>
                        <w:rPr>
                          <w:b/>
                          <w:bCs/>
                        </w:rPr>
                      </w:pPr>
                      <w:r>
                        <w:rPr>
                          <w:noProof/>
                        </w:rPr>
                        <w:drawing>
                          <wp:inline distT="0" distB="0" distL="0" distR="0" wp14:anchorId="26AE7BB8" wp14:editId="5A1F8DE4">
                            <wp:extent cx="5739765" cy="2696210"/>
                            <wp:effectExtent l="0" t="0" r="0" b="8890"/>
                            <wp:docPr id="1062" name="図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10FC2ED" w14:textId="77777777" w:rsidR="00837C01" w:rsidRPr="00802875" w:rsidRDefault="00837C01">
                      <w:pPr>
                        <w:pStyle w:val="a4"/>
                        <w:numPr>
                          <w:ilvl w:val="0"/>
                          <w:numId w:val="30"/>
                        </w:numPr>
                        <w:spacing w:before="120" w:after="0"/>
                        <w:ind w:left="420" w:hanging="420"/>
                        <w:jc w:val="center"/>
                        <w:rPr>
                          <w:rFonts w:eastAsia="游明朝"/>
                          <w:b/>
                          <w:bCs/>
                          <w:lang w:eastAsia="ja-JP"/>
                        </w:rPr>
                      </w:pPr>
                      <w:r>
                        <w:rPr>
                          <w:rFonts w:eastAsia="游明朝"/>
                          <w:b/>
                          <w:bCs/>
                          <w:lang w:eastAsia="ja-JP"/>
                        </w:rPr>
                        <w:t>LRV of Permeate Combined TOC</w:t>
                      </w:r>
                    </w:p>
                    <w:p w14:paraId="44B5D550" w14:textId="793D6202"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7</w:t>
                      </w:r>
                      <w:r w:rsidRPr="00FC6ED4">
                        <w:rPr>
                          <w:b/>
                          <w:bCs/>
                        </w:rPr>
                        <w:t xml:space="preserve">: </w:t>
                      </w:r>
                      <w:r>
                        <w:rPr>
                          <w:b/>
                          <w:bCs/>
                        </w:rPr>
                        <w:t xml:space="preserve">Optimization Results of TOC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48D75DEE" w14:textId="77777777" w:rsidR="00837C01" w:rsidRPr="00653B5A" w:rsidRDefault="00837C01" w:rsidP="00837C01">
      <w:pPr>
        <w:widowControl w:val="0"/>
        <w:snapToGrid/>
        <w:spacing w:after="0"/>
        <w:jc w:val="both"/>
        <w:rPr>
          <w:rFonts w:eastAsia="游明朝"/>
          <w:color w:val="auto"/>
          <w:kern w:val="2"/>
          <w:lang w:eastAsia="ja-JP"/>
        </w:rPr>
      </w:pPr>
    </w:p>
    <w:p w14:paraId="42875ADA" w14:textId="77777777" w:rsidR="00837C01" w:rsidRPr="00653B5A" w:rsidRDefault="00837C01" w:rsidP="00837C01">
      <w:pPr>
        <w:widowControl w:val="0"/>
        <w:snapToGrid/>
        <w:spacing w:after="0"/>
        <w:jc w:val="both"/>
        <w:rPr>
          <w:rFonts w:eastAsia="游明朝"/>
          <w:color w:val="auto"/>
          <w:kern w:val="2"/>
          <w:lang w:eastAsia="ja-JP"/>
        </w:rPr>
      </w:pPr>
    </w:p>
    <w:p w14:paraId="5DB53C94" w14:textId="77777777" w:rsidR="00837C01" w:rsidRPr="00653B5A" w:rsidRDefault="00837C01" w:rsidP="00837C01">
      <w:pPr>
        <w:widowControl w:val="0"/>
        <w:snapToGrid/>
        <w:spacing w:after="0"/>
        <w:jc w:val="both"/>
        <w:rPr>
          <w:rFonts w:eastAsia="游明朝"/>
          <w:color w:val="auto"/>
          <w:kern w:val="2"/>
          <w:lang w:eastAsia="ja-JP"/>
        </w:rPr>
      </w:pPr>
    </w:p>
    <w:p w14:paraId="0CE1DC60" w14:textId="77777777" w:rsidR="00837C01" w:rsidRPr="00653B5A" w:rsidRDefault="00837C01" w:rsidP="00837C01">
      <w:pPr>
        <w:widowControl w:val="0"/>
        <w:snapToGrid/>
        <w:spacing w:after="0"/>
        <w:jc w:val="both"/>
        <w:rPr>
          <w:rFonts w:eastAsia="游明朝"/>
          <w:color w:val="auto"/>
          <w:kern w:val="2"/>
          <w:lang w:eastAsia="ja-JP"/>
        </w:rPr>
      </w:pPr>
    </w:p>
    <w:p w14:paraId="6B59304F" w14:textId="77777777" w:rsidR="00046B55" w:rsidRPr="00653B5A" w:rsidRDefault="00046B55" w:rsidP="00837C01">
      <w:pPr>
        <w:widowControl w:val="0"/>
        <w:snapToGrid/>
        <w:spacing w:after="0"/>
        <w:jc w:val="both"/>
        <w:rPr>
          <w:rFonts w:eastAsia="游明朝"/>
          <w:color w:val="auto"/>
          <w:kern w:val="2"/>
          <w:lang w:eastAsia="ja-JP"/>
        </w:rPr>
      </w:pPr>
    </w:p>
    <w:p w14:paraId="4FD003D9" w14:textId="72A627FE" w:rsidR="00837C01" w:rsidRPr="00653B5A" w:rsidRDefault="00837C01" w:rsidP="00837C01">
      <w:pPr>
        <w:widowControl w:val="0"/>
        <w:snapToGrid/>
        <w:spacing w:after="0"/>
        <w:jc w:val="both"/>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703296" behindDoc="0" locked="0" layoutInCell="1" allowOverlap="1" wp14:anchorId="33092346" wp14:editId="2E420131">
                <wp:simplePos x="0" y="0"/>
                <wp:positionH relativeFrom="column">
                  <wp:posOffset>0</wp:posOffset>
                </wp:positionH>
                <wp:positionV relativeFrom="paragraph">
                  <wp:posOffset>-22860</wp:posOffset>
                </wp:positionV>
                <wp:extent cx="5931535" cy="6323330"/>
                <wp:effectExtent l="0" t="0" r="0" b="1270"/>
                <wp:wrapTopAndBottom/>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323330"/>
                        </a:xfrm>
                        <a:prstGeom prst="rect">
                          <a:avLst/>
                        </a:prstGeom>
                        <a:solidFill>
                          <a:srgbClr val="FFFFFF"/>
                        </a:solidFill>
                        <a:ln w="9525">
                          <a:noFill/>
                          <a:miter lim="800000"/>
                          <a:headEnd/>
                          <a:tailEnd/>
                        </a:ln>
                      </wps:spPr>
                      <wps:txbx>
                        <w:txbxContent>
                          <w:p w14:paraId="3CE1D95A" w14:textId="7B5B841B" w:rsidR="00837C01" w:rsidRDefault="00536E4E" w:rsidP="00837C01">
                            <w:pPr>
                              <w:pStyle w:val="a4"/>
                              <w:ind w:left="0"/>
                              <w:jc w:val="center"/>
                              <w:rPr>
                                <w:rFonts w:ascii="Arial" w:hAnsi="Arial" w:cs="Arial"/>
                                <w:b/>
                                <w:bCs/>
                              </w:rPr>
                            </w:pPr>
                            <w:r>
                              <w:rPr>
                                <w:noProof/>
                              </w:rPr>
                              <w:drawing>
                                <wp:inline distT="0" distB="0" distL="0" distR="0" wp14:anchorId="14BE27AD" wp14:editId="51BD4909">
                                  <wp:extent cx="5739765" cy="2696210"/>
                                  <wp:effectExtent l="0" t="0" r="0" b="8890"/>
                                  <wp:docPr id="1063" name="図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F5C2FA8" w14:textId="77777777" w:rsidR="00837C01" w:rsidRDefault="00837C01">
                            <w:pPr>
                              <w:pStyle w:val="a4"/>
                              <w:numPr>
                                <w:ilvl w:val="0"/>
                                <w:numId w:val="31"/>
                              </w:numPr>
                              <w:spacing w:before="120" w:after="0"/>
                              <w:jc w:val="center"/>
                              <w:rPr>
                                <w:rFonts w:eastAsia="游明朝"/>
                                <w:b/>
                                <w:bCs/>
                                <w:lang w:eastAsia="ja-JP"/>
                              </w:rPr>
                            </w:pPr>
                            <w:r>
                              <w:rPr>
                                <w:rFonts w:eastAsia="游明朝"/>
                                <w:b/>
                                <w:bCs/>
                                <w:lang w:eastAsia="ja-JP"/>
                              </w:rPr>
                              <w:t>Permeate Combined EC</w:t>
                            </w:r>
                          </w:p>
                          <w:p w14:paraId="4E9D1154" w14:textId="77777777" w:rsidR="00837C01" w:rsidRPr="00802875" w:rsidRDefault="00837C01" w:rsidP="00837C01">
                            <w:pPr>
                              <w:pStyle w:val="a4"/>
                              <w:spacing w:before="120" w:after="0"/>
                              <w:ind w:left="360"/>
                              <w:rPr>
                                <w:rFonts w:eastAsia="游明朝"/>
                                <w:b/>
                                <w:bCs/>
                                <w:lang w:eastAsia="ja-JP"/>
                              </w:rPr>
                            </w:pPr>
                          </w:p>
                          <w:p w14:paraId="7AAEA06C" w14:textId="1846F451" w:rsidR="00837C01" w:rsidRDefault="00536E4E" w:rsidP="00837C01">
                            <w:pPr>
                              <w:pStyle w:val="a4"/>
                              <w:spacing w:before="120" w:after="0"/>
                              <w:ind w:left="0"/>
                              <w:jc w:val="center"/>
                              <w:rPr>
                                <w:b/>
                                <w:bCs/>
                              </w:rPr>
                            </w:pPr>
                            <w:r>
                              <w:rPr>
                                <w:noProof/>
                              </w:rPr>
                              <w:drawing>
                                <wp:inline distT="0" distB="0" distL="0" distR="0" wp14:anchorId="07087909" wp14:editId="3037BEBA">
                                  <wp:extent cx="5739765" cy="2696210"/>
                                  <wp:effectExtent l="0" t="0" r="0" b="8890"/>
                                  <wp:docPr id="1064" name="図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184D586E" w14:textId="77777777" w:rsidR="00837C01" w:rsidRPr="00802875" w:rsidRDefault="00837C01">
                            <w:pPr>
                              <w:pStyle w:val="a4"/>
                              <w:numPr>
                                <w:ilvl w:val="0"/>
                                <w:numId w:val="31"/>
                              </w:numPr>
                              <w:spacing w:before="120" w:after="0"/>
                              <w:ind w:left="420" w:hanging="420"/>
                              <w:jc w:val="center"/>
                              <w:rPr>
                                <w:rFonts w:eastAsia="游明朝"/>
                                <w:b/>
                                <w:bCs/>
                                <w:lang w:eastAsia="ja-JP"/>
                              </w:rPr>
                            </w:pPr>
                            <w:r>
                              <w:rPr>
                                <w:rFonts w:eastAsia="游明朝"/>
                                <w:b/>
                                <w:bCs/>
                                <w:lang w:eastAsia="ja-JP"/>
                              </w:rPr>
                              <w:t>LRV of Permeate Combined EC</w:t>
                            </w:r>
                          </w:p>
                          <w:p w14:paraId="6A463DEA" w14:textId="0A0C9C73"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8</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92346" id="_x0000_s1075" type="#_x0000_t202" style="position:absolute;left:0;text-align:left;margin-left:0;margin-top:-1.8pt;width:467.05pt;height:497.9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" stroked="f">
                <v:textbox>
                  <w:txbxContent>
                    <w:p w14:paraId="3CE1D95A" w14:textId="7B5B841B" w:rsidR="00837C01" w:rsidRDefault="00536E4E" w:rsidP="00837C01">
                      <w:pPr>
                        <w:pStyle w:val="a4"/>
                        <w:ind w:left="0"/>
                        <w:jc w:val="center"/>
                        <w:rPr>
                          <w:rFonts w:ascii="Arial" w:hAnsi="Arial" w:cs="Arial"/>
                          <w:b/>
                          <w:bCs/>
                        </w:rPr>
                      </w:pPr>
                      <w:r>
                        <w:rPr>
                          <w:noProof/>
                        </w:rPr>
                        <w:drawing>
                          <wp:inline distT="0" distB="0" distL="0" distR="0" wp14:anchorId="14BE27AD" wp14:editId="51BD4909">
                            <wp:extent cx="5739765" cy="2696210"/>
                            <wp:effectExtent l="0" t="0" r="0" b="8890"/>
                            <wp:docPr id="1063" name="図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3F5C2FA8" w14:textId="77777777" w:rsidR="00837C01" w:rsidRDefault="00837C01">
                      <w:pPr>
                        <w:pStyle w:val="a4"/>
                        <w:numPr>
                          <w:ilvl w:val="0"/>
                          <w:numId w:val="31"/>
                        </w:numPr>
                        <w:spacing w:before="120" w:after="0"/>
                        <w:jc w:val="center"/>
                        <w:rPr>
                          <w:rFonts w:eastAsia="游明朝"/>
                          <w:b/>
                          <w:bCs/>
                          <w:lang w:eastAsia="ja-JP"/>
                        </w:rPr>
                      </w:pPr>
                      <w:r>
                        <w:rPr>
                          <w:rFonts w:eastAsia="游明朝"/>
                          <w:b/>
                          <w:bCs/>
                          <w:lang w:eastAsia="ja-JP"/>
                        </w:rPr>
                        <w:t>Permeate Combined EC</w:t>
                      </w:r>
                    </w:p>
                    <w:p w14:paraId="4E9D1154" w14:textId="77777777" w:rsidR="00837C01" w:rsidRPr="00802875" w:rsidRDefault="00837C01" w:rsidP="00837C01">
                      <w:pPr>
                        <w:pStyle w:val="a4"/>
                        <w:spacing w:before="120" w:after="0"/>
                        <w:ind w:left="360"/>
                        <w:rPr>
                          <w:rFonts w:eastAsia="游明朝"/>
                          <w:b/>
                          <w:bCs/>
                          <w:lang w:eastAsia="ja-JP"/>
                        </w:rPr>
                      </w:pPr>
                    </w:p>
                    <w:p w14:paraId="7AAEA06C" w14:textId="1846F451" w:rsidR="00837C01" w:rsidRDefault="00536E4E" w:rsidP="00837C01">
                      <w:pPr>
                        <w:pStyle w:val="a4"/>
                        <w:spacing w:before="120" w:after="0"/>
                        <w:ind w:left="0"/>
                        <w:jc w:val="center"/>
                        <w:rPr>
                          <w:b/>
                          <w:bCs/>
                        </w:rPr>
                      </w:pPr>
                      <w:r>
                        <w:rPr>
                          <w:noProof/>
                        </w:rPr>
                        <w:drawing>
                          <wp:inline distT="0" distB="0" distL="0" distR="0" wp14:anchorId="07087909" wp14:editId="3037BEBA">
                            <wp:extent cx="5739765" cy="2696210"/>
                            <wp:effectExtent l="0" t="0" r="0" b="8890"/>
                            <wp:docPr id="1064" name="図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696210"/>
                                    </a:xfrm>
                                    <a:prstGeom prst="rect">
                                      <a:avLst/>
                                    </a:prstGeom>
                                    <a:noFill/>
                                    <a:ln>
                                      <a:noFill/>
                                    </a:ln>
                                  </pic:spPr>
                                </pic:pic>
                              </a:graphicData>
                            </a:graphic>
                          </wp:inline>
                        </w:drawing>
                      </w:r>
                    </w:p>
                    <w:p w14:paraId="184D586E" w14:textId="77777777" w:rsidR="00837C01" w:rsidRPr="00802875" w:rsidRDefault="00837C01">
                      <w:pPr>
                        <w:pStyle w:val="a4"/>
                        <w:numPr>
                          <w:ilvl w:val="0"/>
                          <w:numId w:val="31"/>
                        </w:numPr>
                        <w:spacing w:before="120" w:after="0"/>
                        <w:ind w:left="420" w:hanging="420"/>
                        <w:jc w:val="center"/>
                        <w:rPr>
                          <w:rFonts w:eastAsia="游明朝"/>
                          <w:b/>
                          <w:bCs/>
                          <w:lang w:eastAsia="ja-JP"/>
                        </w:rPr>
                      </w:pPr>
                      <w:r>
                        <w:rPr>
                          <w:rFonts w:eastAsia="游明朝"/>
                          <w:b/>
                          <w:bCs/>
                          <w:lang w:eastAsia="ja-JP"/>
                        </w:rPr>
                        <w:t>LRV of Permeate Combined EC</w:t>
                      </w:r>
                    </w:p>
                    <w:p w14:paraId="6A463DEA" w14:textId="0A0C9C73" w:rsidR="00837C01" w:rsidRPr="00C0200B" w:rsidRDefault="00837C01" w:rsidP="00837C01">
                      <w:pPr>
                        <w:pStyle w:val="a4"/>
                        <w:spacing w:before="120" w:after="0"/>
                        <w:ind w:left="0"/>
                        <w:jc w:val="center"/>
                        <w:rPr>
                          <w:b/>
                          <w:bCs/>
                        </w:rPr>
                      </w:pPr>
                      <w:r w:rsidRPr="00FC6ED4">
                        <w:rPr>
                          <w:b/>
                          <w:bCs/>
                        </w:rPr>
                        <w:t xml:space="preserve">Figure </w:t>
                      </w:r>
                      <w:r w:rsidR="00622CAA">
                        <w:rPr>
                          <w:b/>
                          <w:bCs/>
                        </w:rPr>
                        <w:t>2</w:t>
                      </w:r>
                      <w:r>
                        <w:rPr>
                          <w:b/>
                          <w:bCs/>
                        </w:rPr>
                        <w:t>.4.</w:t>
                      </w:r>
                      <w:r w:rsidR="005B7E92">
                        <w:rPr>
                          <w:b/>
                          <w:bCs/>
                        </w:rPr>
                        <w:t>8</w:t>
                      </w:r>
                      <w:r w:rsidRPr="00FC6ED4">
                        <w:rPr>
                          <w:b/>
                          <w:bCs/>
                        </w:rPr>
                        <w:t xml:space="preserve">: </w:t>
                      </w:r>
                      <w:r>
                        <w:rPr>
                          <w:b/>
                          <w:bCs/>
                        </w:rPr>
                        <w:t xml:space="preserve">Optimization Results of EC </w:t>
                      </w:r>
                      <w:r w:rsidR="00C22E87">
                        <w:rPr>
                          <w:b/>
                          <w:bCs/>
                        </w:rPr>
                        <w:t>using</w:t>
                      </w:r>
                      <w:r>
                        <w:rPr>
                          <w:b/>
                          <w:bCs/>
                        </w:rPr>
                        <w:t xml:space="preserve"> RO </w:t>
                      </w:r>
                      <w:r w:rsidR="00C22E87">
                        <w:rPr>
                          <w:b/>
                          <w:bCs/>
                        </w:rPr>
                        <w:t>Module</w:t>
                      </w:r>
                      <w:r>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7A3085C7" w14:textId="77777777" w:rsidR="00837C01" w:rsidRPr="00653B5A" w:rsidRDefault="00837C01" w:rsidP="00837C01">
      <w:pPr>
        <w:widowControl w:val="0"/>
        <w:snapToGrid/>
        <w:spacing w:after="0"/>
        <w:jc w:val="both"/>
        <w:rPr>
          <w:rFonts w:eastAsia="游明朝"/>
          <w:color w:val="auto"/>
          <w:kern w:val="2"/>
          <w:lang w:eastAsia="ja-JP"/>
        </w:rPr>
      </w:pPr>
    </w:p>
    <w:p w14:paraId="665AABFE" w14:textId="619FD1B1" w:rsidR="00CD5C15" w:rsidRPr="00653B5A" w:rsidRDefault="00CD5C15">
      <w:pPr>
        <w:keepNext/>
        <w:widowControl w:val="0"/>
        <w:numPr>
          <w:ilvl w:val="2"/>
          <w:numId w:val="5"/>
        </w:numPr>
        <w:snapToGrid/>
        <w:jc w:val="both"/>
        <w:outlineLvl w:val="2"/>
        <w:rPr>
          <w:rFonts w:eastAsia="游ゴシック Light"/>
          <w:b/>
          <w:bCs/>
          <w:color w:val="auto"/>
          <w:kern w:val="2"/>
          <w:lang w:eastAsia="ja-JP"/>
        </w:rPr>
      </w:pPr>
      <w:r w:rsidRPr="00653B5A">
        <w:rPr>
          <w:rFonts w:eastAsia="游ゴシック Light"/>
          <w:b/>
          <w:bCs/>
          <w:color w:val="auto"/>
          <w:kern w:val="2"/>
          <w:lang w:eastAsia="ja-JP"/>
        </w:rPr>
        <w:t>Optimization Effects</w:t>
      </w:r>
    </w:p>
    <w:p w14:paraId="0F574E0D" w14:textId="24C3AAD9" w:rsidR="00CD5C15" w:rsidRPr="00653B5A" w:rsidRDefault="00515A44" w:rsidP="007D2057">
      <w:pPr>
        <w:widowControl w:val="0"/>
        <w:snapToGrid/>
        <w:spacing w:after="0"/>
        <w:jc w:val="both"/>
        <w:rPr>
          <w:rFonts w:eastAsia="游明朝"/>
          <w:color w:val="auto"/>
          <w:kern w:val="2"/>
          <w:lang w:eastAsia="ja-JP"/>
        </w:rPr>
      </w:pPr>
      <w:r w:rsidRPr="00653B5A">
        <w:rPr>
          <w:rFonts w:eastAsia="游明朝"/>
          <w:color w:val="auto"/>
          <w:kern w:val="2"/>
          <w:lang w:eastAsia="ja-JP"/>
        </w:rPr>
        <w:t xml:space="preserve">  The optimization effect shows Table 2.4.2.</w:t>
      </w:r>
      <w:r w:rsidR="00F60A3E" w:rsidRPr="00653B5A">
        <w:rPr>
          <w:rFonts w:eastAsia="游明朝"/>
          <w:color w:val="auto"/>
          <w:kern w:val="2"/>
          <w:lang w:eastAsia="ja-JP"/>
        </w:rPr>
        <w:t xml:space="preserve"> The </w:t>
      </w:r>
      <w:r w:rsidR="00C21BB5" w:rsidRPr="00653B5A">
        <w:rPr>
          <w:rFonts w:eastAsia="游明朝"/>
          <w:color w:val="auto"/>
          <w:kern w:val="2"/>
          <w:lang w:eastAsia="ja-JP"/>
        </w:rPr>
        <w:t>reduction</w:t>
      </w:r>
      <w:r w:rsidR="00F60A3E" w:rsidRPr="00653B5A">
        <w:rPr>
          <w:rFonts w:eastAsia="游明朝"/>
          <w:color w:val="auto"/>
          <w:kern w:val="2"/>
          <w:lang w:eastAsia="ja-JP"/>
        </w:rPr>
        <w:t xml:space="preserve"> cost is about </w:t>
      </w:r>
      <w:ins w:id="366" w:author="Ken-ichi Kamada (Ken-ichi.Kamada@yokoagwa.com)" w:date="2023-09-25T17:13:00Z">
        <w:r w:rsidR="00E13772" w:rsidRPr="00653B5A">
          <w:rPr>
            <w:rFonts w:eastAsia="游明朝"/>
            <w:color w:val="auto"/>
            <w:kern w:val="2"/>
            <w:lang w:eastAsia="ja-JP"/>
          </w:rPr>
          <w:t>$</w:t>
        </w:r>
      </w:ins>
      <w:r w:rsidR="00F60A3E" w:rsidRPr="00653B5A">
        <w:rPr>
          <w:rFonts w:eastAsia="游明朝"/>
          <w:color w:val="auto"/>
          <w:kern w:val="2"/>
          <w:lang w:eastAsia="ja-JP"/>
        </w:rPr>
        <w:t>85.6</w:t>
      </w:r>
      <w:del w:id="367" w:author="Ken-ichi Kamada (Ken-ichi.Kamada@yokoagwa.com)" w:date="2023-09-25T17:13:00Z">
        <w:r w:rsidR="006B7F43" w:rsidRPr="00653B5A" w:rsidDel="00E13772">
          <w:rPr>
            <w:rFonts w:eastAsia="游明朝"/>
            <w:color w:val="auto"/>
            <w:kern w:val="2"/>
            <w:lang w:eastAsia="ja-JP"/>
          </w:rPr>
          <w:delText xml:space="preserve"> </w:delText>
        </w:r>
        <w:r w:rsidR="00F60A3E" w:rsidRPr="00653B5A" w:rsidDel="00E13772">
          <w:rPr>
            <w:rFonts w:eastAsia="游明朝"/>
            <w:color w:val="auto"/>
            <w:kern w:val="2"/>
            <w:lang w:eastAsia="ja-JP"/>
          </w:rPr>
          <w:delText>$</w:delText>
        </w:r>
      </w:del>
      <w:r w:rsidR="005F5DE2" w:rsidRPr="00653B5A">
        <w:rPr>
          <w:rFonts w:eastAsia="游明朝"/>
          <w:color w:val="auto"/>
          <w:kern w:val="2"/>
          <w:lang w:eastAsia="ja-JP"/>
        </w:rPr>
        <w:t xml:space="preserve"> per </w:t>
      </w:r>
      <w:r w:rsidR="00F60A3E" w:rsidRPr="00653B5A">
        <w:rPr>
          <w:rFonts w:eastAsia="游明朝"/>
          <w:color w:val="auto"/>
          <w:kern w:val="2"/>
          <w:lang w:eastAsia="ja-JP"/>
        </w:rPr>
        <w:t xml:space="preserve">day i.e., </w:t>
      </w:r>
      <w:ins w:id="368" w:author="Ken-ichi Kamada (Ken-ichi.Kamada@yokoagwa.com)" w:date="2023-09-25T17:13:00Z">
        <w:r w:rsidR="00E13772" w:rsidRPr="00653B5A">
          <w:rPr>
            <w:rFonts w:eastAsia="游明朝"/>
            <w:color w:val="auto"/>
            <w:kern w:val="2"/>
            <w:lang w:eastAsia="ja-JP"/>
          </w:rPr>
          <w:t>$</w:t>
        </w:r>
      </w:ins>
      <w:r w:rsidR="00F60A3E" w:rsidRPr="00653B5A">
        <w:rPr>
          <w:rFonts w:eastAsia="游明朝"/>
          <w:color w:val="auto"/>
          <w:kern w:val="2"/>
          <w:lang w:eastAsia="ja-JP"/>
        </w:rPr>
        <w:t>0.03</w:t>
      </w:r>
      <w:r w:rsidR="006B7F43" w:rsidRPr="00653B5A">
        <w:rPr>
          <w:rFonts w:eastAsia="游明朝"/>
          <w:color w:val="auto"/>
          <w:kern w:val="2"/>
          <w:lang w:eastAsia="ja-JP"/>
        </w:rPr>
        <w:t xml:space="preserve"> </w:t>
      </w:r>
      <w:r w:rsidR="00F60A3E" w:rsidRPr="00653B5A">
        <w:rPr>
          <w:rFonts w:eastAsia="游明朝"/>
          <w:color w:val="auto"/>
          <w:kern w:val="2"/>
          <w:lang w:eastAsia="ja-JP"/>
        </w:rPr>
        <w:t>M</w:t>
      </w:r>
      <w:del w:id="369" w:author="Ken-ichi Kamada (Ken-ichi.Kamada@yokoagwa.com)" w:date="2023-09-25T17:13:00Z">
        <w:r w:rsidR="00F60A3E" w:rsidRPr="00653B5A" w:rsidDel="00E13772">
          <w:rPr>
            <w:rFonts w:eastAsia="游明朝"/>
            <w:color w:val="auto"/>
            <w:kern w:val="2"/>
            <w:lang w:eastAsia="ja-JP"/>
          </w:rPr>
          <w:delText>$</w:delText>
        </w:r>
      </w:del>
      <w:r w:rsidR="005F5DE2" w:rsidRPr="00653B5A">
        <w:rPr>
          <w:rFonts w:eastAsia="游明朝"/>
          <w:color w:val="auto"/>
          <w:kern w:val="2"/>
          <w:lang w:eastAsia="ja-JP"/>
        </w:rPr>
        <w:t xml:space="preserve"> per </w:t>
      </w:r>
      <w:r w:rsidR="00F60A3E" w:rsidRPr="00653B5A">
        <w:rPr>
          <w:rFonts w:eastAsia="游明朝"/>
          <w:color w:val="auto"/>
          <w:kern w:val="2"/>
          <w:lang w:eastAsia="ja-JP"/>
        </w:rPr>
        <w:t xml:space="preserve">year by optimization if the unit cost of </w:t>
      </w:r>
      <w:r w:rsidR="00F60A3E" w:rsidRPr="00653B5A">
        <w:rPr>
          <w:rFonts w:eastAsia="游明朝" w:hint="eastAsia"/>
          <w:color w:val="auto"/>
          <w:kern w:val="2"/>
          <w:lang w:eastAsia="ja-JP"/>
        </w:rPr>
        <w:t>t</w:t>
      </w:r>
      <w:r w:rsidR="00F60A3E" w:rsidRPr="00653B5A">
        <w:rPr>
          <w:rFonts w:eastAsia="游明朝"/>
          <w:color w:val="auto"/>
          <w:kern w:val="2"/>
          <w:lang w:eastAsia="ja-JP"/>
        </w:rPr>
        <w:t>otal chlorine is assumed to be 100</w:t>
      </w:r>
      <w:r w:rsidR="00FF7AB6" w:rsidRPr="00653B5A">
        <w:rPr>
          <w:rFonts w:eastAsia="游明朝"/>
          <w:color w:val="auto"/>
          <w:kern w:val="2"/>
          <w:lang w:eastAsia="ja-JP"/>
        </w:rPr>
        <w:t xml:space="preserve"> </w:t>
      </w:r>
      <w:commentRangeStart w:id="370"/>
      <w:r w:rsidR="00F60A3E" w:rsidRPr="00653B5A">
        <w:rPr>
          <w:rFonts w:eastAsia="游明朝"/>
          <w:color w:val="auto"/>
          <w:kern w:val="2"/>
          <w:lang w:eastAsia="ja-JP"/>
        </w:rPr>
        <w:t>$/(mg/L)</w:t>
      </w:r>
      <w:commentRangeEnd w:id="370"/>
      <w:r w:rsidR="00E13772" w:rsidRPr="00653B5A">
        <w:rPr>
          <w:rStyle w:val="a8"/>
          <w:sz w:val="24"/>
          <w:szCs w:val="24"/>
          <w:rPrChange w:id="371" w:author="Kumagai, Wataru (Wataru.Kumagai@yokogawa.com)" w:date="2023-09-25T18:30:00Z">
            <w:rPr>
              <w:rStyle w:val="a8"/>
            </w:rPr>
          </w:rPrChange>
        </w:rPr>
        <w:commentReference w:id="370"/>
      </w:r>
      <w:r w:rsidR="00F60A3E" w:rsidRPr="00653B5A">
        <w:rPr>
          <w:rFonts w:eastAsia="游明朝"/>
          <w:color w:val="auto"/>
          <w:kern w:val="2"/>
          <w:lang w:eastAsia="ja-JP"/>
        </w:rPr>
        <w:t>.</w:t>
      </w:r>
      <w:r w:rsidR="007D0392" w:rsidRPr="00653B5A">
        <w:rPr>
          <w:rFonts w:eastAsia="游明朝"/>
          <w:color w:val="auto"/>
          <w:kern w:val="2"/>
          <w:lang w:eastAsia="ja-JP"/>
        </w:rPr>
        <w:t xml:space="preserve"> </w:t>
      </w:r>
      <w:ins w:id="372" w:author="Ken-ichi Kamada (Ken-ichi.Kamada@yokoagwa.com)" w:date="2023-09-25T17:17:00Z">
        <w:r w:rsidR="00E13772" w:rsidRPr="00653B5A">
          <w:rPr>
            <w:rFonts w:eastAsia="游明朝"/>
            <w:color w:val="auto"/>
            <w:kern w:val="2"/>
            <w:lang w:eastAsia="ja-JP"/>
          </w:rPr>
          <w:t xml:space="preserve">Even though </w:t>
        </w:r>
      </w:ins>
      <w:del w:id="373" w:author="Ken-ichi Kamada (Ken-ichi.Kamada@yokoagwa.com)" w:date="2023-09-25T17:17:00Z">
        <w:r w:rsidR="00341E25" w:rsidRPr="00653B5A" w:rsidDel="00E13772">
          <w:rPr>
            <w:rFonts w:eastAsia="游明朝"/>
            <w:color w:val="auto"/>
            <w:kern w:val="2"/>
            <w:lang w:eastAsia="ja-JP"/>
          </w:rPr>
          <w:delText xml:space="preserve">But </w:delText>
        </w:r>
      </w:del>
      <w:r w:rsidR="007D0392" w:rsidRPr="00653B5A">
        <w:rPr>
          <w:rFonts w:eastAsia="游明朝"/>
          <w:color w:val="auto"/>
          <w:kern w:val="2"/>
          <w:lang w:eastAsia="ja-JP"/>
        </w:rPr>
        <w:t xml:space="preserve">the </w:t>
      </w:r>
      <w:r w:rsidR="00C17BBD" w:rsidRPr="00653B5A">
        <w:rPr>
          <w:rFonts w:eastAsia="游明朝"/>
          <w:color w:val="auto"/>
          <w:kern w:val="2"/>
          <w:lang w:eastAsia="ja-JP"/>
        </w:rPr>
        <w:t xml:space="preserve">RO </w:t>
      </w:r>
      <w:r w:rsidR="007D0392" w:rsidRPr="00653B5A">
        <w:rPr>
          <w:rFonts w:eastAsia="游明朝"/>
          <w:color w:val="auto"/>
          <w:kern w:val="2"/>
          <w:lang w:eastAsia="ja-JP"/>
        </w:rPr>
        <w:t>optimization module works correctly</w:t>
      </w:r>
      <w:ins w:id="374" w:author="Ken-ichi Kamada (Ken-ichi.Kamada@yokoagwa.com)" w:date="2023-09-25T17:17:00Z">
        <w:r w:rsidR="00E13772" w:rsidRPr="00653B5A">
          <w:rPr>
            <w:rFonts w:eastAsia="游明朝"/>
            <w:color w:val="auto"/>
            <w:kern w:val="2"/>
            <w:lang w:eastAsia="ja-JP"/>
          </w:rPr>
          <w:t>,</w:t>
        </w:r>
      </w:ins>
      <w:del w:id="375" w:author="Ken-ichi Kamada (Ken-ichi.Kamada@yokoagwa.com)" w:date="2023-09-25T17:17:00Z">
        <w:r w:rsidR="007D0392" w:rsidRPr="00653B5A" w:rsidDel="00E13772">
          <w:rPr>
            <w:rFonts w:eastAsia="游明朝"/>
            <w:color w:val="auto"/>
            <w:kern w:val="2"/>
            <w:lang w:eastAsia="ja-JP"/>
          </w:rPr>
          <w:delText xml:space="preserve"> while</w:delText>
        </w:r>
      </w:del>
      <w:r w:rsidR="007D0392" w:rsidRPr="00653B5A">
        <w:rPr>
          <w:rFonts w:eastAsia="游明朝"/>
          <w:color w:val="auto"/>
          <w:kern w:val="2"/>
          <w:lang w:eastAsia="ja-JP"/>
        </w:rPr>
        <w:t xml:space="preserve"> </w:t>
      </w:r>
      <w:r w:rsidR="00341E25" w:rsidRPr="00653B5A">
        <w:rPr>
          <w:rFonts w:eastAsia="游明朝"/>
          <w:color w:val="auto"/>
          <w:kern w:val="2"/>
          <w:lang w:eastAsia="ja-JP"/>
        </w:rPr>
        <w:t xml:space="preserve">there is room for improvement in the optimization model including </w:t>
      </w:r>
      <w:r w:rsidR="00CF01AF" w:rsidRPr="00653B5A">
        <w:rPr>
          <w:rFonts w:eastAsia="游明朝"/>
          <w:color w:val="auto"/>
          <w:kern w:val="2"/>
          <w:lang w:eastAsia="ja-JP"/>
        </w:rPr>
        <w:t xml:space="preserve">the </w:t>
      </w:r>
      <w:r w:rsidR="00341E25" w:rsidRPr="00653B5A">
        <w:rPr>
          <w:rFonts w:eastAsia="游明朝"/>
          <w:color w:val="auto"/>
          <w:kern w:val="2"/>
          <w:lang w:eastAsia="ja-JP"/>
        </w:rPr>
        <w:t xml:space="preserve">prediction model. To improve the relationship, it needs to </w:t>
      </w:r>
      <w:r w:rsidR="00341E25" w:rsidRPr="00653B5A">
        <w:rPr>
          <w:rFonts w:eastAsia="游明朝"/>
          <w:color w:val="auto"/>
          <w:kern w:val="2"/>
          <w:lang w:eastAsia="ja-JP"/>
        </w:rPr>
        <w:lastRenderedPageBreak/>
        <w:t>introduce the RO membrane fouling model to the optimization model and use stably measured online data</w:t>
      </w:r>
      <w:r w:rsidR="007D0392" w:rsidRPr="00653B5A">
        <w:rPr>
          <w:rFonts w:eastAsia="游明朝"/>
          <w:color w:val="auto"/>
          <w:kern w:val="2"/>
          <w:lang w:eastAsia="ja-JP"/>
        </w:rPr>
        <w:t xml:space="preserve"> as discussed in the previous section.</w:t>
      </w:r>
    </w:p>
    <w:p w14:paraId="22AE1515" w14:textId="643CE62E" w:rsidR="00515A44" w:rsidRPr="00653B5A" w:rsidRDefault="00515A44" w:rsidP="007D2057">
      <w:pPr>
        <w:widowControl w:val="0"/>
        <w:snapToGrid/>
        <w:spacing w:after="0"/>
        <w:jc w:val="both"/>
        <w:rPr>
          <w:rFonts w:eastAsia="游明朝"/>
          <w:color w:val="auto"/>
          <w:kern w:val="2"/>
          <w:lang w:eastAsia="ja-JP"/>
        </w:rPr>
      </w:pPr>
      <w:r w:rsidRPr="00653B5A">
        <w:rPr>
          <w:noProof/>
        </w:rPr>
        <mc:AlternateContent>
          <mc:Choice Requires="wps">
            <w:drawing>
              <wp:anchor distT="45720" distB="45720" distL="114300" distR="114300" simplePos="0" relativeHeight="251699200" behindDoc="0" locked="0" layoutInCell="1" allowOverlap="1" wp14:anchorId="15DA1D29" wp14:editId="35347E28">
                <wp:simplePos x="0" y="0"/>
                <wp:positionH relativeFrom="column">
                  <wp:posOffset>-21590</wp:posOffset>
                </wp:positionH>
                <wp:positionV relativeFrom="paragraph">
                  <wp:posOffset>384810</wp:posOffset>
                </wp:positionV>
                <wp:extent cx="5931535" cy="1849755"/>
                <wp:effectExtent l="0" t="0" r="0" b="0"/>
                <wp:wrapTopAndBottom/>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849755"/>
                        </a:xfrm>
                        <a:prstGeom prst="rect">
                          <a:avLst/>
                        </a:prstGeom>
                        <a:solidFill>
                          <a:srgbClr val="FFFFFF"/>
                        </a:solidFill>
                        <a:ln w="9525">
                          <a:noFill/>
                          <a:miter lim="800000"/>
                          <a:headEnd/>
                          <a:tailEnd/>
                        </a:ln>
                      </wps:spPr>
                      <wps:txbx>
                        <w:txbxContent>
                          <w:p w14:paraId="081875CA" w14:textId="2DDFE3A4" w:rsidR="00515A44" w:rsidRDefault="00515A44" w:rsidP="00515A44">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2.4.2</w:t>
                            </w:r>
                            <w:r w:rsidRPr="00105B69">
                              <w:rPr>
                                <w:b/>
                                <w:bCs/>
                                <w:lang w:eastAsia="ja-JP"/>
                              </w:rPr>
                              <w:t>:</w:t>
                            </w:r>
                            <w:r>
                              <w:rPr>
                                <w:b/>
                                <w:bCs/>
                                <w:lang w:eastAsia="ja-JP"/>
                              </w:rPr>
                              <w:t xml:space="preserve"> Optimization Effect</w:t>
                            </w:r>
                            <w:r w:rsidR="002C05E5">
                              <w:rPr>
                                <w:b/>
                                <w:bCs/>
                                <w:lang w:eastAsia="ja-JP"/>
                              </w:rPr>
                              <w:t xml:space="preserve"> (LVMWD)</w:t>
                            </w:r>
                          </w:p>
                          <w:tbl>
                            <w:tblPr>
                              <w:tblStyle w:val="4-1"/>
                              <w:tblW w:w="9044" w:type="dxa"/>
                              <w:jc w:val="center"/>
                              <w:tblLayout w:type="fixed"/>
                              <w:tblLook w:val="04A0" w:firstRow="1" w:lastRow="0" w:firstColumn="1" w:lastColumn="0" w:noHBand="0" w:noVBand="1"/>
                            </w:tblPr>
                            <w:tblGrid>
                              <w:gridCol w:w="1696"/>
                              <w:gridCol w:w="993"/>
                              <w:gridCol w:w="992"/>
                              <w:gridCol w:w="1417"/>
                              <w:gridCol w:w="1418"/>
                              <w:gridCol w:w="1417"/>
                              <w:gridCol w:w="1111"/>
                            </w:tblGrid>
                            <w:tr w:rsidR="009C3E1D" w:rsidRPr="009031A6" w14:paraId="2DA09929" w14:textId="77777777" w:rsidTr="009C3E1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2213019" w14:textId="77777777" w:rsidR="009C3E1D" w:rsidRPr="00745EA8" w:rsidRDefault="009C3E1D" w:rsidP="009C3E1D">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993" w:type="dxa"/>
                                  <w:tcBorders>
                                    <w:top w:val="single" w:sz="4" w:space="0" w:color="auto"/>
                                    <w:left w:val="single" w:sz="4" w:space="0" w:color="auto"/>
                                    <w:bottom w:val="single" w:sz="4" w:space="0" w:color="auto"/>
                                    <w:right w:val="single" w:sz="4" w:space="0" w:color="auto"/>
                                  </w:tcBorders>
                                </w:tcPr>
                                <w:p w14:paraId="3E3EED3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F1E92C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2F0FAB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11CFEB7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70892705"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58AACF25"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BD9A0A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56F5C55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9C3E1D" w:rsidRPr="009031A6" w14:paraId="6DA60934"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208BB8" w14:textId="0B3722B1"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Total Chlorine</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CD2CE" w14:textId="4E1189CA"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50152F" w14:textId="616D1D1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0.37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6497894" w14:textId="45AB7584"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1BA38AB4" w14:textId="2089574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C0CD30F" w14:textId="678C3788"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rFonts w:hint="eastAsia"/>
                                      <w:b w:val="0"/>
                                      <w:noProof/>
                                      <w:lang w:eastAsia="ja-JP"/>
                                    </w:rPr>
                                    <w:t>0</w:t>
                                  </w:r>
                                  <w:r w:rsidR="009C3E1D">
                                    <w:rPr>
                                      <w:rStyle w:val="20"/>
                                      <w:b w:val="0"/>
                                      <w:noProof/>
                                      <w:lang w:eastAsia="ja-JP"/>
                                    </w:rPr>
                                    <w:t>.0</w:t>
                                  </w:r>
                                  <w:r>
                                    <w:rPr>
                                      <w:rStyle w:val="20"/>
                                      <w:b w:val="0"/>
                                      <w:noProof/>
                                      <w:lang w:eastAsia="ja-JP"/>
                                    </w:rPr>
                                    <w:t>4</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4309E514" w14:textId="6FDC59AC"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85.6</w:t>
                                  </w:r>
                                </w:p>
                              </w:tc>
                            </w:tr>
                            <w:tr w:rsidR="009C3E1D" w:rsidRPr="009031A6" w14:paraId="789D8AFE"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6C1001" w14:textId="77777777" w:rsidR="009C3E1D" w:rsidRPr="00243AAB" w:rsidRDefault="009C3E1D" w:rsidP="009C3E1D">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AEC770" w14:textId="77777777" w:rsidR="009C3E1D" w:rsidRPr="00B3413F" w:rsidRDefault="009C3E1D" w:rsidP="009C3E1D">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5DBB3" w14:textId="024C4E29" w:rsidR="009C3E1D" w:rsidRPr="00243AAB" w:rsidRDefault="009C3E1D" w:rsidP="009C3E1D">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B6A047F" w14:textId="50974EC6"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B44E4" w14:textId="49D32721"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Pr>
                                      <w:rStyle w:val="20"/>
                                      <w:b w:val="0"/>
                                      <w:noProof/>
                                      <w:lang w:eastAsia="ja-JP"/>
                                    </w:rPr>
                                    <w:t>0</w:t>
                                  </w:r>
                                  <w:r w:rsidR="009C3E1D">
                                    <w:rPr>
                                      <w:rStyle w:val="20"/>
                                      <w:b w:val="0"/>
                                      <w:noProof/>
                                      <w:lang w:eastAsia="ja-JP"/>
                                    </w:rPr>
                                    <w:t>.</w:t>
                                  </w:r>
                                  <w:r>
                                    <w:rPr>
                                      <w:rStyle w:val="20"/>
                                      <w:b w:val="0"/>
                                      <w:noProof/>
                                      <w:lang w:eastAsia="ja-JP"/>
                                    </w:rPr>
                                    <w:t>19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CEC6FB" w14:textId="7AB19169"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sidR="00F60A3E">
                                    <w:rPr>
                                      <w:rStyle w:val="20"/>
                                      <w:b w:val="0"/>
                                      <w:noProof/>
                                      <w:lang w:eastAsia="ja-JP"/>
                                    </w:rPr>
                                    <w:t>0</w:t>
                                  </w:r>
                                  <w:r>
                                    <w:rPr>
                                      <w:rStyle w:val="20"/>
                                      <w:b w:val="0"/>
                                      <w:noProof/>
                                      <w:lang w:eastAsia="ja-JP"/>
                                    </w:rPr>
                                    <w:t>.</w:t>
                                  </w:r>
                                  <w:r w:rsidR="00F60A3E">
                                    <w:rPr>
                                      <w:rStyle w:val="20"/>
                                      <w:b w:val="0"/>
                                      <w:noProof/>
                                      <w:lang w:eastAsia="ja-JP"/>
                                    </w:rPr>
                                    <w:t>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8B4513E"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6C5B1B40"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A1973" w14:textId="77777777" w:rsidR="009C3E1D" w:rsidRPr="00243AAB" w:rsidRDefault="009C3E1D" w:rsidP="009C3E1D">
                                  <w:pPr>
                                    <w:pStyle w:val="a4"/>
                                    <w:snapToGrid/>
                                    <w:spacing w:after="0"/>
                                    <w:ind w:left="482" w:hanging="482"/>
                                    <w:jc w:val="center"/>
                                    <w:rPr>
                                      <w:rFonts w:eastAsia="Meiryo UI"/>
                                      <w:kern w:val="24"/>
                                    </w:rPr>
                                  </w:pPr>
                                  <w:r>
                                    <w:rPr>
                                      <w:rFonts w:eastAsia="Meiryo UI"/>
                                      <w:b w:val="0"/>
                                      <w:bCs w:val="0"/>
                                      <w:kern w:val="24"/>
                                    </w:rPr>
                                    <w:t>TOC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F2F44" w14:textId="77777777"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24F90D" w14:textId="35BDC7D5"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0.0</w:t>
                                  </w:r>
                                  <w:r w:rsidR="00F60A3E">
                                    <w:rPr>
                                      <w:rStyle w:val="20"/>
                                      <w:b w:val="0"/>
                                      <w:noProof/>
                                      <w:lang w:eastAsia="ja-JP"/>
                                    </w:rPr>
                                    <w:t>69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734E26" w14:textId="5357DF2F"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w:t>
                                  </w:r>
                                  <w:r w:rsidR="00F60A3E">
                                    <w:rPr>
                                      <w:rStyle w:val="20"/>
                                      <w:b w:val="0"/>
                                      <w:noProof/>
                                      <w:lang w:eastAsia="ja-JP"/>
                                    </w:rPr>
                                    <w:t>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189ED43" w14:textId="1DF3A5B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11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FD491" w14:textId="754C5EE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w:t>
                                  </w:r>
                                  <w:r w:rsidR="00F60A3E">
                                    <w:rPr>
                                      <w:rStyle w:val="20"/>
                                      <w:b w:val="0"/>
                                      <w:noProof/>
                                      <w:lang w:eastAsia="ja-JP"/>
                                    </w:rPr>
                                    <w:t>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6AA57A"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9C3E1D" w:rsidRPr="009031A6" w14:paraId="117E1E98"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4F99"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78968"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EF391E" w14:textId="12100EBF"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w:t>
                                  </w:r>
                                  <w:r w:rsidR="00F60A3E">
                                    <w:rPr>
                                      <w:rStyle w:val="20"/>
                                      <w:b w:val="0"/>
                                      <w:noProof/>
                                      <w:lang w:eastAsia="ja-JP"/>
                                    </w:rPr>
                                    <w:t>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56F01AD"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7EA01226" w14:textId="40122253"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b w:val="0"/>
                                      <w:noProof/>
                                      <w:lang w:eastAsia="ja-JP"/>
                                    </w:rPr>
                                    <w:t>0.0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546DF" w14:textId="20CD09A8"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w:t>
                                  </w:r>
                                  <w:r w:rsidR="00F60A3E">
                                    <w:rPr>
                                      <w:rStyle w:val="20"/>
                                      <w:b w:val="0"/>
                                      <w:noProof/>
                                      <w:lang w:eastAsia="ja-JP"/>
                                    </w:rPr>
                                    <w:t>000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FDCB7A6"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44D15F1F"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8650B"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916D5"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DE04A" w14:textId="30D10AC0"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Pr>
                                      <w:rStyle w:val="20"/>
                                      <w:b w:val="0"/>
                                      <w:noProof/>
                                      <w:lang w:eastAsia="ja-JP"/>
                                    </w:rPr>
                                    <w:t>2.</w:t>
                                  </w:r>
                                  <w:r w:rsidR="00F60A3E">
                                    <w:rPr>
                                      <w:rStyle w:val="20"/>
                                      <w:b w:val="0"/>
                                      <w:noProof/>
                                      <w:lang w:eastAsia="ja-JP"/>
                                    </w:rPr>
                                    <w:t>00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3C25AEA" w14:textId="24044922"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6895E" w14:textId="757E68EF"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w:t>
                                  </w:r>
                                  <w:r w:rsidR="00F60A3E">
                                    <w:rPr>
                                      <w:rStyle w:val="20"/>
                                      <w:b w:val="0"/>
                                      <w:noProof/>
                                      <w:lang w:eastAsia="ja-JP"/>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0A421" w14:textId="551DEEF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555CAE" w14:textId="77777777"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bl>
                          <w:p w14:paraId="3BE56A51" w14:textId="293B8298" w:rsidR="00515A44" w:rsidRPr="00064AE1" w:rsidRDefault="00515A44" w:rsidP="00515A44">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A1D29" id="_x0000_s1076" type="#_x0000_t202" style="position:absolute;left:0;text-align:left;margin-left:-1.7pt;margin-top:30.3pt;width:467.05pt;height:145.6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" stroked="f">
                <v:textbox>
                  <w:txbxContent>
                    <w:p w14:paraId="081875CA" w14:textId="2DDFE3A4" w:rsidR="00515A44" w:rsidRDefault="00515A44" w:rsidP="00515A44">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2.4.2</w:t>
                      </w:r>
                      <w:r w:rsidRPr="00105B69">
                        <w:rPr>
                          <w:b/>
                          <w:bCs/>
                          <w:lang w:eastAsia="ja-JP"/>
                        </w:rPr>
                        <w:t>:</w:t>
                      </w:r>
                      <w:r>
                        <w:rPr>
                          <w:b/>
                          <w:bCs/>
                          <w:lang w:eastAsia="ja-JP"/>
                        </w:rPr>
                        <w:t xml:space="preserve"> Optimization Effect</w:t>
                      </w:r>
                      <w:r w:rsidR="002C05E5">
                        <w:rPr>
                          <w:b/>
                          <w:bCs/>
                          <w:lang w:eastAsia="ja-JP"/>
                        </w:rPr>
                        <w:t xml:space="preserve"> (LVMWD)</w:t>
                      </w:r>
                    </w:p>
                    <w:tbl>
                      <w:tblPr>
                        <w:tblStyle w:val="4-1"/>
                        <w:tblW w:w="9044" w:type="dxa"/>
                        <w:jc w:val="center"/>
                        <w:tblLayout w:type="fixed"/>
                        <w:tblLook w:val="04A0" w:firstRow="1" w:lastRow="0" w:firstColumn="1" w:lastColumn="0" w:noHBand="0" w:noVBand="1"/>
                      </w:tblPr>
                      <w:tblGrid>
                        <w:gridCol w:w="1696"/>
                        <w:gridCol w:w="993"/>
                        <w:gridCol w:w="992"/>
                        <w:gridCol w:w="1417"/>
                        <w:gridCol w:w="1418"/>
                        <w:gridCol w:w="1417"/>
                        <w:gridCol w:w="1111"/>
                      </w:tblGrid>
                      <w:tr w:rsidR="009C3E1D" w:rsidRPr="009031A6" w14:paraId="2DA09929" w14:textId="77777777" w:rsidTr="009C3E1D">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2213019" w14:textId="77777777" w:rsidR="009C3E1D" w:rsidRPr="00745EA8" w:rsidRDefault="009C3E1D" w:rsidP="009C3E1D">
                            <w:pPr>
                              <w:pStyle w:val="a4"/>
                              <w:snapToGrid/>
                              <w:spacing w:after="0"/>
                              <w:ind w:left="482" w:hanging="482"/>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993" w:type="dxa"/>
                            <w:tcBorders>
                              <w:top w:val="single" w:sz="4" w:space="0" w:color="auto"/>
                              <w:left w:val="single" w:sz="4" w:space="0" w:color="auto"/>
                              <w:bottom w:val="single" w:sz="4" w:space="0" w:color="auto"/>
                              <w:right w:val="single" w:sz="4" w:space="0" w:color="auto"/>
                            </w:tcBorders>
                          </w:tcPr>
                          <w:p w14:paraId="3E3EED3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992" w:type="dxa"/>
                            <w:tcBorders>
                              <w:top w:val="single" w:sz="4" w:space="0" w:color="auto"/>
                              <w:left w:val="single" w:sz="4" w:space="0" w:color="auto"/>
                              <w:bottom w:val="single" w:sz="4" w:space="0" w:color="auto"/>
                              <w:right w:val="single" w:sz="4" w:space="0" w:color="auto"/>
                            </w:tcBorders>
                          </w:tcPr>
                          <w:p w14:paraId="0F1E92C3"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Actual</w:t>
                            </w:r>
                          </w:p>
                        </w:tc>
                        <w:tc>
                          <w:tcPr>
                            <w:tcW w:w="1417" w:type="dxa"/>
                            <w:tcBorders>
                              <w:top w:val="single" w:sz="4" w:space="0" w:color="auto"/>
                              <w:left w:val="single" w:sz="4" w:space="0" w:color="auto"/>
                              <w:bottom w:val="single" w:sz="4" w:space="0" w:color="auto"/>
                              <w:right w:val="single" w:sz="4" w:space="0" w:color="auto"/>
                            </w:tcBorders>
                          </w:tcPr>
                          <w:p w14:paraId="22F0FAB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O</w:t>
                            </w:r>
                            <w:r>
                              <w:rPr>
                                <w:rStyle w:val="20"/>
                                <w:b/>
                                <w:noProof/>
                                <w:color w:val="FFFFFF" w:themeColor="background1"/>
                                <w:lang w:eastAsia="ja-JP"/>
                              </w:rPr>
                              <w:t>ptimized</w:t>
                            </w:r>
                          </w:p>
                        </w:tc>
                        <w:tc>
                          <w:tcPr>
                            <w:tcW w:w="1418" w:type="dxa"/>
                            <w:tcBorders>
                              <w:top w:val="single" w:sz="4" w:space="0" w:color="auto"/>
                              <w:left w:val="single" w:sz="4" w:space="0" w:color="auto"/>
                              <w:bottom w:val="single" w:sz="4" w:space="0" w:color="auto"/>
                              <w:right w:val="single" w:sz="4" w:space="0" w:color="auto"/>
                            </w:tcBorders>
                          </w:tcPr>
                          <w:p w14:paraId="11CFEB7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 xml:space="preserve">iff </w:t>
                            </w:r>
                          </w:p>
                          <w:p w14:paraId="70892705"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b/>
                                <w:noProof/>
                                <w:color w:val="FFFFFF" w:themeColor="background1"/>
                                <w:lang w:eastAsia="ja-JP"/>
                              </w:rPr>
                              <w:t>(Opt-Act)</w:t>
                            </w:r>
                          </w:p>
                        </w:tc>
                        <w:tc>
                          <w:tcPr>
                            <w:tcW w:w="1417" w:type="dxa"/>
                            <w:tcBorders>
                              <w:top w:val="single" w:sz="4" w:space="0" w:color="auto"/>
                              <w:left w:val="single" w:sz="4" w:space="0" w:color="auto"/>
                              <w:bottom w:val="single" w:sz="4" w:space="0" w:color="auto"/>
                              <w:right w:val="single" w:sz="4" w:space="0" w:color="auto"/>
                            </w:tcBorders>
                          </w:tcPr>
                          <w:p w14:paraId="58AACF25" w14:textId="77777777" w:rsidR="009C3E1D" w:rsidRPr="00745EA8"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D</w:t>
                            </w:r>
                            <w:r>
                              <w:rPr>
                                <w:rStyle w:val="20"/>
                                <w:b/>
                                <w:noProof/>
                                <w:color w:val="FFFFFF" w:themeColor="background1"/>
                                <w:lang w:eastAsia="ja-JP"/>
                              </w:rPr>
                              <w:t>iff – Err.</w:t>
                            </w:r>
                          </w:p>
                        </w:tc>
                        <w:tc>
                          <w:tcPr>
                            <w:tcW w:w="1111" w:type="dxa"/>
                            <w:tcBorders>
                              <w:top w:val="single" w:sz="4" w:space="0" w:color="auto"/>
                              <w:left w:val="single" w:sz="4" w:space="0" w:color="auto"/>
                              <w:bottom w:val="single" w:sz="4" w:space="0" w:color="auto"/>
                              <w:right w:val="single" w:sz="4" w:space="0" w:color="auto"/>
                            </w:tcBorders>
                          </w:tcPr>
                          <w:p w14:paraId="2BD9A0AD"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Pr>
                                <w:rStyle w:val="20"/>
                                <w:rFonts w:hint="eastAsia"/>
                                <w:b/>
                                <w:noProof/>
                                <w:color w:val="FFFFFF" w:themeColor="background1"/>
                                <w:lang w:eastAsia="ja-JP"/>
                              </w:rPr>
                              <w:t>C</w:t>
                            </w:r>
                            <w:r>
                              <w:rPr>
                                <w:rStyle w:val="20"/>
                                <w:b/>
                                <w:noProof/>
                                <w:color w:val="FFFFFF" w:themeColor="background1"/>
                                <w:lang w:eastAsia="ja-JP"/>
                              </w:rPr>
                              <w:t>ost</w:t>
                            </w:r>
                          </w:p>
                          <w:p w14:paraId="56F5C558" w14:textId="77777777" w:rsidR="009C3E1D" w:rsidRDefault="009C3E1D" w:rsidP="009C3E1D">
                            <w:pPr>
                              <w:pStyle w:val="a4"/>
                              <w:snapToGrid/>
                              <w:spacing w:after="0"/>
                              <w:ind w:left="482" w:hanging="482"/>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w:t>
                            </w:r>
                            <w:r>
                              <w:rPr>
                                <w:rStyle w:val="20"/>
                                <w:b/>
                                <w:noProof/>
                                <w:color w:val="FFFFFF" w:themeColor="background1"/>
                                <w:lang w:eastAsia="ja-JP"/>
                              </w:rPr>
                              <w:t>$/day]</w:t>
                            </w:r>
                          </w:p>
                        </w:tc>
                      </w:tr>
                      <w:tr w:rsidR="009C3E1D" w:rsidRPr="009031A6" w14:paraId="6DA60934"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208BB8" w14:textId="0B3722B1"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Total Chlorine</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CD2CE" w14:textId="4E1189CA"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mg/L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50152F" w14:textId="616D1D1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0.37</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6497894" w14:textId="45AB7584"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.34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1BA38AB4" w14:textId="2089574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6C0CD30F" w14:textId="678C3788"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rFonts w:hint="eastAsia"/>
                                <w:b w:val="0"/>
                                <w:noProof/>
                                <w:lang w:eastAsia="ja-JP"/>
                              </w:rPr>
                              <w:t>0</w:t>
                            </w:r>
                            <w:r w:rsidR="009C3E1D">
                              <w:rPr>
                                <w:rStyle w:val="20"/>
                                <w:b w:val="0"/>
                                <w:noProof/>
                                <w:lang w:eastAsia="ja-JP"/>
                              </w:rPr>
                              <w:t>.0</w:t>
                            </w:r>
                            <w:r>
                              <w:rPr>
                                <w:rStyle w:val="20"/>
                                <w:b w:val="0"/>
                                <w:noProof/>
                                <w:lang w:eastAsia="ja-JP"/>
                              </w:rPr>
                              <w:t>4</w:t>
                            </w:r>
                          </w:p>
                        </w:tc>
                        <w:tc>
                          <w:tcPr>
                            <w:tcW w:w="1111" w:type="dxa"/>
                            <w:tcBorders>
                              <w:top w:val="single" w:sz="4" w:space="0" w:color="auto"/>
                              <w:left w:val="single" w:sz="4" w:space="0" w:color="auto"/>
                              <w:bottom w:val="single" w:sz="4" w:space="0" w:color="auto"/>
                              <w:right w:val="single" w:sz="4" w:space="0" w:color="auto"/>
                            </w:tcBorders>
                            <w:shd w:val="clear" w:color="auto" w:fill="FFFFFF" w:themeFill="background1"/>
                          </w:tcPr>
                          <w:p w14:paraId="4309E514" w14:textId="6FDC59AC" w:rsidR="009C3E1D" w:rsidRPr="00243AAB" w:rsidRDefault="00F60A3E"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85.6</w:t>
                            </w:r>
                          </w:p>
                        </w:tc>
                      </w:tr>
                      <w:tr w:rsidR="009C3E1D" w:rsidRPr="009031A6" w14:paraId="789D8AFE"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6C1001" w14:textId="77777777" w:rsidR="009C3E1D" w:rsidRPr="00243AAB" w:rsidRDefault="009C3E1D" w:rsidP="009C3E1D">
                            <w:pPr>
                              <w:pStyle w:val="a4"/>
                              <w:snapToGrid/>
                              <w:spacing w:after="0"/>
                              <w:ind w:left="482" w:hanging="482"/>
                              <w:jc w:val="center"/>
                              <w:rPr>
                                <w:rStyle w:val="20"/>
                                <w:b/>
                                <w:bCs/>
                                <w:noProof/>
                                <w:lang w:eastAsia="ja-JP"/>
                              </w:rPr>
                            </w:pPr>
                            <w:r w:rsidRPr="00243AAB">
                              <w:rPr>
                                <w:rFonts w:eastAsia="Meiryo UI"/>
                                <w:b w:val="0"/>
                                <w:bCs w:val="0"/>
                                <w:kern w:val="24"/>
                              </w:rPr>
                              <w:t>EC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AEC770" w14:textId="77777777" w:rsidR="009C3E1D" w:rsidRPr="00B3413F" w:rsidRDefault="009C3E1D" w:rsidP="009C3E1D">
                            <w:pPr>
                              <w:snapToGrid/>
                              <w:spacing w:after="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5DBB3" w14:textId="024C4E29" w:rsidR="009C3E1D" w:rsidRPr="00243AAB" w:rsidRDefault="009C3E1D" w:rsidP="009C3E1D">
                            <w:pPr>
                              <w:pStyle w:val="a4"/>
                              <w:snapToGrid/>
                              <w:spacing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8</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B6A047F" w14:textId="50974EC6"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w:t>
                            </w:r>
                            <w:r>
                              <w:rPr>
                                <w:rStyle w:val="20"/>
                                <w:b w:val="0"/>
                                <w:noProof/>
                                <w:lang w:eastAsia="ja-JP"/>
                              </w:rPr>
                              <w:t>.</w:t>
                            </w:r>
                            <w:r w:rsidR="00F60A3E">
                              <w:rPr>
                                <w:rStyle w:val="20"/>
                                <w:b w:val="0"/>
                                <w:noProof/>
                                <w:lang w:eastAsia="ja-JP"/>
                              </w:rPr>
                              <w:t>6</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6D3B44E4" w14:textId="49D32721"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Pr>
                                <w:rStyle w:val="20"/>
                                <w:b w:val="0"/>
                                <w:noProof/>
                                <w:lang w:eastAsia="ja-JP"/>
                              </w:rPr>
                              <w:t>0</w:t>
                            </w:r>
                            <w:r w:rsidR="009C3E1D">
                              <w:rPr>
                                <w:rStyle w:val="20"/>
                                <w:b w:val="0"/>
                                <w:noProof/>
                                <w:lang w:eastAsia="ja-JP"/>
                              </w:rPr>
                              <w:t>.</w:t>
                            </w:r>
                            <w:r>
                              <w:rPr>
                                <w:rStyle w:val="20"/>
                                <w:b w:val="0"/>
                                <w:noProof/>
                                <w:lang w:eastAsia="ja-JP"/>
                              </w:rPr>
                              <w:t>19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CEC6FB" w14:textId="7AB19169"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sidR="00F60A3E">
                              <w:rPr>
                                <w:rStyle w:val="20"/>
                                <w:b w:val="0"/>
                                <w:noProof/>
                                <w:lang w:eastAsia="ja-JP"/>
                              </w:rPr>
                              <w:t>0</w:t>
                            </w:r>
                            <w:r>
                              <w:rPr>
                                <w:rStyle w:val="20"/>
                                <w:b w:val="0"/>
                                <w:noProof/>
                                <w:lang w:eastAsia="ja-JP"/>
                              </w:rPr>
                              <w:t>.</w:t>
                            </w:r>
                            <w:r w:rsidR="00F60A3E">
                              <w:rPr>
                                <w:rStyle w:val="20"/>
                                <w:b w:val="0"/>
                                <w:noProof/>
                                <w:lang w:eastAsia="ja-JP"/>
                              </w:rPr>
                              <w:t>02</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8B4513E"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6C5B1B40"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A1973" w14:textId="77777777" w:rsidR="009C3E1D" w:rsidRPr="00243AAB" w:rsidRDefault="009C3E1D" w:rsidP="009C3E1D">
                            <w:pPr>
                              <w:pStyle w:val="a4"/>
                              <w:snapToGrid/>
                              <w:spacing w:after="0"/>
                              <w:ind w:left="482" w:hanging="482"/>
                              <w:jc w:val="center"/>
                              <w:rPr>
                                <w:rFonts w:eastAsia="Meiryo UI"/>
                                <w:kern w:val="24"/>
                              </w:rPr>
                            </w:pPr>
                            <w:r>
                              <w:rPr>
                                <w:rFonts w:eastAsia="Meiryo UI"/>
                                <w:b w:val="0"/>
                                <w:bCs w:val="0"/>
                                <w:kern w:val="24"/>
                              </w:rPr>
                              <w:t>TOC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DF2F44" w14:textId="77777777" w:rsidR="009C3E1D" w:rsidRPr="00B3413F" w:rsidRDefault="009C3E1D" w:rsidP="009C3E1D">
                            <w:pPr>
                              <w:snapToGrid/>
                              <w:spacing w:after="0"/>
                              <w:jc w:val="center"/>
                              <w:cnfStyle w:val="000000100000" w:firstRow="0" w:lastRow="0" w:firstColumn="0" w:lastColumn="0" w:oddVBand="0" w:evenVBand="0" w:oddHBand="1" w:evenHBand="0" w:firstRowFirstColumn="0" w:firstRowLastColumn="0" w:lastRowFirstColumn="0" w:lastRowLastColumn="0"/>
                              <w:rPr>
                                <w:rFonts w:eastAsia="ＭＳ Ｐゴシック"/>
                                <w:lang w:eastAsia="ja-JP"/>
                              </w:rPr>
                            </w:pPr>
                            <w:r>
                              <w:rPr>
                                <w:rFonts w:eastAsia="ＭＳ Ｐゴシック"/>
                                <w:lang w:eastAsia="ja-JP"/>
                              </w:rPr>
                              <w:t>ppm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24F90D" w14:textId="35BDC7D5"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0.0</w:t>
                            </w:r>
                            <w:r w:rsidR="00F60A3E">
                              <w:rPr>
                                <w:rStyle w:val="20"/>
                                <w:b w:val="0"/>
                                <w:noProof/>
                                <w:lang w:eastAsia="ja-JP"/>
                              </w:rPr>
                              <w:t>69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4B734E26" w14:textId="5357DF2F"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rFonts w:hint="eastAsia"/>
                                <w:b w:val="0"/>
                                <w:noProof/>
                                <w:lang w:eastAsia="ja-JP"/>
                              </w:rPr>
                              <w:t>0</w:t>
                            </w:r>
                            <w:r>
                              <w:rPr>
                                <w:rStyle w:val="20"/>
                                <w:b w:val="0"/>
                                <w:noProof/>
                                <w:lang w:eastAsia="ja-JP"/>
                              </w:rPr>
                              <w:t>.05</w:t>
                            </w:r>
                            <w:r w:rsidR="00F60A3E">
                              <w:rPr>
                                <w:rStyle w:val="20"/>
                                <w:b w:val="0"/>
                                <w:noProof/>
                                <w:lang w:eastAsia="ja-JP"/>
                              </w:rPr>
                              <w:t>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189ED43" w14:textId="1DF3A5B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11</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FD491" w14:textId="754C5EEA"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0.00</w:t>
                            </w:r>
                            <w:r w:rsidR="00F60A3E">
                              <w:rPr>
                                <w:rStyle w:val="20"/>
                                <w:b w:val="0"/>
                                <w:noProof/>
                                <w:lang w:eastAsia="ja-JP"/>
                              </w:rPr>
                              <w:t>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4E6AA57A"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r w:rsidR="009C3E1D" w:rsidRPr="009031A6" w14:paraId="117E1E98" w14:textId="77777777" w:rsidTr="009C3E1D">
                        <w:trPr>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314F99"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E</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78968"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EF391E" w14:textId="12100EBF"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w:t>
                            </w:r>
                            <w:r w:rsidR="00F60A3E">
                              <w:rPr>
                                <w:rStyle w:val="20"/>
                                <w:b w:val="0"/>
                                <w:noProof/>
                                <w:lang w:eastAsia="ja-JP"/>
                              </w:rPr>
                              <w:t>3</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356F01AD"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1.84</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7EA01226" w14:textId="40122253" w:rsidR="009C3E1D" w:rsidRPr="00243AAB" w:rsidRDefault="00F60A3E"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w:rPr>
                                  <w:rStyle w:val="20"/>
                                  <w:rFonts w:ascii="Cambria Math" w:hAnsi="Cambria Math"/>
                                  <w:noProof/>
                                  <w:lang w:eastAsia="ja-JP"/>
                                </w:rPr>
                                <m:t>+</m:t>
                              </m:r>
                            </m:oMath>
                            <w:r w:rsidR="009C3E1D">
                              <w:rPr>
                                <w:rStyle w:val="20"/>
                                <w:b w:val="0"/>
                                <w:noProof/>
                                <w:lang w:eastAsia="ja-JP"/>
                              </w:rPr>
                              <w:t>0.0</w:t>
                            </w:r>
                            <w:r>
                              <w:rPr>
                                <w:rStyle w:val="20"/>
                                <w:b w:val="0"/>
                                <w:noProof/>
                                <w:lang w:eastAsia="ja-JP"/>
                              </w:rPr>
                              <w:t>04</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546DF" w14:textId="20CD09A8"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b w:val="0"/>
                                <w:noProof/>
                                <w:lang w:eastAsia="ja-JP"/>
                              </w:rPr>
                              <w:t>0.</w:t>
                            </w:r>
                            <w:r w:rsidR="00F60A3E">
                              <w:rPr>
                                <w:rStyle w:val="20"/>
                                <w:b w:val="0"/>
                                <w:noProof/>
                                <w:lang w:eastAsia="ja-JP"/>
                              </w:rPr>
                              <w:t>000</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3FDCB7A6" w14:textId="77777777" w:rsidR="009C3E1D" w:rsidRPr="00243AAB" w:rsidRDefault="009C3E1D" w:rsidP="009C3E1D">
                            <w:pPr>
                              <w:pStyle w:val="a4"/>
                              <w:snapToGrid/>
                              <w:spacing w:before="120" w:after="0"/>
                              <w:ind w:left="482" w:hanging="482"/>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p>
                        </w:tc>
                      </w:tr>
                      <w:tr w:rsidR="009C3E1D" w:rsidRPr="009031A6" w14:paraId="44D15F1F" w14:textId="77777777" w:rsidTr="009C3E1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68650B" w14:textId="77777777" w:rsidR="009C3E1D" w:rsidRPr="00243AAB" w:rsidRDefault="009C3E1D" w:rsidP="009C3E1D">
                            <w:pPr>
                              <w:pStyle w:val="a4"/>
                              <w:snapToGrid/>
                              <w:spacing w:after="0"/>
                              <w:ind w:left="482" w:hanging="482"/>
                              <w:jc w:val="center"/>
                              <w:rPr>
                                <w:rStyle w:val="20"/>
                                <w:b/>
                                <w:bCs/>
                                <w:noProof/>
                                <w:lang w:eastAsia="ja-JP"/>
                              </w:rPr>
                            </w:pPr>
                            <w:r>
                              <w:rPr>
                                <w:rFonts w:eastAsia="Meiryo UI"/>
                                <w:b w:val="0"/>
                                <w:bCs w:val="0"/>
                                <w:kern w:val="24"/>
                              </w:rPr>
                              <w:t>LRV TO</w:t>
                            </w:r>
                            <w:r w:rsidRPr="00243AAB">
                              <w:rPr>
                                <w:rFonts w:eastAsia="Meiryo UI"/>
                                <w:b w:val="0"/>
                                <w:bCs w:val="0"/>
                                <w:kern w:val="24"/>
                              </w:rPr>
                              <w:t>C</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916D5" w14:textId="77777777"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DE04A" w14:textId="30D10AC0" w:rsidR="009C3E1D" w:rsidRPr="00243AAB" w:rsidRDefault="009C3E1D" w:rsidP="009C3E1D">
                            <w:pPr>
                              <w:pStyle w:val="a4"/>
                              <w:snapToGrid/>
                              <w:spacing w:before="120"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Pr>
                                <w:rStyle w:val="20"/>
                                <w:b w:val="0"/>
                                <w:noProof/>
                                <w:lang w:eastAsia="ja-JP"/>
                              </w:rPr>
                              <w:t>2.</w:t>
                            </w:r>
                            <w:r w:rsidR="00F60A3E">
                              <w:rPr>
                                <w:rStyle w:val="20"/>
                                <w:b w:val="0"/>
                                <w:noProof/>
                                <w:lang w:eastAsia="ja-JP"/>
                              </w:rPr>
                              <w:t>00</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tcPr>
                          <w:p w14:paraId="13C25AEA" w14:textId="24044922"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2.</w:t>
                            </w:r>
                            <w:r w:rsidR="00F60A3E">
                              <w:rPr>
                                <w:rStyle w:val="20"/>
                                <w:b w:val="0"/>
                                <w:noProof/>
                                <w:lang w:eastAsia="ja-JP"/>
                              </w:rPr>
                              <w:t>08</w:t>
                            </w:r>
                          </w:p>
                        </w:tc>
                        <w:tc>
                          <w:tcPr>
                            <w:tcW w:w="1418" w:type="dxa"/>
                            <w:tcBorders>
                              <w:top w:val="single" w:sz="4" w:space="0" w:color="auto"/>
                              <w:left w:val="single" w:sz="4" w:space="0" w:color="auto"/>
                              <w:bottom w:val="single" w:sz="4" w:space="0" w:color="auto"/>
                              <w:right w:val="single" w:sz="4" w:space="0" w:color="auto"/>
                            </w:tcBorders>
                            <w:shd w:val="clear" w:color="auto" w:fill="FFFFFF" w:themeFill="background1"/>
                          </w:tcPr>
                          <w:p w14:paraId="2226895E" w14:textId="757E68EF"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
                              <m:r>
                                <m:rPr>
                                  <m:sty m:val="p"/>
                                </m:rPr>
                                <w:rPr>
                                  <w:rFonts w:ascii="Cambria Math" w:eastAsia="游明朝" w:hAnsi="Cambria Math"/>
                                </w:rPr>
                                <m:t>+</m:t>
                              </m:r>
                            </m:oMath>
                            <w:r>
                              <w:rPr>
                                <w:rStyle w:val="20"/>
                                <w:rFonts w:hint="eastAsia"/>
                                <w:b w:val="0"/>
                                <w:noProof/>
                                <w:lang w:eastAsia="ja-JP"/>
                              </w:rPr>
                              <w:t>0</w:t>
                            </w:r>
                            <w:r>
                              <w:rPr>
                                <w:rStyle w:val="20"/>
                                <w:b w:val="0"/>
                                <w:noProof/>
                                <w:lang w:eastAsia="ja-JP"/>
                              </w:rPr>
                              <w:t>.0</w:t>
                            </w:r>
                            <w:r w:rsidR="00F60A3E">
                              <w:rPr>
                                <w:rStyle w:val="20"/>
                                <w:b w:val="0"/>
                                <w:noProof/>
                                <w:lang w:eastAsia="ja-JP"/>
                              </w:rPr>
                              <w:t>9</w:t>
                            </w:r>
                          </w:p>
                        </w:tc>
                        <w:tc>
                          <w:tcPr>
                            <w:tcW w:w="14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0A421" w14:textId="551DEEFB"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m:oMath>
                              <m:r>
                                <m:rPr>
                                  <m:sty m:val="p"/>
                                </m:rPr>
                                <w:rPr>
                                  <w:rFonts w:ascii="Cambria Math" w:eastAsia="游明朝" w:hAnsi="Cambria Math"/>
                                </w:rPr>
                                <m:t>+</m:t>
                              </m:r>
                            </m:oMath>
                            <w:r>
                              <w:rPr>
                                <w:rStyle w:val="20"/>
                                <w:b w:val="0"/>
                                <w:noProof/>
                                <w:lang w:eastAsia="ja-JP"/>
                              </w:rPr>
                              <w:t>0.0</w:t>
                            </w:r>
                            <w:r w:rsidR="00F60A3E">
                              <w:rPr>
                                <w:rStyle w:val="20"/>
                                <w:b w:val="0"/>
                                <w:noProof/>
                                <w:lang w:eastAsia="ja-JP"/>
                              </w:rPr>
                              <w:t>01</w:t>
                            </w:r>
                          </w:p>
                        </w:tc>
                        <w:tc>
                          <w:tcPr>
                            <w:tcW w:w="1111" w:type="dxa"/>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vAlign w:val="center"/>
                          </w:tcPr>
                          <w:p w14:paraId="6B555CAE" w14:textId="77777777" w:rsidR="009C3E1D" w:rsidRPr="00243AAB" w:rsidRDefault="009C3E1D" w:rsidP="009C3E1D">
                            <w:pPr>
                              <w:pStyle w:val="a4"/>
                              <w:snapToGrid/>
                              <w:spacing w:after="0"/>
                              <w:ind w:left="482" w:hanging="482"/>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p>
                        </w:tc>
                      </w:tr>
                    </w:tbl>
                    <w:p w14:paraId="3BE56A51" w14:textId="293B8298" w:rsidR="00515A44" w:rsidRPr="00064AE1" w:rsidRDefault="00515A44" w:rsidP="00515A44">
                      <w:pPr>
                        <w:pStyle w:val="a4"/>
                        <w:spacing w:before="120" w:after="0"/>
                        <w:ind w:left="0"/>
                        <w:rPr>
                          <w:rFonts w:eastAsia="游明朝"/>
                          <w:bCs/>
                          <w:lang w:eastAsia="ja-JP"/>
                        </w:rPr>
                      </w:pPr>
                    </w:p>
                  </w:txbxContent>
                </v:textbox>
                <w10:wrap type="topAndBottom"/>
              </v:shape>
            </w:pict>
          </mc:Fallback>
        </mc:AlternateContent>
      </w:r>
    </w:p>
    <w:p w14:paraId="14EFCBE5" w14:textId="77777777" w:rsidR="002C05E5" w:rsidRPr="00653B5A" w:rsidRDefault="002C05E5" w:rsidP="007D2057">
      <w:pPr>
        <w:widowControl w:val="0"/>
        <w:snapToGrid/>
        <w:spacing w:after="0"/>
        <w:jc w:val="both"/>
        <w:rPr>
          <w:rFonts w:eastAsia="游明朝"/>
          <w:color w:val="auto"/>
          <w:kern w:val="2"/>
          <w:lang w:eastAsia="ja-JP"/>
        </w:rPr>
      </w:pPr>
    </w:p>
    <w:p w14:paraId="798DA287" w14:textId="66F3BF0C" w:rsidR="007D2057" w:rsidRPr="00653B5A" w:rsidRDefault="007D2057" w:rsidP="00C20F49">
      <w:pPr>
        <w:keepNext/>
        <w:widowControl w:val="0"/>
        <w:numPr>
          <w:ilvl w:val="1"/>
          <w:numId w:val="5"/>
        </w:numPr>
        <w:snapToGrid/>
        <w:spacing w:before="120"/>
        <w:jc w:val="both"/>
        <w:outlineLvl w:val="1"/>
        <w:rPr>
          <w:rFonts w:eastAsia="游ゴシック Light"/>
          <w:b/>
          <w:bCs/>
          <w:color w:val="FF0000"/>
          <w:kern w:val="2"/>
          <w:lang w:eastAsia="ja-JP"/>
        </w:rPr>
      </w:pPr>
      <w:bookmarkStart w:id="376" w:name="_Toc144133672"/>
      <w:r w:rsidRPr="00653B5A">
        <w:rPr>
          <w:rFonts w:eastAsia="游ゴシック Light"/>
          <w:b/>
          <w:bCs/>
          <w:color w:val="FF0000"/>
          <w:kern w:val="2"/>
          <w:lang w:eastAsia="ja-JP"/>
        </w:rPr>
        <w:t>Future Tasks</w:t>
      </w:r>
      <w:bookmarkEnd w:id="376"/>
    </w:p>
    <w:p w14:paraId="3D98920F" w14:textId="130E4609" w:rsidR="00B00652" w:rsidRPr="00653B5A" w:rsidRDefault="00926E44" w:rsidP="008F2DE3">
      <w:pPr>
        <w:widowControl w:val="0"/>
        <w:snapToGrid/>
        <w:ind w:firstLineChars="100" w:firstLine="240"/>
        <w:jc w:val="both"/>
        <w:rPr>
          <w:rFonts w:eastAsia="游明朝"/>
          <w:color w:val="auto"/>
          <w:lang w:eastAsia="ja-JP"/>
        </w:rPr>
      </w:pPr>
      <w:bookmarkStart w:id="377" w:name="_Toc144133673"/>
      <w:r w:rsidRPr="00653B5A">
        <w:rPr>
          <w:rFonts w:eastAsia="游明朝"/>
          <w:color w:val="auto"/>
          <w:lang w:eastAsia="ja-JP"/>
        </w:rPr>
        <w:t xml:space="preserve">The optimization result represented in this report considers only the water quality model. The optimization variables, which are the ones we can manipulate, are </w:t>
      </w:r>
      <w:r w:rsidR="00A841BE" w:rsidRPr="00653B5A">
        <w:rPr>
          <w:rFonts w:eastAsia="游明朝"/>
          <w:color w:val="auto"/>
          <w:lang w:eastAsia="ja-JP"/>
        </w:rPr>
        <w:t>assumed to be the total chlorine</w:t>
      </w:r>
      <w:r w:rsidRPr="00653B5A">
        <w:rPr>
          <w:rFonts w:eastAsia="游明朝"/>
          <w:color w:val="auto"/>
          <w:lang w:eastAsia="ja-JP"/>
        </w:rPr>
        <w:t xml:space="preserve">. However, </w:t>
      </w:r>
      <w:r w:rsidR="00A841BE" w:rsidRPr="00653B5A">
        <w:rPr>
          <w:rFonts w:eastAsia="游明朝"/>
          <w:color w:val="auto"/>
          <w:lang w:eastAsia="ja-JP"/>
        </w:rPr>
        <w:t>it affects mainly on</w:t>
      </w:r>
      <w:r w:rsidRPr="00653B5A">
        <w:rPr>
          <w:rFonts w:eastAsia="游明朝"/>
          <w:color w:val="auto"/>
          <w:lang w:eastAsia="ja-JP"/>
        </w:rPr>
        <w:t xml:space="preserve"> the progress of </w:t>
      </w:r>
      <w:r w:rsidR="00A841BE" w:rsidRPr="00653B5A">
        <w:rPr>
          <w:rFonts w:eastAsia="游明朝"/>
          <w:color w:val="auto"/>
          <w:lang w:eastAsia="ja-JP"/>
        </w:rPr>
        <w:t>fouling</w:t>
      </w:r>
      <w:r w:rsidRPr="00653B5A">
        <w:rPr>
          <w:rFonts w:eastAsia="游明朝"/>
          <w:color w:val="auto"/>
          <w:lang w:eastAsia="ja-JP"/>
        </w:rPr>
        <w:t xml:space="preserve"> in a long term, and they do not have strong effects on the water quality in a short term. For this reason, no or little cost improvement is found in the optimization with only water quality model.</w:t>
      </w:r>
      <w:r w:rsidR="00A841BE" w:rsidRPr="00653B5A">
        <w:rPr>
          <w:rFonts w:eastAsia="游明朝" w:hint="eastAsia"/>
          <w:color w:val="auto"/>
          <w:lang w:eastAsia="ja-JP"/>
        </w:rPr>
        <w:t xml:space="preserve"> </w:t>
      </w:r>
      <w:r w:rsidR="00A841BE" w:rsidRPr="00653B5A">
        <w:rPr>
          <w:rFonts w:eastAsia="游明朝"/>
          <w:color w:val="auto"/>
          <w:lang w:eastAsia="ja-JP"/>
        </w:rPr>
        <w:t>We need to integrate fouling model into the optimization to consider the longer effects of total chlorine on the membrane performance.</w:t>
      </w:r>
    </w:p>
    <w:p w14:paraId="3227CC3C" w14:textId="4307E500" w:rsidR="00DB730C" w:rsidRPr="00653B5A" w:rsidRDefault="00DB730C" w:rsidP="008F2DE3">
      <w:pPr>
        <w:widowControl w:val="0"/>
        <w:snapToGrid/>
        <w:ind w:firstLineChars="100" w:firstLine="240"/>
        <w:jc w:val="both"/>
        <w:rPr>
          <w:rFonts w:eastAsia="游明朝"/>
          <w:color w:val="FF0000"/>
          <w:lang w:eastAsia="ja-JP"/>
        </w:rPr>
      </w:pPr>
      <w:r w:rsidRPr="00653B5A">
        <w:rPr>
          <w:rFonts w:eastAsia="游明朝"/>
          <w:color w:val="FF0000"/>
          <w:lang w:eastAsia="ja-JP"/>
        </w:rPr>
        <w:t xml:space="preserve">In fact, LVMWD implemented 2-stage and 3-stage operations were mixed, and even during </w:t>
      </w:r>
      <w:r w:rsidR="00F60391" w:rsidRPr="00653B5A">
        <w:rPr>
          <w:rFonts w:eastAsia="游明朝"/>
          <w:color w:val="FF0000"/>
          <w:lang w:eastAsia="ja-JP"/>
        </w:rPr>
        <w:t xml:space="preserve">the </w:t>
      </w:r>
      <w:r w:rsidRPr="00653B5A">
        <w:rPr>
          <w:rFonts w:eastAsia="游明朝"/>
          <w:color w:val="FF0000"/>
          <w:lang w:eastAsia="ja-JP"/>
        </w:rPr>
        <w:t xml:space="preserve">3-stage operation, the number of RO elements changes 6 and 7, which making it difficult data set to monitor steady-state operation. In addition, since the operational conditions were not suitable for developing machine learning or AI control, it was necessary to provide a period of about six months during the </w:t>
      </w:r>
      <w:r w:rsidR="007A6B5C" w:rsidRPr="00653B5A">
        <w:rPr>
          <w:rFonts w:eastAsia="游明朝"/>
          <w:color w:val="FF0000"/>
          <w:lang w:eastAsia="ja-JP"/>
        </w:rPr>
        <w:t>steady status</w:t>
      </w:r>
      <w:r w:rsidRPr="00653B5A">
        <w:rPr>
          <w:rFonts w:eastAsia="游明朝"/>
          <w:color w:val="FF0000"/>
          <w:lang w:eastAsia="ja-JP"/>
        </w:rPr>
        <w:t xml:space="preserve"> in which only the total chlorine concentration was varied to learn the response of RO system. </w:t>
      </w:r>
      <w:r w:rsidR="00483B97" w:rsidRPr="00653B5A">
        <w:rPr>
          <w:rFonts w:eastAsia="游明朝"/>
          <w:color w:val="FF0000"/>
          <w:lang w:eastAsia="ja-JP"/>
        </w:rPr>
        <w:t>We</w:t>
      </w:r>
      <w:r w:rsidRPr="00653B5A">
        <w:rPr>
          <w:rFonts w:eastAsia="游明朝"/>
          <w:color w:val="FF0000"/>
          <w:lang w:eastAsia="ja-JP"/>
        </w:rPr>
        <w:t xml:space="preserve"> would like to separately present the recommended conditions for online demonstration</w:t>
      </w:r>
      <w:r w:rsidR="00483B97" w:rsidRPr="00653B5A">
        <w:rPr>
          <w:rFonts w:eastAsia="游明朝"/>
          <w:color w:val="FF0000"/>
          <w:lang w:eastAsia="ja-JP"/>
        </w:rPr>
        <w:t xml:space="preserve"> in Year 2.</w:t>
      </w:r>
    </w:p>
    <w:p w14:paraId="7923DECC" w14:textId="21281DD2" w:rsidR="00C20F49" w:rsidRPr="00653B5A" w:rsidRDefault="00926E44" w:rsidP="00B00652">
      <w:pPr>
        <w:widowControl w:val="0"/>
        <w:snapToGrid/>
        <w:ind w:firstLineChars="100" w:firstLine="240"/>
        <w:jc w:val="both"/>
        <w:rPr>
          <w:rFonts w:eastAsia="游明朝"/>
          <w:color w:val="auto"/>
          <w:lang w:eastAsia="ja-JP"/>
        </w:rPr>
      </w:pPr>
      <w:proofErr w:type="gramStart"/>
      <w:r w:rsidRPr="00653B5A">
        <w:rPr>
          <w:rFonts w:eastAsia="游明朝" w:hint="eastAsia"/>
          <w:color w:val="auto"/>
          <w:lang w:eastAsia="ja-JP"/>
        </w:rPr>
        <w:t>I</w:t>
      </w:r>
      <w:r w:rsidRPr="00653B5A">
        <w:rPr>
          <w:rFonts w:eastAsia="游明朝"/>
          <w:color w:val="auto"/>
          <w:lang w:eastAsia="ja-JP"/>
        </w:rPr>
        <w:t>n order to</w:t>
      </w:r>
      <w:proofErr w:type="gramEnd"/>
      <w:r w:rsidRPr="00653B5A">
        <w:rPr>
          <w:rFonts w:eastAsia="游明朝"/>
          <w:color w:val="auto"/>
          <w:lang w:eastAsia="ja-JP"/>
        </w:rPr>
        <w:t xml:space="preserve"> optimize chemical dosage while considering fouling, we need to model the relationship between them as discussed in Section 2.3. However, i</w:t>
      </w:r>
      <w:r w:rsidR="00C20F49" w:rsidRPr="00653B5A">
        <w:rPr>
          <w:rFonts w:eastAsia="游明朝"/>
          <w:color w:val="auto"/>
          <w:lang w:eastAsia="ja-JP"/>
        </w:rPr>
        <w:t>nsufficient data sets</w:t>
      </w:r>
      <w:r w:rsidRPr="00653B5A">
        <w:rPr>
          <w:rFonts w:eastAsia="游明朝"/>
          <w:color w:val="auto"/>
          <w:lang w:eastAsia="ja-JP"/>
        </w:rPr>
        <w:t xml:space="preserve"> are available</w:t>
      </w:r>
      <w:r w:rsidR="00C20F49" w:rsidRPr="00653B5A">
        <w:rPr>
          <w:rFonts w:eastAsia="游明朝"/>
          <w:color w:val="auto"/>
          <w:lang w:eastAsia="ja-JP"/>
        </w:rPr>
        <w:t xml:space="preserve"> to learn UF total chlorine and pressure increase for AI optimization.</w:t>
      </w:r>
      <w:r w:rsidRPr="00653B5A">
        <w:rPr>
          <w:rFonts w:eastAsia="游明朝"/>
          <w:color w:val="auto"/>
          <w:lang w:eastAsia="ja-JP"/>
        </w:rPr>
        <w:t xml:space="preserve"> </w:t>
      </w:r>
      <w:r w:rsidR="00C20F49" w:rsidRPr="00653B5A">
        <w:rPr>
          <w:rFonts w:eastAsia="游明朝"/>
          <w:color w:val="auto"/>
          <w:lang w:eastAsia="ja-JP"/>
        </w:rPr>
        <w:t>It is difficult to analyze the pressure increases, CIP events, and their causal relationship with total chlorine and other water qualities, because operational conditions were intentionally changed after each CIP</w:t>
      </w:r>
      <w:r w:rsidRPr="00653B5A">
        <w:rPr>
          <w:rFonts w:eastAsia="游明朝"/>
          <w:color w:val="auto"/>
          <w:lang w:eastAsia="ja-JP"/>
        </w:rPr>
        <w:t xml:space="preserve"> and only 5 time periods are available for analysis. From the machine learning perspective, there are not enough samples for many changed factors</w:t>
      </w:r>
      <w:r w:rsidR="00C20F49" w:rsidRPr="00653B5A">
        <w:rPr>
          <w:rFonts w:eastAsia="游明朝"/>
          <w:color w:val="auto"/>
          <w:lang w:eastAsia="ja-JP"/>
        </w:rPr>
        <w:t>.</w:t>
      </w:r>
      <w:r w:rsidRPr="00653B5A">
        <w:rPr>
          <w:rFonts w:eastAsia="游明朝"/>
          <w:color w:val="auto"/>
          <w:lang w:eastAsia="ja-JP"/>
        </w:rPr>
        <w:t xml:space="preserve"> </w:t>
      </w:r>
      <w:bookmarkStart w:id="378" w:name="_Hlk146547994"/>
      <w:r w:rsidRPr="00653B5A">
        <w:rPr>
          <w:rFonts w:eastAsia="游明朝"/>
          <w:color w:val="auto"/>
          <w:lang w:eastAsia="ja-JP"/>
        </w:rPr>
        <w:t>We recommend performing e</w:t>
      </w:r>
      <w:r w:rsidR="00C20F49" w:rsidRPr="00653B5A">
        <w:rPr>
          <w:rFonts w:eastAsia="游明朝"/>
          <w:color w:val="auto"/>
          <w:lang w:eastAsia="ja-JP"/>
        </w:rPr>
        <w:t>xperiment</w:t>
      </w:r>
      <w:r w:rsidRPr="00653B5A">
        <w:rPr>
          <w:rFonts w:eastAsia="游明朝"/>
          <w:color w:val="auto"/>
          <w:lang w:eastAsia="ja-JP"/>
        </w:rPr>
        <w:t>s to collect much data with fewer changing factors: l</w:t>
      </w:r>
      <w:r w:rsidR="00C20F49" w:rsidRPr="00653B5A">
        <w:rPr>
          <w:rFonts w:eastAsia="游明朝"/>
          <w:color w:val="auto"/>
          <w:lang w:eastAsia="ja-JP"/>
        </w:rPr>
        <w:t>onger CIP intervals with only changing total chlorine</w:t>
      </w:r>
      <w:r w:rsidRPr="00653B5A">
        <w:rPr>
          <w:rFonts w:eastAsia="游明朝"/>
          <w:color w:val="auto"/>
          <w:lang w:eastAsia="ja-JP"/>
        </w:rPr>
        <w:t xml:space="preserve"> (for example, </w:t>
      </w:r>
      <w:r w:rsidR="00C20F49" w:rsidRPr="00653B5A">
        <w:rPr>
          <w:rFonts w:eastAsia="游明朝"/>
          <w:color w:val="auto"/>
          <w:lang w:eastAsia="ja-JP"/>
        </w:rPr>
        <w:t>starting with 2.0 [mg/L] of total chlorine and reducing it stepwise over 4000 hours</w:t>
      </w:r>
      <w:r w:rsidRPr="00653B5A">
        <w:rPr>
          <w:rFonts w:eastAsia="游明朝"/>
          <w:color w:val="auto"/>
          <w:lang w:eastAsia="ja-JP"/>
        </w:rPr>
        <w:t>)</w:t>
      </w:r>
      <w:r w:rsidR="00C20F49" w:rsidRPr="00653B5A">
        <w:rPr>
          <w:rFonts w:eastAsia="游明朝"/>
          <w:color w:val="auto"/>
          <w:lang w:eastAsia="ja-JP"/>
        </w:rPr>
        <w:t>.</w:t>
      </w:r>
      <w:bookmarkEnd w:id="378"/>
    </w:p>
    <w:p w14:paraId="1B0CC8FF" w14:textId="25D9C343" w:rsidR="00B00652" w:rsidRPr="00653B5A" w:rsidRDefault="00B00652" w:rsidP="00B00652">
      <w:pPr>
        <w:widowControl w:val="0"/>
        <w:snapToGrid/>
        <w:ind w:firstLineChars="100" w:firstLine="240"/>
        <w:jc w:val="both"/>
        <w:rPr>
          <w:rFonts w:eastAsia="游明朝"/>
          <w:color w:val="auto"/>
          <w:lang w:eastAsia="ja-JP"/>
        </w:rPr>
      </w:pPr>
      <w:r w:rsidRPr="00653B5A">
        <w:rPr>
          <w:rFonts w:eastAsia="游明朝" w:hint="eastAsia"/>
          <w:color w:val="auto"/>
          <w:lang w:eastAsia="ja-JP"/>
        </w:rPr>
        <w:t>T</w:t>
      </w:r>
      <w:r w:rsidRPr="00653B5A">
        <w:rPr>
          <w:rFonts w:eastAsia="游明朝"/>
          <w:color w:val="auto"/>
          <w:lang w:eastAsia="ja-JP"/>
        </w:rPr>
        <w:t>here is a possibility that scaling is also problematic in LVMWD. If ion concentration in the feed water could be measured, the potential for mineral precipitation could be evaluated.</w:t>
      </w:r>
    </w:p>
    <w:p w14:paraId="4A0B10A7" w14:textId="25024D0E" w:rsidR="00B00652" w:rsidRPr="00653B5A" w:rsidRDefault="00B00652">
      <w:pPr>
        <w:snapToGrid/>
        <w:spacing w:after="0"/>
        <w:rPr>
          <w:rFonts w:eastAsia="游明朝"/>
          <w:lang w:eastAsia="ja-JP"/>
        </w:rPr>
      </w:pPr>
    </w:p>
    <w:p w14:paraId="76DC7420" w14:textId="50FF7D3C" w:rsidR="007D2057" w:rsidRPr="00653B5A" w:rsidRDefault="007D2057">
      <w:pPr>
        <w:keepNext/>
        <w:widowControl w:val="0"/>
        <w:numPr>
          <w:ilvl w:val="0"/>
          <w:numId w:val="5"/>
        </w:numPr>
        <w:snapToGrid/>
        <w:spacing w:after="0"/>
        <w:jc w:val="both"/>
        <w:outlineLvl w:val="0"/>
        <w:rPr>
          <w:rFonts w:eastAsia="游ゴシック Light"/>
          <w:b/>
          <w:bCs/>
          <w:color w:val="FF0000"/>
          <w:kern w:val="2"/>
          <w:lang w:eastAsia="ja-JP"/>
        </w:rPr>
      </w:pPr>
      <w:r w:rsidRPr="00653B5A">
        <w:rPr>
          <w:rFonts w:eastAsia="游ゴシック Light"/>
          <w:b/>
          <w:bCs/>
          <w:color w:val="FF0000"/>
          <w:kern w:val="2"/>
          <w:lang w:eastAsia="ja-JP"/>
        </w:rPr>
        <w:t xml:space="preserve">Desktop </w:t>
      </w:r>
      <w:r w:rsidR="006B67F3" w:rsidRPr="00653B5A">
        <w:rPr>
          <w:rFonts w:eastAsia="游ゴシック Light"/>
          <w:b/>
          <w:bCs/>
          <w:color w:val="FF0000"/>
          <w:kern w:val="2"/>
          <w:lang w:eastAsia="ja-JP"/>
        </w:rPr>
        <w:t>Analysis</w:t>
      </w:r>
      <w:r w:rsidRPr="00653B5A">
        <w:rPr>
          <w:rFonts w:eastAsia="游ゴシック Light"/>
          <w:b/>
          <w:bCs/>
          <w:color w:val="FF0000"/>
          <w:kern w:val="2"/>
          <w:lang w:eastAsia="ja-JP"/>
        </w:rPr>
        <w:t xml:space="preserve"> based on WBMWD</w:t>
      </w:r>
      <w:bookmarkEnd w:id="377"/>
    </w:p>
    <w:bookmarkEnd w:id="8"/>
    <w:p w14:paraId="5282D237" w14:textId="4EFA108A" w:rsidR="00E659D6" w:rsidRPr="00653B5A" w:rsidRDefault="00E659D6" w:rsidP="00E659D6">
      <w:pPr>
        <w:widowControl w:val="0"/>
        <w:snapToGrid/>
        <w:spacing w:before="120" w:after="0"/>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t>We received three years of operational data in West Basin Municipal Water District (WBMWD) and analyzed the data focusing on the cost reduction at Title 22 filter.</w:t>
      </w:r>
      <w:r w:rsidR="006C7D78" w:rsidRPr="00653B5A">
        <w:rPr>
          <w:rFonts w:eastAsia="游明朝"/>
          <w:color w:val="auto"/>
          <w:kern w:val="2"/>
          <w:lang w:eastAsia="ja-JP"/>
        </w:rPr>
        <w:t xml:space="preserve"> </w:t>
      </w:r>
      <w:r w:rsidRPr="00653B5A">
        <w:rPr>
          <w:rFonts w:eastAsia="游明朝"/>
          <w:color w:val="auto"/>
          <w:kern w:val="2"/>
          <w:lang w:eastAsia="ja-JP"/>
        </w:rPr>
        <w:t>WBMWD process flow schematic is shown in</w:t>
      </w:r>
      <w:r w:rsidRPr="00653B5A">
        <w:rPr>
          <w:rFonts w:eastAsia="游明朝"/>
          <w:color w:val="FF0000"/>
          <w:kern w:val="2"/>
          <w:lang w:eastAsia="ja-JP"/>
        </w:rPr>
        <w:t xml:space="preserve"> </w:t>
      </w:r>
      <w:r w:rsidRPr="00653B5A">
        <w:rPr>
          <w:rFonts w:eastAsia="游明朝"/>
          <w:color w:val="FF0000"/>
          <w:kern w:val="2"/>
          <w:lang w:eastAsia="ja-JP"/>
        </w:rPr>
        <w:fldChar w:fldCharType="begin"/>
      </w:r>
      <w:r w:rsidRPr="00653B5A">
        <w:rPr>
          <w:rFonts w:eastAsia="游明朝"/>
          <w:color w:val="FF0000"/>
          <w:kern w:val="2"/>
          <w:lang w:eastAsia="ja-JP"/>
        </w:rPr>
        <w:instrText xml:space="preserve"> REF _Ref144752734 \h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w:t>
      </w:r>
      <w:r w:rsidRPr="00653B5A">
        <w:rPr>
          <w:rFonts w:eastAsia="游明朝"/>
          <w:color w:val="FF0000"/>
          <w:kern w:val="2"/>
          <w:lang w:eastAsia="ja-JP"/>
        </w:rPr>
        <w:fldChar w:fldCharType="end"/>
      </w:r>
      <w:r w:rsidRPr="00653B5A">
        <w:rPr>
          <w:rFonts w:eastAsia="游明朝"/>
          <w:color w:val="auto"/>
          <w:kern w:val="2"/>
          <w:lang w:eastAsia="ja-JP"/>
        </w:rPr>
        <w:t>. WBMWD receives secondary effluent from the City of Los Angeles’s Hyperion Water Reclamation Plant (HWRP)</w:t>
      </w:r>
      <w:r w:rsidRPr="00653B5A">
        <w:rPr>
          <w:rStyle w:val="af2"/>
          <w:rFonts w:eastAsia="游明朝"/>
          <w:color w:val="auto"/>
          <w:kern w:val="2"/>
          <w:lang w:eastAsia="ja-JP"/>
        </w:rPr>
        <w:footnoteReference w:id="10"/>
      </w:r>
      <w:r w:rsidRPr="00653B5A">
        <w:rPr>
          <w:rFonts w:eastAsia="游明朝"/>
          <w:color w:val="auto"/>
          <w:kern w:val="2"/>
          <w:lang w:eastAsia="ja-JP"/>
        </w:rPr>
        <w:t xml:space="preserve">. The secondary effluent from HWRP is distributed to the two streams: a. 40 MGD for industrial and irrigation, and another b. 45 MGD for cooling tower and boiler feed as shown in </w:t>
      </w:r>
      <w:r w:rsidRPr="00653B5A">
        <w:rPr>
          <w:rFonts w:eastAsia="游明朝"/>
          <w:color w:val="FF0000"/>
          <w:kern w:val="2"/>
          <w:lang w:eastAsia="ja-JP"/>
        </w:rPr>
        <w:fldChar w:fldCharType="begin"/>
      </w:r>
      <w:r w:rsidRPr="00653B5A">
        <w:rPr>
          <w:rFonts w:eastAsia="游明朝"/>
          <w:color w:val="FF0000"/>
          <w:kern w:val="2"/>
          <w:lang w:eastAsia="ja-JP"/>
        </w:rPr>
        <w:instrText xml:space="preserve"> REF _Ref144752734 \h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w:t>
      </w:r>
      <w:r w:rsidRPr="00653B5A">
        <w:rPr>
          <w:rFonts w:eastAsia="游明朝"/>
          <w:color w:val="FF0000"/>
          <w:kern w:val="2"/>
          <w:lang w:eastAsia="ja-JP"/>
        </w:rPr>
        <w:fldChar w:fldCharType="end"/>
      </w:r>
      <w:r w:rsidRPr="00653B5A">
        <w:rPr>
          <w:rFonts w:eastAsia="游明朝"/>
          <w:color w:val="auto"/>
          <w:kern w:val="2"/>
          <w:lang w:eastAsia="ja-JP"/>
        </w:rPr>
        <w:t>.</w:t>
      </w:r>
    </w:p>
    <w:p w14:paraId="7FC76E1B" w14:textId="77777777" w:rsidR="00E659D6" w:rsidRPr="00653B5A" w:rsidRDefault="00E659D6" w:rsidP="00E659D6">
      <w:pPr>
        <w:widowControl w:val="0"/>
        <w:snapToGrid/>
        <w:spacing w:before="120" w:after="0"/>
        <w:jc w:val="both"/>
        <w:rPr>
          <w:rFonts w:eastAsia="游明朝"/>
          <w:color w:val="auto"/>
          <w:kern w:val="2"/>
          <w:lang w:eastAsia="ja-JP"/>
        </w:rPr>
      </w:pPr>
    </w:p>
    <w:p w14:paraId="20D7F1C1" w14:textId="77777777" w:rsidR="00E659D6" w:rsidRPr="00653B5A" w:rsidRDefault="00E659D6" w:rsidP="00E659D6">
      <w:pPr>
        <w:keepNext/>
        <w:widowControl w:val="0"/>
        <w:snapToGrid/>
        <w:spacing w:before="120" w:after="0"/>
        <w:jc w:val="center"/>
      </w:pPr>
      <w:r w:rsidRPr="00653B5A">
        <w:rPr>
          <w:noProof/>
        </w:rPr>
        <w:drawing>
          <wp:inline distT="0" distB="0" distL="0" distR="0" wp14:anchorId="3DBAC873" wp14:editId="39D897B4">
            <wp:extent cx="5962218" cy="3421380"/>
            <wp:effectExtent l="0" t="0" r="635" b="7620"/>
            <wp:docPr id="2058712544" name="図 205871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5984" cy="3429280"/>
                    </a:xfrm>
                    <a:prstGeom prst="rect">
                      <a:avLst/>
                    </a:prstGeom>
                    <a:noFill/>
                    <a:ln>
                      <a:noFill/>
                    </a:ln>
                  </pic:spPr>
                </pic:pic>
              </a:graphicData>
            </a:graphic>
          </wp:inline>
        </w:drawing>
      </w:r>
    </w:p>
    <w:p w14:paraId="17623AFA" w14:textId="77777777" w:rsidR="00E659D6" w:rsidRPr="00653B5A" w:rsidRDefault="00E659D6" w:rsidP="00E659D6">
      <w:pPr>
        <w:pStyle w:val="af0"/>
        <w:jc w:val="center"/>
        <w:rPr>
          <w:rFonts w:eastAsia="游明朝"/>
          <w:color w:val="auto"/>
          <w:kern w:val="2"/>
          <w:sz w:val="24"/>
          <w:szCs w:val="24"/>
          <w:lang w:eastAsia="ja-JP"/>
        </w:rPr>
      </w:pPr>
      <w:bookmarkStart w:id="379" w:name="_Ref144752734"/>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w:t>
      </w:r>
      <w:r w:rsidRPr="00653B5A">
        <w:rPr>
          <w:color w:val="auto"/>
          <w:sz w:val="24"/>
          <w:szCs w:val="24"/>
        </w:rPr>
        <w:fldChar w:fldCharType="end"/>
      </w:r>
      <w:bookmarkEnd w:id="379"/>
      <w:r w:rsidRPr="00653B5A">
        <w:rPr>
          <w:color w:val="auto"/>
          <w:sz w:val="24"/>
          <w:szCs w:val="24"/>
        </w:rPr>
        <w:t xml:space="preserve"> WBMWD Process Flow Schematic</w:t>
      </w:r>
    </w:p>
    <w:p w14:paraId="2E7D55B3" w14:textId="77777777" w:rsidR="00E659D6" w:rsidRPr="00653B5A" w:rsidRDefault="00E659D6" w:rsidP="00E659D6">
      <w:pPr>
        <w:widowControl w:val="0"/>
        <w:snapToGrid/>
        <w:spacing w:before="120" w:after="0"/>
        <w:jc w:val="both"/>
        <w:rPr>
          <w:rFonts w:eastAsia="游明朝"/>
          <w:color w:val="auto"/>
          <w:kern w:val="2"/>
          <w:lang w:eastAsia="ja-JP"/>
        </w:rPr>
      </w:pPr>
    </w:p>
    <w:p w14:paraId="194D7571"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t>The objective of data analysis is to maintain effluent turbidity from the Title 22 filter less than 2 NTU required by the Title 22 criteria</w:t>
      </w:r>
      <w:r w:rsidRPr="00653B5A">
        <w:rPr>
          <w:rStyle w:val="af2"/>
          <w:rFonts w:eastAsia="游明朝"/>
          <w:color w:val="auto"/>
          <w:kern w:val="2"/>
          <w:lang w:eastAsia="ja-JP"/>
        </w:rPr>
        <w:footnoteReference w:id="11"/>
      </w:r>
      <w:r w:rsidRPr="00653B5A">
        <w:rPr>
          <w:rFonts w:eastAsia="游明朝"/>
          <w:color w:val="auto"/>
          <w:kern w:val="2"/>
          <w:lang w:eastAsia="ja-JP"/>
        </w:rPr>
        <w:t xml:space="preserve"> and to optimize FeCl</w:t>
      </w:r>
      <w:r w:rsidRPr="00653B5A">
        <w:rPr>
          <w:rFonts w:eastAsia="游明朝"/>
          <w:color w:val="auto"/>
          <w:kern w:val="2"/>
          <w:vertAlign w:val="subscript"/>
          <w:lang w:eastAsia="ja-JP"/>
        </w:rPr>
        <w:t>3</w:t>
      </w:r>
      <w:r w:rsidRPr="00653B5A">
        <w:rPr>
          <w:rFonts w:eastAsia="游明朝"/>
          <w:color w:val="auto"/>
          <w:kern w:val="2"/>
          <w:lang w:eastAsia="ja-JP"/>
        </w:rPr>
        <w:t xml:space="preserve"> (ferric chloride) and cationic polymer injected before the High-Rate Clarifier (HRC)</w:t>
      </w:r>
      <w:r w:rsidRPr="00653B5A">
        <w:rPr>
          <w:rFonts w:eastAsia="游明朝"/>
          <w:color w:val="FF0000"/>
          <w:kern w:val="2"/>
          <w:lang w:eastAsia="ja-JP"/>
        </w:rPr>
        <w:t xml:space="preserve"> </w:t>
      </w:r>
      <w:r w:rsidRPr="00653B5A">
        <w:rPr>
          <w:rFonts w:eastAsia="游明朝"/>
          <w:color w:val="auto"/>
          <w:kern w:val="2"/>
          <w:lang w:eastAsia="ja-JP"/>
        </w:rPr>
        <w:t xml:space="preserve">for cost saving. </w:t>
      </w:r>
    </w:p>
    <w:p w14:paraId="4B9F397B"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eastAsia="游明朝"/>
          <w:color w:val="auto"/>
          <w:kern w:val="2"/>
          <w:lang w:eastAsia="ja-JP"/>
        </w:rPr>
        <w:tab/>
        <w:t xml:space="preserve">To analyze data for the Title 22 filter, both online data measured hourly (Hourly), and grab sampling data measured daily (Daily) listed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_Ref144752778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1</w:t>
      </w:r>
      <w:r w:rsidRPr="00653B5A">
        <w:rPr>
          <w:rFonts w:eastAsia="游明朝"/>
          <w:color w:val="FF0000"/>
          <w:kern w:val="2"/>
          <w:lang w:eastAsia="ja-JP"/>
        </w:rPr>
        <w:fldChar w:fldCharType="end"/>
      </w:r>
      <w:r w:rsidRPr="00653B5A">
        <w:rPr>
          <w:rFonts w:eastAsia="游明朝"/>
          <w:color w:val="auto"/>
          <w:kern w:val="2"/>
          <w:lang w:eastAsia="ja-JP"/>
        </w:rPr>
        <w:t xml:space="preserve"> were provided. The data listed from “1” </w:t>
      </w:r>
      <w:r w:rsidRPr="00653B5A">
        <w:rPr>
          <w:rFonts w:eastAsia="游明朝"/>
          <w:color w:val="auto"/>
          <w:kern w:val="2"/>
          <w:lang w:eastAsia="ja-JP"/>
        </w:rPr>
        <w:lastRenderedPageBreak/>
        <w:t xml:space="preserve">to “12” were retrieved hourly from January 2020 through March 2023, and from “G1” to “G3” were grabbed from September 2020 through March 2023. The measurement data are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_Ref144752778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1</w:t>
      </w:r>
      <w:r w:rsidRPr="00653B5A">
        <w:rPr>
          <w:rFonts w:eastAsia="游明朝"/>
          <w:color w:val="auto"/>
          <w:kern w:val="2"/>
          <w:lang w:eastAsia="ja-JP"/>
        </w:rPr>
        <w:fldChar w:fldCharType="end"/>
      </w:r>
      <w:r w:rsidRPr="00653B5A">
        <w:rPr>
          <w:rFonts w:eastAsia="游明朝"/>
          <w:color w:val="auto"/>
          <w:kern w:val="2"/>
          <w:lang w:eastAsia="ja-JP"/>
        </w:rPr>
        <w:t xml:space="preserve"> and the measurement points in the process flow diagram illustrated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_Ref144752809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2</w:t>
      </w:r>
      <w:r w:rsidRPr="00653B5A">
        <w:rPr>
          <w:rFonts w:eastAsia="游明朝"/>
          <w:color w:val="FF0000"/>
          <w:kern w:val="2"/>
          <w:lang w:eastAsia="ja-JP"/>
        </w:rPr>
        <w:fldChar w:fldCharType="end"/>
      </w:r>
      <w:r w:rsidRPr="00653B5A">
        <w:rPr>
          <w:rFonts w:eastAsia="游明朝"/>
          <w:color w:val="auto"/>
          <w:kern w:val="2"/>
          <w:lang w:eastAsia="ja-JP"/>
        </w:rPr>
        <w:t>.</w:t>
      </w:r>
    </w:p>
    <w:p w14:paraId="366CFDD3" w14:textId="77777777" w:rsidR="00E659D6" w:rsidRPr="00653B5A" w:rsidRDefault="00E659D6" w:rsidP="00E659D6">
      <w:pPr>
        <w:widowControl w:val="0"/>
        <w:snapToGrid/>
        <w:spacing w:before="120" w:after="0"/>
        <w:jc w:val="both"/>
        <w:rPr>
          <w:rFonts w:eastAsia="游明朝"/>
          <w:color w:val="auto"/>
          <w:kern w:val="2"/>
          <w:lang w:eastAsia="ja-JP"/>
        </w:rPr>
      </w:pPr>
    </w:p>
    <w:p w14:paraId="0E524ED6" w14:textId="77777777" w:rsidR="00E659D6" w:rsidRPr="00653B5A" w:rsidRDefault="00E659D6" w:rsidP="00E659D6">
      <w:pPr>
        <w:pStyle w:val="af0"/>
        <w:keepNext/>
        <w:spacing w:after="120"/>
        <w:jc w:val="center"/>
        <w:rPr>
          <w:color w:val="auto"/>
          <w:sz w:val="24"/>
          <w:szCs w:val="24"/>
        </w:rPr>
      </w:pPr>
      <w:bookmarkStart w:id="380" w:name="_Ref144752778"/>
      <w:r w:rsidRPr="00653B5A">
        <w:rPr>
          <w:color w:val="auto"/>
          <w:sz w:val="24"/>
          <w:szCs w:val="24"/>
        </w:rPr>
        <w:t xml:space="preserve">Table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Table \* ARABIC \s 1 </w:instrText>
      </w:r>
      <w:r w:rsidRPr="00653B5A">
        <w:rPr>
          <w:color w:val="auto"/>
          <w:sz w:val="24"/>
          <w:szCs w:val="24"/>
        </w:rPr>
        <w:fldChar w:fldCharType="separate"/>
      </w:r>
      <w:r w:rsidRPr="00653B5A">
        <w:rPr>
          <w:noProof/>
          <w:color w:val="auto"/>
          <w:sz w:val="24"/>
          <w:szCs w:val="24"/>
        </w:rPr>
        <w:t>1</w:t>
      </w:r>
      <w:r w:rsidRPr="00653B5A">
        <w:rPr>
          <w:color w:val="auto"/>
          <w:sz w:val="24"/>
          <w:szCs w:val="24"/>
        </w:rPr>
        <w:fldChar w:fldCharType="end"/>
      </w:r>
      <w:bookmarkEnd w:id="380"/>
      <w:r w:rsidRPr="00653B5A">
        <w:rPr>
          <w:color w:val="auto"/>
          <w:sz w:val="24"/>
          <w:szCs w:val="24"/>
        </w:rPr>
        <w:t xml:space="preserve"> Data List</w:t>
      </w:r>
    </w:p>
    <w:p w14:paraId="06A730A7" w14:textId="77777777" w:rsidR="00E659D6" w:rsidRPr="00653B5A" w:rsidRDefault="00E659D6" w:rsidP="00E659D6">
      <w:pPr>
        <w:widowControl w:val="0"/>
        <w:snapToGrid/>
        <w:spacing w:before="120" w:after="0"/>
        <w:jc w:val="center"/>
        <w:rPr>
          <w:rFonts w:eastAsia="游明朝"/>
          <w:color w:val="auto"/>
          <w:kern w:val="2"/>
          <w:lang w:eastAsia="ja-JP"/>
        </w:rPr>
      </w:pPr>
      <w:r w:rsidRPr="00653B5A">
        <w:rPr>
          <w:rFonts w:eastAsia="游明朝"/>
          <w:noProof/>
          <w:color w:val="auto"/>
          <w:kern w:val="2"/>
          <w:lang w:eastAsia="ja-JP"/>
        </w:rPr>
        <w:drawing>
          <wp:inline distT="0" distB="0" distL="0" distR="0" wp14:anchorId="03A14F81" wp14:editId="45409FB2">
            <wp:extent cx="5851038" cy="3483101"/>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61631" cy="3489407"/>
                    </a:xfrm>
                    <a:prstGeom prst="rect">
                      <a:avLst/>
                    </a:prstGeom>
                    <a:noFill/>
                    <a:ln>
                      <a:noFill/>
                    </a:ln>
                  </pic:spPr>
                </pic:pic>
              </a:graphicData>
            </a:graphic>
          </wp:inline>
        </w:drawing>
      </w:r>
    </w:p>
    <w:p w14:paraId="57022007" w14:textId="77777777" w:rsidR="00E659D6" w:rsidRPr="00653B5A" w:rsidRDefault="00E659D6" w:rsidP="00E659D6">
      <w:pPr>
        <w:widowControl w:val="0"/>
        <w:snapToGrid/>
        <w:spacing w:before="120" w:after="0"/>
        <w:jc w:val="center"/>
        <w:rPr>
          <w:rFonts w:eastAsia="游明朝"/>
          <w:color w:val="auto"/>
          <w:kern w:val="2"/>
          <w:lang w:eastAsia="ja-JP"/>
        </w:rPr>
      </w:pPr>
    </w:p>
    <w:p w14:paraId="07939093" w14:textId="77777777" w:rsidR="00E659D6" w:rsidRPr="00653B5A" w:rsidRDefault="00E659D6" w:rsidP="00E659D6">
      <w:pPr>
        <w:keepNext/>
        <w:widowControl w:val="0"/>
        <w:snapToGrid/>
        <w:spacing w:before="120" w:after="0"/>
        <w:jc w:val="center"/>
      </w:pPr>
      <w:r w:rsidRPr="00653B5A">
        <w:rPr>
          <w:rFonts w:eastAsia="游明朝"/>
          <w:noProof/>
          <w:color w:val="auto"/>
          <w:kern w:val="2"/>
          <w:lang w:eastAsia="ja-JP"/>
        </w:rPr>
        <w:drawing>
          <wp:inline distT="0" distB="0" distL="0" distR="0" wp14:anchorId="1679E637" wp14:editId="5B3B3831">
            <wp:extent cx="5407660" cy="2609215"/>
            <wp:effectExtent l="0" t="0" r="2540" b="635"/>
            <wp:docPr id="2058712545" name="図 205871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7660" cy="2609215"/>
                    </a:xfrm>
                    <a:prstGeom prst="rect">
                      <a:avLst/>
                    </a:prstGeom>
                    <a:noFill/>
                    <a:ln>
                      <a:noFill/>
                    </a:ln>
                  </pic:spPr>
                </pic:pic>
              </a:graphicData>
            </a:graphic>
          </wp:inline>
        </w:drawing>
      </w:r>
    </w:p>
    <w:p w14:paraId="431E1DAF" w14:textId="77777777" w:rsidR="00E659D6" w:rsidRPr="00653B5A" w:rsidRDefault="00E659D6" w:rsidP="00E659D6">
      <w:pPr>
        <w:pStyle w:val="af0"/>
        <w:jc w:val="center"/>
        <w:rPr>
          <w:color w:val="auto"/>
          <w:sz w:val="24"/>
          <w:szCs w:val="24"/>
        </w:rPr>
      </w:pPr>
      <w:bookmarkStart w:id="381" w:name="_Ref14475280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2</w:t>
      </w:r>
      <w:r w:rsidRPr="00653B5A">
        <w:rPr>
          <w:color w:val="auto"/>
          <w:sz w:val="24"/>
          <w:szCs w:val="24"/>
        </w:rPr>
        <w:fldChar w:fldCharType="end"/>
      </w:r>
      <w:bookmarkEnd w:id="381"/>
      <w:r w:rsidRPr="00653B5A">
        <w:rPr>
          <w:color w:val="auto"/>
          <w:sz w:val="24"/>
          <w:szCs w:val="24"/>
        </w:rPr>
        <w:t xml:space="preserve"> Measurement Points in Process Flow Diagram</w:t>
      </w:r>
    </w:p>
    <w:p w14:paraId="7565AAF2" w14:textId="77777777" w:rsidR="00E659D6" w:rsidRPr="00653B5A" w:rsidRDefault="00E659D6" w:rsidP="00E659D6"/>
    <w:p w14:paraId="585C0717"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eastAsia="游明朝"/>
          <w:color w:val="auto"/>
          <w:kern w:val="2"/>
          <w:lang w:eastAsia="ja-JP"/>
        </w:rPr>
        <w:tab/>
        <w:t>To achieve the objective using those data, we created a model by Data-Driven Modeling for Optimization (DDMO) developed by Yokogawa Electric Corporation.</w:t>
      </w:r>
    </w:p>
    <w:p w14:paraId="5D88DCE3" w14:textId="77777777" w:rsidR="00E659D6" w:rsidRPr="00653B5A" w:rsidRDefault="00E659D6" w:rsidP="00E659D6">
      <w:pPr>
        <w:widowControl w:val="0"/>
        <w:snapToGrid/>
        <w:spacing w:before="120" w:after="0"/>
        <w:jc w:val="both"/>
        <w:rPr>
          <w:rFonts w:eastAsia="游明朝"/>
          <w:color w:val="auto"/>
          <w:kern w:val="2"/>
          <w:lang w:eastAsia="ja-JP"/>
        </w:rPr>
      </w:pPr>
      <w:r w:rsidRPr="00653B5A">
        <w:rPr>
          <w:rFonts w:eastAsia="游明朝"/>
          <w:color w:val="auto"/>
          <w:kern w:val="2"/>
          <w:lang w:eastAsia="ja-JP"/>
        </w:rPr>
        <w:tab/>
        <w:t>We explain the DDMO algorithm and report the optimization results in more detail.</w:t>
      </w:r>
    </w:p>
    <w:p w14:paraId="668EE10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125ADCD3" w14:textId="111545FE" w:rsidR="00E659D6" w:rsidRPr="00653B5A" w:rsidRDefault="00E659D6">
      <w:pPr>
        <w:keepNext/>
        <w:widowControl w:val="0"/>
        <w:numPr>
          <w:ilvl w:val="1"/>
          <w:numId w:val="5"/>
        </w:numPr>
        <w:snapToGrid/>
        <w:jc w:val="both"/>
        <w:outlineLvl w:val="1"/>
        <w:rPr>
          <w:rFonts w:eastAsia="游ゴシック Light"/>
          <w:b/>
          <w:bCs/>
          <w:color w:val="auto"/>
          <w:kern w:val="2"/>
          <w:lang w:eastAsia="ja-JP"/>
        </w:rPr>
      </w:pPr>
      <w:bookmarkStart w:id="382" w:name="_Toc144133674"/>
      <w:r w:rsidRPr="00653B5A">
        <w:rPr>
          <w:rFonts w:eastAsia="游ゴシック Light" w:hint="eastAsia"/>
          <w:b/>
          <w:bCs/>
          <w:color w:val="auto"/>
          <w:kern w:val="2"/>
          <w:lang w:eastAsia="ja-JP"/>
        </w:rPr>
        <w:t xml:space="preserve">Model Creation </w:t>
      </w:r>
      <w:r w:rsidRPr="00653B5A">
        <w:rPr>
          <w:rFonts w:eastAsia="游ゴシック Light"/>
          <w:b/>
          <w:bCs/>
          <w:color w:val="auto"/>
          <w:kern w:val="2"/>
          <w:lang w:eastAsia="ja-JP"/>
        </w:rPr>
        <w:t>by DDMO</w:t>
      </w:r>
      <w:bookmarkEnd w:id="382"/>
    </w:p>
    <w:p w14:paraId="42D64EFD" w14:textId="77777777" w:rsidR="00E659D6" w:rsidRPr="00653B5A" w:rsidRDefault="00E659D6" w:rsidP="00E659D6">
      <w:pPr>
        <w:widowControl w:val="0"/>
        <w:snapToGrid/>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t xml:space="preserve">In this data analysis, we created models by DDMO. </w:t>
      </w:r>
    </w:p>
    <w:p w14:paraId="32A10C90"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DDMO is a modeling technology that can extensively extract all characteristics of process variables from historical operation data of actual plants</w:t>
      </w:r>
      <w:r w:rsidRPr="00653B5A">
        <w:rPr>
          <w:rStyle w:val="af2"/>
          <w:rFonts w:eastAsia="游明朝"/>
          <w:color w:val="auto"/>
          <w:kern w:val="2"/>
          <w:lang w:eastAsia="ja-JP"/>
        </w:rPr>
        <w:footnoteReference w:id="12"/>
      </w:r>
      <w:r w:rsidRPr="00653B5A">
        <w:rPr>
          <w:rFonts w:eastAsia="游明朝"/>
          <w:color w:val="auto"/>
          <w:kern w:val="2"/>
          <w:lang w:eastAsia="ja-JP"/>
        </w:rPr>
        <w:t>. It is possible to improve the operation of customers’ plants with this technology that can create models elucidating relationships among energy consumption, operation cost and product quality, and derive optimum operation conditions of plants.</w:t>
      </w:r>
    </w:p>
    <w:p w14:paraId="676BC32E"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Characteristics are extracted by principal component analysis (PCA) as equations</w:t>
      </w:r>
      <w:r w:rsidRPr="00653B5A">
        <w:rPr>
          <w:rStyle w:val="af2"/>
          <w:rFonts w:eastAsia="游明朝"/>
          <w:color w:val="auto"/>
          <w:kern w:val="2"/>
          <w:lang w:eastAsia="ja-JP"/>
        </w:rPr>
        <w:footnoteReference w:id="13"/>
      </w:r>
      <w:r w:rsidRPr="00653B5A">
        <w:rPr>
          <w:rFonts w:eastAsia="游明朝"/>
          <w:color w:val="auto"/>
          <w:kern w:val="2"/>
          <w:lang w:eastAsia="ja-JP"/>
        </w:rPr>
        <w:t xml:space="preserve">. PCA is a popular technique for analyzing large datasets and is a statistical technique for reducing the dimensionality of a dataset. It is used for making predictive models. </w:t>
      </w:r>
    </w:p>
    <w:p w14:paraId="434260B9" w14:textId="77777777" w:rsidR="003A464B"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As shown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_Ref144807301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3</w:t>
      </w:r>
      <w:r w:rsidRPr="00653B5A">
        <w:rPr>
          <w:rFonts w:eastAsia="游明朝"/>
          <w:color w:val="FF0000"/>
          <w:kern w:val="2"/>
          <w:lang w:eastAsia="ja-JP"/>
        </w:rPr>
        <w:fldChar w:fldCharType="end"/>
      </w:r>
      <w:r w:rsidRPr="00653B5A">
        <w:rPr>
          <w:rFonts w:eastAsia="游明朝"/>
          <w:color w:val="auto"/>
          <w:kern w:val="2"/>
          <w:lang w:eastAsia="ja-JP"/>
        </w:rPr>
        <w:t xml:space="preserve">, PCA finds the best planes to express the data. And some equations are derived </w:t>
      </w:r>
      <w:proofErr w:type="gramStart"/>
      <w:r w:rsidRPr="00653B5A">
        <w:rPr>
          <w:rFonts w:eastAsia="游明朝"/>
          <w:color w:val="auto"/>
          <w:kern w:val="2"/>
          <w:lang w:eastAsia="ja-JP"/>
        </w:rPr>
        <w:t>as a result of</w:t>
      </w:r>
      <w:proofErr w:type="gramEnd"/>
      <w:r w:rsidRPr="00653B5A">
        <w:rPr>
          <w:rFonts w:eastAsia="游明朝"/>
          <w:color w:val="auto"/>
          <w:kern w:val="2"/>
          <w:lang w:eastAsia="ja-JP"/>
        </w:rPr>
        <w:t xml:space="preserve"> data analysis by PCA. Equation 3-1 is an example of equations. </w:t>
      </w:r>
    </w:p>
    <w:p w14:paraId="70AC4D3C" w14:textId="121C92DA" w:rsidR="003A464B" w:rsidRPr="00653B5A" w:rsidRDefault="00000000" w:rsidP="003A464B">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1</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1</m:t>
                  </m:r>
                </m:sub>
              </m:sSub>
              <m:r>
                <w:rPr>
                  <w:rFonts w:ascii="Cambria Math" w:eastAsia="Cambria Math" w:hAnsi="Cambria Math"/>
                </w:rPr>
                <m:t>+</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2</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2</m:t>
                  </m:r>
                </m:sub>
              </m:sSub>
              <m:r>
                <w:rPr>
                  <w:rFonts w:ascii="Cambria Math" w:eastAsia="Cambria Math" w:hAnsi="Cambria Math"/>
                </w:rPr>
                <m:t>+</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3</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3</m:t>
                  </m:r>
                </m:sub>
              </m:sSub>
              <m:r>
                <w:rPr>
                  <w:rFonts w:ascii="Cambria Math" w:eastAsia="Cambria Math" w:hAnsi="Cambria Math"/>
                </w:rPr>
                <m:t>+</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4</m:t>
                  </m:r>
                </m:sub>
              </m:sSub>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4</m:t>
                  </m:r>
                </m:sub>
              </m:sSub>
              <m:r>
                <w:rPr>
                  <w:rFonts w:ascii="Cambria Math" w:eastAsia="Cambria Math" w:hAnsi="Cambria Math"/>
                </w:rPr>
                <m:t>=0#</m:t>
              </m:r>
              <m:d>
                <m:dPr>
                  <m:ctrlPr>
                    <w:rPr>
                      <w:rFonts w:ascii="Cambria Math" w:eastAsia="Cambria Math" w:hAnsi="Cambria Math"/>
                    </w:rPr>
                  </m:ctrlPr>
                </m:dPr>
                <m:e>
                  <m:r>
                    <m:rPr>
                      <m:sty m:val="p"/>
                    </m:rPr>
                    <w:rPr>
                      <w:rFonts w:ascii="Cambria Math" w:eastAsia="Cambria Math" w:hAnsi="Cambria Math"/>
                    </w:rPr>
                    <m:t>3-1</m:t>
                  </m:r>
                </m:e>
              </m:d>
              <m:ctrlPr>
                <w:rPr>
                  <w:rFonts w:ascii="Cambria Math" w:eastAsia="Cambria Math" w:hAnsi="Cambria Math"/>
                  <w:i/>
                  <w:iCs/>
                </w:rPr>
              </m:ctrlPr>
            </m:e>
          </m:eqArr>
        </m:oMath>
      </m:oMathPara>
    </w:p>
    <w:p w14:paraId="2C2BB7DE" w14:textId="49E9A001" w:rsidR="00E659D6" w:rsidRPr="00653B5A" w:rsidRDefault="00000000" w:rsidP="00E659D6">
      <w:pPr>
        <w:widowControl w:val="0"/>
        <w:snapToGrid/>
        <w:jc w:val="both"/>
        <w:rPr>
          <w:rFonts w:eastAsia="游明朝"/>
          <w:color w:val="auto"/>
          <w:kern w:val="2"/>
          <w:lang w:eastAsia="ja-JP"/>
        </w:rPr>
      </w:pPr>
      <m:oMath>
        <m:sSub>
          <m:sSubPr>
            <m:ctrlPr>
              <w:rPr>
                <w:rFonts w:ascii="Cambria Math" w:eastAsia="游明朝" w:hAnsi="Cambria Math"/>
                <w:i/>
              </w:rPr>
            </m:ctrlPr>
          </m:sSubPr>
          <m:e>
            <m:r>
              <w:rPr>
                <w:rFonts w:ascii="Cambria Math" w:eastAsia="游明朝" w:hAnsi="Cambria Math"/>
              </w:rPr>
              <m:t>x</m:t>
            </m:r>
          </m:e>
          <m:sub>
            <m:r>
              <w:rPr>
                <w:rFonts w:ascii="Cambria Math" w:eastAsia="游明朝" w:hAnsi="Cambria Math"/>
              </w:rPr>
              <m:t>i</m:t>
            </m:r>
          </m:sub>
        </m:sSub>
      </m:oMath>
      <w:r w:rsidR="003A464B" w:rsidRPr="00653B5A">
        <w:rPr>
          <w:rFonts w:eastAsia="游明朝" w:hint="eastAsia"/>
          <w:lang w:eastAsia="ja-JP"/>
        </w:rPr>
        <w:t xml:space="preserve"> </w:t>
      </w:r>
      <w:r w:rsidR="003A464B" w:rsidRPr="00653B5A">
        <w:rPr>
          <w:rFonts w:eastAsia="游明朝"/>
          <w:lang w:eastAsia="ja-JP"/>
        </w:rPr>
        <w:t>(</w:t>
      </w:r>
      <m:oMath>
        <m:r>
          <w:rPr>
            <w:rFonts w:ascii="Cambria Math" w:eastAsia="游明朝" w:hAnsi="Cambria Math"/>
          </w:rPr>
          <m:t>i=1,2,3,4</m:t>
        </m:r>
      </m:oMath>
      <w:r w:rsidR="003A464B" w:rsidRPr="00653B5A">
        <w:rPr>
          <w:rFonts w:eastAsia="游明朝"/>
          <w:lang w:eastAsia="ja-JP"/>
        </w:rPr>
        <w:t>)</w:t>
      </w:r>
      <w:r w:rsidR="00E659D6" w:rsidRPr="00653B5A">
        <w:rPr>
          <w:rFonts w:eastAsia="游明朝"/>
          <w:color w:val="auto"/>
          <w:kern w:val="2"/>
          <w:lang w:eastAsia="ja-JP"/>
        </w:rPr>
        <w:t xml:space="preserve"> are variables such as chemicals, water qualities and so on, and coefficient values </w:t>
      </w:r>
      <m:oMath>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c</m:t>
            </m:r>
          </m:e>
          <m:sub>
            <m:r>
              <w:rPr>
                <w:rFonts w:ascii="Cambria Math" w:eastAsia="游明朝" w:hAnsi="Cambria Math"/>
                <w:color w:val="auto"/>
                <w:kern w:val="2"/>
                <w:lang w:eastAsia="ja-JP"/>
              </w:rPr>
              <m:t>1</m:t>
            </m:r>
          </m:sub>
        </m:sSub>
        <m:r>
          <w:rPr>
            <w:rFonts w:ascii="Cambria Math" w:eastAsia="游明朝" w:hAnsi="Cambria Math"/>
          </w:rPr>
          <m:t>=0.31,</m:t>
        </m:r>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c</m:t>
            </m:r>
          </m:e>
          <m:sub>
            <m:r>
              <w:rPr>
                <w:rFonts w:ascii="Cambria Math" w:eastAsia="游明朝" w:hAnsi="Cambria Math"/>
                <w:color w:val="auto"/>
                <w:kern w:val="2"/>
                <w:lang w:eastAsia="ja-JP"/>
              </w:rPr>
              <m:t>2</m:t>
            </m:r>
          </m:sub>
        </m:sSub>
        <m:r>
          <w:rPr>
            <w:rFonts w:ascii="Cambria Math" w:eastAsia="游明朝" w:hAnsi="Cambria Math"/>
          </w:rPr>
          <m:t>=-0.15,</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3</m:t>
            </m:r>
          </m:sub>
        </m:sSub>
        <m:r>
          <w:rPr>
            <w:rFonts w:ascii="Cambria Math" w:eastAsia="游明朝" w:hAnsi="Cambria Math"/>
          </w:rPr>
          <m:t xml:space="preserve">=0.13, </m:t>
        </m:r>
        <m:sSub>
          <m:sSubPr>
            <m:ctrlPr>
              <w:rPr>
                <w:rFonts w:ascii="Cambria Math" w:eastAsia="游明朝" w:hAnsi="Cambria Math"/>
                <w:i/>
              </w:rPr>
            </m:ctrlPr>
          </m:sSubPr>
          <m:e>
            <m:r>
              <w:rPr>
                <w:rFonts w:ascii="Cambria Math" w:eastAsia="游明朝" w:hAnsi="Cambria Math"/>
              </w:rPr>
              <m:t>c</m:t>
            </m:r>
          </m:e>
          <m:sub>
            <m:r>
              <w:rPr>
                <w:rFonts w:ascii="Cambria Math" w:eastAsia="游明朝" w:hAnsi="Cambria Math"/>
              </w:rPr>
              <m:t>4</m:t>
            </m:r>
          </m:sub>
        </m:sSub>
        <m:r>
          <w:rPr>
            <w:rFonts w:ascii="Cambria Math" w:eastAsia="游明朝" w:hAnsi="Cambria Math"/>
          </w:rPr>
          <m:t>=0.46</m:t>
        </m:r>
      </m:oMath>
      <w:r w:rsidR="00E659D6" w:rsidRPr="00653B5A">
        <w:rPr>
          <w:rFonts w:eastAsia="游明朝"/>
          <w:color w:val="auto"/>
          <w:kern w:val="2"/>
          <w:lang w:eastAsia="ja-JP"/>
        </w:rPr>
        <w:t xml:space="preserve"> are calculated by PCA. Using equations, optimal values such as chemicals are derived that satisfy the constraints such as water quality regulations.</w:t>
      </w:r>
    </w:p>
    <w:p w14:paraId="50A28381" w14:textId="4FA0E0E0"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Since these calculations can be executed automatically, the coefficient values of characteristic equations can be adjusted without the manual tuning to improve the accuracy of calculating. </w:t>
      </w:r>
    </w:p>
    <w:p w14:paraId="69DFD63A" w14:textId="77777777" w:rsidR="00873C74" w:rsidRPr="00653B5A" w:rsidRDefault="00873C74" w:rsidP="00E659D6">
      <w:pPr>
        <w:widowControl w:val="0"/>
        <w:snapToGrid/>
        <w:jc w:val="both"/>
        <w:rPr>
          <w:rFonts w:eastAsia="游明朝"/>
          <w:color w:val="auto"/>
          <w:kern w:val="2"/>
          <w:lang w:eastAsia="ja-JP"/>
        </w:rPr>
      </w:pPr>
    </w:p>
    <w:p w14:paraId="059BCC3A" w14:textId="77777777" w:rsidR="00E659D6" w:rsidRPr="00653B5A" w:rsidRDefault="00E659D6" w:rsidP="00E659D6">
      <w:pPr>
        <w:keepNext/>
        <w:widowControl w:val="0"/>
        <w:snapToGrid/>
        <w:jc w:val="center"/>
      </w:pPr>
      <w:r w:rsidRPr="00653B5A">
        <w:rPr>
          <w:rFonts w:eastAsia="游明朝"/>
          <w:noProof/>
          <w:color w:val="auto"/>
          <w:kern w:val="2"/>
          <w:lang w:eastAsia="ja-JP"/>
        </w:rPr>
        <w:lastRenderedPageBreak/>
        <w:drawing>
          <wp:inline distT="0" distB="0" distL="0" distR="0" wp14:anchorId="4D1D3080" wp14:editId="09E7A96A">
            <wp:extent cx="4747565" cy="2347883"/>
            <wp:effectExtent l="0" t="0" r="0" b="0"/>
            <wp:docPr id="2058712546" name="図 205871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0319" cy="2369027"/>
                    </a:xfrm>
                    <a:prstGeom prst="rect">
                      <a:avLst/>
                    </a:prstGeom>
                    <a:noFill/>
                    <a:ln>
                      <a:noFill/>
                    </a:ln>
                  </pic:spPr>
                </pic:pic>
              </a:graphicData>
            </a:graphic>
          </wp:inline>
        </w:drawing>
      </w:r>
    </w:p>
    <w:p w14:paraId="44F670D0" w14:textId="77777777" w:rsidR="00E659D6" w:rsidRPr="00653B5A" w:rsidRDefault="00E659D6" w:rsidP="00E659D6">
      <w:pPr>
        <w:pStyle w:val="af0"/>
        <w:jc w:val="center"/>
        <w:rPr>
          <w:rFonts w:eastAsia="游明朝"/>
          <w:color w:val="auto"/>
          <w:kern w:val="2"/>
          <w:sz w:val="24"/>
          <w:szCs w:val="24"/>
          <w:lang w:eastAsia="ja-JP"/>
        </w:rPr>
      </w:pPr>
      <w:bookmarkStart w:id="383" w:name="_Ref144807301"/>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bookmarkEnd w:id="383"/>
      <w:r w:rsidRPr="00653B5A">
        <w:rPr>
          <w:color w:val="auto"/>
          <w:sz w:val="24"/>
          <w:szCs w:val="24"/>
        </w:rPr>
        <w:t xml:space="preserve"> Extraction of Equations by PCA</w:t>
      </w:r>
    </w:p>
    <w:p w14:paraId="3D52A7B1" w14:textId="77777777" w:rsidR="00E659D6" w:rsidRPr="00653B5A" w:rsidRDefault="00E659D6" w:rsidP="00E659D6">
      <w:pPr>
        <w:widowControl w:val="0"/>
        <w:snapToGrid/>
        <w:jc w:val="both"/>
        <w:rPr>
          <w:rFonts w:eastAsia="游明朝"/>
          <w:color w:val="auto"/>
          <w:kern w:val="2"/>
          <w:lang w:eastAsia="ja-JP"/>
        </w:rPr>
      </w:pPr>
    </w:p>
    <w:p w14:paraId="123553C2" w14:textId="77777777" w:rsidR="00E659D6" w:rsidRPr="00653B5A" w:rsidRDefault="00E659D6" w:rsidP="00E659D6">
      <w:pPr>
        <w:snapToGrid/>
        <w:spacing w:after="0"/>
        <w:rPr>
          <w:rFonts w:eastAsia="游ゴシック Light"/>
          <w:b/>
          <w:bCs/>
          <w:color w:val="auto"/>
          <w:kern w:val="2"/>
          <w:lang w:eastAsia="ja-JP"/>
        </w:rPr>
      </w:pPr>
      <w:bookmarkStart w:id="384" w:name="_Toc144133675"/>
    </w:p>
    <w:p w14:paraId="22DAE982" w14:textId="77777777" w:rsidR="00E659D6" w:rsidRPr="00653B5A" w:rsidRDefault="00E659D6">
      <w:pPr>
        <w:keepNext/>
        <w:widowControl w:val="0"/>
        <w:numPr>
          <w:ilvl w:val="1"/>
          <w:numId w:val="5"/>
        </w:numPr>
        <w:snapToGrid/>
        <w:jc w:val="both"/>
        <w:outlineLvl w:val="1"/>
        <w:rPr>
          <w:rFonts w:eastAsia="游ゴシック Light"/>
          <w:b/>
          <w:bCs/>
          <w:color w:val="auto"/>
          <w:kern w:val="2"/>
          <w:lang w:eastAsia="ja-JP"/>
        </w:rPr>
      </w:pPr>
      <w:r w:rsidRPr="00653B5A">
        <w:rPr>
          <w:rFonts w:eastAsia="游ゴシック Light" w:hint="eastAsia"/>
          <w:b/>
          <w:bCs/>
          <w:color w:val="auto"/>
          <w:kern w:val="2"/>
          <w:lang w:eastAsia="ja-JP"/>
        </w:rPr>
        <w:t>M</w:t>
      </w:r>
      <w:r w:rsidRPr="00653B5A">
        <w:rPr>
          <w:rFonts w:eastAsia="游ゴシック Light"/>
          <w:b/>
          <w:bCs/>
          <w:color w:val="auto"/>
          <w:kern w:val="2"/>
          <w:lang w:eastAsia="ja-JP"/>
        </w:rPr>
        <w:t xml:space="preserve">odels </w:t>
      </w:r>
    </w:p>
    <w:p w14:paraId="433CE443" w14:textId="77777777" w:rsidR="00E659D6" w:rsidRPr="00653B5A" w:rsidRDefault="00E659D6" w:rsidP="00E659D6">
      <w:pPr>
        <w:rPr>
          <w:rFonts w:eastAsia="游明朝"/>
          <w:lang w:eastAsia="ja-JP"/>
        </w:rPr>
      </w:pPr>
      <w:r w:rsidRPr="00653B5A">
        <w:rPr>
          <w:rFonts w:eastAsia="游明朝"/>
          <w:lang w:eastAsia="ja-JP"/>
        </w:rPr>
        <w:tab/>
      </w:r>
      <w:r w:rsidRPr="00653B5A">
        <w:rPr>
          <w:rFonts w:eastAsia="游明朝" w:hint="cs"/>
          <w:lang w:eastAsia="ja-JP"/>
        </w:rPr>
        <w:t>I</w:t>
      </w:r>
      <w:r w:rsidRPr="00653B5A">
        <w:rPr>
          <w:rFonts w:eastAsia="游明朝"/>
          <w:lang w:eastAsia="ja-JP"/>
        </w:rPr>
        <w:t xml:space="preserve">n this data analysis, we created two types of models of an hourly average and a daily average model by DDMO. </w:t>
      </w:r>
    </w:p>
    <w:p w14:paraId="120DB57C" w14:textId="77777777" w:rsidR="00E659D6" w:rsidRPr="00653B5A" w:rsidRDefault="00E659D6" w:rsidP="00E659D6">
      <w:pPr>
        <w:rPr>
          <w:rFonts w:eastAsia="游明朝"/>
          <w:lang w:eastAsia="ja-JP"/>
        </w:rPr>
      </w:pPr>
      <w:r w:rsidRPr="00653B5A">
        <w:rPr>
          <w:rFonts w:eastAsia="游明朝"/>
          <w:lang w:eastAsia="ja-JP"/>
        </w:rPr>
        <w:tab/>
        <w:t xml:space="preserve">The objective of the model creation is to optimize ferric chloride and cationic polymer dosages injected before the HRT while maintaining Title 22 filter effluent turbidity as required by the Title 22 criteria. </w:t>
      </w:r>
    </w:p>
    <w:p w14:paraId="32F8130A" w14:textId="77777777" w:rsidR="00E659D6" w:rsidRPr="00653B5A" w:rsidRDefault="00E659D6" w:rsidP="00E659D6">
      <w:pPr>
        <w:rPr>
          <w:rFonts w:eastAsia="游明朝"/>
          <w:lang w:eastAsia="ja-JP"/>
        </w:rPr>
      </w:pPr>
      <w:r w:rsidRPr="00653B5A">
        <w:rPr>
          <w:rFonts w:eastAsia="游明朝"/>
          <w:lang w:eastAsia="ja-JP"/>
        </w:rPr>
        <w:tab/>
        <w:t>In this section, we report the model creation and the optimization results.</w:t>
      </w:r>
    </w:p>
    <w:p w14:paraId="71FF3AED" w14:textId="77777777" w:rsidR="00E659D6" w:rsidRPr="00653B5A" w:rsidRDefault="00E659D6">
      <w:pPr>
        <w:pStyle w:val="3"/>
        <w:numPr>
          <w:ilvl w:val="2"/>
          <w:numId w:val="5"/>
        </w:numPr>
        <w:rPr>
          <w:lang w:eastAsia="ja-JP"/>
        </w:rPr>
      </w:pPr>
      <w:r w:rsidRPr="00653B5A">
        <w:rPr>
          <w:rFonts w:hint="eastAsia"/>
          <w:lang w:eastAsia="ja-JP"/>
        </w:rPr>
        <w:t xml:space="preserve">Hourly </w:t>
      </w:r>
      <w:r w:rsidRPr="00653B5A">
        <w:rPr>
          <w:lang w:eastAsia="ja-JP"/>
        </w:rPr>
        <w:t xml:space="preserve">Average </w:t>
      </w:r>
      <w:r w:rsidRPr="00653B5A">
        <w:rPr>
          <w:rFonts w:hint="eastAsia"/>
          <w:lang w:eastAsia="ja-JP"/>
        </w:rPr>
        <w:t>Model</w:t>
      </w:r>
      <w:bookmarkEnd w:id="384"/>
    </w:p>
    <w:p w14:paraId="67847D32"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r>
      <w:bookmarkStart w:id="385" w:name="_Hlk145008644"/>
      <w:bookmarkStart w:id="386" w:name="_Hlk145008590"/>
      <w:r w:rsidRPr="00653B5A">
        <w:rPr>
          <w:rFonts w:eastAsia="游明朝"/>
          <w:color w:val="auto"/>
          <w:kern w:val="2"/>
          <w:lang w:eastAsia="ja-JP"/>
        </w:rPr>
        <w:t xml:space="preserve">An hourly average model is the model created using hourly data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_Ref144752778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1</w:t>
      </w:r>
      <w:r w:rsidRPr="00653B5A">
        <w:rPr>
          <w:rFonts w:eastAsia="游明朝"/>
          <w:color w:val="auto"/>
          <w:kern w:val="2"/>
          <w:lang w:eastAsia="ja-JP"/>
        </w:rPr>
        <w:fldChar w:fldCharType="end"/>
      </w:r>
      <w:r w:rsidRPr="00653B5A">
        <w:rPr>
          <w:rFonts w:eastAsia="游明朝"/>
          <w:color w:val="auto"/>
          <w:kern w:val="2"/>
          <w:lang w:eastAsia="ja-JP"/>
        </w:rPr>
        <w:t xml:space="preserve">. </w:t>
      </w:r>
      <w:bookmarkEnd w:id="385"/>
    </w:p>
    <w:p w14:paraId="60C3E4F8" w14:textId="6C099C3F"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Ideally, the chemical dosages should be controlled considering the fluctuation of influent water quality such as turbidity. However, turbidity is only measured online at effluent of the Title 22 filter, not measured online at the Title 22 filter feed. Therefore, we created the hourly average model with limited datasets.</w:t>
      </w:r>
    </w:p>
    <w:bookmarkEnd w:id="386"/>
    <w:p w14:paraId="5633D6F5"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1DCA5F2E" w14:textId="77777777" w:rsidR="00E659D6" w:rsidRPr="00653B5A" w:rsidRDefault="00E659D6">
      <w:pPr>
        <w:pStyle w:val="4"/>
        <w:numPr>
          <w:ilvl w:val="3"/>
          <w:numId w:val="5"/>
        </w:numPr>
        <w:rPr>
          <w:szCs w:val="24"/>
          <w:lang w:eastAsia="ja-JP"/>
        </w:rPr>
      </w:pPr>
      <w:bookmarkStart w:id="387" w:name="_Toc144133676"/>
      <w:r w:rsidRPr="00653B5A">
        <w:rPr>
          <w:rFonts w:hint="eastAsia"/>
          <w:szCs w:val="24"/>
          <w:lang w:eastAsia="ja-JP"/>
        </w:rPr>
        <w:t>Calculation</w:t>
      </w:r>
      <w:r w:rsidRPr="00653B5A">
        <w:rPr>
          <w:szCs w:val="24"/>
          <w:lang w:eastAsia="ja-JP"/>
        </w:rPr>
        <w:t xml:space="preserve"> Status</w:t>
      </w:r>
      <w:bookmarkEnd w:id="387"/>
    </w:p>
    <w:p w14:paraId="77B229F2" w14:textId="77777777" w:rsidR="00E659D6" w:rsidRPr="00653B5A" w:rsidRDefault="00E659D6" w:rsidP="00E659D6">
      <w:pPr>
        <w:widowControl w:val="0"/>
        <w:snapToGrid/>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hint="cs"/>
          <w:color w:val="auto"/>
          <w:kern w:val="2"/>
          <w:lang w:eastAsia="ja-JP"/>
        </w:rPr>
        <w:t>W</w:t>
      </w:r>
      <w:r w:rsidRPr="00653B5A">
        <w:rPr>
          <w:rFonts w:eastAsia="游明朝"/>
          <w:color w:val="auto"/>
          <w:kern w:val="2"/>
          <w:lang w:eastAsia="ja-JP"/>
        </w:rPr>
        <w:t>e created the model and optimized ferric chloride and cationic polymer dosages under those prepositions.</w:t>
      </w:r>
    </w:p>
    <w:p w14:paraId="090018A3" w14:textId="77777777" w:rsidR="00E659D6" w:rsidRPr="00653B5A" w:rsidRDefault="00E659D6">
      <w:pPr>
        <w:pStyle w:val="a4"/>
        <w:widowControl w:val="0"/>
        <w:numPr>
          <w:ilvl w:val="0"/>
          <w:numId w:val="14"/>
        </w:numPr>
        <w:snapToGrid/>
        <w:jc w:val="both"/>
        <w:rPr>
          <w:rFonts w:eastAsia="游明朝"/>
          <w:color w:val="auto"/>
          <w:kern w:val="2"/>
          <w:lang w:eastAsia="ja-JP"/>
        </w:rPr>
      </w:pPr>
      <w:r w:rsidRPr="00653B5A">
        <w:rPr>
          <w:rFonts w:eastAsia="游明朝" w:hint="eastAsia"/>
          <w:color w:val="auto"/>
          <w:kern w:val="2"/>
          <w:lang w:eastAsia="ja-JP"/>
        </w:rPr>
        <w:t>V</w:t>
      </w:r>
      <w:r w:rsidRPr="00653B5A">
        <w:rPr>
          <w:rFonts w:eastAsia="游明朝"/>
          <w:color w:val="auto"/>
          <w:kern w:val="2"/>
          <w:lang w:eastAsia="ja-JP"/>
        </w:rPr>
        <w:t>ariables</w:t>
      </w:r>
    </w:p>
    <w:p w14:paraId="63BDD218"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The variables to optimize ferric chloride and cationic polymer dosages are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 While the data “a” through “e” are classified as explanatory variables, the data “f” and “g” are classified as objective variables. All of them are given by online hourly average data.</w:t>
      </w:r>
    </w:p>
    <w:p w14:paraId="0431DB5B"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lastRenderedPageBreak/>
        <w:tab/>
        <w:t>In the model, influent flow rates were given by “b” and “c” and total amount of cationic polymer dosage were calculated from “d” and “e”, respectively.</w:t>
      </w:r>
    </w:p>
    <w:p w14:paraId="07B8F679" w14:textId="77777777" w:rsidR="00E659D6" w:rsidRPr="00653B5A" w:rsidRDefault="00E659D6" w:rsidP="00E659D6">
      <w:pPr>
        <w:widowControl w:val="0"/>
        <w:snapToGrid/>
        <w:jc w:val="both"/>
        <w:rPr>
          <w:rFonts w:eastAsia="游明朝"/>
          <w:color w:val="auto"/>
          <w:kern w:val="2"/>
          <w:lang w:eastAsia="ja-JP"/>
        </w:rPr>
      </w:pPr>
    </w:p>
    <w:p w14:paraId="5DD42D36" w14:textId="77777777" w:rsidR="00E659D6" w:rsidRPr="00653B5A" w:rsidRDefault="00E659D6" w:rsidP="00E659D6">
      <w:pPr>
        <w:pStyle w:val="af0"/>
        <w:keepNext/>
        <w:spacing w:after="120"/>
        <w:jc w:val="center"/>
        <w:rPr>
          <w:color w:val="auto"/>
          <w:sz w:val="24"/>
          <w:szCs w:val="24"/>
        </w:rPr>
      </w:pPr>
      <w:bookmarkStart w:id="388" w:name="_Ref144836214"/>
      <w:r w:rsidRPr="00653B5A">
        <w:rPr>
          <w:color w:val="auto"/>
          <w:sz w:val="24"/>
          <w:szCs w:val="24"/>
        </w:rPr>
        <w:t xml:space="preserve">Table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Table \* ARABIC \s 1 </w:instrText>
      </w:r>
      <w:r w:rsidRPr="00653B5A">
        <w:rPr>
          <w:color w:val="auto"/>
          <w:sz w:val="24"/>
          <w:szCs w:val="24"/>
        </w:rPr>
        <w:fldChar w:fldCharType="separate"/>
      </w:r>
      <w:r w:rsidRPr="00653B5A">
        <w:rPr>
          <w:noProof/>
          <w:color w:val="auto"/>
          <w:sz w:val="24"/>
          <w:szCs w:val="24"/>
        </w:rPr>
        <w:t>2</w:t>
      </w:r>
      <w:r w:rsidRPr="00653B5A">
        <w:rPr>
          <w:color w:val="auto"/>
          <w:sz w:val="24"/>
          <w:szCs w:val="24"/>
        </w:rPr>
        <w:fldChar w:fldCharType="end"/>
      </w:r>
      <w:bookmarkEnd w:id="388"/>
      <w:r w:rsidRPr="00653B5A">
        <w:rPr>
          <w:color w:val="auto"/>
          <w:sz w:val="24"/>
          <w:szCs w:val="24"/>
        </w:rPr>
        <w:t xml:space="preserve"> Variables for Hourly Average Model</w:t>
      </w:r>
    </w:p>
    <w:p w14:paraId="2FD765BB" w14:textId="77777777" w:rsidR="00E659D6" w:rsidRPr="00653B5A" w:rsidRDefault="00E659D6" w:rsidP="00E659D6">
      <w:pPr>
        <w:widowControl w:val="0"/>
        <w:snapToGrid/>
        <w:jc w:val="center"/>
        <w:rPr>
          <w:rFonts w:eastAsia="游明朝"/>
          <w:color w:val="auto"/>
          <w:kern w:val="2"/>
          <w:lang w:eastAsia="ja-JP"/>
        </w:rPr>
      </w:pPr>
      <w:r w:rsidRPr="00653B5A">
        <w:rPr>
          <w:rFonts w:eastAsia="游明朝"/>
          <w:noProof/>
          <w:color w:val="auto"/>
          <w:kern w:val="2"/>
          <w:lang w:eastAsia="ja-JP"/>
        </w:rPr>
        <w:drawing>
          <wp:inline distT="0" distB="0" distL="0" distR="0" wp14:anchorId="21EDD4C2" wp14:editId="175AF36B">
            <wp:extent cx="5910568" cy="2058909"/>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0539" cy="2065866"/>
                    </a:xfrm>
                    <a:prstGeom prst="rect">
                      <a:avLst/>
                    </a:prstGeom>
                    <a:noFill/>
                    <a:ln>
                      <a:noFill/>
                    </a:ln>
                  </pic:spPr>
                </pic:pic>
              </a:graphicData>
            </a:graphic>
          </wp:inline>
        </w:drawing>
      </w:r>
    </w:p>
    <w:p w14:paraId="75668D19" w14:textId="77777777" w:rsidR="00E659D6" w:rsidRPr="00653B5A" w:rsidRDefault="00E659D6" w:rsidP="00E659D6">
      <w:pPr>
        <w:widowControl w:val="0"/>
        <w:snapToGrid/>
        <w:spacing w:after="0"/>
        <w:jc w:val="both"/>
        <w:rPr>
          <w:rFonts w:eastAsia="游明朝"/>
          <w:color w:val="auto"/>
          <w:kern w:val="2"/>
          <w:lang w:eastAsia="ja-JP"/>
        </w:rPr>
      </w:pPr>
    </w:p>
    <w:p w14:paraId="7A3FF3EF" w14:textId="77777777" w:rsidR="00E659D6" w:rsidRPr="00653B5A" w:rsidRDefault="00E659D6">
      <w:pPr>
        <w:widowControl w:val="0"/>
        <w:numPr>
          <w:ilvl w:val="0"/>
          <w:numId w:val="16"/>
        </w:numPr>
        <w:snapToGrid/>
        <w:jc w:val="both"/>
        <w:rPr>
          <w:rFonts w:eastAsia="游明朝"/>
          <w:color w:val="auto"/>
          <w:kern w:val="2"/>
          <w:lang w:eastAsia="ja-JP"/>
        </w:rPr>
      </w:pPr>
      <w:r w:rsidRPr="00653B5A">
        <w:rPr>
          <w:rFonts w:eastAsia="游明朝"/>
          <w:color w:val="auto"/>
          <w:kern w:val="2"/>
          <w:lang w:eastAsia="ja-JP"/>
        </w:rPr>
        <w:t>Learning Period and Evaluation Period</w:t>
      </w:r>
    </w:p>
    <w:p w14:paraId="027E21C5"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_Ref144839951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4</w:t>
      </w:r>
      <w:r w:rsidRPr="00653B5A">
        <w:rPr>
          <w:rFonts w:eastAsia="游明朝"/>
          <w:color w:val="auto"/>
          <w:kern w:val="2"/>
          <w:lang w:eastAsia="ja-JP"/>
        </w:rPr>
        <w:fldChar w:fldCharType="end"/>
      </w:r>
      <w:r w:rsidRPr="00653B5A">
        <w:rPr>
          <w:rFonts w:eastAsia="游明朝"/>
          <w:color w:val="auto"/>
          <w:kern w:val="2"/>
          <w:lang w:eastAsia="ja-JP"/>
        </w:rPr>
        <w:t xml:space="preserve"> shows the turbidity behavior of Title 22 filter effluent turbidity from April 2021 to March 2023. The period boxed in blue is the learning period from 21</w:t>
      </w:r>
      <w:r w:rsidRPr="00653B5A">
        <w:rPr>
          <w:rFonts w:eastAsia="游明朝"/>
          <w:color w:val="auto"/>
          <w:kern w:val="2"/>
          <w:vertAlign w:val="superscript"/>
          <w:lang w:eastAsia="ja-JP"/>
        </w:rPr>
        <w:t>st</w:t>
      </w:r>
      <w:r w:rsidRPr="00653B5A">
        <w:rPr>
          <w:rFonts w:eastAsia="游明朝"/>
          <w:color w:val="auto"/>
          <w:kern w:val="2"/>
          <w:lang w:eastAsia="ja-JP"/>
        </w:rPr>
        <w:t xml:space="preserve"> to 28</w:t>
      </w:r>
      <w:r w:rsidRPr="00653B5A">
        <w:rPr>
          <w:rFonts w:eastAsia="游明朝"/>
          <w:color w:val="auto"/>
          <w:kern w:val="2"/>
          <w:vertAlign w:val="superscript"/>
          <w:lang w:eastAsia="ja-JP"/>
        </w:rPr>
        <w:t>th</w:t>
      </w:r>
      <w:r w:rsidRPr="00653B5A">
        <w:rPr>
          <w:rFonts w:eastAsia="游明朝"/>
          <w:color w:val="auto"/>
          <w:kern w:val="2"/>
          <w:lang w:eastAsia="ja-JP"/>
        </w:rPr>
        <w:t xml:space="preserve"> November in 2021, and the period in red is the evaluation period from 29</w:t>
      </w:r>
      <w:r w:rsidRPr="00653B5A">
        <w:rPr>
          <w:rFonts w:eastAsia="游明朝"/>
          <w:color w:val="auto"/>
          <w:kern w:val="2"/>
          <w:vertAlign w:val="superscript"/>
          <w:lang w:eastAsia="ja-JP"/>
        </w:rPr>
        <w:t>th</w:t>
      </w:r>
      <w:r w:rsidRPr="00653B5A">
        <w:rPr>
          <w:rFonts w:eastAsia="游明朝"/>
          <w:color w:val="auto"/>
          <w:kern w:val="2"/>
          <w:lang w:eastAsia="ja-JP"/>
        </w:rPr>
        <w:t xml:space="preserve"> November to 5</w:t>
      </w:r>
      <w:r w:rsidRPr="00653B5A">
        <w:rPr>
          <w:rFonts w:eastAsia="游明朝"/>
          <w:color w:val="auto"/>
          <w:kern w:val="2"/>
          <w:vertAlign w:val="superscript"/>
          <w:lang w:eastAsia="ja-JP"/>
        </w:rPr>
        <w:t>th</w:t>
      </w:r>
      <w:r w:rsidRPr="00653B5A">
        <w:rPr>
          <w:rFonts w:eastAsia="游明朝"/>
          <w:color w:val="auto"/>
          <w:kern w:val="2"/>
          <w:lang w:eastAsia="ja-JP"/>
        </w:rPr>
        <w:t xml:space="preserve"> December in 2021. </w:t>
      </w:r>
    </w:p>
    <w:p w14:paraId="3BE2457A" w14:textId="77777777" w:rsidR="00E659D6" w:rsidRPr="00653B5A" w:rsidRDefault="00E659D6" w:rsidP="00E659D6">
      <w:pPr>
        <w:widowControl w:val="0"/>
        <w:snapToGrid/>
        <w:jc w:val="both"/>
        <w:rPr>
          <w:rFonts w:eastAsia="游明朝"/>
          <w:color w:val="auto"/>
          <w:kern w:val="2"/>
          <w:lang w:eastAsia="ja-JP"/>
        </w:rPr>
      </w:pPr>
    </w:p>
    <w:p w14:paraId="72903B07" w14:textId="77777777" w:rsidR="00E659D6" w:rsidRPr="00653B5A" w:rsidRDefault="00E659D6" w:rsidP="00E659D6">
      <w:pPr>
        <w:keepNext/>
        <w:widowControl w:val="0"/>
        <w:snapToGrid/>
        <w:jc w:val="center"/>
      </w:pPr>
      <w:r w:rsidRPr="00653B5A">
        <w:rPr>
          <w:rFonts w:eastAsia="游明朝"/>
          <w:noProof/>
          <w:color w:val="auto"/>
          <w:kern w:val="2"/>
          <w:lang w:eastAsia="ja-JP"/>
        </w:rPr>
        <w:drawing>
          <wp:inline distT="0" distB="0" distL="0" distR="0" wp14:anchorId="158A3CE6" wp14:editId="17391449">
            <wp:extent cx="5921197" cy="1237547"/>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2099" cy="1256546"/>
                    </a:xfrm>
                    <a:prstGeom prst="rect">
                      <a:avLst/>
                    </a:prstGeom>
                    <a:noFill/>
                    <a:ln>
                      <a:noFill/>
                    </a:ln>
                  </pic:spPr>
                </pic:pic>
              </a:graphicData>
            </a:graphic>
          </wp:inline>
        </w:drawing>
      </w:r>
    </w:p>
    <w:p w14:paraId="223566FE" w14:textId="77777777" w:rsidR="00E659D6" w:rsidRPr="00653B5A" w:rsidRDefault="00E659D6" w:rsidP="00E659D6">
      <w:pPr>
        <w:pStyle w:val="af0"/>
        <w:spacing w:after="120"/>
        <w:jc w:val="center"/>
        <w:rPr>
          <w:rFonts w:eastAsia="游明朝" w:cs="Times New Roman"/>
          <w:color w:val="auto"/>
          <w:kern w:val="2"/>
          <w:sz w:val="24"/>
          <w:szCs w:val="24"/>
          <w:lang w:eastAsia="ja-JP"/>
        </w:rPr>
      </w:pPr>
      <w:bookmarkStart w:id="389" w:name="_Ref144839951"/>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4</w:t>
      </w:r>
      <w:r w:rsidRPr="00653B5A">
        <w:rPr>
          <w:color w:val="auto"/>
          <w:sz w:val="24"/>
          <w:szCs w:val="24"/>
        </w:rPr>
        <w:fldChar w:fldCharType="end"/>
      </w:r>
      <w:bookmarkEnd w:id="389"/>
      <w:r w:rsidRPr="00653B5A">
        <w:rPr>
          <w:rFonts w:ascii="ＭＳ 明朝" w:eastAsia="ＭＳ 明朝" w:hAnsi="ＭＳ 明朝" w:cs="ＭＳ 明朝" w:hint="eastAsia"/>
          <w:color w:val="auto"/>
          <w:sz w:val="24"/>
          <w:szCs w:val="24"/>
          <w:lang w:eastAsia="ja-JP"/>
        </w:rPr>
        <w:t xml:space="preserve"> </w:t>
      </w:r>
      <w:r w:rsidRPr="00653B5A">
        <w:rPr>
          <w:rFonts w:eastAsia="ＭＳ 明朝" w:cs="Times New Roman" w:hint="cs"/>
          <w:color w:val="auto"/>
          <w:sz w:val="24"/>
          <w:szCs w:val="24"/>
          <w:lang w:eastAsia="ja-JP"/>
        </w:rPr>
        <w:t>L</w:t>
      </w:r>
      <w:r w:rsidRPr="00653B5A">
        <w:rPr>
          <w:rFonts w:eastAsia="ＭＳ 明朝" w:cs="Times New Roman"/>
          <w:color w:val="auto"/>
          <w:sz w:val="24"/>
          <w:szCs w:val="24"/>
          <w:lang w:eastAsia="ja-JP"/>
        </w:rPr>
        <w:t>earning Period and Evaluation Period for Hourly Average Model</w:t>
      </w:r>
    </w:p>
    <w:p w14:paraId="75BCE407" w14:textId="77777777" w:rsidR="00E659D6" w:rsidRPr="00653B5A" w:rsidRDefault="00E659D6" w:rsidP="00E659D6">
      <w:pPr>
        <w:widowControl w:val="0"/>
        <w:snapToGrid/>
        <w:jc w:val="both"/>
        <w:rPr>
          <w:rFonts w:eastAsia="游明朝"/>
          <w:color w:val="auto"/>
          <w:kern w:val="2"/>
          <w:lang w:eastAsia="ja-JP"/>
        </w:rPr>
      </w:pPr>
    </w:p>
    <w:p w14:paraId="6A84E4DD"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The learning period was selected that the correlation between ferric chloride and Title 22 filter effluent turbidity was negative at -0.52. Figure 3-5 shows the scatter plot of ferric chloride dosage (data “a”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 xml:space="preserve">) and Title 22 filter effluent turbidity (data “g”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w:t>
      </w:r>
    </w:p>
    <w:p w14:paraId="074CEA19" w14:textId="77777777" w:rsidR="00E659D6" w:rsidRPr="00653B5A" w:rsidRDefault="00E659D6" w:rsidP="00E659D6">
      <w:pPr>
        <w:widowControl w:val="0"/>
        <w:snapToGrid/>
        <w:jc w:val="both"/>
        <w:rPr>
          <w:rFonts w:eastAsia="游明朝"/>
          <w:color w:val="auto"/>
          <w:kern w:val="2"/>
          <w:lang w:eastAsia="ja-JP"/>
        </w:rPr>
      </w:pPr>
    </w:p>
    <w:p w14:paraId="2CBD8591" w14:textId="77777777" w:rsidR="00E659D6" w:rsidRPr="00653B5A" w:rsidRDefault="00E659D6" w:rsidP="00E659D6">
      <w:pPr>
        <w:keepNext/>
        <w:widowControl w:val="0"/>
        <w:snapToGrid/>
        <w:jc w:val="center"/>
      </w:pPr>
      <w:r w:rsidRPr="00653B5A">
        <w:rPr>
          <w:noProof/>
        </w:rPr>
        <w:lastRenderedPageBreak/>
        <w:drawing>
          <wp:inline distT="0" distB="0" distL="0" distR="0" wp14:anchorId="35FD8FE0" wp14:editId="03CBE1C8">
            <wp:extent cx="3702126" cy="2216340"/>
            <wp:effectExtent l="0" t="0" r="0" b="0"/>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6134" cy="2218739"/>
                    </a:xfrm>
                    <a:prstGeom prst="rect">
                      <a:avLst/>
                    </a:prstGeom>
                    <a:noFill/>
                    <a:ln>
                      <a:noFill/>
                    </a:ln>
                  </pic:spPr>
                </pic:pic>
              </a:graphicData>
            </a:graphic>
          </wp:inline>
        </w:drawing>
      </w:r>
    </w:p>
    <w:p w14:paraId="7DB9E643" w14:textId="77777777" w:rsidR="00E659D6" w:rsidRPr="00653B5A" w:rsidRDefault="00E659D6" w:rsidP="00E659D6">
      <w:pPr>
        <w:pStyle w:val="af0"/>
        <w:spacing w:after="120"/>
        <w:jc w:val="center"/>
        <w:rPr>
          <w:rFonts w:eastAsia="游明朝" w:cs="Times New Roman"/>
          <w:color w:val="auto"/>
          <w:kern w:val="2"/>
          <w:sz w:val="24"/>
          <w:szCs w:val="24"/>
          <w:lang w:eastAsia="ja-JP"/>
        </w:rPr>
      </w:pPr>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5</w:t>
      </w:r>
      <w:r w:rsidRPr="00653B5A">
        <w:rPr>
          <w:color w:val="auto"/>
          <w:sz w:val="24"/>
          <w:szCs w:val="24"/>
        </w:rPr>
        <w:fldChar w:fldCharType="end"/>
      </w:r>
      <w:r w:rsidRPr="00653B5A">
        <w:rPr>
          <w:rFonts w:ascii="ＭＳ 明朝" w:eastAsia="ＭＳ 明朝" w:hAnsi="ＭＳ 明朝" w:cs="ＭＳ 明朝" w:hint="eastAsia"/>
          <w:color w:val="auto"/>
          <w:sz w:val="24"/>
          <w:szCs w:val="24"/>
          <w:lang w:eastAsia="ja-JP"/>
        </w:rPr>
        <w:t xml:space="preserve"> </w:t>
      </w:r>
      <w:r w:rsidRPr="00653B5A">
        <w:rPr>
          <w:rFonts w:eastAsia="ＭＳ 明朝" w:cs="Times New Roman" w:hint="cs"/>
          <w:color w:val="auto"/>
          <w:sz w:val="24"/>
          <w:szCs w:val="24"/>
          <w:lang w:eastAsia="ja-JP"/>
        </w:rPr>
        <w:t>C</w:t>
      </w:r>
      <w:r w:rsidRPr="00653B5A">
        <w:rPr>
          <w:rFonts w:eastAsia="ＭＳ 明朝" w:cs="Times New Roman"/>
          <w:color w:val="auto"/>
          <w:sz w:val="24"/>
          <w:szCs w:val="24"/>
          <w:lang w:eastAsia="ja-JP"/>
        </w:rPr>
        <w:t>orrelation between Ferric Chloride and Title 22 Filter Effluent Turbidity</w:t>
      </w:r>
    </w:p>
    <w:p w14:paraId="5FC38955"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6B78586B" w14:textId="77777777" w:rsidR="00E659D6" w:rsidRPr="00653B5A" w:rsidRDefault="00E659D6">
      <w:pPr>
        <w:pStyle w:val="4"/>
        <w:numPr>
          <w:ilvl w:val="3"/>
          <w:numId w:val="5"/>
        </w:numPr>
        <w:rPr>
          <w:szCs w:val="24"/>
          <w:lang w:eastAsia="ja-JP"/>
        </w:rPr>
      </w:pPr>
      <w:bookmarkStart w:id="390" w:name="_Toc144133677"/>
      <w:r w:rsidRPr="00653B5A">
        <w:rPr>
          <w:rFonts w:hint="eastAsia"/>
          <w:szCs w:val="24"/>
          <w:lang w:eastAsia="ja-JP"/>
        </w:rPr>
        <w:t>Model Accuracy</w:t>
      </w:r>
      <w:bookmarkEnd w:id="390"/>
    </w:p>
    <w:p w14:paraId="02E4F936" w14:textId="396C1C00" w:rsidR="00E659D6" w:rsidRPr="00653B5A" w:rsidRDefault="00E659D6" w:rsidP="00F04495">
      <w:pPr>
        <w:widowControl w:val="0"/>
        <w:snapToGrid/>
        <w:ind w:firstLineChars="100" w:firstLine="240"/>
        <w:jc w:val="both"/>
        <w:rPr>
          <w:rFonts w:eastAsia="游明朝"/>
          <w:lang w:eastAsia="ja-JP"/>
        </w:rPr>
      </w:pPr>
      <w:r w:rsidRPr="00653B5A">
        <w:rPr>
          <w:rFonts w:eastAsia="游明朝"/>
          <w:lang w:eastAsia="ja-JP"/>
        </w:rPr>
        <w:tab/>
        <w:t>Before the optimization calculation, we verified the model accuracy if the model created by DDMO can express the data correctly. The model accuracy was evaluated by root mean squared error (RMSE).</w:t>
      </w:r>
      <w:r w:rsidR="00F04495" w:rsidRPr="00653B5A">
        <w:rPr>
          <w:rFonts w:eastAsia="游明朝"/>
          <w:lang w:eastAsia="ja-JP"/>
        </w:rPr>
        <w:t xml:space="preserve"> This is calculated between actual data and predicted data in the prediction perio</w:t>
      </w:r>
      <w:r w:rsidR="00007B75" w:rsidRPr="00653B5A">
        <w:rPr>
          <w:rFonts w:eastAsia="游明朝"/>
          <w:lang w:eastAsia="ja-JP"/>
        </w:rPr>
        <w:t xml:space="preserve">d and </w:t>
      </w:r>
      <w:r w:rsidR="00007B75" w:rsidRPr="00653B5A">
        <w:rPr>
          <w:rStyle w:val="20"/>
          <w:b w:val="0"/>
          <w:bCs w:val="0"/>
          <w:noProof/>
          <w:lang w:eastAsia="ja-JP"/>
        </w:rPr>
        <w:t>its</w:t>
      </w:r>
      <w:r w:rsidR="00F04495" w:rsidRPr="00653B5A">
        <w:rPr>
          <w:rStyle w:val="20"/>
          <w:b w:val="0"/>
          <w:bCs w:val="0"/>
          <w:noProof/>
          <w:lang w:eastAsia="ja-JP"/>
        </w:rPr>
        <w:t xml:space="preserve"> mathematical definition </w:t>
      </w:r>
      <w:r w:rsidR="00F04495" w:rsidRPr="00653B5A">
        <w:rPr>
          <w:rFonts w:eastAsia="游明朝"/>
          <w:lang w:eastAsia="ja-JP"/>
        </w:rPr>
        <w:t>is provided</w:t>
      </w:r>
      <w:r w:rsidR="00F04495" w:rsidRPr="00653B5A">
        <w:rPr>
          <w:rFonts w:eastAsia="游明朝" w:hint="eastAsia"/>
          <w:lang w:eastAsia="ja-JP"/>
        </w:rPr>
        <w:t xml:space="preserve"> </w:t>
      </w:r>
      <w:r w:rsidR="00F04495" w:rsidRPr="00653B5A">
        <w:rPr>
          <w:rFonts w:eastAsia="游明朝"/>
          <w:lang w:eastAsia="ja-JP"/>
        </w:rPr>
        <w:t xml:space="preserve">in </w:t>
      </w:r>
      <w:r w:rsidR="00F04495" w:rsidRPr="00653B5A">
        <w:rPr>
          <w:rFonts w:eastAsia="游明朝"/>
          <w:kern w:val="2"/>
          <w:lang w:eastAsia="ja-JP"/>
        </w:rPr>
        <w:t xml:space="preserve">“Additional Materials </w:t>
      </w:r>
      <w:r w:rsidR="00F04495" w:rsidRPr="00653B5A">
        <w:rPr>
          <w:rFonts w:ascii="游明朝" w:eastAsia="游明朝" w:hAnsi="游明朝" w:hint="eastAsia"/>
          <w:kern w:val="2"/>
          <w:lang w:eastAsia="ja-JP"/>
        </w:rPr>
        <w:t>A</w:t>
      </w:r>
      <w:r w:rsidR="00F04495" w:rsidRPr="00653B5A">
        <w:rPr>
          <w:rFonts w:ascii="游明朝" w:eastAsia="游明朝" w:hAnsi="游明朝"/>
          <w:kern w:val="2"/>
          <w:lang w:eastAsia="ja-JP"/>
        </w:rPr>
        <w:t>4</w:t>
      </w:r>
      <w:r w:rsidR="00F04495" w:rsidRPr="00653B5A">
        <w:rPr>
          <w:rFonts w:eastAsia="游明朝"/>
          <w:kern w:val="2"/>
          <w:lang w:eastAsia="ja-JP"/>
        </w:rPr>
        <w:t>”</w:t>
      </w:r>
      <w:r w:rsidR="00F04495" w:rsidRPr="00653B5A">
        <w:rPr>
          <w:rFonts w:eastAsia="游明朝"/>
          <w:lang w:eastAsia="ja-JP"/>
        </w:rPr>
        <w:t xml:space="preserve"> at the appendix of this report.</w:t>
      </w:r>
    </w:p>
    <w:p w14:paraId="2539354E" w14:textId="50F50718" w:rsidR="00E659D6" w:rsidRPr="00653B5A" w:rsidRDefault="00E659D6" w:rsidP="00E659D6">
      <w:pPr>
        <w:rPr>
          <w:rFonts w:eastAsia="游明朝"/>
          <w:lang w:eastAsia="ja-JP"/>
        </w:rPr>
      </w:pPr>
      <w:r w:rsidRPr="00653B5A">
        <w:rPr>
          <w:rFonts w:eastAsia="游明朝"/>
          <w:lang w:eastAsia="ja-JP"/>
        </w:rPr>
        <w:tab/>
        <w:t xml:space="preserve">The model accuracy was evaluated for objective variables, Title 22 filter effluent ferric chloride </w:t>
      </w:r>
      <w:r w:rsidRPr="00653B5A">
        <w:rPr>
          <w:rFonts w:eastAsia="游明朝"/>
          <w:color w:val="auto"/>
          <w:kern w:val="2"/>
          <w:lang w:eastAsia="ja-JP"/>
        </w:rPr>
        <w:t xml:space="preserve">(data “f”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_Ref144836214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2</w:t>
      </w:r>
      <w:r w:rsidRPr="00653B5A">
        <w:rPr>
          <w:rFonts w:eastAsia="游明朝"/>
          <w:color w:val="auto"/>
          <w:kern w:val="2"/>
          <w:lang w:eastAsia="ja-JP"/>
        </w:rPr>
        <w:fldChar w:fldCharType="end"/>
      </w:r>
      <w:r w:rsidRPr="00653B5A">
        <w:rPr>
          <w:rFonts w:eastAsia="游明朝"/>
          <w:color w:val="auto"/>
          <w:kern w:val="2"/>
          <w:lang w:eastAsia="ja-JP"/>
        </w:rPr>
        <w:t xml:space="preserve">) </w:t>
      </w:r>
      <w:r w:rsidRPr="00653B5A">
        <w:rPr>
          <w:rFonts w:eastAsia="游明朝"/>
          <w:lang w:eastAsia="ja-JP"/>
        </w:rPr>
        <w:t xml:space="preserve">and Title 22 filter effluent turbidity, respectively. </w:t>
      </w:r>
      <w:r w:rsidRPr="00653B5A">
        <w:rPr>
          <w:rFonts w:eastAsia="游明朝"/>
          <w:lang w:eastAsia="ja-JP"/>
        </w:rPr>
        <w:fldChar w:fldCharType="begin"/>
      </w:r>
      <w:r w:rsidRPr="00653B5A">
        <w:rPr>
          <w:rFonts w:eastAsia="游明朝"/>
          <w:lang w:eastAsia="ja-JP"/>
        </w:rPr>
        <w:instrText xml:space="preserve"> REF _Ref144997669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6</w:t>
      </w:r>
      <w:r w:rsidRPr="00653B5A">
        <w:rPr>
          <w:rFonts w:eastAsia="游明朝"/>
          <w:lang w:eastAsia="ja-JP"/>
        </w:rPr>
        <w:fldChar w:fldCharType="end"/>
      </w:r>
      <w:r w:rsidRPr="00653B5A">
        <w:rPr>
          <w:rFonts w:eastAsia="游明朝"/>
          <w:lang w:eastAsia="ja-JP"/>
        </w:rPr>
        <w:t xml:space="preserve"> and </w:t>
      </w:r>
      <w:r w:rsidRPr="00653B5A">
        <w:rPr>
          <w:rFonts w:eastAsia="游明朝"/>
          <w:lang w:eastAsia="ja-JP"/>
        </w:rPr>
        <w:fldChar w:fldCharType="begin"/>
      </w:r>
      <w:r w:rsidRPr="00653B5A">
        <w:rPr>
          <w:rFonts w:eastAsia="游明朝"/>
          <w:lang w:eastAsia="ja-JP"/>
        </w:rPr>
        <w:instrText xml:space="preserve"> REF _Ref144997676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7</w:t>
      </w:r>
      <w:r w:rsidRPr="00653B5A">
        <w:rPr>
          <w:rFonts w:eastAsia="游明朝"/>
          <w:lang w:eastAsia="ja-JP"/>
        </w:rPr>
        <w:fldChar w:fldCharType="end"/>
      </w:r>
      <w:r w:rsidRPr="00653B5A">
        <w:rPr>
          <w:rFonts w:eastAsia="游明朝"/>
          <w:lang w:eastAsia="ja-JP"/>
        </w:rPr>
        <w:t xml:space="preserve"> show trend charts of Title 22 filter effluent ferric chloride</w:t>
      </w:r>
      <w:r w:rsidRPr="00653B5A">
        <w:rPr>
          <w:rFonts w:eastAsia="游明朝" w:hint="eastAsia"/>
          <w:lang w:eastAsia="ja-JP"/>
        </w:rPr>
        <w:t>,</w:t>
      </w:r>
      <w:r w:rsidRPr="00653B5A">
        <w:rPr>
          <w:rFonts w:eastAsia="游明朝"/>
          <w:lang w:eastAsia="ja-JP"/>
        </w:rPr>
        <w:t xml:space="preserve"> Title 22 filter effluent turbidity and RMSE of each. The actual and the calculated values are shown in yellow and blue lines.</w:t>
      </w:r>
    </w:p>
    <w:p w14:paraId="16661E78" w14:textId="01A021BD" w:rsidR="00E659D6" w:rsidRPr="00653B5A" w:rsidRDefault="00E659D6" w:rsidP="00E659D6">
      <w:pPr>
        <w:rPr>
          <w:rFonts w:eastAsia="游明朝"/>
          <w:lang w:eastAsia="ja-JP"/>
        </w:rPr>
      </w:pPr>
      <w:r w:rsidRPr="00653B5A">
        <w:rPr>
          <w:rFonts w:eastAsia="游明朝"/>
          <w:lang w:eastAsia="ja-JP"/>
        </w:rPr>
        <w:tab/>
      </w:r>
      <w:r w:rsidRPr="00653B5A">
        <w:rPr>
          <w:rFonts w:eastAsia="游明朝"/>
          <w:lang w:eastAsia="ja-JP"/>
        </w:rPr>
        <w:fldChar w:fldCharType="begin"/>
      </w:r>
      <w:r w:rsidRPr="00653B5A">
        <w:rPr>
          <w:rFonts w:eastAsia="游明朝"/>
          <w:lang w:eastAsia="ja-JP"/>
        </w:rPr>
        <w:instrText xml:space="preserve"> REF _Ref144997669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6</w:t>
      </w:r>
      <w:r w:rsidRPr="00653B5A">
        <w:rPr>
          <w:rFonts w:eastAsia="游明朝"/>
          <w:lang w:eastAsia="ja-JP"/>
        </w:rPr>
        <w:fldChar w:fldCharType="end"/>
      </w:r>
      <w:r w:rsidRPr="00653B5A">
        <w:rPr>
          <w:rFonts w:eastAsia="游明朝"/>
          <w:lang w:eastAsia="ja-JP"/>
        </w:rPr>
        <w:t xml:space="preserve"> shows the actual value and the calculated value of Title 22 filter effluent ferric chloride. The model accuracy during the evaluation period was RMSE = 0.12. </w:t>
      </w:r>
      <w:r w:rsidRPr="00653B5A">
        <w:rPr>
          <w:rFonts w:eastAsia="游明朝"/>
          <w:lang w:eastAsia="ja-JP"/>
        </w:rPr>
        <w:fldChar w:fldCharType="begin"/>
      </w:r>
      <w:r w:rsidRPr="00653B5A">
        <w:rPr>
          <w:rFonts w:eastAsia="游明朝"/>
          <w:lang w:eastAsia="ja-JP"/>
        </w:rPr>
        <w:instrText xml:space="preserve"> REF _Ref144997676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7</w:t>
      </w:r>
      <w:r w:rsidRPr="00653B5A">
        <w:rPr>
          <w:rFonts w:eastAsia="游明朝"/>
          <w:lang w:eastAsia="ja-JP"/>
        </w:rPr>
        <w:fldChar w:fldCharType="end"/>
      </w:r>
      <w:r w:rsidRPr="00653B5A">
        <w:rPr>
          <w:rFonts w:eastAsia="游明朝"/>
          <w:lang w:eastAsia="ja-JP"/>
        </w:rPr>
        <w:t xml:space="preserve"> shows the actual value and the calculated value of Title 22 filter effluent turbidity. The model accuracy during the evaluation period was 0.44 in RMSE. The model accuracy should be partially improved, but the overall trend was expressed well.</w:t>
      </w:r>
    </w:p>
    <w:p w14:paraId="5FD32197" w14:textId="77777777" w:rsidR="00E659D6" w:rsidRPr="00653B5A" w:rsidRDefault="00E659D6" w:rsidP="00E659D6">
      <w:pPr>
        <w:rPr>
          <w:rFonts w:eastAsia="游明朝"/>
          <w:noProof/>
          <w:lang w:eastAsia="ja-JP"/>
        </w:rPr>
      </w:pPr>
    </w:p>
    <w:p w14:paraId="41BC76F2" w14:textId="77777777" w:rsidR="00E659D6" w:rsidRPr="00653B5A" w:rsidRDefault="00E659D6" w:rsidP="00E659D6">
      <w:pPr>
        <w:keepNext/>
        <w:jc w:val="center"/>
      </w:pPr>
      <w:r w:rsidRPr="00653B5A">
        <w:rPr>
          <w:noProof/>
        </w:rPr>
        <w:lastRenderedPageBreak/>
        <w:drawing>
          <wp:inline distT="0" distB="0" distL="0" distR="0" wp14:anchorId="07EECCC1" wp14:editId="3FA15E0B">
            <wp:extent cx="6001385" cy="1961118"/>
            <wp:effectExtent l="0" t="0" r="0" b="0"/>
            <wp:docPr id="2058712551" name="図 20587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7042" cy="1976038"/>
                    </a:xfrm>
                    <a:prstGeom prst="rect">
                      <a:avLst/>
                    </a:prstGeom>
                    <a:noFill/>
                    <a:ln>
                      <a:noFill/>
                    </a:ln>
                  </pic:spPr>
                </pic:pic>
              </a:graphicData>
            </a:graphic>
          </wp:inline>
        </w:drawing>
      </w:r>
    </w:p>
    <w:p w14:paraId="762BFAA0" w14:textId="77777777" w:rsidR="00E659D6" w:rsidRPr="00653B5A" w:rsidRDefault="00E659D6" w:rsidP="00E659D6">
      <w:pPr>
        <w:pStyle w:val="af0"/>
        <w:jc w:val="center"/>
        <w:rPr>
          <w:rFonts w:eastAsia="游明朝"/>
          <w:noProof/>
          <w:color w:val="auto"/>
          <w:sz w:val="24"/>
          <w:szCs w:val="24"/>
          <w:lang w:eastAsia="ja-JP"/>
        </w:rPr>
      </w:pPr>
      <w:bookmarkStart w:id="391" w:name="_Ref14499766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6</w:t>
      </w:r>
      <w:r w:rsidRPr="00653B5A">
        <w:rPr>
          <w:color w:val="auto"/>
          <w:sz w:val="24"/>
          <w:szCs w:val="24"/>
        </w:rPr>
        <w:fldChar w:fldCharType="end"/>
      </w:r>
      <w:bookmarkEnd w:id="391"/>
      <w:r w:rsidRPr="00653B5A">
        <w:rPr>
          <w:color w:val="auto"/>
          <w:sz w:val="24"/>
          <w:szCs w:val="24"/>
        </w:rPr>
        <w:t xml:space="preserve"> Model Accuracy using Hourly Data (Title 22 filter effluent ferric chloride)</w:t>
      </w:r>
    </w:p>
    <w:p w14:paraId="103ACEBA" w14:textId="77777777" w:rsidR="00E659D6" w:rsidRPr="00653B5A" w:rsidRDefault="00E659D6" w:rsidP="00E659D6">
      <w:pPr>
        <w:rPr>
          <w:rFonts w:eastAsia="游明朝"/>
          <w:noProof/>
          <w:lang w:eastAsia="ja-JP"/>
        </w:rPr>
      </w:pPr>
    </w:p>
    <w:p w14:paraId="3B198020" w14:textId="77777777" w:rsidR="00E659D6" w:rsidRPr="00653B5A" w:rsidRDefault="00E659D6" w:rsidP="00E659D6">
      <w:pPr>
        <w:keepNext/>
        <w:jc w:val="center"/>
      </w:pPr>
      <w:r w:rsidRPr="00653B5A">
        <w:rPr>
          <w:noProof/>
        </w:rPr>
        <w:drawing>
          <wp:inline distT="0" distB="0" distL="0" distR="0" wp14:anchorId="63830FAE" wp14:editId="2CA1A22A">
            <wp:extent cx="6049010" cy="201198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72118" cy="2019667"/>
                    </a:xfrm>
                    <a:prstGeom prst="rect">
                      <a:avLst/>
                    </a:prstGeom>
                    <a:noFill/>
                    <a:ln>
                      <a:noFill/>
                    </a:ln>
                  </pic:spPr>
                </pic:pic>
              </a:graphicData>
            </a:graphic>
          </wp:inline>
        </w:drawing>
      </w:r>
    </w:p>
    <w:p w14:paraId="5C551B33" w14:textId="77777777" w:rsidR="00E659D6" w:rsidRPr="00653B5A" w:rsidRDefault="00E659D6" w:rsidP="00E659D6">
      <w:pPr>
        <w:pStyle w:val="af0"/>
        <w:jc w:val="center"/>
        <w:rPr>
          <w:rFonts w:eastAsia="游明朝"/>
          <w:noProof/>
          <w:color w:val="auto"/>
          <w:sz w:val="24"/>
          <w:szCs w:val="24"/>
          <w:lang w:eastAsia="ja-JP"/>
        </w:rPr>
      </w:pPr>
      <w:bookmarkStart w:id="392" w:name="_Ref144997676"/>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7</w:t>
      </w:r>
      <w:r w:rsidRPr="00653B5A">
        <w:rPr>
          <w:color w:val="auto"/>
          <w:sz w:val="24"/>
          <w:szCs w:val="24"/>
        </w:rPr>
        <w:fldChar w:fldCharType="end"/>
      </w:r>
      <w:bookmarkEnd w:id="392"/>
      <w:r w:rsidRPr="00653B5A">
        <w:rPr>
          <w:color w:val="auto"/>
          <w:sz w:val="24"/>
          <w:szCs w:val="24"/>
        </w:rPr>
        <w:t xml:space="preserve"> Model Accuracy using Hourly Data (Title 22 Filter Effluent Turbidity)</w:t>
      </w:r>
    </w:p>
    <w:p w14:paraId="4801499F" w14:textId="77777777" w:rsidR="00E659D6" w:rsidRPr="00653B5A" w:rsidRDefault="00E659D6" w:rsidP="00E659D6">
      <w:pPr>
        <w:rPr>
          <w:rFonts w:eastAsia="游明朝"/>
          <w:noProof/>
          <w:lang w:eastAsia="ja-JP"/>
        </w:rPr>
      </w:pPr>
    </w:p>
    <w:p w14:paraId="74722749" w14:textId="77777777" w:rsidR="00E659D6" w:rsidRPr="00653B5A" w:rsidRDefault="00E659D6">
      <w:pPr>
        <w:pStyle w:val="4"/>
        <w:numPr>
          <w:ilvl w:val="3"/>
          <w:numId w:val="5"/>
        </w:numPr>
        <w:rPr>
          <w:szCs w:val="24"/>
          <w:lang w:eastAsia="ja-JP"/>
        </w:rPr>
      </w:pPr>
      <w:bookmarkStart w:id="393" w:name="_Toc144133678"/>
      <w:r w:rsidRPr="00653B5A">
        <w:rPr>
          <w:rFonts w:hint="eastAsia"/>
          <w:szCs w:val="24"/>
          <w:lang w:eastAsia="ja-JP"/>
        </w:rPr>
        <w:t>Optimization</w:t>
      </w:r>
      <w:r w:rsidRPr="00653B5A">
        <w:rPr>
          <w:szCs w:val="24"/>
          <w:lang w:eastAsia="ja-JP"/>
        </w:rPr>
        <w:t xml:space="preserve"> Calculation</w:t>
      </w:r>
      <w:bookmarkEnd w:id="393"/>
    </w:p>
    <w:p w14:paraId="5A5A0325"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After verifying the model accuracy, the optimization calculation was executed to optimize ferric chloride and cationic polymer dosages. </w:t>
      </w:r>
    </w:p>
    <w:p w14:paraId="4A37845F"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In the optimization calculation, the influent flow rate was fixed to actual values because the influent flow rate derived from HWRF was uncontrollable. Therefore, ferric chloride and cationic polymer dosages were optimized to secure both Title 22 filter effluent ferric chloride and Title 22 filter effluent turbidity in accordance with change of the influent flow rate.</w:t>
      </w:r>
    </w:p>
    <w:p w14:paraId="4EDE19DC" w14:textId="77777777" w:rsidR="00E659D6" w:rsidRPr="00653B5A" w:rsidRDefault="00E659D6" w:rsidP="00E659D6">
      <w:pPr>
        <w:widowControl w:val="0"/>
        <w:snapToGrid/>
        <w:jc w:val="both"/>
        <w:rPr>
          <w:rFonts w:eastAsia="游明朝"/>
          <w:color w:val="auto"/>
          <w:kern w:val="2"/>
          <w:lang w:eastAsia="ja-JP"/>
        </w:rPr>
      </w:pPr>
    </w:p>
    <w:p w14:paraId="3992F599" w14:textId="77777777" w:rsidR="00E659D6" w:rsidRPr="00653B5A" w:rsidRDefault="00E659D6">
      <w:pPr>
        <w:widowControl w:val="0"/>
        <w:numPr>
          <w:ilvl w:val="0"/>
          <w:numId w:val="17"/>
        </w:numPr>
        <w:snapToGrid/>
        <w:jc w:val="both"/>
        <w:rPr>
          <w:rFonts w:ascii="游明朝" w:eastAsia="游明朝" w:hAnsi="游明朝"/>
          <w:color w:val="auto"/>
          <w:kern w:val="2"/>
          <w:lang w:eastAsia="ja-JP"/>
        </w:rPr>
      </w:pPr>
      <w:r w:rsidRPr="00653B5A">
        <w:rPr>
          <w:rFonts w:eastAsia="游明朝" w:hint="cs"/>
          <w:color w:val="auto"/>
          <w:kern w:val="2"/>
          <w:lang w:eastAsia="ja-JP"/>
        </w:rPr>
        <w:t>O</w:t>
      </w:r>
      <w:r w:rsidRPr="00653B5A">
        <w:rPr>
          <w:rFonts w:eastAsia="游明朝"/>
          <w:color w:val="auto"/>
          <w:kern w:val="2"/>
          <w:lang w:eastAsia="ja-JP"/>
        </w:rPr>
        <w:t>ptimization Results</w:t>
      </w:r>
    </w:p>
    <w:p w14:paraId="55E4BEE7" w14:textId="77777777" w:rsidR="00E659D6" w:rsidRPr="00653B5A" w:rsidRDefault="00E659D6" w:rsidP="00E659D6">
      <w:pPr>
        <w:widowControl w:val="0"/>
        <w:snapToGrid/>
        <w:spacing w:after="0"/>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_Ref145003677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8</w:t>
      </w:r>
      <w:r w:rsidRPr="00653B5A">
        <w:rPr>
          <w:rFonts w:eastAsia="游明朝"/>
          <w:color w:val="auto"/>
          <w:kern w:val="2"/>
          <w:lang w:eastAsia="ja-JP"/>
        </w:rPr>
        <w:fldChar w:fldCharType="end"/>
      </w:r>
      <w:r w:rsidRPr="00653B5A">
        <w:rPr>
          <w:rFonts w:eastAsia="游明朝"/>
          <w:color w:val="auto"/>
          <w:kern w:val="2"/>
          <w:lang w:eastAsia="ja-JP"/>
        </w:rPr>
        <w:t xml:space="preserve"> (a) to (d) shows the optimization results, the blue line is actual values, and the red line is optimum values. </w:t>
      </w:r>
    </w:p>
    <w:p w14:paraId="437C9955"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1E131D8F" w14:textId="77777777" w:rsidR="00E659D6" w:rsidRPr="00653B5A" w:rsidRDefault="00E659D6" w:rsidP="00E659D6">
      <w:pPr>
        <w:widowControl w:val="0"/>
        <w:snapToGrid/>
        <w:spacing w:after="0"/>
        <w:jc w:val="center"/>
        <w:rPr>
          <w:rFonts w:ascii="游明朝" w:eastAsia="游明朝" w:hAnsi="游明朝"/>
          <w:color w:val="auto"/>
          <w:kern w:val="2"/>
          <w:lang w:eastAsia="ja-JP"/>
        </w:rPr>
      </w:pPr>
      <w:r w:rsidRPr="00653B5A">
        <w:rPr>
          <w:rFonts w:ascii="游明朝" w:eastAsia="游明朝" w:hAnsi="游明朝"/>
          <w:noProof/>
          <w:color w:val="auto"/>
          <w:kern w:val="2"/>
          <w:lang w:eastAsia="ja-JP"/>
        </w:rPr>
        <w:lastRenderedPageBreak/>
        <w:drawing>
          <wp:inline distT="0" distB="0" distL="0" distR="0" wp14:anchorId="554C1988" wp14:editId="4FD6FAC0">
            <wp:extent cx="6009005" cy="2361403"/>
            <wp:effectExtent l="0" t="0" r="0" b="0"/>
            <wp:docPr id="2058712554" name="図 205871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20527" cy="2365931"/>
                    </a:xfrm>
                    <a:prstGeom prst="rect">
                      <a:avLst/>
                    </a:prstGeom>
                    <a:noFill/>
                    <a:ln>
                      <a:noFill/>
                    </a:ln>
                  </pic:spPr>
                </pic:pic>
              </a:graphicData>
            </a:graphic>
          </wp:inline>
        </w:drawing>
      </w:r>
    </w:p>
    <w:p w14:paraId="5E61BBF5" w14:textId="77777777" w:rsidR="00E659D6" w:rsidRPr="00653B5A" w:rsidRDefault="00E659D6" w:rsidP="00E659D6">
      <w:pPr>
        <w:widowControl w:val="0"/>
        <w:snapToGrid/>
        <w:spacing w:after="0"/>
        <w:jc w:val="both"/>
        <w:rPr>
          <w:rFonts w:eastAsia="游明朝"/>
          <w:color w:val="auto"/>
          <w:kern w:val="2"/>
          <w:lang w:eastAsia="ja-JP"/>
        </w:rPr>
      </w:pPr>
      <w:r w:rsidRPr="00653B5A">
        <w:rPr>
          <w:rFonts w:eastAsia="游明朝"/>
          <w:color w:val="auto"/>
          <w:kern w:val="2"/>
          <w:lang w:eastAsia="ja-JP"/>
        </w:rPr>
        <w:t xml:space="preserve">                            </w:t>
      </w:r>
      <w:r w:rsidRPr="00653B5A">
        <w:rPr>
          <w:rFonts w:eastAsia="游明朝" w:hint="cs"/>
          <w:color w:val="auto"/>
          <w:kern w:val="2"/>
          <w:lang w:eastAsia="ja-JP"/>
        </w:rPr>
        <w:t>(</w:t>
      </w:r>
      <w:r w:rsidRPr="00653B5A">
        <w:rPr>
          <w:rFonts w:eastAsia="游明朝"/>
          <w:color w:val="auto"/>
          <w:kern w:val="2"/>
          <w:lang w:eastAsia="ja-JP"/>
        </w:rPr>
        <w:t xml:space="preserve">a) Ferric Chloride Dosage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b) Cationic Polymer Dosage</w:t>
      </w:r>
    </w:p>
    <w:p w14:paraId="66748B0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20059FE0" w14:textId="77777777" w:rsidR="00E659D6" w:rsidRPr="00653B5A" w:rsidRDefault="00E659D6" w:rsidP="00E659D6">
      <w:pPr>
        <w:keepNext/>
        <w:widowControl w:val="0"/>
        <w:snapToGrid/>
        <w:spacing w:after="0"/>
        <w:jc w:val="center"/>
      </w:pPr>
      <w:r w:rsidRPr="00653B5A">
        <w:rPr>
          <w:noProof/>
        </w:rPr>
        <w:drawing>
          <wp:inline distT="0" distB="0" distL="0" distR="0" wp14:anchorId="32EB94E3" wp14:editId="055E7B42">
            <wp:extent cx="6089251" cy="2552467"/>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0644" cy="2561434"/>
                    </a:xfrm>
                    <a:prstGeom prst="rect">
                      <a:avLst/>
                    </a:prstGeom>
                    <a:noFill/>
                    <a:ln>
                      <a:noFill/>
                    </a:ln>
                  </pic:spPr>
                </pic:pic>
              </a:graphicData>
            </a:graphic>
          </wp:inline>
        </w:drawing>
      </w:r>
    </w:p>
    <w:p w14:paraId="12D3072E" w14:textId="77777777" w:rsidR="00E659D6" w:rsidRPr="00653B5A" w:rsidRDefault="00E659D6" w:rsidP="00E659D6">
      <w:pPr>
        <w:widowControl w:val="0"/>
        <w:snapToGrid/>
        <w:rPr>
          <w:rFonts w:eastAsia="游明朝"/>
          <w:color w:val="auto"/>
          <w:kern w:val="2"/>
          <w:lang w:eastAsia="ja-JP"/>
        </w:rPr>
      </w:pPr>
      <w:r w:rsidRPr="00653B5A">
        <w:rPr>
          <w:rFonts w:eastAsia="游明朝"/>
          <w:color w:val="auto"/>
          <w:kern w:val="2"/>
          <w:lang w:eastAsia="ja-JP"/>
        </w:rPr>
        <w:t xml:space="preserve">             (c) Title 22 Filter Effluent Ferric Chloride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d) Title 22 Filter Turbidity</w:t>
      </w:r>
    </w:p>
    <w:p w14:paraId="44C72908" w14:textId="77777777" w:rsidR="00E659D6" w:rsidRPr="00653B5A" w:rsidRDefault="00E659D6" w:rsidP="00E659D6">
      <w:pPr>
        <w:pStyle w:val="af0"/>
        <w:jc w:val="center"/>
        <w:rPr>
          <w:rFonts w:eastAsia="游明朝"/>
          <w:color w:val="auto"/>
          <w:kern w:val="2"/>
          <w:sz w:val="24"/>
          <w:szCs w:val="24"/>
          <w:lang w:eastAsia="ja-JP"/>
        </w:rPr>
      </w:pPr>
      <w:bookmarkStart w:id="394" w:name="_Ref145003677"/>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8</w:t>
      </w:r>
      <w:r w:rsidRPr="00653B5A">
        <w:rPr>
          <w:color w:val="auto"/>
          <w:sz w:val="24"/>
          <w:szCs w:val="24"/>
        </w:rPr>
        <w:fldChar w:fldCharType="end"/>
      </w:r>
      <w:bookmarkEnd w:id="394"/>
      <w:r w:rsidRPr="00653B5A">
        <w:rPr>
          <w:color w:val="auto"/>
          <w:sz w:val="24"/>
          <w:szCs w:val="24"/>
        </w:rPr>
        <w:t xml:space="preserve"> Optimization Results</w:t>
      </w:r>
    </w:p>
    <w:p w14:paraId="277DF006"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256DE109" w14:textId="77777777" w:rsidR="00E659D6" w:rsidRPr="00653B5A" w:rsidRDefault="00E659D6">
      <w:pPr>
        <w:widowControl w:val="0"/>
        <w:numPr>
          <w:ilvl w:val="0"/>
          <w:numId w:val="17"/>
        </w:numPr>
        <w:snapToGrid/>
        <w:jc w:val="both"/>
        <w:rPr>
          <w:rFonts w:eastAsia="游明朝"/>
          <w:color w:val="auto"/>
          <w:kern w:val="2"/>
          <w:lang w:eastAsia="ja-JP"/>
        </w:rPr>
      </w:pPr>
      <w:r w:rsidRPr="00653B5A">
        <w:rPr>
          <w:rFonts w:eastAsia="游明朝"/>
          <w:color w:val="auto"/>
          <w:kern w:val="2"/>
          <w:lang w:eastAsia="ja-JP"/>
        </w:rPr>
        <w:t>Relationships between Actual Values and Optimum Values</w:t>
      </w:r>
    </w:p>
    <w:p w14:paraId="035EDB5C"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We compared actual values with optimum values as a summary of the optimization calculation. Figure 3-9 (a) to (d) shows the comparison between actual values and optimum values during the evaluation period by bar graphs. The blue bars are the sum or the average of actual values, and the red bars are the sum or the average of optimum values.</w:t>
      </w:r>
    </w:p>
    <w:p w14:paraId="6911F7AA"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As shown in (a) and (b), ferric chloride dosage was reduced by 6%, and cationic polymer dosage was increased by 3% </w:t>
      </w:r>
      <w:proofErr w:type="gramStart"/>
      <w:r w:rsidRPr="00653B5A">
        <w:rPr>
          <w:rFonts w:eastAsia="游明朝"/>
          <w:color w:val="auto"/>
          <w:kern w:val="2"/>
          <w:lang w:eastAsia="ja-JP"/>
        </w:rPr>
        <w:t>as a result of</w:t>
      </w:r>
      <w:proofErr w:type="gramEnd"/>
      <w:r w:rsidRPr="00653B5A">
        <w:rPr>
          <w:rFonts w:eastAsia="游明朝"/>
          <w:color w:val="auto"/>
          <w:kern w:val="2"/>
          <w:lang w:eastAsia="ja-JP"/>
        </w:rPr>
        <w:t xml:space="preserve"> the optimization calculation. Because the total amount of </w:t>
      </w:r>
      <w:r w:rsidRPr="00653B5A">
        <w:rPr>
          <w:rFonts w:eastAsia="游明朝"/>
          <w:color w:val="auto"/>
          <w:kern w:val="2"/>
          <w:lang w:eastAsia="ja-JP"/>
        </w:rPr>
        <w:lastRenderedPageBreak/>
        <w:t>chemical dosage was reduced, Title 22 filter effluent turbidity raised by 4%.</w:t>
      </w:r>
    </w:p>
    <w:p w14:paraId="71572B24" w14:textId="77777777" w:rsidR="00E659D6" w:rsidRPr="00653B5A" w:rsidRDefault="00E659D6" w:rsidP="00E659D6">
      <w:pPr>
        <w:widowControl w:val="0"/>
        <w:snapToGrid/>
        <w:jc w:val="both"/>
        <w:rPr>
          <w:rFonts w:eastAsia="游明朝"/>
          <w:color w:val="auto"/>
          <w:kern w:val="2"/>
          <w:lang w:eastAsia="ja-JP"/>
        </w:rPr>
      </w:pPr>
    </w:p>
    <w:p w14:paraId="381F03FB" w14:textId="77777777" w:rsidR="00E659D6" w:rsidRPr="00653B5A" w:rsidRDefault="00E659D6" w:rsidP="00E659D6">
      <w:pPr>
        <w:widowControl w:val="0"/>
        <w:snapToGrid/>
        <w:jc w:val="center"/>
        <w:rPr>
          <w:rFonts w:eastAsia="游明朝"/>
          <w:color w:val="auto"/>
          <w:kern w:val="2"/>
          <w:lang w:eastAsia="ja-JP"/>
        </w:rPr>
      </w:pPr>
      <w:r w:rsidRPr="00653B5A">
        <w:rPr>
          <w:rFonts w:eastAsia="游明朝"/>
          <w:noProof/>
          <w:color w:val="auto"/>
          <w:kern w:val="2"/>
          <w:lang w:eastAsia="ja-JP"/>
        </w:rPr>
        <w:drawing>
          <wp:inline distT="0" distB="0" distL="0" distR="0" wp14:anchorId="42DB612E" wp14:editId="14AB4ED9">
            <wp:extent cx="5872089" cy="1862132"/>
            <wp:effectExtent l="0" t="0" r="0" b="508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a:extLst>
                        <a:ext uri="{28A0092B-C50C-407E-A947-70E740481C1C}">
                          <a14:useLocalDpi xmlns:a14="http://schemas.microsoft.com/office/drawing/2010/main" val="0"/>
                        </a:ext>
                      </a:extLst>
                    </a:blip>
                    <a:srcRect t="2559" b="3072"/>
                    <a:stretch/>
                  </pic:blipFill>
                  <pic:spPr bwMode="auto">
                    <a:xfrm>
                      <a:off x="0" y="0"/>
                      <a:ext cx="5888763" cy="1867420"/>
                    </a:xfrm>
                    <a:prstGeom prst="rect">
                      <a:avLst/>
                    </a:prstGeom>
                    <a:noFill/>
                    <a:ln>
                      <a:noFill/>
                    </a:ln>
                    <a:extLst>
                      <a:ext uri="{53640926-AAD7-44D8-BBD7-CCE9431645EC}">
                        <a14:shadowObscured xmlns:a14="http://schemas.microsoft.com/office/drawing/2010/main"/>
                      </a:ext>
                    </a:extLst>
                  </pic:spPr>
                </pic:pic>
              </a:graphicData>
            </a:graphic>
          </wp:inline>
        </w:drawing>
      </w:r>
    </w:p>
    <w:p w14:paraId="18E8906C"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 xml:space="preserve">                       </w:t>
      </w:r>
      <w:r w:rsidRPr="00653B5A">
        <w:rPr>
          <w:rFonts w:eastAsia="游明朝" w:hint="eastAsia"/>
          <w:color w:val="auto"/>
          <w:kern w:val="2"/>
          <w:lang w:eastAsia="ja-JP"/>
        </w:rPr>
        <w:t>(</w:t>
      </w:r>
      <w:r w:rsidRPr="00653B5A">
        <w:rPr>
          <w:rFonts w:eastAsia="游明朝"/>
          <w:color w:val="auto"/>
          <w:kern w:val="2"/>
          <w:lang w:eastAsia="ja-JP"/>
        </w:rPr>
        <w:t xml:space="preserve">a) Ferric Chloride Dosage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b) Cationic Polymer Dosage</w:t>
      </w:r>
    </w:p>
    <w:p w14:paraId="2CF949B7" w14:textId="77777777" w:rsidR="00E659D6" w:rsidRPr="00653B5A" w:rsidRDefault="00E659D6" w:rsidP="00E659D6">
      <w:pPr>
        <w:widowControl w:val="0"/>
        <w:snapToGrid/>
        <w:jc w:val="both"/>
        <w:rPr>
          <w:rFonts w:eastAsia="游明朝"/>
          <w:color w:val="auto"/>
          <w:kern w:val="2"/>
          <w:lang w:eastAsia="ja-JP"/>
        </w:rPr>
      </w:pPr>
    </w:p>
    <w:p w14:paraId="728DBA15" w14:textId="77777777" w:rsidR="00E659D6" w:rsidRPr="00653B5A" w:rsidRDefault="00E659D6" w:rsidP="00E659D6">
      <w:pPr>
        <w:keepNext/>
        <w:widowControl w:val="0"/>
        <w:snapToGrid/>
        <w:jc w:val="center"/>
      </w:pPr>
      <w:r w:rsidRPr="00653B5A">
        <w:rPr>
          <w:noProof/>
        </w:rPr>
        <w:drawing>
          <wp:inline distT="0" distB="0" distL="0" distR="0" wp14:anchorId="3501CF04" wp14:editId="0AFC9355">
            <wp:extent cx="5933440" cy="1901537"/>
            <wp:effectExtent l="0" t="0" r="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a:extLst>
                        <a:ext uri="{28A0092B-C50C-407E-A947-70E740481C1C}">
                          <a14:useLocalDpi xmlns:a14="http://schemas.microsoft.com/office/drawing/2010/main" val="0"/>
                        </a:ext>
                      </a:extLst>
                    </a:blip>
                    <a:srcRect t="3065" b="2491"/>
                    <a:stretch/>
                  </pic:blipFill>
                  <pic:spPr bwMode="auto">
                    <a:xfrm>
                      <a:off x="0" y="0"/>
                      <a:ext cx="5976271" cy="1915263"/>
                    </a:xfrm>
                    <a:prstGeom prst="rect">
                      <a:avLst/>
                    </a:prstGeom>
                    <a:noFill/>
                    <a:ln>
                      <a:noFill/>
                    </a:ln>
                    <a:extLst>
                      <a:ext uri="{53640926-AAD7-44D8-BBD7-CCE9431645EC}">
                        <a14:shadowObscured xmlns:a14="http://schemas.microsoft.com/office/drawing/2010/main"/>
                      </a:ext>
                    </a:extLst>
                  </pic:spPr>
                </pic:pic>
              </a:graphicData>
            </a:graphic>
          </wp:inline>
        </w:drawing>
      </w:r>
    </w:p>
    <w:p w14:paraId="4228B835"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 xml:space="preserve">             (c) Title 22 Filter Effluent Turbidity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d) Title 22 Filter Effluent Ferric Chloride</w:t>
      </w:r>
    </w:p>
    <w:p w14:paraId="2F2F9768" w14:textId="77777777" w:rsidR="00E659D6" w:rsidRPr="00653B5A" w:rsidRDefault="00E659D6" w:rsidP="00E659D6">
      <w:pPr>
        <w:pStyle w:val="af0"/>
        <w:spacing w:after="0"/>
        <w:jc w:val="center"/>
        <w:rPr>
          <w:rFonts w:eastAsia="游明朝"/>
          <w:color w:val="auto"/>
          <w:kern w:val="2"/>
          <w:sz w:val="24"/>
          <w:szCs w:val="24"/>
          <w:lang w:eastAsia="ja-JP"/>
        </w:rPr>
      </w:pPr>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9</w:t>
      </w:r>
      <w:r w:rsidRPr="00653B5A">
        <w:rPr>
          <w:color w:val="auto"/>
          <w:sz w:val="24"/>
          <w:szCs w:val="24"/>
        </w:rPr>
        <w:fldChar w:fldCharType="end"/>
      </w:r>
      <w:r w:rsidRPr="00653B5A">
        <w:rPr>
          <w:color w:val="auto"/>
          <w:sz w:val="24"/>
          <w:szCs w:val="24"/>
        </w:rPr>
        <w:t xml:space="preserve"> Comparison between Actual Value and Optimum Value</w:t>
      </w:r>
    </w:p>
    <w:p w14:paraId="4FD0359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01A3CBC7" w14:textId="77777777" w:rsidR="00E659D6" w:rsidRPr="00653B5A" w:rsidRDefault="00E659D6">
      <w:pPr>
        <w:pStyle w:val="3"/>
        <w:numPr>
          <w:ilvl w:val="2"/>
          <w:numId w:val="5"/>
        </w:numPr>
        <w:rPr>
          <w:lang w:eastAsia="ja-JP"/>
        </w:rPr>
      </w:pPr>
      <w:bookmarkStart w:id="395" w:name="_Toc144133679"/>
      <w:r w:rsidRPr="00653B5A">
        <w:rPr>
          <w:rFonts w:hint="eastAsia"/>
          <w:lang w:eastAsia="ja-JP"/>
        </w:rPr>
        <w:t xml:space="preserve">Daily Average </w:t>
      </w:r>
      <w:r w:rsidRPr="00653B5A">
        <w:rPr>
          <w:lang w:eastAsia="ja-JP"/>
        </w:rPr>
        <w:t>Model</w:t>
      </w:r>
      <w:bookmarkEnd w:id="395"/>
    </w:p>
    <w:p w14:paraId="03CD4B71" w14:textId="77777777" w:rsidR="00E659D6" w:rsidRPr="00653B5A" w:rsidRDefault="00E659D6" w:rsidP="00E659D6">
      <w:pPr>
        <w:rPr>
          <w:rFonts w:eastAsia="游明朝"/>
          <w:lang w:eastAsia="ja-JP"/>
        </w:rPr>
      </w:pPr>
      <w:r w:rsidRPr="00653B5A">
        <w:rPr>
          <w:rFonts w:eastAsia="游明朝"/>
          <w:lang w:eastAsia="ja-JP"/>
        </w:rPr>
        <w:tab/>
        <w:t xml:space="preserve">A daily average model is the model created using hourly and daily data listed in </w:t>
      </w:r>
      <w:r w:rsidRPr="00653B5A">
        <w:rPr>
          <w:rFonts w:eastAsia="游明朝"/>
          <w:color w:val="FF0000"/>
          <w:kern w:val="2"/>
          <w:lang w:eastAsia="ja-JP"/>
        </w:rPr>
        <w:fldChar w:fldCharType="begin"/>
      </w:r>
      <w:r w:rsidRPr="00653B5A">
        <w:rPr>
          <w:rFonts w:eastAsia="游明朝"/>
          <w:color w:val="auto"/>
          <w:kern w:val="2"/>
          <w:lang w:eastAsia="ja-JP"/>
        </w:rPr>
        <w:instrText xml:space="preserve"> REF _Ref144752778 \h </w:instrText>
      </w:r>
      <w:r w:rsidRPr="00653B5A">
        <w:rPr>
          <w:rFonts w:eastAsia="游明朝"/>
          <w:color w:val="FF0000"/>
          <w:kern w:val="2"/>
          <w:lang w:eastAsia="ja-JP"/>
        </w:rPr>
        <w:instrText xml:space="preserve">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1</w:t>
      </w:r>
      <w:r w:rsidRPr="00653B5A">
        <w:rPr>
          <w:rFonts w:eastAsia="游明朝"/>
          <w:color w:val="FF0000"/>
          <w:kern w:val="2"/>
          <w:lang w:eastAsia="ja-JP"/>
        </w:rPr>
        <w:fldChar w:fldCharType="end"/>
      </w:r>
      <w:r w:rsidRPr="00653B5A">
        <w:rPr>
          <w:rFonts w:eastAsia="游明朝"/>
          <w:lang w:eastAsia="ja-JP"/>
        </w:rPr>
        <w:t>. In this model, daily average data was given based on hourly measured data.</w:t>
      </w:r>
    </w:p>
    <w:p w14:paraId="75D3DFBA" w14:textId="77777777" w:rsidR="00E659D6" w:rsidRPr="00653B5A" w:rsidRDefault="00E659D6" w:rsidP="00E659D6">
      <w:pPr>
        <w:rPr>
          <w:rFonts w:eastAsia="游明朝"/>
          <w:lang w:eastAsia="ja-JP"/>
        </w:rPr>
      </w:pPr>
      <w:r w:rsidRPr="00653B5A">
        <w:rPr>
          <w:rFonts w:eastAsia="游明朝"/>
          <w:lang w:eastAsia="ja-JP"/>
        </w:rPr>
        <w:tab/>
        <w:t xml:space="preserve">Ideally, the feed and effluent turbidity of the HRC should be measured online to control ferric chloride and cationic polymer dosages in accordance with the fluctuation of water qualities. However, the </w:t>
      </w:r>
      <w:proofErr w:type="gramStart"/>
      <w:r w:rsidRPr="00653B5A">
        <w:rPr>
          <w:rFonts w:eastAsia="游明朝"/>
          <w:lang w:eastAsia="ja-JP"/>
        </w:rPr>
        <w:t>number</w:t>
      </w:r>
      <w:proofErr w:type="gramEnd"/>
      <w:r w:rsidRPr="00653B5A">
        <w:rPr>
          <w:rFonts w:eastAsia="游明朝"/>
          <w:lang w:eastAsia="ja-JP"/>
        </w:rPr>
        <w:t xml:space="preserve"> of data for model creation was not sufficient due to the turbidity measured by grabbing. The daily average</w:t>
      </w:r>
      <w:r w:rsidRPr="00653B5A">
        <w:rPr>
          <w:rFonts w:eastAsia="游明朝"/>
          <w:color w:val="auto"/>
          <w:kern w:val="2"/>
          <w:lang w:eastAsia="ja-JP"/>
        </w:rPr>
        <w:t xml:space="preserve"> model was created with limited datasets as a reference.</w:t>
      </w:r>
    </w:p>
    <w:p w14:paraId="5C3AD850"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58896BAC" w14:textId="77777777" w:rsidR="00E659D6" w:rsidRPr="00653B5A" w:rsidRDefault="00E659D6">
      <w:pPr>
        <w:pStyle w:val="4"/>
        <w:numPr>
          <w:ilvl w:val="3"/>
          <w:numId w:val="5"/>
        </w:numPr>
        <w:rPr>
          <w:szCs w:val="24"/>
          <w:lang w:eastAsia="ja-JP"/>
        </w:rPr>
      </w:pPr>
      <w:bookmarkStart w:id="396" w:name="_Toc144133680"/>
      <w:r w:rsidRPr="00653B5A">
        <w:rPr>
          <w:rFonts w:hint="eastAsia"/>
          <w:szCs w:val="24"/>
          <w:lang w:eastAsia="ja-JP"/>
        </w:rPr>
        <w:lastRenderedPageBreak/>
        <w:t>Calculation</w:t>
      </w:r>
      <w:r w:rsidRPr="00653B5A">
        <w:rPr>
          <w:szCs w:val="24"/>
          <w:lang w:eastAsia="ja-JP"/>
        </w:rPr>
        <w:t xml:space="preserve"> Status</w:t>
      </w:r>
      <w:bookmarkEnd w:id="396"/>
    </w:p>
    <w:p w14:paraId="2AF493EE" w14:textId="77777777" w:rsidR="00E659D6" w:rsidRPr="00653B5A" w:rsidRDefault="00E659D6" w:rsidP="00E659D6">
      <w:pPr>
        <w:rPr>
          <w:rFonts w:eastAsia="游明朝"/>
          <w:color w:val="auto"/>
          <w:kern w:val="2"/>
          <w:lang w:eastAsia="ja-JP"/>
        </w:rPr>
      </w:pPr>
      <w:r w:rsidRPr="00653B5A">
        <w:rPr>
          <w:rFonts w:eastAsia="游明朝"/>
          <w:lang w:eastAsia="ja-JP"/>
        </w:rPr>
        <w:tab/>
      </w:r>
      <w:r w:rsidRPr="00653B5A">
        <w:rPr>
          <w:rFonts w:eastAsia="游明朝" w:hint="cs"/>
          <w:color w:val="auto"/>
          <w:kern w:val="2"/>
          <w:lang w:eastAsia="ja-JP"/>
        </w:rPr>
        <w:t>W</w:t>
      </w:r>
      <w:r w:rsidRPr="00653B5A">
        <w:rPr>
          <w:rFonts w:eastAsia="游明朝"/>
          <w:color w:val="auto"/>
          <w:kern w:val="2"/>
          <w:lang w:eastAsia="ja-JP"/>
        </w:rPr>
        <w:t>e created a model and optimized ferric chloride and cationic polymer under those prepositions.</w:t>
      </w:r>
    </w:p>
    <w:p w14:paraId="03DBE143" w14:textId="77777777" w:rsidR="00E659D6" w:rsidRPr="00653B5A" w:rsidRDefault="00E659D6" w:rsidP="00E659D6">
      <w:pPr>
        <w:rPr>
          <w:rFonts w:eastAsia="游明朝"/>
          <w:color w:val="auto"/>
          <w:kern w:val="2"/>
          <w:lang w:eastAsia="ja-JP"/>
        </w:rPr>
      </w:pPr>
    </w:p>
    <w:p w14:paraId="255D8BFA" w14:textId="77777777" w:rsidR="00E659D6" w:rsidRPr="00653B5A" w:rsidRDefault="00E659D6">
      <w:pPr>
        <w:pStyle w:val="a4"/>
        <w:numPr>
          <w:ilvl w:val="0"/>
          <w:numId w:val="14"/>
        </w:numPr>
        <w:rPr>
          <w:rFonts w:eastAsia="游明朝"/>
          <w:lang w:eastAsia="ja-JP"/>
        </w:rPr>
      </w:pPr>
      <w:r w:rsidRPr="00653B5A">
        <w:rPr>
          <w:rFonts w:eastAsia="游明朝" w:hint="eastAsia"/>
          <w:lang w:eastAsia="ja-JP"/>
        </w:rPr>
        <w:t>V</w:t>
      </w:r>
      <w:r w:rsidRPr="00653B5A">
        <w:rPr>
          <w:rFonts w:eastAsia="游明朝"/>
          <w:lang w:eastAsia="ja-JP"/>
        </w:rPr>
        <w:t>ariables</w:t>
      </w:r>
    </w:p>
    <w:p w14:paraId="10CFB7FC"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lang w:eastAsia="ja-JP"/>
        </w:rPr>
        <w:tab/>
      </w:r>
      <w:r w:rsidRPr="00653B5A">
        <w:rPr>
          <w:rFonts w:eastAsia="游明朝"/>
          <w:color w:val="auto"/>
          <w:kern w:val="2"/>
          <w:lang w:eastAsia="ja-JP"/>
        </w:rPr>
        <w:t xml:space="preserve">The variables to optimize ferric chloride and cationic polymer are listed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While the data “a” through “h” are classified as explanatory variables, the data “</w:t>
      </w:r>
      <w:proofErr w:type="spellStart"/>
      <w:r w:rsidRPr="00653B5A">
        <w:rPr>
          <w:rFonts w:eastAsia="游明朝"/>
          <w:color w:val="auto"/>
          <w:kern w:val="2"/>
          <w:lang w:eastAsia="ja-JP"/>
        </w:rPr>
        <w:t>i</w:t>
      </w:r>
      <w:proofErr w:type="spellEnd"/>
      <w:r w:rsidRPr="00653B5A">
        <w:rPr>
          <w:rFonts w:eastAsia="游明朝"/>
          <w:color w:val="auto"/>
          <w:kern w:val="2"/>
          <w:lang w:eastAsia="ja-JP"/>
        </w:rPr>
        <w:t>” and “j” are classified as objective variables. All of them are daily average data.</w:t>
      </w:r>
    </w:p>
    <w:p w14:paraId="0BD200F0"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In the model, influent flow rates were given by “b” and “c” and the total amount of cationic polymer dosage was calculated from “d” and “e”, respectively.</w:t>
      </w:r>
    </w:p>
    <w:p w14:paraId="127AA81E" w14:textId="77777777" w:rsidR="00E659D6" w:rsidRPr="00653B5A" w:rsidRDefault="00E659D6" w:rsidP="00E659D6">
      <w:pPr>
        <w:rPr>
          <w:rFonts w:eastAsia="游明朝"/>
          <w:lang w:eastAsia="ja-JP"/>
        </w:rPr>
      </w:pPr>
    </w:p>
    <w:p w14:paraId="069051D5" w14:textId="77777777" w:rsidR="00E659D6" w:rsidRPr="00653B5A" w:rsidRDefault="00E659D6" w:rsidP="00E659D6">
      <w:pPr>
        <w:pStyle w:val="af0"/>
        <w:keepNext/>
        <w:spacing w:after="120"/>
        <w:jc w:val="center"/>
        <w:rPr>
          <w:color w:val="auto"/>
          <w:sz w:val="24"/>
          <w:szCs w:val="24"/>
        </w:rPr>
      </w:pPr>
      <w:bookmarkStart w:id="397" w:name="_Ref145009954"/>
      <w:r w:rsidRPr="00653B5A">
        <w:rPr>
          <w:color w:val="auto"/>
          <w:sz w:val="24"/>
          <w:szCs w:val="24"/>
        </w:rPr>
        <w:t xml:space="preserve">Table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Table \* ARABIC \s 1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bookmarkEnd w:id="397"/>
      <w:r w:rsidRPr="00653B5A">
        <w:rPr>
          <w:sz w:val="24"/>
          <w:szCs w:val="24"/>
        </w:rPr>
        <w:t xml:space="preserve"> </w:t>
      </w:r>
      <w:r w:rsidRPr="00653B5A">
        <w:rPr>
          <w:color w:val="auto"/>
          <w:sz w:val="24"/>
          <w:szCs w:val="24"/>
        </w:rPr>
        <w:t>Variables for Daily Average Model</w:t>
      </w:r>
    </w:p>
    <w:p w14:paraId="699FFE11" w14:textId="77777777" w:rsidR="00E659D6" w:rsidRPr="00653B5A" w:rsidRDefault="00E659D6" w:rsidP="00E659D6">
      <w:pPr>
        <w:jc w:val="center"/>
        <w:rPr>
          <w:rFonts w:eastAsia="游明朝"/>
          <w:lang w:eastAsia="ja-JP"/>
        </w:rPr>
      </w:pPr>
      <w:r w:rsidRPr="00653B5A">
        <w:rPr>
          <w:rFonts w:eastAsia="游明朝"/>
          <w:noProof/>
          <w:lang w:eastAsia="ja-JP"/>
        </w:rPr>
        <w:drawing>
          <wp:inline distT="0" distB="0" distL="0" distR="0" wp14:anchorId="4F4C0AF5" wp14:editId="16ACD5B6">
            <wp:extent cx="5798477" cy="2689938"/>
            <wp:effectExtent l="0" t="0" r="0"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05999" cy="2693428"/>
                    </a:xfrm>
                    <a:prstGeom prst="rect">
                      <a:avLst/>
                    </a:prstGeom>
                    <a:noFill/>
                    <a:ln>
                      <a:noFill/>
                    </a:ln>
                  </pic:spPr>
                </pic:pic>
              </a:graphicData>
            </a:graphic>
          </wp:inline>
        </w:drawing>
      </w:r>
    </w:p>
    <w:p w14:paraId="39E2BA07" w14:textId="77777777" w:rsidR="00E659D6" w:rsidRPr="00653B5A" w:rsidRDefault="00E659D6" w:rsidP="00E659D6">
      <w:pPr>
        <w:rPr>
          <w:rFonts w:eastAsia="游明朝"/>
          <w:lang w:eastAsia="ja-JP"/>
        </w:rPr>
      </w:pPr>
    </w:p>
    <w:p w14:paraId="4A076EF1" w14:textId="77777777" w:rsidR="00E659D6" w:rsidRPr="00653B5A" w:rsidRDefault="00E659D6">
      <w:pPr>
        <w:pStyle w:val="a4"/>
        <w:numPr>
          <w:ilvl w:val="0"/>
          <w:numId w:val="14"/>
        </w:numPr>
        <w:rPr>
          <w:rFonts w:eastAsia="游明朝"/>
          <w:lang w:eastAsia="ja-JP"/>
        </w:rPr>
      </w:pPr>
      <w:r w:rsidRPr="00653B5A">
        <w:rPr>
          <w:rFonts w:eastAsia="游明朝" w:hint="eastAsia"/>
          <w:lang w:eastAsia="ja-JP"/>
        </w:rPr>
        <w:t>L</w:t>
      </w:r>
      <w:r w:rsidRPr="00653B5A">
        <w:rPr>
          <w:rFonts w:eastAsia="游明朝"/>
          <w:color w:val="auto"/>
          <w:kern w:val="2"/>
          <w:lang w:eastAsia="ja-JP"/>
        </w:rPr>
        <w:t>earning Period and Evaluation Period</w:t>
      </w:r>
    </w:p>
    <w:p w14:paraId="1A37E992" w14:textId="77777777" w:rsidR="00E659D6" w:rsidRPr="00653B5A" w:rsidRDefault="00E659D6" w:rsidP="00E659D6">
      <w:pPr>
        <w:rPr>
          <w:rFonts w:eastAsia="游明朝"/>
          <w:lang w:eastAsia="ja-JP"/>
        </w:rPr>
      </w:pPr>
      <w:r w:rsidRPr="00653B5A">
        <w:rPr>
          <w:rFonts w:eastAsia="游明朝"/>
          <w:lang w:eastAsia="ja-JP"/>
        </w:rPr>
        <w:tab/>
      </w:r>
      <w:r w:rsidRPr="00653B5A">
        <w:rPr>
          <w:rFonts w:eastAsia="游明朝"/>
          <w:color w:val="auto"/>
          <w:kern w:val="2"/>
          <w:lang w:eastAsia="ja-JP"/>
        </w:rPr>
        <w:fldChar w:fldCharType="begin"/>
      </w:r>
      <w:r w:rsidRPr="00653B5A">
        <w:rPr>
          <w:rFonts w:eastAsia="游明朝"/>
          <w:lang w:eastAsia="ja-JP"/>
        </w:rPr>
        <w:instrText xml:space="preserve"> REF _Ref145011718 \h </w:instrText>
      </w:r>
      <w:r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10</w:t>
      </w:r>
      <w:r w:rsidRPr="00653B5A">
        <w:rPr>
          <w:rFonts w:eastAsia="游明朝"/>
          <w:color w:val="auto"/>
          <w:kern w:val="2"/>
          <w:lang w:eastAsia="ja-JP"/>
        </w:rPr>
        <w:fldChar w:fldCharType="end"/>
      </w:r>
      <w:r w:rsidRPr="00653B5A">
        <w:rPr>
          <w:rFonts w:eastAsia="游明朝"/>
          <w:color w:val="auto"/>
          <w:kern w:val="2"/>
          <w:lang w:eastAsia="ja-JP"/>
        </w:rPr>
        <w:t xml:space="preserve"> shows the behavior of Title 22 filter effluent turbidity from September 2020 to November 2022. The period boxed in blue is the learning period from 2</w:t>
      </w:r>
      <w:r w:rsidRPr="00653B5A">
        <w:rPr>
          <w:rFonts w:eastAsia="游明朝"/>
          <w:color w:val="auto"/>
          <w:kern w:val="2"/>
          <w:vertAlign w:val="superscript"/>
          <w:lang w:eastAsia="ja-JP"/>
        </w:rPr>
        <w:t>nd</w:t>
      </w:r>
      <w:r w:rsidRPr="00653B5A">
        <w:rPr>
          <w:rFonts w:eastAsia="游明朝"/>
          <w:color w:val="auto"/>
          <w:kern w:val="2"/>
          <w:lang w:eastAsia="ja-JP"/>
        </w:rPr>
        <w:t xml:space="preserve"> February to 29</w:t>
      </w:r>
      <w:r w:rsidRPr="00653B5A">
        <w:rPr>
          <w:rFonts w:eastAsia="游明朝"/>
          <w:color w:val="auto"/>
          <w:kern w:val="2"/>
          <w:vertAlign w:val="superscript"/>
          <w:lang w:eastAsia="ja-JP"/>
        </w:rPr>
        <w:t>th</w:t>
      </w:r>
      <w:r w:rsidRPr="00653B5A">
        <w:rPr>
          <w:rFonts w:eastAsia="游明朝"/>
          <w:color w:val="auto"/>
          <w:kern w:val="2"/>
          <w:lang w:eastAsia="ja-JP"/>
        </w:rPr>
        <w:t xml:space="preserve"> March 2022, and the period in red is the evaluation period from 6</w:t>
      </w:r>
      <w:r w:rsidRPr="00653B5A">
        <w:rPr>
          <w:rFonts w:eastAsia="游明朝"/>
          <w:color w:val="auto"/>
          <w:kern w:val="2"/>
          <w:vertAlign w:val="superscript"/>
          <w:lang w:eastAsia="ja-JP"/>
        </w:rPr>
        <w:t>th</w:t>
      </w:r>
      <w:r w:rsidRPr="00653B5A">
        <w:rPr>
          <w:rFonts w:eastAsia="游明朝"/>
          <w:color w:val="auto"/>
          <w:kern w:val="2"/>
          <w:lang w:eastAsia="ja-JP"/>
        </w:rPr>
        <w:t xml:space="preserve"> to 20</w:t>
      </w:r>
      <w:r w:rsidRPr="00653B5A">
        <w:rPr>
          <w:rFonts w:eastAsia="游明朝"/>
          <w:color w:val="auto"/>
          <w:kern w:val="2"/>
          <w:vertAlign w:val="superscript"/>
          <w:lang w:eastAsia="ja-JP"/>
        </w:rPr>
        <w:t>th</w:t>
      </w:r>
      <w:r w:rsidRPr="00653B5A">
        <w:rPr>
          <w:rFonts w:eastAsia="游明朝"/>
          <w:color w:val="auto"/>
          <w:kern w:val="2"/>
          <w:lang w:eastAsia="ja-JP"/>
        </w:rPr>
        <w:t xml:space="preserve"> April 2022.</w:t>
      </w:r>
    </w:p>
    <w:p w14:paraId="6E084D98" w14:textId="77777777" w:rsidR="00E659D6" w:rsidRPr="00653B5A" w:rsidRDefault="00E659D6" w:rsidP="00E659D6">
      <w:pPr>
        <w:keepNext/>
      </w:pPr>
      <w:r w:rsidRPr="00653B5A">
        <w:rPr>
          <w:rFonts w:eastAsia="游明朝"/>
          <w:noProof/>
          <w:lang w:eastAsia="ja-JP"/>
        </w:rPr>
        <w:lastRenderedPageBreak/>
        <w:drawing>
          <wp:inline distT="0" distB="0" distL="0" distR="0" wp14:anchorId="34F78AE2" wp14:editId="7F8F5292">
            <wp:extent cx="5962650" cy="1246211"/>
            <wp:effectExtent l="0" t="0" r="0" b="0"/>
            <wp:docPr id="2058712556" name="図 205871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96644" cy="1253316"/>
                    </a:xfrm>
                    <a:prstGeom prst="rect">
                      <a:avLst/>
                    </a:prstGeom>
                    <a:noFill/>
                    <a:ln>
                      <a:noFill/>
                    </a:ln>
                  </pic:spPr>
                </pic:pic>
              </a:graphicData>
            </a:graphic>
          </wp:inline>
        </w:drawing>
      </w:r>
    </w:p>
    <w:p w14:paraId="4F95ABF7" w14:textId="77777777" w:rsidR="00E659D6" w:rsidRPr="00653B5A" w:rsidRDefault="00E659D6" w:rsidP="00E659D6">
      <w:pPr>
        <w:pStyle w:val="af0"/>
        <w:jc w:val="center"/>
        <w:rPr>
          <w:rFonts w:eastAsia="游明朝"/>
          <w:sz w:val="24"/>
          <w:szCs w:val="24"/>
          <w:lang w:eastAsia="ja-JP"/>
        </w:rPr>
      </w:pPr>
      <w:bookmarkStart w:id="398" w:name="_Ref145011718"/>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10</w:t>
      </w:r>
      <w:r w:rsidRPr="00653B5A">
        <w:rPr>
          <w:color w:val="auto"/>
          <w:sz w:val="24"/>
          <w:szCs w:val="24"/>
        </w:rPr>
        <w:fldChar w:fldCharType="end"/>
      </w:r>
      <w:bookmarkEnd w:id="398"/>
      <w:r w:rsidRPr="00653B5A">
        <w:rPr>
          <w:sz w:val="24"/>
          <w:szCs w:val="24"/>
        </w:rPr>
        <w:t xml:space="preserve"> </w:t>
      </w:r>
      <w:r w:rsidRPr="00653B5A">
        <w:rPr>
          <w:rFonts w:eastAsia="ＭＳ 明朝" w:cs="Times New Roman" w:hint="cs"/>
          <w:color w:val="auto"/>
          <w:sz w:val="24"/>
          <w:szCs w:val="24"/>
          <w:lang w:eastAsia="ja-JP"/>
        </w:rPr>
        <w:t>L</w:t>
      </w:r>
      <w:r w:rsidRPr="00653B5A">
        <w:rPr>
          <w:rFonts w:eastAsia="ＭＳ 明朝" w:cs="Times New Roman"/>
          <w:color w:val="auto"/>
          <w:sz w:val="24"/>
          <w:szCs w:val="24"/>
          <w:lang w:eastAsia="ja-JP"/>
        </w:rPr>
        <w:t>earning Period and Evaluation Period for Daily Average Model</w:t>
      </w:r>
    </w:p>
    <w:p w14:paraId="3BF3045D" w14:textId="77777777" w:rsidR="00E659D6" w:rsidRPr="00653B5A" w:rsidRDefault="00E659D6" w:rsidP="00E659D6">
      <w:pPr>
        <w:rPr>
          <w:rFonts w:eastAsia="游明朝"/>
          <w:lang w:eastAsia="ja-JP"/>
        </w:rPr>
      </w:pPr>
    </w:p>
    <w:p w14:paraId="74FB3142" w14:textId="77777777" w:rsidR="00E659D6" w:rsidRPr="00653B5A" w:rsidRDefault="00E659D6" w:rsidP="00E659D6">
      <w:pPr>
        <w:rPr>
          <w:rFonts w:eastAsia="游明朝"/>
          <w:color w:val="auto"/>
          <w:kern w:val="2"/>
          <w:lang w:eastAsia="ja-JP"/>
        </w:rPr>
      </w:pPr>
      <w:r w:rsidRPr="00653B5A">
        <w:rPr>
          <w:rFonts w:eastAsia="游明朝"/>
          <w:color w:val="auto"/>
          <w:kern w:val="2"/>
          <w:lang w:eastAsia="ja-JP"/>
        </w:rPr>
        <w:tab/>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_Ref145013677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11</w:t>
      </w:r>
      <w:r w:rsidRPr="00653B5A">
        <w:rPr>
          <w:rFonts w:eastAsia="游明朝"/>
          <w:color w:val="auto"/>
          <w:kern w:val="2"/>
          <w:lang w:eastAsia="ja-JP"/>
        </w:rPr>
        <w:fldChar w:fldCharType="end"/>
      </w:r>
      <w:r w:rsidRPr="00653B5A">
        <w:rPr>
          <w:rFonts w:eastAsia="游明朝"/>
          <w:color w:val="auto"/>
          <w:kern w:val="2"/>
          <w:lang w:eastAsia="ja-JP"/>
        </w:rPr>
        <w:t xml:space="preserve"> shows the scatter plot during the learning period. (a) is the scatter plot of ferric chloride (data “a”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xml:space="preserve">) and HRC effluent turbidity (average of the data “g” &amp; “h”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xml:space="preserve">). (b) is the scatter plot of ferric chloride (data “a”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xml:space="preserve">) and Title 22 filter effluent turbidity (data “j”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w:t>
      </w:r>
    </w:p>
    <w:p w14:paraId="639DAA22" w14:textId="77777777" w:rsidR="00E659D6" w:rsidRPr="00653B5A" w:rsidRDefault="00E659D6" w:rsidP="00E659D6">
      <w:pPr>
        <w:rPr>
          <w:rFonts w:eastAsia="游明朝"/>
          <w:color w:val="auto"/>
          <w:kern w:val="2"/>
          <w:lang w:eastAsia="ja-JP"/>
        </w:rPr>
      </w:pPr>
      <w:r w:rsidRPr="00653B5A">
        <w:rPr>
          <w:rFonts w:eastAsia="游明朝"/>
          <w:color w:val="auto"/>
          <w:kern w:val="2"/>
          <w:lang w:eastAsia="ja-JP"/>
        </w:rPr>
        <w:tab/>
        <w:t>The learning period was selected that two statuses were considered.</w:t>
      </w:r>
    </w:p>
    <w:p w14:paraId="3294CF9E" w14:textId="77777777" w:rsidR="00E659D6" w:rsidRPr="00653B5A" w:rsidRDefault="00E659D6">
      <w:pPr>
        <w:pStyle w:val="a4"/>
        <w:numPr>
          <w:ilvl w:val="0"/>
          <w:numId w:val="33"/>
        </w:numPr>
        <w:spacing w:after="0"/>
        <w:rPr>
          <w:rFonts w:eastAsia="游明朝"/>
          <w:color w:val="auto"/>
          <w:kern w:val="2"/>
          <w:lang w:eastAsia="ja-JP"/>
        </w:rPr>
      </w:pPr>
      <w:r w:rsidRPr="00653B5A">
        <w:rPr>
          <w:rFonts w:eastAsia="游明朝"/>
          <w:color w:val="auto"/>
          <w:kern w:val="2"/>
          <w:lang w:eastAsia="ja-JP"/>
        </w:rPr>
        <w:t>Correlation between ferric chloride and HRC effluent turbidity was negative at -0.51.</w:t>
      </w:r>
    </w:p>
    <w:p w14:paraId="11ED9E24" w14:textId="77777777" w:rsidR="00E659D6" w:rsidRPr="00653B5A" w:rsidRDefault="00E659D6">
      <w:pPr>
        <w:pStyle w:val="a4"/>
        <w:numPr>
          <w:ilvl w:val="0"/>
          <w:numId w:val="33"/>
        </w:numPr>
        <w:spacing w:after="0"/>
        <w:rPr>
          <w:rFonts w:eastAsia="游明朝"/>
          <w:color w:val="auto"/>
          <w:kern w:val="2"/>
          <w:lang w:eastAsia="ja-JP"/>
        </w:rPr>
      </w:pPr>
      <w:r w:rsidRPr="00653B5A">
        <w:rPr>
          <w:rFonts w:eastAsia="游明朝"/>
          <w:color w:val="auto"/>
          <w:kern w:val="2"/>
          <w:lang w:eastAsia="ja-JP"/>
        </w:rPr>
        <w:t>Correlation between ferric chloride and Title 22 filter effluent turbidity was negative at -0.20.</w:t>
      </w:r>
    </w:p>
    <w:p w14:paraId="63D89854" w14:textId="77777777" w:rsidR="00E659D6" w:rsidRPr="00653B5A" w:rsidRDefault="00E659D6" w:rsidP="00E659D6">
      <w:pPr>
        <w:rPr>
          <w:rFonts w:eastAsia="游明朝"/>
          <w:lang w:eastAsia="ja-JP"/>
        </w:rPr>
      </w:pPr>
      <w:r w:rsidRPr="00653B5A">
        <w:rPr>
          <w:rFonts w:eastAsia="游明朝"/>
          <w:color w:val="auto"/>
          <w:kern w:val="2"/>
          <w:lang w:eastAsia="ja-JP"/>
        </w:rPr>
        <w:tab/>
      </w:r>
    </w:p>
    <w:p w14:paraId="0758B2C6" w14:textId="77777777" w:rsidR="00E659D6" w:rsidRPr="00653B5A" w:rsidRDefault="00E659D6" w:rsidP="00E659D6">
      <w:pPr>
        <w:keepNext/>
        <w:jc w:val="center"/>
      </w:pPr>
      <w:r w:rsidRPr="00653B5A">
        <w:rPr>
          <w:noProof/>
        </w:rPr>
        <w:drawing>
          <wp:inline distT="0" distB="0" distL="0" distR="0" wp14:anchorId="339CF1BF" wp14:editId="385FB8BB">
            <wp:extent cx="6005195" cy="1710994"/>
            <wp:effectExtent l="0" t="0" r="0" b="381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t="-1" b="4483"/>
                    <a:stretch/>
                  </pic:blipFill>
                  <pic:spPr bwMode="auto">
                    <a:xfrm>
                      <a:off x="0" y="0"/>
                      <a:ext cx="6022627" cy="1715961"/>
                    </a:xfrm>
                    <a:prstGeom prst="rect">
                      <a:avLst/>
                    </a:prstGeom>
                    <a:noFill/>
                    <a:ln>
                      <a:noFill/>
                    </a:ln>
                    <a:extLst>
                      <a:ext uri="{53640926-AAD7-44D8-BBD7-CCE9431645EC}">
                        <a14:shadowObscured xmlns:a14="http://schemas.microsoft.com/office/drawing/2010/main"/>
                      </a:ext>
                    </a:extLst>
                  </pic:spPr>
                </pic:pic>
              </a:graphicData>
            </a:graphic>
          </wp:inline>
        </w:drawing>
      </w:r>
    </w:p>
    <w:p w14:paraId="70CF0AC0" w14:textId="77777777" w:rsidR="00E659D6" w:rsidRPr="00653B5A" w:rsidRDefault="00E659D6" w:rsidP="00E659D6">
      <w:pPr>
        <w:pStyle w:val="af0"/>
        <w:rPr>
          <w:rFonts w:eastAsia="游明朝"/>
          <w:b w:val="0"/>
          <w:bCs w:val="0"/>
          <w:color w:val="auto"/>
          <w:sz w:val="24"/>
          <w:szCs w:val="24"/>
          <w:lang w:eastAsia="ja-JP"/>
        </w:rPr>
      </w:pPr>
      <w:r w:rsidRPr="00653B5A">
        <w:rPr>
          <w:rFonts w:eastAsia="游明朝"/>
          <w:sz w:val="24"/>
          <w:szCs w:val="24"/>
          <w:lang w:eastAsia="ja-JP"/>
        </w:rPr>
        <w:t xml:space="preserve">          </w:t>
      </w:r>
      <w:r w:rsidRPr="00653B5A">
        <w:rPr>
          <w:rFonts w:eastAsia="游明朝"/>
          <w:color w:val="auto"/>
          <w:sz w:val="24"/>
          <w:szCs w:val="24"/>
          <w:lang w:eastAsia="ja-JP"/>
        </w:rPr>
        <w:t xml:space="preserve"> </w:t>
      </w:r>
      <w:r w:rsidRPr="00653B5A">
        <w:rPr>
          <w:rFonts w:eastAsia="游明朝" w:hint="eastAsia"/>
          <w:b w:val="0"/>
          <w:bCs w:val="0"/>
          <w:color w:val="auto"/>
          <w:sz w:val="24"/>
          <w:szCs w:val="24"/>
          <w:lang w:eastAsia="ja-JP"/>
        </w:rPr>
        <w:t>(</w:t>
      </w:r>
      <w:r w:rsidRPr="00653B5A">
        <w:rPr>
          <w:rFonts w:eastAsia="游明朝"/>
          <w:b w:val="0"/>
          <w:bCs w:val="0"/>
          <w:color w:val="auto"/>
          <w:sz w:val="24"/>
          <w:szCs w:val="24"/>
          <w:lang w:eastAsia="ja-JP"/>
        </w:rPr>
        <w:t xml:space="preserve">a) Ferric Chloride vs. HRC Effluent Turbidity         </w:t>
      </w:r>
      <w:proofErr w:type="gramStart"/>
      <w:r w:rsidRPr="00653B5A">
        <w:rPr>
          <w:rFonts w:eastAsia="游明朝"/>
          <w:b w:val="0"/>
          <w:bCs w:val="0"/>
          <w:color w:val="auto"/>
          <w:sz w:val="24"/>
          <w:szCs w:val="24"/>
          <w:lang w:eastAsia="ja-JP"/>
        </w:rPr>
        <w:t xml:space="preserve">   (</w:t>
      </w:r>
      <w:proofErr w:type="gramEnd"/>
      <w:r w:rsidRPr="00653B5A">
        <w:rPr>
          <w:rFonts w:eastAsia="游明朝"/>
          <w:b w:val="0"/>
          <w:bCs w:val="0"/>
          <w:color w:val="auto"/>
          <w:sz w:val="24"/>
          <w:szCs w:val="24"/>
          <w:lang w:eastAsia="ja-JP"/>
        </w:rPr>
        <w:t>b) Ferric Chloride vs. Title 22 Filter Effluent Turbidity</w:t>
      </w:r>
    </w:p>
    <w:p w14:paraId="51DC6A20" w14:textId="77777777" w:rsidR="00E659D6" w:rsidRPr="00653B5A" w:rsidRDefault="00E659D6" w:rsidP="00E659D6">
      <w:pPr>
        <w:pStyle w:val="af0"/>
        <w:jc w:val="center"/>
        <w:rPr>
          <w:rFonts w:eastAsia="游明朝"/>
          <w:color w:val="auto"/>
          <w:sz w:val="24"/>
          <w:szCs w:val="24"/>
          <w:lang w:eastAsia="ja-JP"/>
        </w:rPr>
      </w:pPr>
      <w:bookmarkStart w:id="399" w:name="_Ref145013677"/>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11</w:t>
      </w:r>
      <w:r w:rsidRPr="00653B5A">
        <w:rPr>
          <w:color w:val="auto"/>
          <w:sz w:val="24"/>
          <w:szCs w:val="24"/>
        </w:rPr>
        <w:fldChar w:fldCharType="end"/>
      </w:r>
      <w:bookmarkEnd w:id="399"/>
      <w:r w:rsidRPr="00653B5A">
        <w:rPr>
          <w:color w:val="auto"/>
          <w:sz w:val="24"/>
          <w:szCs w:val="24"/>
        </w:rPr>
        <w:t xml:space="preserve"> Correlation between Variables during the Learning Period</w:t>
      </w:r>
    </w:p>
    <w:p w14:paraId="0FE02991"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25A74E48" w14:textId="77777777" w:rsidR="00E659D6" w:rsidRPr="00653B5A" w:rsidRDefault="00E659D6">
      <w:pPr>
        <w:pStyle w:val="4"/>
        <w:numPr>
          <w:ilvl w:val="3"/>
          <w:numId w:val="5"/>
        </w:numPr>
        <w:rPr>
          <w:szCs w:val="24"/>
          <w:lang w:eastAsia="ja-JP"/>
        </w:rPr>
      </w:pPr>
      <w:bookmarkStart w:id="400" w:name="_Toc144133681"/>
      <w:bookmarkStart w:id="401" w:name="_Ref145021883"/>
      <w:bookmarkStart w:id="402" w:name="_Ref145021896"/>
      <w:bookmarkStart w:id="403" w:name="_Ref145021907"/>
      <w:bookmarkStart w:id="404" w:name="_Ref145021913"/>
      <w:r w:rsidRPr="00653B5A">
        <w:rPr>
          <w:rFonts w:hint="eastAsia"/>
          <w:szCs w:val="24"/>
          <w:lang w:eastAsia="ja-JP"/>
        </w:rPr>
        <w:t>Model Accuracy</w:t>
      </w:r>
      <w:bookmarkEnd w:id="400"/>
      <w:bookmarkEnd w:id="401"/>
      <w:bookmarkEnd w:id="402"/>
      <w:bookmarkEnd w:id="403"/>
      <w:bookmarkEnd w:id="404"/>
    </w:p>
    <w:p w14:paraId="1E72F940" w14:textId="77777777" w:rsidR="00E659D6" w:rsidRPr="00653B5A" w:rsidRDefault="00E659D6" w:rsidP="00E659D6">
      <w:pPr>
        <w:rPr>
          <w:rFonts w:eastAsia="游明朝"/>
          <w:lang w:eastAsia="ja-JP"/>
        </w:rPr>
      </w:pPr>
      <w:r w:rsidRPr="00653B5A">
        <w:rPr>
          <w:rFonts w:eastAsia="游明朝"/>
          <w:lang w:eastAsia="ja-JP"/>
        </w:rPr>
        <w:tab/>
        <w:t>Before the optimization calculation, we verified the model accuracy if the model created by DDMO can express the data correctly. The model accuracy was evaluated by RMSE given by Equation 3-2.</w:t>
      </w:r>
    </w:p>
    <w:p w14:paraId="3BD0BE9A" w14:textId="77777777" w:rsidR="00E659D6" w:rsidRPr="00653B5A" w:rsidRDefault="00E659D6" w:rsidP="00E659D6">
      <w:pPr>
        <w:rPr>
          <w:rFonts w:eastAsia="游明朝"/>
          <w:lang w:eastAsia="ja-JP"/>
        </w:rPr>
      </w:pPr>
      <w:r w:rsidRPr="00653B5A">
        <w:rPr>
          <w:rFonts w:eastAsia="游明朝"/>
          <w:lang w:eastAsia="ja-JP"/>
        </w:rPr>
        <w:tab/>
        <w:t xml:space="preserve">The model accuracy was evaluated for objective variables, Title 22 filter effluent ferric chloride and Title 22 filter effluent turbidity, respectively. </w:t>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12</w:t>
      </w:r>
      <w:r w:rsidRPr="00653B5A">
        <w:rPr>
          <w:rFonts w:eastAsia="游明朝"/>
          <w:lang w:eastAsia="ja-JP"/>
        </w:rPr>
        <w:fldChar w:fldCharType="end"/>
      </w:r>
      <w:r w:rsidRPr="00653B5A">
        <w:rPr>
          <w:rFonts w:eastAsia="游明朝"/>
          <w:lang w:eastAsia="ja-JP"/>
        </w:rPr>
        <w:t xml:space="preserve"> (a) and </w:t>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12</w:t>
      </w:r>
      <w:r w:rsidRPr="00653B5A">
        <w:rPr>
          <w:rFonts w:eastAsia="游明朝"/>
          <w:lang w:eastAsia="ja-JP"/>
        </w:rPr>
        <w:fldChar w:fldCharType="end"/>
      </w:r>
      <w:r w:rsidRPr="00653B5A">
        <w:rPr>
          <w:rFonts w:eastAsia="游明朝"/>
          <w:lang w:eastAsia="ja-JP"/>
        </w:rPr>
        <w:t xml:space="preserve"> (b) </w:t>
      </w:r>
      <w:r w:rsidRPr="00653B5A">
        <w:rPr>
          <w:rFonts w:eastAsia="游明朝"/>
          <w:lang w:eastAsia="ja-JP"/>
        </w:rPr>
        <w:lastRenderedPageBreak/>
        <w:t xml:space="preserve">show trend charts </w:t>
      </w:r>
      <w:proofErr w:type="gramStart"/>
      <w:r w:rsidRPr="00653B5A">
        <w:rPr>
          <w:rFonts w:eastAsia="游明朝"/>
          <w:lang w:eastAsia="ja-JP"/>
        </w:rPr>
        <w:t>of  Title</w:t>
      </w:r>
      <w:proofErr w:type="gramEnd"/>
      <w:r w:rsidRPr="00653B5A">
        <w:rPr>
          <w:rFonts w:eastAsia="游明朝"/>
          <w:lang w:eastAsia="ja-JP"/>
        </w:rPr>
        <w:t xml:space="preserve"> 22 filter effluent ferric chloride, Title 22 filter effluent turbidity and RMSE of each. The actual and the calculated values are shown in yellow and blue lines.</w:t>
      </w:r>
    </w:p>
    <w:p w14:paraId="522CF62E" w14:textId="77777777" w:rsidR="00E659D6" w:rsidRPr="00653B5A" w:rsidRDefault="00E659D6" w:rsidP="00E659D6">
      <w:pPr>
        <w:rPr>
          <w:rFonts w:eastAsia="游明朝"/>
          <w:lang w:eastAsia="ja-JP"/>
        </w:rPr>
      </w:pPr>
      <w:r w:rsidRPr="00653B5A">
        <w:rPr>
          <w:rFonts w:eastAsia="游明朝"/>
          <w:lang w:eastAsia="ja-JP"/>
        </w:rPr>
        <w:tab/>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12</w:t>
      </w:r>
      <w:r w:rsidRPr="00653B5A">
        <w:rPr>
          <w:rFonts w:eastAsia="游明朝"/>
          <w:lang w:eastAsia="ja-JP"/>
        </w:rPr>
        <w:fldChar w:fldCharType="end"/>
      </w:r>
      <w:r w:rsidRPr="00653B5A">
        <w:rPr>
          <w:rFonts w:eastAsia="游明朝"/>
          <w:lang w:eastAsia="ja-JP"/>
        </w:rPr>
        <w:t xml:space="preserve"> (a) shows the actual value and the calculated value of Title 22 filter effluent ferric chloride. The model accuracy during the evaluation period was 0.17 in RMSE. </w:t>
      </w:r>
      <w:r w:rsidRPr="00653B5A">
        <w:rPr>
          <w:rFonts w:eastAsia="游明朝"/>
          <w:lang w:eastAsia="ja-JP"/>
        </w:rPr>
        <w:fldChar w:fldCharType="begin"/>
      </w:r>
      <w:r w:rsidRPr="00653B5A">
        <w:rPr>
          <w:rFonts w:eastAsia="游明朝"/>
          <w:lang w:eastAsia="ja-JP"/>
        </w:rPr>
        <w:instrText xml:space="preserve"> REF _Ref145016121 \h  \* MERGEFORMAT </w:instrText>
      </w:r>
      <w:r w:rsidRPr="00653B5A">
        <w:rPr>
          <w:rFonts w:eastAsia="游明朝"/>
          <w:lang w:eastAsia="ja-JP"/>
        </w:rPr>
      </w:r>
      <w:r w:rsidRPr="00653B5A">
        <w:rPr>
          <w:rFonts w:eastAsia="游明朝"/>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12</w:t>
      </w:r>
      <w:r w:rsidRPr="00653B5A">
        <w:rPr>
          <w:rFonts w:eastAsia="游明朝"/>
          <w:lang w:eastAsia="ja-JP"/>
        </w:rPr>
        <w:fldChar w:fldCharType="end"/>
      </w:r>
      <w:r w:rsidRPr="00653B5A">
        <w:rPr>
          <w:rFonts w:eastAsia="游明朝"/>
          <w:lang w:eastAsia="ja-JP"/>
        </w:rPr>
        <w:t xml:space="preserve"> (b) shows the actual value and the calculated value of Title 22 filter effluent turbidity. The model accuracy during the evaluation period was 0.65 in RMSE. Since the number of the data for the model creation was not sufficient, it is not possible to evaluate the model accuracy.</w:t>
      </w:r>
    </w:p>
    <w:p w14:paraId="21ED338E" w14:textId="77777777" w:rsidR="00E659D6" w:rsidRPr="00653B5A" w:rsidRDefault="00E659D6" w:rsidP="00E659D6">
      <w:pPr>
        <w:rPr>
          <w:rFonts w:eastAsia="游明朝"/>
          <w:lang w:eastAsia="ja-JP"/>
        </w:rPr>
      </w:pPr>
    </w:p>
    <w:p w14:paraId="23DF9732" w14:textId="77777777" w:rsidR="00E659D6" w:rsidRPr="00653B5A" w:rsidRDefault="00E659D6" w:rsidP="00E659D6">
      <w:pPr>
        <w:keepNext/>
        <w:spacing w:after="0"/>
        <w:rPr>
          <w:rFonts w:eastAsia="游明朝"/>
          <w:lang w:eastAsia="ja-JP"/>
        </w:rPr>
      </w:pPr>
      <w:r w:rsidRPr="00653B5A">
        <w:rPr>
          <w:rFonts w:eastAsia="游明朝"/>
          <w:noProof/>
          <w:lang w:eastAsia="ja-JP"/>
        </w:rPr>
        <w:drawing>
          <wp:inline distT="0" distB="0" distL="0" distR="0" wp14:anchorId="531D7DEF" wp14:editId="4B3EA3FE">
            <wp:extent cx="6013198" cy="1577017"/>
            <wp:effectExtent l="0" t="0" r="0" b="4445"/>
            <wp:docPr id="2058712558" name="図 20587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4">
                      <a:extLst>
                        <a:ext uri="{28A0092B-C50C-407E-A947-70E740481C1C}">
                          <a14:useLocalDpi xmlns:a14="http://schemas.microsoft.com/office/drawing/2010/main" val="0"/>
                        </a:ext>
                      </a:extLst>
                    </a:blip>
                    <a:srcRect t="3102" b="-1"/>
                    <a:stretch/>
                  </pic:blipFill>
                  <pic:spPr bwMode="auto">
                    <a:xfrm>
                      <a:off x="0" y="0"/>
                      <a:ext cx="6048331" cy="1586231"/>
                    </a:xfrm>
                    <a:prstGeom prst="rect">
                      <a:avLst/>
                    </a:prstGeom>
                    <a:noFill/>
                    <a:ln>
                      <a:noFill/>
                    </a:ln>
                    <a:extLst>
                      <a:ext uri="{53640926-AAD7-44D8-BBD7-CCE9431645EC}">
                        <a14:shadowObscured xmlns:a14="http://schemas.microsoft.com/office/drawing/2010/main"/>
                      </a:ext>
                    </a:extLst>
                  </pic:spPr>
                </pic:pic>
              </a:graphicData>
            </a:graphic>
          </wp:inline>
        </w:drawing>
      </w:r>
    </w:p>
    <w:p w14:paraId="53B80D03" w14:textId="3B36B283" w:rsidR="00E659D6" w:rsidRPr="00653B5A" w:rsidRDefault="00E659D6" w:rsidP="00E659D6">
      <w:pPr>
        <w:keepNext/>
      </w:pPr>
      <w:r w:rsidRPr="00653B5A">
        <w:rPr>
          <w:rFonts w:eastAsia="游明朝"/>
          <w:lang w:eastAsia="ja-JP"/>
        </w:rPr>
        <w:t xml:space="preserve">          </w:t>
      </w:r>
      <w:r w:rsidRPr="00653B5A">
        <w:rPr>
          <w:rFonts w:eastAsia="游明朝" w:hint="eastAsia"/>
          <w:lang w:eastAsia="ja-JP"/>
        </w:rPr>
        <w:t>(</w:t>
      </w:r>
      <w:r w:rsidRPr="00653B5A">
        <w:rPr>
          <w:rFonts w:eastAsia="游明朝"/>
          <w:lang w:eastAsia="ja-JP"/>
        </w:rPr>
        <w:t xml:space="preserve">a) T22 Ferric Concentration                             </w:t>
      </w:r>
      <w:proofErr w:type="gramStart"/>
      <w:r w:rsidRPr="00653B5A">
        <w:rPr>
          <w:rFonts w:eastAsia="游明朝"/>
          <w:lang w:eastAsia="ja-JP"/>
        </w:rPr>
        <w:t xml:space="preserve">   (</w:t>
      </w:r>
      <w:proofErr w:type="gramEnd"/>
      <w:r w:rsidRPr="00653B5A">
        <w:rPr>
          <w:rFonts w:eastAsia="游明朝"/>
          <w:lang w:eastAsia="ja-JP"/>
        </w:rPr>
        <w:t>b) Title 22 Filter Effluent Turbidity</w:t>
      </w:r>
    </w:p>
    <w:p w14:paraId="56D8209A" w14:textId="77777777" w:rsidR="00E659D6" w:rsidRPr="00653B5A" w:rsidRDefault="00E659D6" w:rsidP="00E659D6">
      <w:pPr>
        <w:pStyle w:val="af0"/>
        <w:spacing w:after="0"/>
        <w:jc w:val="center"/>
        <w:rPr>
          <w:color w:val="auto"/>
          <w:sz w:val="24"/>
          <w:szCs w:val="24"/>
        </w:rPr>
      </w:pPr>
      <w:bookmarkStart w:id="405" w:name="_Ref145016121"/>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12</w:t>
      </w:r>
      <w:r w:rsidRPr="00653B5A">
        <w:rPr>
          <w:color w:val="auto"/>
          <w:sz w:val="24"/>
          <w:szCs w:val="24"/>
        </w:rPr>
        <w:fldChar w:fldCharType="end"/>
      </w:r>
      <w:bookmarkEnd w:id="405"/>
      <w:r w:rsidRPr="00653B5A">
        <w:rPr>
          <w:rFonts w:ascii="ＭＳ 明朝" w:eastAsia="ＭＳ 明朝" w:hAnsi="ＭＳ 明朝" w:cs="ＭＳ 明朝" w:hint="eastAsia"/>
          <w:sz w:val="24"/>
          <w:szCs w:val="24"/>
          <w:lang w:eastAsia="ja-JP"/>
        </w:rPr>
        <w:t xml:space="preserve"> </w:t>
      </w:r>
      <w:r w:rsidRPr="00653B5A">
        <w:rPr>
          <w:color w:val="auto"/>
          <w:sz w:val="24"/>
          <w:szCs w:val="24"/>
        </w:rPr>
        <w:t>Model Accuracy using Daily Data</w:t>
      </w:r>
    </w:p>
    <w:p w14:paraId="3C679F18" w14:textId="77777777" w:rsidR="00E659D6" w:rsidRPr="00653B5A" w:rsidRDefault="00E659D6" w:rsidP="00E659D6"/>
    <w:p w14:paraId="6E4F2BD1" w14:textId="77777777" w:rsidR="00E659D6" w:rsidRPr="00653B5A" w:rsidRDefault="00E659D6">
      <w:pPr>
        <w:pStyle w:val="4"/>
        <w:numPr>
          <w:ilvl w:val="3"/>
          <w:numId w:val="5"/>
        </w:numPr>
        <w:rPr>
          <w:szCs w:val="24"/>
          <w:lang w:eastAsia="ja-JP"/>
        </w:rPr>
      </w:pPr>
      <w:bookmarkStart w:id="406" w:name="_Toc144133682"/>
      <w:r w:rsidRPr="00653B5A">
        <w:rPr>
          <w:rFonts w:hint="eastAsia"/>
          <w:szCs w:val="24"/>
          <w:lang w:eastAsia="ja-JP"/>
        </w:rPr>
        <w:t>Optimization</w:t>
      </w:r>
      <w:r w:rsidRPr="00653B5A">
        <w:rPr>
          <w:szCs w:val="24"/>
          <w:lang w:eastAsia="ja-JP"/>
        </w:rPr>
        <w:t xml:space="preserve"> Calculation</w:t>
      </w:r>
      <w:bookmarkEnd w:id="406"/>
    </w:p>
    <w:p w14:paraId="6E50D16E"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After verifying the model accuracy, the optimization calculation was executed to optimize ferric chloride and cationic polymer dosages. </w:t>
      </w:r>
    </w:p>
    <w:p w14:paraId="2D7F675E"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In the optimization calculation, the influent flow rate and HRC feed turbidity were fixed to the actual values because the influent flow rate and HRC feed turbidity (data “f” in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_Ref145009954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Table </w:t>
      </w:r>
      <w:r w:rsidRPr="00653B5A">
        <w:rPr>
          <w:noProof/>
          <w:color w:val="auto"/>
        </w:rPr>
        <w:t>3</w:t>
      </w:r>
      <w:r w:rsidRPr="00653B5A">
        <w:rPr>
          <w:color w:val="auto"/>
        </w:rPr>
        <w:noBreakHyphen/>
      </w:r>
      <w:r w:rsidRPr="00653B5A">
        <w:rPr>
          <w:noProof/>
          <w:color w:val="auto"/>
        </w:rPr>
        <w:t>3</w:t>
      </w:r>
      <w:r w:rsidRPr="00653B5A">
        <w:rPr>
          <w:rFonts w:eastAsia="游明朝"/>
          <w:color w:val="auto"/>
          <w:kern w:val="2"/>
          <w:lang w:eastAsia="ja-JP"/>
        </w:rPr>
        <w:fldChar w:fldCharType="end"/>
      </w:r>
      <w:r w:rsidRPr="00653B5A">
        <w:rPr>
          <w:rFonts w:eastAsia="游明朝"/>
          <w:color w:val="auto"/>
          <w:kern w:val="2"/>
          <w:lang w:eastAsia="ja-JP"/>
        </w:rPr>
        <w:t>) derived from HWRF was uncontrollable. Therefore, ferric chloride and cationic polymer dosages were optimized to secure both Title 22 filter effluent ferric chloride and Title 22 filter effluent turbidity in accordance with change of the influent flow rate and HRC feed turbidity.</w:t>
      </w:r>
    </w:p>
    <w:p w14:paraId="0BAD451D" w14:textId="77777777" w:rsidR="00E659D6" w:rsidRPr="00653B5A" w:rsidRDefault="00E659D6" w:rsidP="00E659D6">
      <w:pPr>
        <w:widowControl w:val="0"/>
        <w:snapToGrid/>
        <w:jc w:val="both"/>
        <w:rPr>
          <w:rFonts w:eastAsia="游明朝"/>
          <w:color w:val="auto"/>
          <w:kern w:val="2"/>
          <w:lang w:eastAsia="ja-JP"/>
        </w:rPr>
      </w:pPr>
    </w:p>
    <w:p w14:paraId="11411359" w14:textId="77777777" w:rsidR="00E659D6" w:rsidRPr="00653B5A" w:rsidRDefault="00E659D6">
      <w:pPr>
        <w:widowControl w:val="0"/>
        <w:numPr>
          <w:ilvl w:val="0"/>
          <w:numId w:val="17"/>
        </w:numPr>
        <w:snapToGrid/>
        <w:jc w:val="both"/>
        <w:rPr>
          <w:rFonts w:ascii="游明朝" w:eastAsia="游明朝" w:hAnsi="游明朝"/>
          <w:color w:val="auto"/>
          <w:kern w:val="2"/>
          <w:lang w:eastAsia="ja-JP"/>
        </w:rPr>
      </w:pPr>
      <w:r w:rsidRPr="00653B5A">
        <w:rPr>
          <w:rFonts w:eastAsia="游明朝" w:hint="cs"/>
          <w:color w:val="auto"/>
          <w:kern w:val="2"/>
          <w:lang w:eastAsia="ja-JP"/>
        </w:rPr>
        <w:t>O</w:t>
      </w:r>
      <w:r w:rsidRPr="00653B5A">
        <w:rPr>
          <w:rFonts w:eastAsia="游明朝"/>
          <w:color w:val="auto"/>
          <w:kern w:val="2"/>
          <w:lang w:eastAsia="ja-JP"/>
        </w:rPr>
        <w:t>ptimization Results</w:t>
      </w:r>
    </w:p>
    <w:p w14:paraId="088FFE73" w14:textId="77777777" w:rsidR="00E659D6" w:rsidRPr="00653B5A" w:rsidRDefault="00E659D6" w:rsidP="00E659D6">
      <w:pPr>
        <w:widowControl w:val="0"/>
        <w:snapToGrid/>
        <w:jc w:val="both"/>
        <w:rPr>
          <w:rFonts w:eastAsia="游明朝"/>
          <w:color w:val="auto"/>
          <w:kern w:val="2"/>
          <w:lang w:eastAsia="ja-JP"/>
        </w:rPr>
      </w:pPr>
      <w:r w:rsidRPr="00653B5A">
        <w:rPr>
          <w:rFonts w:ascii="游明朝" w:eastAsia="游明朝" w:hAnsi="游明朝"/>
          <w:color w:val="auto"/>
          <w:kern w:val="2"/>
          <w:lang w:eastAsia="ja-JP"/>
        </w:rPr>
        <w:tab/>
      </w:r>
      <w:r w:rsidRPr="00653B5A">
        <w:rPr>
          <w:rFonts w:eastAsia="游明朝"/>
          <w:color w:val="auto"/>
          <w:kern w:val="2"/>
          <w:lang w:eastAsia="ja-JP"/>
        </w:rPr>
        <w:fldChar w:fldCharType="begin"/>
      </w:r>
      <w:r w:rsidRPr="00653B5A">
        <w:rPr>
          <w:rFonts w:ascii="游明朝" w:eastAsia="游明朝" w:hAnsi="游明朝"/>
          <w:color w:val="auto"/>
          <w:kern w:val="2"/>
          <w:lang w:eastAsia="ja-JP"/>
        </w:rPr>
        <w:instrText xml:space="preserve"> REF _Ref145019609 \h </w:instrText>
      </w:r>
      <w:r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13</w:t>
      </w:r>
      <w:r w:rsidRPr="00653B5A">
        <w:rPr>
          <w:rFonts w:eastAsia="游明朝"/>
          <w:color w:val="auto"/>
          <w:kern w:val="2"/>
          <w:lang w:eastAsia="ja-JP"/>
        </w:rPr>
        <w:fldChar w:fldCharType="end"/>
      </w:r>
      <w:r w:rsidRPr="00653B5A">
        <w:rPr>
          <w:rFonts w:eastAsia="游明朝"/>
          <w:color w:val="auto"/>
          <w:kern w:val="2"/>
          <w:lang w:eastAsia="ja-JP"/>
        </w:rPr>
        <w:t xml:space="preserve"> (a) to (e) show the optimization results, the blue line is actual values, and the red line is optimum values. </w:t>
      </w:r>
    </w:p>
    <w:p w14:paraId="17212F56" w14:textId="77777777" w:rsidR="00E659D6" w:rsidRPr="00653B5A" w:rsidRDefault="00E659D6" w:rsidP="00E659D6">
      <w:pPr>
        <w:widowControl w:val="0"/>
        <w:snapToGrid/>
        <w:jc w:val="both"/>
        <w:rPr>
          <w:rFonts w:eastAsia="游明朝"/>
          <w:color w:val="auto"/>
          <w:kern w:val="2"/>
          <w:lang w:eastAsia="ja-JP"/>
        </w:rPr>
      </w:pPr>
    </w:p>
    <w:p w14:paraId="6F21BA80" w14:textId="77777777" w:rsidR="00E659D6" w:rsidRPr="00653B5A" w:rsidRDefault="00E659D6" w:rsidP="00E659D6">
      <w:pPr>
        <w:widowControl w:val="0"/>
        <w:snapToGrid/>
        <w:spacing w:after="0"/>
        <w:jc w:val="both"/>
        <w:rPr>
          <w:rFonts w:eastAsia="游明朝"/>
          <w:color w:val="auto"/>
          <w:kern w:val="2"/>
          <w:lang w:eastAsia="ja-JP"/>
        </w:rPr>
      </w:pPr>
      <w:r w:rsidRPr="00653B5A">
        <w:rPr>
          <w:rFonts w:eastAsia="游明朝"/>
          <w:noProof/>
          <w:color w:val="auto"/>
          <w:kern w:val="2"/>
          <w:lang w:eastAsia="ja-JP"/>
        </w:rPr>
        <w:lastRenderedPageBreak/>
        <w:drawing>
          <wp:inline distT="0" distB="0" distL="0" distR="0" wp14:anchorId="7F2FB60C" wp14:editId="3D261ABE">
            <wp:extent cx="6043165" cy="2142797"/>
            <wp:effectExtent l="0" t="0" r="0" b="0"/>
            <wp:docPr id="2058712560" name="図 205871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5">
                      <a:extLst>
                        <a:ext uri="{28A0092B-C50C-407E-A947-70E740481C1C}">
                          <a14:useLocalDpi xmlns:a14="http://schemas.microsoft.com/office/drawing/2010/main" val="0"/>
                        </a:ext>
                      </a:extLst>
                    </a:blip>
                    <a:srcRect t="3779"/>
                    <a:stretch/>
                  </pic:blipFill>
                  <pic:spPr bwMode="auto">
                    <a:xfrm>
                      <a:off x="0" y="0"/>
                      <a:ext cx="6049602" cy="2145079"/>
                    </a:xfrm>
                    <a:prstGeom prst="rect">
                      <a:avLst/>
                    </a:prstGeom>
                    <a:noFill/>
                    <a:ln>
                      <a:noFill/>
                    </a:ln>
                    <a:extLst>
                      <a:ext uri="{53640926-AAD7-44D8-BBD7-CCE9431645EC}">
                        <a14:shadowObscured xmlns:a14="http://schemas.microsoft.com/office/drawing/2010/main"/>
                      </a:ext>
                    </a:extLst>
                  </pic:spPr>
                </pic:pic>
              </a:graphicData>
            </a:graphic>
          </wp:inline>
        </w:drawing>
      </w:r>
    </w:p>
    <w:p w14:paraId="27744E01" w14:textId="6F55B3ED"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 xml:space="preserve">          </w:t>
      </w:r>
      <w:r w:rsidR="008F4B34" w:rsidRPr="00653B5A">
        <w:rPr>
          <w:rFonts w:eastAsia="游明朝"/>
          <w:color w:val="auto"/>
          <w:kern w:val="2"/>
          <w:lang w:eastAsia="ja-JP"/>
        </w:rPr>
        <w:t xml:space="preserve">   </w:t>
      </w:r>
      <w:r w:rsidRPr="00653B5A">
        <w:rPr>
          <w:rFonts w:eastAsia="游明朝"/>
          <w:color w:val="auto"/>
          <w:kern w:val="2"/>
          <w:lang w:eastAsia="ja-JP"/>
        </w:rPr>
        <w:t xml:space="preserve">   </w:t>
      </w:r>
      <w:r w:rsidRPr="00653B5A">
        <w:rPr>
          <w:rFonts w:eastAsia="游明朝" w:hint="eastAsia"/>
          <w:color w:val="auto"/>
          <w:kern w:val="2"/>
          <w:lang w:eastAsia="ja-JP"/>
        </w:rPr>
        <w:t>(</w:t>
      </w:r>
      <w:r w:rsidRPr="00653B5A">
        <w:rPr>
          <w:rFonts w:eastAsia="游明朝"/>
          <w:color w:val="auto"/>
          <w:kern w:val="2"/>
          <w:lang w:eastAsia="ja-JP"/>
        </w:rPr>
        <w:t xml:space="preserve">a) Ferric Chloride Dosage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b) Cationic Polymer Dosage</w:t>
      </w:r>
    </w:p>
    <w:p w14:paraId="33E1396E" w14:textId="77777777" w:rsidR="00E659D6" w:rsidRPr="00653B5A" w:rsidRDefault="00E659D6" w:rsidP="00E659D6">
      <w:pPr>
        <w:widowControl w:val="0"/>
        <w:snapToGrid/>
        <w:spacing w:after="0"/>
        <w:jc w:val="both"/>
        <w:rPr>
          <w:rFonts w:eastAsia="游明朝"/>
          <w:color w:val="auto"/>
          <w:kern w:val="2"/>
          <w:lang w:eastAsia="ja-JP"/>
        </w:rPr>
      </w:pPr>
      <w:r w:rsidRPr="00653B5A">
        <w:rPr>
          <w:rFonts w:eastAsia="游明朝"/>
          <w:noProof/>
          <w:color w:val="auto"/>
          <w:kern w:val="2"/>
          <w:lang w:eastAsia="ja-JP"/>
        </w:rPr>
        <w:drawing>
          <wp:inline distT="0" distB="0" distL="0" distR="0" wp14:anchorId="0198A852" wp14:editId="79DCD232">
            <wp:extent cx="6194056" cy="2204182"/>
            <wp:effectExtent l="0" t="0" r="0" b="0"/>
            <wp:docPr id="2058712574" name="図 205871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6">
                      <a:extLst>
                        <a:ext uri="{28A0092B-C50C-407E-A947-70E740481C1C}">
                          <a14:useLocalDpi xmlns:a14="http://schemas.microsoft.com/office/drawing/2010/main" val="0"/>
                        </a:ext>
                      </a:extLst>
                    </a:blip>
                    <a:srcRect t="3203" b="1"/>
                    <a:stretch/>
                  </pic:blipFill>
                  <pic:spPr bwMode="auto">
                    <a:xfrm>
                      <a:off x="0" y="0"/>
                      <a:ext cx="6224810" cy="22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650C39" w14:textId="3A13FAFF" w:rsidR="00E659D6" w:rsidRPr="00653B5A" w:rsidRDefault="00E659D6" w:rsidP="00E659D6">
      <w:pPr>
        <w:widowControl w:val="0"/>
        <w:snapToGrid/>
        <w:spacing w:after="0"/>
        <w:jc w:val="both"/>
        <w:rPr>
          <w:rFonts w:eastAsia="游明朝"/>
          <w:color w:val="auto"/>
          <w:kern w:val="2"/>
          <w:lang w:eastAsia="ja-JP"/>
        </w:rPr>
      </w:pPr>
      <w:r w:rsidRPr="00653B5A">
        <w:rPr>
          <w:rFonts w:eastAsia="游明朝"/>
          <w:color w:val="auto"/>
          <w:kern w:val="2"/>
          <w:lang w:eastAsia="ja-JP"/>
        </w:rPr>
        <w:t xml:space="preserve">                 </w:t>
      </w:r>
      <w:r w:rsidRPr="00653B5A">
        <w:rPr>
          <w:rFonts w:eastAsia="游明朝" w:hint="eastAsia"/>
          <w:color w:val="auto"/>
          <w:kern w:val="2"/>
          <w:lang w:eastAsia="ja-JP"/>
        </w:rPr>
        <w:t>(</w:t>
      </w:r>
      <w:r w:rsidRPr="00653B5A">
        <w:rPr>
          <w:rFonts w:eastAsia="游明朝"/>
          <w:color w:val="auto"/>
          <w:kern w:val="2"/>
          <w:lang w:eastAsia="ja-JP"/>
        </w:rPr>
        <w:t xml:space="preserve">c) HRC Effluent Turbidity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d) Title 22 Filter Effluent Ferric Chloride</w:t>
      </w:r>
    </w:p>
    <w:p w14:paraId="5992C9B0" w14:textId="77777777" w:rsidR="00E659D6" w:rsidRPr="00653B5A" w:rsidRDefault="00E659D6" w:rsidP="00E659D6">
      <w:pPr>
        <w:widowControl w:val="0"/>
        <w:snapToGrid/>
        <w:jc w:val="both"/>
        <w:rPr>
          <w:rFonts w:eastAsia="游明朝"/>
          <w:color w:val="auto"/>
          <w:kern w:val="2"/>
          <w:lang w:eastAsia="ja-JP"/>
        </w:rPr>
      </w:pPr>
    </w:p>
    <w:p w14:paraId="6F503CC0" w14:textId="77777777" w:rsidR="00E659D6" w:rsidRPr="00653B5A" w:rsidRDefault="00E659D6" w:rsidP="00E659D6">
      <w:pPr>
        <w:keepNext/>
        <w:widowControl w:val="0"/>
        <w:snapToGrid/>
        <w:spacing w:after="0"/>
        <w:jc w:val="both"/>
      </w:pPr>
      <w:r w:rsidRPr="00653B5A">
        <w:rPr>
          <w:rFonts w:eastAsia="游明朝" w:hint="eastAsia"/>
          <w:lang w:eastAsia="ja-JP"/>
        </w:rPr>
        <w:t xml:space="preserve"> </w:t>
      </w:r>
      <w:r w:rsidRPr="00653B5A">
        <w:rPr>
          <w:noProof/>
        </w:rPr>
        <w:drawing>
          <wp:inline distT="0" distB="0" distL="0" distR="0" wp14:anchorId="77D319E5" wp14:editId="2778CCF0">
            <wp:extent cx="2995295" cy="221175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t="3665"/>
                    <a:stretch/>
                  </pic:blipFill>
                  <pic:spPr bwMode="auto">
                    <a:xfrm>
                      <a:off x="0" y="0"/>
                      <a:ext cx="3010957" cy="2223315"/>
                    </a:xfrm>
                    <a:prstGeom prst="rect">
                      <a:avLst/>
                    </a:prstGeom>
                    <a:noFill/>
                    <a:ln>
                      <a:noFill/>
                    </a:ln>
                    <a:extLst>
                      <a:ext uri="{53640926-AAD7-44D8-BBD7-CCE9431645EC}">
                        <a14:shadowObscured xmlns:a14="http://schemas.microsoft.com/office/drawing/2010/main"/>
                      </a:ext>
                    </a:extLst>
                  </pic:spPr>
                </pic:pic>
              </a:graphicData>
            </a:graphic>
          </wp:inline>
        </w:drawing>
      </w:r>
    </w:p>
    <w:p w14:paraId="74378D74" w14:textId="2065756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 xml:space="preserve">               (e) Title 22 Filter Effluent Turbidity</w:t>
      </w:r>
    </w:p>
    <w:p w14:paraId="6CC557F5" w14:textId="4E457FA3" w:rsidR="00E659D6" w:rsidRPr="00653B5A" w:rsidRDefault="00E659D6" w:rsidP="003D68A2">
      <w:pPr>
        <w:pStyle w:val="af0"/>
        <w:spacing w:after="0"/>
        <w:jc w:val="center"/>
        <w:rPr>
          <w:rFonts w:eastAsia="游明朝"/>
          <w:color w:val="auto"/>
          <w:kern w:val="2"/>
          <w:sz w:val="24"/>
          <w:szCs w:val="24"/>
          <w:lang w:eastAsia="ja-JP"/>
        </w:rPr>
      </w:pPr>
      <w:bookmarkStart w:id="407" w:name="_Ref14501960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13</w:t>
      </w:r>
      <w:r w:rsidRPr="00653B5A">
        <w:rPr>
          <w:color w:val="auto"/>
          <w:sz w:val="24"/>
          <w:szCs w:val="24"/>
        </w:rPr>
        <w:fldChar w:fldCharType="end"/>
      </w:r>
      <w:bookmarkEnd w:id="407"/>
      <w:r w:rsidRPr="00653B5A">
        <w:rPr>
          <w:sz w:val="24"/>
          <w:szCs w:val="24"/>
        </w:rPr>
        <w:t xml:space="preserve"> </w:t>
      </w:r>
      <w:r w:rsidRPr="00653B5A">
        <w:rPr>
          <w:color w:val="auto"/>
          <w:sz w:val="24"/>
          <w:szCs w:val="24"/>
        </w:rPr>
        <w:t>Optimization Results</w:t>
      </w:r>
    </w:p>
    <w:p w14:paraId="69CC32F5" w14:textId="77777777" w:rsidR="00E659D6" w:rsidRPr="00653B5A" w:rsidRDefault="00E659D6">
      <w:pPr>
        <w:widowControl w:val="0"/>
        <w:numPr>
          <w:ilvl w:val="0"/>
          <w:numId w:val="17"/>
        </w:numPr>
        <w:snapToGrid/>
        <w:jc w:val="both"/>
        <w:rPr>
          <w:rFonts w:eastAsia="游明朝"/>
          <w:color w:val="auto"/>
          <w:kern w:val="2"/>
          <w:lang w:eastAsia="ja-JP"/>
        </w:rPr>
      </w:pPr>
      <w:r w:rsidRPr="00653B5A">
        <w:rPr>
          <w:rFonts w:eastAsia="游明朝"/>
          <w:color w:val="auto"/>
          <w:kern w:val="2"/>
          <w:lang w:eastAsia="ja-JP"/>
        </w:rPr>
        <w:lastRenderedPageBreak/>
        <w:t>Relationships between Actual and Optimum Values</w:t>
      </w:r>
    </w:p>
    <w:p w14:paraId="59CBE301" w14:textId="77777777"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We compared actual values with optimum values as a summary of the optimization calculation.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_Ref145016121 \h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color w:val="auto"/>
        </w:rPr>
        <w:t xml:space="preserve">Figure </w:t>
      </w:r>
      <w:r w:rsidRPr="00653B5A">
        <w:rPr>
          <w:noProof/>
          <w:color w:val="auto"/>
        </w:rPr>
        <w:t>3</w:t>
      </w:r>
      <w:r w:rsidRPr="00653B5A">
        <w:rPr>
          <w:color w:val="auto"/>
        </w:rPr>
        <w:noBreakHyphen/>
      </w:r>
      <w:r w:rsidRPr="00653B5A">
        <w:rPr>
          <w:noProof/>
          <w:color w:val="auto"/>
        </w:rPr>
        <w:t>12</w:t>
      </w:r>
      <w:r w:rsidRPr="00653B5A">
        <w:rPr>
          <w:rFonts w:eastAsia="游明朝"/>
          <w:color w:val="auto"/>
          <w:kern w:val="2"/>
          <w:lang w:eastAsia="ja-JP"/>
        </w:rPr>
        <w:fldChar w:fldCharType="end"/>
      </w:r>
      <w:r w:rsidRPr="00653B5A">
        <w:rPr>
          <w:rFonts w:eastAsia="游明朝"/>
          <w:color w:val="auto"/>
          <w:kern w:val="2"/>
          <w:lang w:eastAsia="ja-JP"/>
        </w:rPr>
        <w:t xml:space="preserve"> (a) to (e) shows the comparison between actual and optimum values during the </w:t>
      </w:r>
      <w:r w:rsidRPr="00653B5A">
        <w:rPr>
          <w:rFonts w:eastAsia="游明朝" w:hint="eastAsia"/>
          <w:color w:val="auto"/>
          <w:kern w:val="2"/>
          <w:lang w:eastAsia="ja-JP"/>
        </w:rPr>
        <w:t>e</w:t>
      </w:r>
      <w:r w:rsidRPr="00653B5A">
        <w:rPr>
          <w:rFonts w:eastAsia="游明朝"/>
          <w:color w:val="auto"/>
          <w:kern w:val="2"/>
          <w:lang w:eastAsia="ja-JP"/>
        </w:rPr>
        <w:t>valuation period by bar graphs. The blue bars are the sum or the average of actual values, and the red bars are the sum or the average of optimum values.</w:t>
      </w:r>
    </w:p>
    <w:p w14:paraId="7DD07CD2" w14:textId="2094EB3B" w:rsidR="00E659D6" w:rsidRPr="00653B5A" w:rsidRDefault="00E659D6" w:rsidP="00E659D6">
      <w:pPr>
        <w:widowControl w:val="0"/>
        <w:snapToGrid/>
        <w:jc w:val="both"/>
        <w:rPr>
          <w:rFonts w:eastAsia="游明朝"/>
          <w:color w:val="FF0000"/>
          <w:kern w:val="2"/>
          <w:lang w:eastAsia="ja-JP"/>
        </w:rPr>
      </w:pPr>
      <w:r w:rsidRPr="00653B5A">
        <w:rPr>
          <w:rFonts w:eastAsia="游明朝"/>
          <w:color w:val="FF0000"/>
          <w:kern w:val="2"/>
          <w:lang w:eastAsia="ja-JP"/>
        </w:rPr>
        <w:tab/>
        <w:t xml:space="preserve">As shown in (a) and (b), ferric chloride dosage and cationic polymer dosages were reduced by 7% and </w:t>
      </w:r>
      <w:r w:rsidR="00543913" w:rsidRPr="00653B5A">
        <w:rPr>
          <w:rFonts w:eastAsia="游明朝"/>
          <w:color w:val="FF0000"/>
          <w:kern w:val="2"/>
          <w:lang w:eastAsia="ja-JP"/>
        </w:rPr>
        <w:t>0.</w:t>
      </w:r>
      <w:r w:rsidRPr="00653B5A">
        <w:rPr>
          <w:rFonts w:eastAsia="游明朝"/>
          <w:color w:val="FF0000"/>
          <w:kern w:val="2"/>
          <w:lang w:eastAsia="ja-JP"/>
        </w:rPr>
        <w:t xml:space="preserve">2%, respectively, </w:t>
      </w:r>
      <w:r w:rsidR="004E4042" w:rsidRPr="00653B5A">
        <w:rPr>
          <w:rFonts w:eastAsia="游明朝"/>
          <w:color w:val="FF0000"/>
          <w:kern w:val="2"/>
          <w:lang w:eastAsia="ja-JP"/>
        </w:rPr>
        <w:t>because of</w:t>
      </w:r>
      <w:r w:rsidRPr="00653B5A">
        <w:rPr>
          <w:rFonts w:eastAsia="游明朝"/>
          <w:color w:val="FF0000"/>
          <w:kern w:val="2"/>
          <w:lang w:eastAsia="ja-JP"/>
        </w:rPr>
        <w:t xml:space="preserve"> the optimization calculation. The Title 22 filter effluent turbidity raised by 4% can be attributed by reduction of the total amount of chemical dosage.</w:t>
      </w:r>
    </w:p>
    <w:p w14:paraId="42516DDD" w14:textId="45713179" w:rsidR="00E659D6" w:rsidRPr="00653B5A" w:rsidRDefault="00E659D6" w:rsidP="00E659D6">
      <w:pPr>
        <w:widowControl w:val="0"/>
        <w:snapToGrid/>
        <w:jc w:val="both"/>
        <w:rPr>
          <w:rFonts w:eastAsia="游明朝"/>
          <w:color w:val="auto"/>
          <w:kern w:val="2"/>
          <w:lang w:eastAsia="ja-JP"/>
        </w:rPr>
      </w:pPr>
      <w:r w:rsidRPr="00653B5A">
        <w:rPr>
          <w:rFonts w:eastAsia="游明朝"/>
          <w:color w:val="auto"/>
          <w:kern w:val="2"/>
          <w:lang w:eastAsia="ja-JP"/>
        </w:rPr>
        <w:tab/>
        <w:t xml:space="preserve">However, the model accuracy was low as given article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_Ref145021907 \r \h </w:instrText>
      </w:r>
      <w:r w:rsidR="00B37255"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rFonts w:eastAsia="游明朝"/>
          <w:color w:val="auto"/>
          <w:kern w:val="2"/>
          <w:lang w:eastAsia="ja-JP"/>
        </w:rPr>
        <w:t>3.2.2.2</w:t>
      </w:r>
      <w:r w:rsidRPr="00653B5A">
        <w:rPr>
          <w:rFonts w:eastAsia="游明朝"/>
          <w:color w:val="auto"/>
          <w:kern w:val="2"/>
          <w:lang w:eastAsia="ja-JP"/>
        </w:rPr>
        <w:fldChar w:fldCharType="end"/>
      </w:r>
      <w:r w:rsidRPr="00653B5A">
        <w:rPr>
          <w:rFonts w:eastAsia="游明朝"/>
          <w:color w:val="auto"/>
          <w:kern w:val="2"/>
          <w:lang w:eastAsia="ja-JP"/>
        </w:rPr>
        <w:t xml:space="preserve"> </w:t>
      </w:r>
      <w:r w:rsidRPr="00653B5A">
        <w:rPr>
          <w:rFonts w:eastAsia="游明朝"/>
          <w:color w:val="auto"/>
          <w:kern w:val="2"/>
          <w:lang w:eastAsia="ja-JP"/>
        </w:rPr>
        <w:fldChar w:fldCharType="begin"/>
      </w:r>
      <w:r w:rsidRPr="00653B5A">
        <w:rPr>
          <w:rFonts w:eastAsia="游明朝"/>
          <w:color w:val="auto"/>
          <w:kern w:val="2"/>
          <w:lang w:eastAsia="ja-JP"/>
        </w:rPr>
        <w:instrText xml:space="preserve"> REF _Ref145021913 \h </w:instrText>
      </w:r>
      <w:r w:rsidR="00B37255" w:rsidRPr="00653B5A">
        <w:rPr>
          <w:rFonts w:eastAsia="游明朝"/>
          <w:color w:val="auto"/>
          <w:kern w:val="2"/>
          <w:lang w:eastAsia="ja-JP"/>
        </w:rPr>
        <w:instrText xml:space="preserve"> \* MERGEFORMAT </w:instrText>
      </w:r>
      <w:r w:rsidRPr="00653B5A">
        <w:rPr>
          <w:rFonts w:eastAsia="游明朝"/>
          <w:color w:val="auto"/>
          <w:kern w:val="2"/>
          <w:lang w:eastAsia="ja-JP"/>
        </w:rPr>
      </w:r>
      <w:r w:rsidRPr="00653B5A">
        <w:rPr>
          <w:rFonts w:eastAsia="游明朝"/>
          <w:color w:val="auto"/>
          <w:kern w:val="2"/>
          <w:lang w:eastAsia="ja-JP"/>
        </w:rPr>
        <w:fldChar w:fldCharType="separate"/>
      </w:r>
      <w:r w:rsidRPr="00653B5A">
        <w:rPr>
          <w:rFonts w:hint="eastAsia"/>
          <w:lang w:eastAsia="ja-JP"/>
        </w:rPr>
        <w:t>Model Accuracy</w:t>
      </w:r>
      <w:r w:rsidRPr="00653B5A">
        <w:rPr>
          <w:rFonts w:eastAsia="游明朝"/>
          <w:color w:val="auto"/>
          <w:kern w:val="2"/>
          <w:lang w:eastAsia="ja-JP"/>
        </w:rPr>
        <w:fldChar w:fldCharType="end"/>
      </w:r>
      <w:r w:rsidRPr="00653B5A">
        <w:rPr>
          <w:rFonts w:eastAsia="游明朝"/>
          <w:color w:val="auto"/>
          <w:kern w:val="2"/>
          <w:lang w:eastAsia="ja-JP"/>
        </w:rPr>
        <w:t>, the reliability of the model decreased compared to the hourly average model.</w:t>
      </w:r>
    </w:p>
    <w:p w14:paraId="48F08E94" w14:textId="77777777" w:rsidR="00E659D6" w:rsidRPr="00653B5A" w:rsidRDefault="00E659D6" w:rsidP="00E659D6">
      <w:pPr>
        <w:widowControl w:val="0"/>
        <w:snapToGrid/>
        <w:spacing w:after="0"/>
        <w:jc w:val="both"/>
        <w:rPr>
          <w:rFonts w:ascii="游明朝" w:eastAsia="游明朝" w:hAnsi="游明朝"/>
          <w:color w:val="auto"/>
          <w:kern w:val="2"/>
          <w:lang w:eastAsia="ja-JP"/>
        </w:rPr>
      </w:pPr>
    </w:p>
    <w:p w14:paraId="4F9A8EB1" w14:textId="77777777" w:rsidR="00E659D6" w:rsidRPr="00653B5A" w:rsidRDefault="00E659D6" w:rsidP="00E659D6">
      <w:pPr>
        <w:widowControl w:val="0"/>
        <w:snapToGrid/>
        <w:spacing w:after="0"/>
        <w:jc w:val="center"/>
        <w:rPr>
          <w:rFonts w:ascii="游明朝" w:eastAsia="游明朝" w:hAnsi="游明朝"/>
          <w:color w:val="auto"/>
          <w:kern w:val="2"/>
          <w:lang w:eastAsia="ja-JP"/>
        </w:rPr>
      </w:pPr>
      <w:r w:rsidRPr="00653B5A">
        <w:rPr>
          <w:rFonts w:ascii="游明朝" w:eastAsia="游明朝" w:hAnsi="游明朝"/>
          <w:noProof/>
          <w:color w:val="auto"/>
          <w:kern w:val="2"/>
          <w:lang w:eastAsia="ja-JP"/>
        </w:rPr>
        <w:drawing>
          <wp:inline distT="0" distB="0" distL="0" distR="0" wp14:anchorId="173DFA2A" wp14:editId="605AE7EE">
            <wp:extent cx="5838565" cy="1856627"/>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t="3138" b="2443"/>
                    <a:stretch/>
                  </pic:blipFill>
                  <pic:spPr bwMode="auto">
                    <a:xfrm>
                      <a:off x="0" y="0"/>
                      <a:ext cx="5851062" cy="1860601"/>
                    </a:xfrm>
                    <a:prstGeom prst="rect">
                      <a:avLst/>
                    </a:prstGeom>
                    <a:noFill/>
                    <a:ln>
                      <a:noFill/>
                    </a:ln>
                    <a:extLst>
                      <a:ext uri="{53640926-AAD7-44D8-BBD7-CCE9431645EC}">
                        <a14:shadowObscured xmlns:a14="http://schemas.microsoft.com/office/drawing/2010/main"/>
                      </a:ext>
                    </a:extLst>
                  </pic:spPr>
                </pic:pic>
              </a:graphicData>
            </a:graphic>
          </wp:inline>
        </w:drawing>
      </w:r>
    </w:p>
    <w:p w14:paraId="77610EB7" w14:textId="454BEAA3" w:rsidR="00E659D6" w:rsidRPr="00653B5A" w:rsidRDefault="00E659D6" w:rsidP="00E659D6">
      <w:pPr>
        <w:widowControl w:val="0"/>
        <w:snapToGrid/>
        <w:spacing w:after="0"/>
        <w:rPr>
          <w:rFonts w:eastAsia="游明朝"/>
          <w:color w:val="auto"/>
          <w:kern w:val="2"/>
          <w:lang w:eastAsia="ja-JP"/>
        </w:rPr>
      </w:pPr>
      <w:r w:rsidRPr="00653B5A">
        <w:rPr>
          <w:rFonts w:eastAsia="游明朝"/>
          <w:color w:val="auto"/>
          <w:kern w:val="2"/>
          <w:lang w:eastAsia="ja-JP"/>
        </w:rPr>
        <w:t xml:space="preserve">             (a) Ferric Chloride Dosage                                    </w:t>
      </w:r>
      <w:proofErr w:type="gramStart"/>
      <w:r w:rsidRPr="00653B5A">
        <w:rPr>
          <w:rFonts w:eastAsia="游明朝"/>
          <w:color w:val="auto"/>
          <w:kern w:val="2"/>
          <w:lang w:eastAsia="ja-JP"/>
        </w:rPr>
        <w:t xml:space="preserve">   (</w:t>
      </w:r>
      <w:proofErr w:type="gramEnd"/>
      <w:r w:rsidRPr="00653B5A">
        <w:rPr>
          <w:rFonts w:eastAsia="游明朝"/>
          <w:color w:val="auto"/>
          <w:kern w:val="2"/>
          <w:lang w:eastAsia="ja-JP"/>
        </w:rPr>
        <w:t>b) Cationic Polymer Dosage</w:t>
      </w:r>
    </w:p>
    <w:p w14:paraId="617E6A54" w14:textId="77777777" w:rsidR="00E659D6" w:rsidRPr="00653B5A" w:rsidRDefault="00E659D6" w:rsidP="00E659D6">
      <w:pPr>
        <w:widowControl w:val="0"/>
        <w:snapToGrid/>
        <w:spacing w:after="0"/>
        <w:jc w:val="center"/>
        <w:rPr>
          <w:rFonts w:eastAsia="游明朝"/>
          <w:color w:val="auto"/>
          <w:kern w:val="2"/>
          <w:lang w:eastAsia="ja-JP"/>
        </w:rPr>
      </w:pPr>
    </w:p>
    <w:p w14:paraId="49C20F6D" w14:textId="77777777" w:rsidR="00E659D6" w:rsidRPr="00653B5A" w:rsidRDefault="00E659D6" w:rsidP="00E659D6">
      <w:pPr>
        <w:widowControl w:val="0"/>
        <w:snapToGrid/>
        <w:spacing w:after="0"/>
        <w:jc w:val="center"/>
        <w:rPr>
          <w:rFonts w:ascii="游明朝" w:eastAsia="游明朝" w:hAnsi="游明朝"/>
          <w:color w:val="auto"/>
          <w:kern w:val="2"/>
          <w:lang w:eastAsia="ja-JP"/>
        </w:rPr>
      </w:pPr>
      <w:r w:rsidRPr="00653B5A">
        <w:rPr>
          <w:rFonts w:ascii="游明朝" w:eastAsia="游明朝" w:hAnsi="游明朝"/>
          <w:noProof/>
          <w:color w:val="auto"/>
          <w:kern w:val="2"/>
          <w:lang w:eastAsia="ja-JP"/>
        </w:rPr>
        <w:drawing>
          <wp:inline distT="0" distB="0" distL="0" distR="0" wp14:anchorId="4BB37A50" wp14:editId="1A808003">
            <wp:extent cx="5833786" cy="1929777"/>
            <wp:effectExtent l="0" t="0" r="0" b="0"/>
            <wp:docPr id="2058712575" name="図 205871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b="2595"/>
                    <a:stretch/>
                  </pic:blipFill>
                  <pic:spPr bwMode="auto">
                    <a:xfrm>
                      <a:off x="0" y="0"/>
                      <a:ext cx="5885796" cy="1946982"/>
                    </a:xfrm>
                    <a:prstGeom prst="rect">
                      <a:avLst/>
                    </a:prstGeom>
                    <a:noFill/>
                    <a:ln>
                      <a:noFill/>
                    </a:ln>
                    <a:extLst>
                      <a:ext uri="{53640926-AAD7-44D8-BBD7-CCE9431645EC}">
                        <a14:shadowObscured xmlns:a14="http://schemas.microsoft.com/office/drawing/2010/main"/>
                      </a:ext>
                    </a:extLst>
                  </pic:spPr>
                </pic:pic>
              </a:graphicData>
            </a:graphic>
          </wp:inline>
        </w:drawing>
      </w:r>
    </w:p>
    <w:p w14:paraId="2AA682E7" w14:textId="1257F70F" w:rsidR="00E659D6" w:rsidRPr="00653B5A" w:rsidRDefault="00E659D6" w:rsidP="0024553D">
      <w:pPr>
        <w:widowControl w:val="0"/>
        <w:snapToGrid/>
        <w:spacing w:after="0"/>
        <w:rPr>
          <w:rFonts w:eastAsia="游明朝"/>
          <w:color w:val="auto"/>
          <w:kern w:val="2"/>
          <w:lang w:eastAsia="ja-JP"/>
        </w:rPr>
      </w:pPr>
      <w:r w:rsidRPr="00653B5A">
        <w:rPr>
          <w:rFonts w:eastAsia="游明朝"/>
          <w:color w:val="auto"/>
          <w:kern w:val="2"/>
          <w:lang w:eastAsia="ja-JP"/>
        </w:rPr>
        <w:t xml:space="preserve">         (c) HRC Out Turbidity [</w:t>
      </w:r>
      <w:proofErr w:type="gramStart"/>
      <w:r w:rsidRPr="00653B5A">
        <w:rPr>
          <w:rFonts w:eastAsia="游明朝"/>
          <w:color w:val="auto"/>
          <w:kern w:val="2"/>
          <w:lang w:eastAsia="ja-JP"/>
        </w:rPr>
        <w:t xml:space="preserve">NTU]   </w:t>
      </w:r>
      <w:proofErr w:type="gramEnd"/>
      <w:r w:rsidRPr="00653B5A">
        <w:rPr>
          <w:rFonts w:eastAsia="游明朝"/>
          <w:color w:val="auto"/>
          <w:kern w:val="2"/>
          <w:lang w:eastAsia="ja-JP"/>
        </w:rPr>
        <w:t xml:space="preserve">               (d) Title 22 Filter Effluent Ferric Chloride [mg/L]</w:t>
      </w:r>
    </w:p>
    <w:p w14:paraId="50F89E0D" w14:textId="77777777" w:rsidR="00E659D6" w:rsidRPr="00653B5A" w:rsidRDefault="00E659D6" w:rsidP="00E659D6">
      <w:pPr>
        <w:keepNext/>
        <w:widowControl w:val="0"/>
        <w:snapToGrid/>
        <w:spacing w:after="0"/>
      </w:pPr>
      <w:r w:rsidRPr="00653B5A">
        <w:rPr>
          <w:rFonts w:ascii="游明朝" w:eastAsia="游明朝" w:hAnsi="游明朝"/>
          <w:noProof/>
          <w:color w:val="auto"/>
          <w:kern w:val="2"/>
          <w:lang w:eastAsia="ja-JP"/>
        </w:rPr>
        <w:lastRenderedPageBreak/>
        <w:drawing>
          <wp:inline distT="0" distB="0" distL="0" distR="0" wp14:anchorId="1801CE18" wp14:editId="4EBBB1CE">
            <wp:extent cx="2769235" cy="1918557"/>
            <wp:effectExtent l="0" t="0" r="0" b="57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0">
                      <a:extLst>
                        <a:ext uri="{28A0092B-C50C-407E-A947-70E740481C1C}">
                          <a14:useLocalDpi xmlns:a14="http://schemas.microsoft.com/office/drawing/2010/main" val="0"/>
                        </a:ext>
                      </a:extLst>
                    </a:blip>
                    <a:srcRect b="2686"/>
                    <a:stretch/>
                  </pic:blipFill>
                  <pic:spPr bwMode="auto">
                    <a:xfrm>
                      <a:off x="0" y="0"/>
                      <a:ext cx="2781380" cy="1926971"/>
                    </a:xfrm>
                    <a:prstGeom prst="rect">
                      <a:avLst/>
                    </a:prstGeom>
                    <a:noFill/>
                    <a:ln>
                      <a:noFill/>
                    </a:ln>
                    <a:extLst>
                      <a:ext uri="{53640926-AAD7-44D8-BBD7-CCE9431645EC}">
                        <a14:shadowObscured xmlns:a14="http://schemas.microsoft.com/office/drawing/2010/main"/>
                      </a:ext>
                    </a:extLst>
                  </pic:spPr>
                </pic:pic>
              </a:graphicData>
            </a:graphic>
          </wp:inline>
        </w:drawing>
      </w:r>
    </w:p>
    <w:p w14:paraId="6CD43329" w14:textId="77777777" w:rsidR="00E659D6" w:rsidRPr="00653B5A" w:rsidRDefault="00E659D6" w:rsidP="00E659D6">
      <w:pPr>
        <w:widowControl w:val="0"/>
        <w:snapToGrid/>
        <w:rPr>
          <w:rFonts w:eastAsia="游明朝"/>
          <w:color w:val="auto"/>
          <w:kern w:val="2"/>
          <w:lang w:eastAsia="ja-JP"/>
        </w:rPr>
      </w:pPr>
      <w:r w:rsidRPr="00653B5A">
        <w:rPr>
          <w:rFonts w:eastAsia="游明朝"/>
          <w:color w:val="auto"/>
          <w:kern w:val="2"/>
          <w:lang w:eastAsia="ja-JP"/>
        </w:rPr>
        <w:t xml:space="preserve">      (e) Title 22 Filter Effluent Turbidity [NTU]</w:t>
      </w:r>
    </w:p>
    <w:p w14:paraId="23BB8EF4" w14:textId="77777777" w:rsidR="00E659D6" w:rsidRPr="00653B5A" w:rsidRDefault="00E659D6" w:rsidP="00E659D6">
      <w:pPr>
        <w:pStyle w:val="af0"/>
        <w:jc w:val="center"/>
        <w:rPr>
          <w:rFonts w:ascii="游明朝" w:eastAsia="游明朝" w:hAnsi="游明朝"/>
          <w:color w:val="auto"/>
          <w:kern w:val="2"/>
          <w:sz w:val="24"/>
          <w:szCs w:val="24"/>
          <w:lang w:eastAsia="ja-JP"/>
        </w:rPr>
      </w:pPr>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14</w:t>
      </w:r>
      <w:r w:rsidRPr="00653B5A">
        <w:rPr>
          <w:color w:val="auto"/>
          <w:sz w:val="24"/>
          <w:szCs w:val="24"/>
        </w:rPr>
        <w:fldChar w:fldCharType="end"/>
      </w:r>
      <w:r w:rsidRPr="00653B5A">
        <w:rPr>
          <w:sz w:val="24"/>
          <w:szCs w:val="24"/>
        </w:rPr>
        <w:t xml:space="preserve"> </w:t>
      </w:r>
      <w:r w:rsidRPr="00653B5A">
        <w:rPr>
          <w:color w:val="auto"/>
          <w:sz w:val="24"/>
          <w:szCs w:val="24"/>
        </w:rPr>
        <w:t>Comparison between Actual Value and Optimum Value</w:t>
      </w:r>
    </w:p>
    <w:p w14:paraId="6D67DF36" w14:textId="77777777" w:rsidR="00E659D6" w:rsidRPr="00653B5A" w:rsidRDefault="00E659D6" w:rsidP="00E659D6">
      <w:pPr>
        <w:widowControl w:val="0"/>
        <w:snapToGrid/>
        <w:spacing w:after="0"/>
        <w:rPr>
          <w:rFonts w:eastAsia="游明朝"/>
          <w:color w:val="auto"/>
          <w:kern w:val="2"/>
          <w:lang w:eastAsia="ja-JP"/>
        </w:rPr>
      </w:pPr>
    </w:p>
    <w:p w14:paraId="44EAF9C7" w14:textId="77777777" w:rsidR="00E659D6" w:rsidRPr="00653B5A" w:rsidRDefault="00E659D6">
      <w:pPr>
        <w:keepNext/>
        <w:widowControl w:val="0"/>
        <w:numPr>
          <w:ilvl w:val="1"/>
          <w:numId w:val="5"/>
        </w:numPr>
        <w:snapToGrid/>
        <w:jc w:val="both"/>
        <w:outlineLvl w:val="1"/>
        <w:rPr>
          <w:rFonts w:eastAsia="游ゴシック Light"/>
          <w:b/>
          <w:bCs/>
          <w:color w:val="auto"/>
          <w:kern w:val="2"/>
          <w:lang w:eastAsia="ja-JP"/>
        </w:rPr>
      </w:pPr>
      <w:r w:rsidRPr="00653B5A">
        <w:rPr>
          <w:rFonts w:eastAsia="游ゴシック Light"/>
          <w:b/>
          <w:bCs/>
          <w:color w:val="auto"/>
          <w:kern w:val="2"/>
          <w:lang w:eastAsia="ja-JP"/>
        </w:rPr>
        <w:t>Recommendation</w:t>
      </w:r>
    </w:p>
    <w:p w14:paraId="057D1526" w14:textId="58D33C85" w:rsidR="00E659D6" w:rsidRPr="00653B5A" w:rsidRDefault="00E659D6" w:rsidP="00E659D6">
      <w:pPr>
        <w:rPr>
          <w:rFonts w:eastAsia="游明朝"/>
          <w:color w:val="FF0000"/>
          <w:kern w:val="2"/>
          <w:lang w:eastAsia="ja-JP"/>
        </w:rPr>
      </w:pPr>
      <w:r w:rsidRPr="00653B5A">
        <w:rPr>
          <w:rFonts w:ascii="游明朝" w:eastAsia="游明朝" w:hAnsi="游明朝"/>
          <w:color w:val="FF0000"/>
          <w:kern w:val="2"/>
          <w:lang w:eastAsia="ja-JP"/>
        </w:rPr>
        <w:tab/>
      </w:r>
      <w:r w:rsidRPr="00653B5A">
        <w:rPr>
          <w:rFonts w:eastAsia="游明朝"/>
          <w:color w:val="FF0000"/>
          <w:kern w:val="2"/>
          <w:lang w:eastAsia="ja-JP"/>
        </w:rPr>
        <w:t xml:space="preserve">Ferric chloride and cationic polymer should be injected in accordance with the change of water qualities such as influent water and turbidity for stable operation. However, the feed and effluent turbidity of HRT were measured by only grabbing. In </w:t>
      </w:r>
      <w:r w:rsidRPr="00653B5A">
        <w:rPr>
          <w:rFonts w:eastAsia="游明朝"/>
          <w:color w:val="FF0000"/>
          <w:kern w:val="2"/>
          <w:lang w:eastAsia="ja-JP"/>
        </w:rPr>
        <w:fldChar w:fldCharType="begin"/>
      </w:r>
      <w:r w:rsidRPr="00653B5A">
        <w:rPr>
          <w:rFonts w:eastAsia="游明朝"/>
          <w:color w:val="FF0000"/>
          <w:kern w:val="2"/>
          <w:lang w:eastAsia="ja-JP"/>
        </w:rPr>
        <w:instrText xml:space="preserve"> REF _Ref145060579 \h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FF0000"/>
        </w:rPr>
        <w:t xml:space="preserve">Figure </w:t>
      </w:r>
      <w:r w:rsidRPr="00653B5A">
        <w:rPr>
          <w:noProof/>
          <w:color w:val="FF0000"/>
        </w:rPr>
        <w:t>3</w:t>
      </w:r>
      <w:r w:rsidRPr="00653B5A">
        <w:rPr>
          <w:color w:val="FF0000"/>
        </w:rPr>
        <w:noBreakHyphen/>
      </w:r>
      <w:r w:rsidRPr="00653B5A">
        <w:rPr>
          <w:noProof/>
          <w:color w:val="FF0000"/>
        </w:rPr>
        <w:t>15</w:t>
      </w:r>
      <w:r w:rsidRPr="00653B5A">
        <w:rPr>
          <w:rFonts w:eastAsia="游明朝"/>
          <w:color w:val="FF0000"/>
          <w:kern w:val="2"/>
          <w:lang w:eastAsia="ja-JP"/>
        </w:rPr>
        <w:fldChar w:fldCharType="end"/>
      </w:r>
      <w:r w:rsidRPr="00653B5A">
        <w:rPr>
          <w:rFonts w:eastAsia="游明朝"/>
          <w:color w:val="FF0000"/>
          <w:kern w:val="2"/>
          <w:lang w:eastAsia="ja-JP"/>
        </w:rPr>
        <w:t xml:space="preserve">, we highly recommend installing </w:t>
      </w:r>
      <w:r w:rsidR="00967C1C" w:rsidRPr="00653B5A">
        <w:rPr>
          <w:rFonts w:eastAsia="游明朝"/>
          <w:color w:val="FF0000"/>
          <w:kern w:val="2"/>
          <w:lang w:eastAsia="ja-JP"/>
        </w:rPr>
        <w:t xml:space="preserve">online </w:t>
      </w:r>
      <w:r w:rsidRPr="00653B5A">
        <w:rPr>
          <w:rFonts w:eastAsia="游明朝"/>
          <w:color w:val="FF0000"/>
          <w:kern w:val="2"/>
          <w:lang w:eastAsia="ja-JP"/>
        </w:rPr>
        <w:t>turbidity</w:t>
      </w:r>
      <w:r w:rsidR="00967C1C" w:rsidRPr="00653B5A">
        <w:rPr>
          <w:rFonts w:eastAsia="游明朝"/>
          <w:color w:val="FF0000"/>
          <w:kern w:val="2"/>
          <w:lang w:eastAsia="ja-JP"/>
        </w:rPr>
        <w:t xml:space="preserve"> </w:t>
      </w:r>
      <w:r w:rsidR="00A45559" w:rsidRPr="00653B5A">
        <w:rPr>
          <w:rFonts w:eastAsia="游明朝"/>
          <w:color w:val="FF0000"/>
          <w:kern w:val="2"/>
          <w:lang w:eastAsia="ja-JP"/>
        </w:rPr>
        <w:t>meter and measure in real time</w:t>
      </w:r>
      <w:r w:rsidRPr="00653B5A">
        <w:rPr>
          <w:rFonts w:eastAsia="游明朝"/>
          <w:color w:val="FF0000"/>
          <w:kern w:val="2"/>
          <w:lang w:eastAsia="ja-JP"/>
        </w:rPr>
        <w:t xml:space="preserve"> at the feed and effluent of HRT that makes it possible to reduce those chemicals based on the fluctuation.</w:t>
      </w:r>
    </w:p>
    <w:p w14:paraId="2AA0FBB8" w14:textId="77777777" w:rsidR="00E659D6" w:rsidRPr="00653B5A" w:rsidRDefault="00E659D6" w:rsidP="00E659D6">
      <w:pPr>
        <w:rPr>
          <w:rFonts w:eastAsia="游明朝"/>
          <w:color w:val="FF0000"/>
          <w:kern w:val="2"/>
          <w:lang w:eastAsia="ja-JP"/>
        </w:rPr>
      </w:pPr>
      <w:r w:rsidRPr="00653B5A">
        <w:rPr>
          <w:rFonts w:eastAsia="游明朝"/>
          <w:color w:val="FF0000"/>
          <w:kern w:val="2"/>
          <w:lang w:eastAsia="ja-JP"/>
        </w:rPr>
        <w:tab/>
        <w:t xml:space="preserve">From the point of data analysis, we recommend installing an instrument at the Title 22 filter feed to measure ferric chloride concentration as shown in </w:t>
      </w:r>
      <w:r w:rsidRPr="00653B5A">
        <w:rPr>
          <w:rFonts w:eastAsia="游明朝"/>
          <w:color w:val="FF0000"/>
          <w:kern w:val="2"/>
          <w:lang w:eastAsia="ja-JP"/>
        </w:rPr>
        <w:fldChar w:fldCharType="begin"/>
      </w:r>
      <w:r w:rsidRPr="00653B5A">
        <w:rPr>
          <w:rFonts w:eastAsia="游明朝"/>
          <w:color w:val="FF0000"/>
          <w:kern w:val="2"/>
          <w:lang w:eastAsia="ja-JP"/>
        </w:rPr>
        <w:instrText xml:space="preserve"> REF _Ref145060579 \h  \* MERGEFORMAT </w:instrText>
      </w:r>
      <w:r w:rsidRPr="00653B5A">
        <w:rPr>
          <w:rFonts w:eastAsia="游明朝"/>
          <w:color w:val="FF0000"/>
          <w:kern w:val="2"/>
          <w:lang w:eastAsia="ja-JP"/>
        </w:rPr>
      </w:r>
      <w:r w:rsidRPr="00653B5A">
        <w:rPr>
          <w:rFonts w:eastAsia="游明朝"/>
          <w:color w:val="FF0000"/>
          <w:kern w:val="2"/>
          <w:lang w:eastAsia="ja-JP"/>
        </w:rPr>
        <w:fldChar w:fldCharType="separate"/>
      </w:r>
      <w:r w:rsidRPr="00653B5A">
        <w:rPr>
          <w:color w:val="FF0000"/>
        </w:rPr>
        <w:t xml:space="preserve">Figure </w:t>
      </w:r>
      <w:r w:rsidRPr="00653B5A">
        <w:rPr>
          <w:noProof/>
          <w:color w:val="FF0000"/>
        </w:rPr>
        <w:t>3</w:t>
      </w:r>
      <w:r w:rsidRPr="00653B5A">
        <w:rPr>
          <w:color w:val="FF0000"/>
        </w:rPr>
        <w:noBreakHyphen/>
      </w:r>
      <w:r w:rsidRPr="00653B5A">
        <w:rPr>
          <w:noProof/>
          <w:color w:val="FF0000"/>
        </w:rPr>
        <w:t>15</w:t>
      </w:r>
      <w:r w:rsidRPr="00653B5A">
        <w:rPr>
          <w:rFonts w:eastAsia="游明朝"/>
          <w:color w:val="FF0000"/>
          <w:kern w:val="2"/>
          <w:lang w:eastAsia="ja-JP"/>
        </w:rPr>
        <w:fldChar w:fldCharType="end"/>
      </w:r>
      <w:r w:rsidRPr="00653B5A">
        <w:rPr>
          <w:rFonts w:eastAsia="游明朝"/>
          <w:color w:val="FF0000"/>
          <w:kern w:val="2"/>
          <w:lang w:eastAsia="ja-JP"/>
        </w:rPr>
        <w:t>. With this, residual ferric concentration will be able to be predicted with better model accuracy.</w:t>
      </w:r>
    </w:p>
    <w:p w14:paraId="7CE57C0F" w14:textId="77777777" w:rsidR="00E659D6" w:rsidRPr="00653B5A" w:rsidRDefault="00E659D6" w:rsidP="00E659D6">
      <w:pPr>
        <w:spacing w:after="0"/>
        <w:rPr>
          <w:rFonts w:ascii="游明朝" w:eastAsia="游明朝" w:hAnsi="游明朝"/>
          <w:color w:val="auto"/>
          <w:kern w:val="2"/>
          <w:lang w:eastAsia="ja-JP"/>
        </w:rPr>
      </w:pPr>
    </w:p>
    <w:p w14:paraId="0AD550D3" w14:textId="77777777" w:rsidR="00E659D6" w:rsidRPr="00653B5A" w:rsidRDefault="00E659D6" w:rsidP="00E659D6">
      <w:pPr>
        <w:keepNext/>
        <w:jc w:val="center"/>
      </w:pPr>
      <w:r w:rsidRPr="00653B5A">
        <w:rPr>
          <w:rFonts w:ascii="游明朝" w:eastAsia="游明朝" w:hAnsi="游明朝"/>
          <w:noProof/>
          <w:color w:val="auto"/>
          <w:kern w:val="2"/>
          <w:lang w:eastAsia="ja-JP"/>
        </w:rPr>
        <w:drawing>
          <wp:inline distT="0" distB="0" distL="0" distR="0" wp14:anchorId="3FB0FCD5" wp14:editId="11A106F4">
            <wp:extent cx="5346488" cy="2646680"/>
            <wp:effectExtent l="0" t="0" r="0" b="1270"/>
            <wp:docPr id="59626786" name="図 59626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86286" cy="2666381"/>
                    </a:xfrm>
                    <a:prstGeom prst="rect">
                      <a:avLst/>
                    </a:prstGeom>
                    <a:noFill/>
                    <a:ln>
                      <a:noFill/>
                    </a:ln>
                  </pic:spPr>
                </pic:pic>
              </a:graphicData>
            </a:graphic>
          </wp:inline>
        </w:drawing>
      </w:r>
    </w:p>
    <w:p w14:paraId="348A6E6B" w14:textId="77777777" w:rsidR="00E659D6" w:rsidRPr="00653B5A" w:rsidRDefault="00E659D6" w:rsidP="00E659D6">
      <w:pPr>
        <w:pStyle w:val="af0"/>
        <w:jc w:val="center"/>
        <w:rPr>
          <w:rFonts w:ascii="游明朝" w:eastAsia="游明朝" w:hAnsi="游明朝"/>
          <w:color w:val="auto"/>
          <w:kern w:val="2"/>
          <w:sz w:val="24"/>
          <w:szCs w:val="24"/>
          <w:lang w:eastAsia="ja-JP"/>
        </w:rPr>
      </w:pPr>
      <w:bookmarkStart w:id="408" w:name="_Ref145060579"/>
      <w:r w:rsidRPr="00653B5A">
        <w:rPr>
          <w:color w:val="auto"/>
          <w:sz w:val="24"/>
          <w:szCs w:val="24"/>
        </w:rPr>
        <w:t xml:space="preserve">Figure </w:t>
      </w:r>
      <w:r w:rsidRPr="00653B5A">
        <w:rPr>
          <w:color w:val="auto"/>
          <w:sz w:val="24"/>
          <w:szCs w:val="24"/>
        </w:rPr>
        <w:fldChar w:fldCharType="begin"/>
      </w:r>
      <w:r w:rsidRPr="00653B5A">
        <w:rPr>
          <w:color w:val="auto"/>
          <w:sz w:val="24"/>
          <w:szCs w:val="24"/>
        </w:rPr>
        <w:instrText xml:space="preserve"> STYLEREF 1 \s </w:instrText>
      </w:r>
      <w:r w:rsidRPr="00653B5A">
        <w:rPr>
          <w:color w:val="auto"/>
          <w:sz w:val="24"/>
          <w:szCs w:val="24"/>
        </w:rPr>
        <w:fldChar w:fldCharType="separate"/>
      </w:r>
      <w:r w:rsidRPr="00653B5A">
        <w:rPr>
          <w:noProof/>
          <w:color w:val="auto"/>
          <w:sz w:val="24"/>
          <w:szCs w:val="24"/>
        </w:rPr>
        <w:t>3</w:t>
      </w:r>
      <w:r w:rsidRPr="00653B5A">
        <w:rPr>
          <w:color w:val="auto"/>
          <w:sz w:val="24"/>
          <w:szCs w:val="24"/>
        </w:rPr>
        <w:fldChar w:fldCharType="end"/>
      </w:r>
      <w:r w:rsidRPr="00653B5A">
        <w:rPr>
          <w:color w:val="auto"/>
          <w:sz w:val="24"/>
          <w:szCs w:val="24"/>
        </w:rPr>
        <w:noBreakHyphen/>
      </w:r>
      <w:r w:rsidRPr="00653B5A">
        <w:rPr>
          <w:color w:val="auto"/>
          <w:sz w:val="24"/>
          <w:szCs w:val="24"/>
        </w:rPr>
        <w:fldChar w:fldCharType="begin"/>
      </w:r>
      <w:r w:rsidRPr="00653B5A">
        <w:rPr>
          <w:color w:val="auto"/>
          <w:sz w:val="24"/>
          <w:szCs w:val="24"/>
        </w:rPr>
        <w:instrText xml:space="preserve"> SEQ Figure \* ARABIC \s 1 </w:instrText>
      </w:r>
      <w:r w:rsidRPr="00653B5A">
        <w:rPr>
          <w:color w:val="auto"/>
          <w:sz w:val="24"/>
          <w:szCs w:val="24"/>
        </w:rPr>
        <w:fldChar w:fldCharType="separate"/>
      </w:r>
      <w:r w:rsidRPr="00653B5A">
        <w:rPr>
          <w:noProof/>
          <w:color w:val="auto"/>
          <w:sz w:val="24"/>
          <w:szCs w:val="24"/>
        </w:rPr>
        <w:t>15</w:t>
      </w:r>
      <w:r w:rsidRPr="00653B5A">
        <w:rPr>
          <w:color w:val="auto"/>
          <w:sz w:val="24"/>
          <w:szCs w:val="24"/>
        </w:rPr>
        <w:fldChar w:fldCharType="end"/>
      </w:r>
      <w:bookmarkEnd w:id="408"/>
      <w:r w:rsidRPr="00653B5A">
        <w:rPr>
          <w:color w:val="auto"/>
          <w:sz w:val="24"/>
          <w:szCs w:val="24"/>
        </w:rPr>
        <w:t xml:space="preserve"> Recommendation to Install Instruments</w:t>
      </w:r>
    </w:p>
    <w:p w14:paraId="4440536F" w14:textId="6B16F9C3" w:rsidR="006C7E27" w:rsidRPr="00653B5A" w:rsidRDefault="003B6B67" w:rsidP="00483B97">
      <w:pPr>
        <w:snapToGrid/>
        <w:spacing w:after="0"/>
      </w:pPr>
      <w:r w:rsidRPr="00653B5A">
        <w:rPr>
          <w:rFonts w:eastAsia="游明朝"/>
          <w:color w:val="auto"/>
          <w:kern w:val="2"/>
          <w:lang w:eastAsia="ja-JP"/>
        </w:rPr>
        <w:br w:type="page"/>
      </w:r>
      <w:r w:rsidR="006C7E27" w:rsidRPr="00653B5A">
        <w:lastRenderedPageBreak/>
        <w:t>Additional Materials</w:t>
      </w:r>
    </w:p>
    <w:p w14:paraId="72CDAD33" w14:textId="77777777" w:rsidR="006C7E27" w:rsidRPr="00653B5A" w:rsidRDefault="006C7E27" w:rsidP="006C7E27">
      <w:pPr>
        <w:pStyle w:val="2"/>
      </w:pPr>
      <w:r w:rsidRPr="00653B5A">
        <w:t>A1) RO System Configuration (OCWD, LVMWD)</w:t>
      </w:r>
    </w:p>
    <w:p w14:paraId="79398306" w14:textId="77777777" w:rsidR="00F82C0B" w:rsidRPr="00653B5A" w:rsidRDefault="00F82C0B" w:rsidP="00F11DFD">
      <w:pPr>
        <w:pStyle w:val="a4"/>
        <w:spacing w:before="120" w:after="0"/>
        <w:ind w:left="0" w:firstLineChars="100" w:firstLine="240"/>
      </w:pPr>
      <w:r w:rsidRPr="00653B5A">
        <w:t xml:space="preserve">The data set provided to this team is for the 100 </w:t>
      </w:r>
      <w:proofErr w:type="spellStart"/>
      <w:r w:rsidRPr="00653B5A">
        <w:t>mgd</w:t>
      </w:r>
      <w:proofErr w:type="spellEnd"/>
      <w:r w:rsidRPr="00653B5A">
        <w:t xml:space="preserve"> system. We note that the capacity has recently been upgraded to 130 </w:t>
      </w:r>
      <w:proofErr w:type="spellStart"/>
      <w:r w:rsidRPr="00653B5A">
        <w:t>mgd</w:t>
      </w:r>
      <w:proofErr w:type="spellEnd"/>
      <w:r w:rsidRPr="00653B5A">
        <w:t xml:space="preserve">. The full-scale RO membrane system in OCWD, for the longer running 100 </w:t>
      </w:r>
      <w:proofErr w:type="spellStart"/>
      <w:r w:rsidRPr="00653B5A">
        <w:t>mgd</w:t>
      </w:r>
      <w:proofErr w:type="spellEnd"/>
      <w:r w:rsidRPr="00653B5A">
        <w:t xml:space="preserve"> of capacity, consists of 21 RO units (3 RO units x 7 RO trains) and each unit has 5 MGD capacity. As OCWD reported in Figure A.1</w:t>
      </w:r>
      <w:r w:rsidRPr="00653B5A">
        <w:rPr>
          <w:rStyle w:val="af2"/>
          <w:b/>
          <w:bCs/>
        </w:rPr>
        <w:footnoteReference w:id="14"/>
      </w:r>
      <w:r w:rsidRPr="00653B5A">
        <w:t xml:space="preserve">, these 21 RO systems are being operated by different types of RO membranes. Current analysis focuses upon RO UNIT B01. As shown in the figure below, the membrane type of RO UNIT B01 is </w:t>
      </w:r>
      <w:proofErr w:type="spellStart"/>
      <w:r w:rsidRPr="00653B5A">
        <w:t>Filmtec</w:t>
      </w:r>
      <w:proofErr w:type="spellEnd"/>
      <w:r w:rsidRPr="00653B5A">
        <w:t xml:space="preserve"> BW30XFRLE installed in October 2020.</w:t>
      </w:r>
    </w:p>
    <w:p w14:paraId="3E5135D4" w14:textId="77777777" w:rsidR="00F82C0B" w:rsidRPr="00653B5A" w:rsidRDefault="00F82C0B" w:rsidP="00F11DFD">
      <w:pPr>
        <w:pStyle w:val="a4"/>
        <w:spacing w:before="120" w:after="0"/>
        <w:ind w:left="0" w:firstLineChars="100" w:firstLine="240"/>
        <w:rPr>
          <w:rFonts w:eastAsia="游明朝"/>
          <w:lang w:eastAsia="ja-JP"/>
        </w:rPr>
      </w:pPr>
      <w:r w:rsidRPr="00653B5A">
        <w:rPr>
          <w:noProof/>
        </w:rPr>
        <mc:AlternateContent>
          <mc:Choice Requires="wps">
            <w:drawing>
              <wp:anchor distT="45720" distB="45720" distL="114300" distR="114300" simplePos="0" relativeHeight="251693056" behindDoc="0" locked="0" layoutInCell="1" allowOverlap="1" wp14:anchorId="4C8AD3DE" wp14:editId="69946D52">
                <wp:simplePos x="0" y="0"/>
                <wp:positionH relativeFrom="column">
                  <wp:posOffset>19050</wp:posOffset>
                </wp:positionH>
                <wp:positionV relativeFrom="paragraph">
                  <wp:posOffset>931545</wp:posOffset>
                </wp:positionV>
                <wp:extent cx="5931535" cy="4095750"/>
                <wp:effectExtent l="0" t="0" r="0" b="0"/>
                <wp:wrapTopAndBottom/>
                <wp:docPr id="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4BD1A6CD" w14:textId="77777777" w:rsidR="00F82C0B" w:rsidRDefault="00F82C0B" w:rsidP="00F82C0B">
                            <w:pPr>
                              <w:pStyle w:val="a4"/>
                              <w:ind w:left="0"/>
                              <w:jc w:val="center"/>
                              <w:rPr>
                                <w:rFonts w:ascii="Arial" w:hAnsi="Arial" w:cs="Arial"/>
                                <w:b/>
                                <w:bCs/>
                              </w:rPr>
                            </w:pPr>
                            <w:r w:rsidRPr="001C613A">
                              <w:rPr>
                                <w:noProof/>
                              </w:rPr>
                              <w:drawing>
                                <wp:inline distT="0" distB="0" distL="0" distR="0" wp14:anchorId="111F7A8F" wp14:editId="7FAD8195">
                                  <wp:extent cx="5130618" cy="3805631"/>
                                  <wp:effectExtent l="0" t="0" r="0" b="4445"/>
                                  <wp:docPr id="1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44F8D61F" w14:textId="77777777" w:rsidR="00F82C0B" w:rsidRPr="00C0200B" w:rsidRDefault="00F82C0B" w:rsidP="00F82C0B">
                            <w:pPr>
                              <w:pStyle w:val="a4"/>
                              <w:spacing w:before="120" w:after="0"/>
                              <w:ind w:left="0" w:firstLineChars="100" w:firstLine="241"/>
                              <w:jc w:val="center"/>
                              <w:rPr>
                                <w:b/>
                                <w:bCs/>
                              </w:rPr>
                            </w:pPr>
                            <w:r w:rsidRPr="00FC6ED4">
                              <w:rPr>
                                <w:b/>
                                <w:bCs/>
                              </w:rPr>
                              <w:t xml:space="preserve">Figure </w:t>
                            </w:r>
                            <w:r>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AD3DE" id="_x0000_s1077" type="#_x0000_t202" style="position:absolute;left:0;text-align:left;margin-left:1.5pt;margin-top:73.35pt;width:467.05pt;height:32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BB&#10;pyebEwIAAP8DAAAOAAAAAAAAAAAAAAAAAC4CAABkcnMvZTJvRG9jLnhtbFBLAQItABQABgAIAAAA&#10;IQB2oDsu3gAAAAkBAAAPAAAAAAAAAAAAAAAAAG0EAABkcnMvZG93bnJldi54bWxQSwUGAAAAAAQA&#10;BADzAAAAeAUAAAAA&#10;" stroked="f">
                <v:textbox>
                  <w:txbxContent>
                    <w:p w14:paraId="4BD1A6CD" w14:textId="77777777" w:rsidR="00F82C0B" w:rsidRDefault="00F82C0B" w:rsidP="00F82C0B">
                      <w:pPr>
                        <w:pStyle w:val="a4"/>
                        <w:ind w:left="0"/>
                        <w:jc w:val="center"/>
                        <w:rPr>
                          <w:rFonts w:ascii="Arial" w:hAnsi="Arial" w:cs="Arial"/>
                          <w:b/>
                          <w:bCs/>
                        </w:rPr>
                      </w:pPr>
                      <w:r w:rsidRPr="001C613A">
                        <w:rPr>
                          <w:noProof/>
                        </w:rPr>
                        <w:drawing>
                          <wp:inline distT="0" distB="0" distL="0" distR="0" wp14:anchorId="111F7A8F" wp14:editId="7FAD8195">
                            <wp:extent cx="5130618" cy="3805631"/>
                            <wp:effectExtent l="0" t="0" r="0" b="4445"/>
                            <wp:docPr id="1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44F8D61F" w14:textId="77777777" w:rsidR="00F82C0B" w:rsidRPr="00C0200B" w:rsidRDefault="00F82C0B" w:rsidP="00F82C0B">
                      <w:pPr>
                        <w:pStyle w:val="a4"/>
                        <w:spacing w:before="120" w:after="0"/>
                        <w:ind w:left="0" w:firstLineChars="100" w:firstLine="241"/>
                        <w:jc w:val="center"/>
                        <w:rPr>
                          <w:b/>
                          <w:bCs/>
                        </w:rPr>
                      </w:pPr>
                      <w:r w:rsidRPr="00FC6ED4">
                        <w:rPr>
                          <w:b/>
                          <w:bCs/>
                        </w:rPr>
                        <w:t xml:space="preserve">Figure </w:t>
                      </w:r>
                      <w:r>
                        <w:rPr>
                          <w:b/>
                          <w:bCs/>
                        </w:rPr>
                        <w:t>A.1</w:t>
                      </w:r>
                      <w:r w:rsidRPr="00FC6ED4">
                        <w:rPr>
                          <w:b/>
                          <w:bCs/>
                        </w:rPr>
                        <w:t>: RO System Membranes</w:t>
                      </w:r>
                      <w:r>
                        <w:rPr>
                          <w:b/>
                          <w:bCs/>
                        </w:rPr>
                        <w:t xml:space="preserve"> (OCWD)</w:t>
                      </w:r>
                    </w:p>
                  </w:txbxContent>
                </v:textbox>
                <w10:wrap type="topAndBottom"/>
              </v:shape>
            </w:pict>
          </mc:Fallback>
        </mc:AlternateContent>
      </w:r>
      <w:r w:rsidRPr="00653B5A">
        <w:t xml:space="preserve">RO UNIT B01 is a 3-stage configuration, with flow rate, pressure, conductivity, and differential pressure measured as shown in the Figure A.2. 50 categories of data were provided including feed &amp; permeate flow rate, feed &amp; permeate water qualities (such as conductivity, TOC, turbidity), feed &amp; permeate pressure, Xact, and chemical dosage. </w:t>
      </w:r>
      <w:r w:rsidRPr="00653B5A">
        <w:rPr>
          <w:rFonts w:eastAsia="游明朝"/>
          <w:lang w:eastAsia="ja-JP"/>
        </w:rPr>
        <w:t>Tag name list in OCWD is shown in Table A.1.</w:t>
      </w:r>
    </w:p>
    <w:p w14:paraId="2FB6FEAA" w14:textId="0B592369" w:rsidR="00F82C0B" w:rsidRPr="00653B5A" w:rsidRDefault="00F82C0B" w:rsidP="007D2057">
      <w:pPr>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88960" behindDoc="0" locked="0" layoutInCell="1" allowOverlap="1" wp14:anchorId="75B02412" wp14:editId="7E32C2D8">
                <wp:simplePos x="0" y="0"/>
                <wp:positionH relativeFrom="column">
                  <wp:posOffset>12700</wp:posOffset>
                </wp:positionH>
                <wp:positionV relativeFrom="paragraph">
                  <wp:posOffset>579755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3A69D1F1" w14:textId="77777777" w:rsidR="00F82C0B" w:rsidRDefault="00F82C0B" w:rsidP="00F82C0B">
                            <w:pPr>
                              <w:pStyle w:val="a4"/>
                              <w:ind w:left="0"/>
                              <w:jc w:val="center"/>
                              <w:rPr>
                                <w:rFonts w:ascii="Arial" w:hAnsi="Arial" w:cs="Arial"/>
                                <w:b/>
                                <w:bCs/>
                              </w:rPr>
                            </w:pPr>
                            <w:r w:rsidRPr="009A2082">
                              <w:rPr>
                                <w:noProof/>
                              </w:rPr>
                              <w:drawing>
                                <wp:inline distT="0" distB="0" distL="0" distR="0" wp14:anchorId="36257617" wp14:editId="56302027">
                                  <wp:extent cx="5739765" cy="1873885"/>
                                  <wp:effectExtent l="0" t="0" r="0" b="0"/>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08A7D509" w14:textId="77777777" w:rsidR="00F82C0B" w:rsidRDefault="00F82C0B" w:rsidP="00F82C0B">
                            <w:pPr>
                              <w:pStyle w:val="a4"/>
                              <w:spacing w:before="120" w:after="0"/>
                              <w:ind w:left="0"/>
                              <w:jc w:val="center"/>
                              <w:rPr>
                                <w:b/>
                                <w:bCs/>
                              </w:rPr>
                            </w:pPr>
                            <w:r>
                              <w:rPr>
                                <w:b/>
                                <w:bCs/>
                              </w:rPr>
                              <w:t>(a)</w:t>
                            </w:r>
                            <w:r w:rsidRPr="00FC6ED4">
                              <w:rPr>
                                <w:b/>
                                <w:bCs/>
                              </w:rPr>
                              <w:t xml:space="preserve">: </w:t>
                            </w:r>
                            <w:r>
                              <w:rPr>
                                <w:b/>
                                <w:bCs/>
                              </w:rPr>
                              <w:t>The Whole RO System</w:t>
                            </w:r>
                          </w:p>
                          <w:p w14:paraId="29A45C83" w14:textId="77777777" w:rsidR="00F82C0B" w:rsidRDefault="00F82C0B" w:rsidP="00F82C0B">
                            <w:pPr>
                              <w:pStyle w:val="a4"/>
                              <w:spacing w:before="120" w:after="0"/>
                              <w:ind w:left="0"/>
                              <w:jc w:val="center"/>
                              <w:rPr>
                                <w:b/>
                                <w:bCs/>
                              </w:rPr>
                            </w:pPr>
                          </w:p>
                          <w:p w14:paraId="217DE7CE" w14:textId="77777777" w:rsidR="00F82C0B" w:rsidRDefault="00F82C0B" w:rsidP="00F82C0B">
                            <w:pPr>
                              <w:pStyle w:val="a4"/>
                              <w:ind w:left="0"/>
                              <w:jc w:val="center"/>
                              <w:rPr>
                                <w:rFonts w:ascii="Arial" w:hAnsi="Arial" w:cs="Arial"/>
                                <w:b/>
                                <w:bCs/>
                              </w:rPr>
                            </w:pPr>
                            <w:r w:rsidRPr="009A2082">
                              <w:rPr>
                                <w:noProof/>
                              </w:rPr>
                              <w:drawing>
                                <wp:inline distT="0" distB="0" distL="0" distR="0" wp14:anchorId="0F4E632B" wp14:editId="4D3F2AC8">
                                  <wp:extent cx="5739765" cy="2119630"/>
                                  <wp:effectExtent l="0" t="0" r="0" b="0"/>
                                  <wp:docPr id="1067" name="図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763297FC" w14:textId="77777777" w:rsidR="00F82C0B" w:rsidRPr="00C0200B" w:rsidRDefault="00F82C0B" w:rsidP="00F82C0B">
                            <w:pPr>
                              <w:pStyle w:val="a4"/>
                              <w:spacing w:before="120" w:after="0"/>
                              <w:ind w:left="0"/>
                              <w:jc w:val="center"/>
                              <w:rPr>
                                <w:b/>
                                <w:bCs/>
                              </w:rPr>
                            </w:pPr>
                            <w:r>
                              <w:rPr>
                                <w:b/>
                                <w:bCs/>
                              </w:rPr>
                              <w:t>(b)</w:t>
                            </w:r>
                            <w:r w:rsidRPr="00FC6ED4">
                              <w:rPr>
                                <w:b/>
                                <w:bCs/>
                              </w:rPr>
                              <w:t xml:space="preserve">: </w:t>
                            </w:r>
                            <w:r>
                              <w:rPr>
                                <w:b/>
                                <w:bCs/>
                              </w:rPr>
                              <w:t>RO Unit B01 System</w:t>
                            </w:r>
                          </w:p>
                          <w:p w14:paraId="0DFD89B3" w14:textId="77777777" w:rsidR="00F82C0B" w:rsidRPr="00C0200B" w:rsidRDefault="00F82C0B" w:rsidP="00F82C0B">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02412" id="_x0000_s1078" type="#_x0000_t202" style="position:absolute;margin-left:1pt;margin-top:45.65pt;width:467.05pt;height:378.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jIfEw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" stroked="f">
                <v:textbox>
                  <w:txbxContent>
                    <w:p w14:paraId="3A69D1F1" w14:textId="77777777" w:rsidR="00F82C0B" w:rsidRDefault="00F82C0B" w:rsidP="00F82C0B">
                      <w:pPr>
                        <w:pStyle w:val="a4"/>
                        <w:ind w:left="0"/>
                        <w:jc w:val="center"/>
                        <w:rPr>
                          <w:rFonts w:ascii="Arial" w:hAnsi="Arial" w:cs="Arial"/>
                          <w:b/>
                          <w:bCs/>
                        </w:rPr>
                      </w:pPr>
                      <w:r w:rsidRPr="009A2082">
                        <w:rPr>
                          <w:noProof/>
                        </w:rPr>
                        <w:drawing>
                          <wp:inline distT="0" distB="0" distL="0" distR="0" wp14:anchorId="36257617" wp14:editId="56302027">
                            <wp:extent cx="5739765" cy="1873885"/>
                            <wp:effectExtent l="0" t="0" r="0" b="0"/>
                            <wp:docPr id="1066" name="図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08A7D509" w14:textId="77777777" w:rsidR="00F82C0B" w:rsidRDefault="00F82C0B" w:rsidP="00F82C0B">
                      <w:pPr>
                        <w:pStyle w:val="a4"/>
                        <w:spacing w:before="120" w:after="0"/>
                        <w:ind w:left="0"/>
                        <w:jc w:val="center"/>
                        <w:rPr>
                          <w:b/>
                          <w:bCs/>
                        </w:rPr>
                      </w:pPr>
                      <w:r>
                        <w:rPr>
                          <w:b/>
                          <w:bCs/>
                        </w:rPr>
                        <w:t>(a)</w:t>
                      </w:r>
                      <w:r w:rsidRPr="00FC6ED4">
                        <w:rPr>
                          <w:b/>
                          <w:bCs/>
                        </w:rPr>
                        <w:t xml:space="preserve">: </w:t>
                      </w:r>
                      <w:r>
                        <w:rPr>
                          <w:b/>
                          <w:bCs/>
                        </w:rPr>
                        <w:t>The Whole RO System</w:t>
                      </w:r>
                    </w:p>
                    <w:p w14:paraId="29A45C83" w14:textId="77777777" w:rsidR="00F82C0B" w:rsidRDefault="00F82C0B" w:rsidP="00F82C0B">
                      <w:pPr>
                        <w:pStyle w:val="a4"/>
                        <w:spacing w:before="120" w:after="0"/>
                        <w:ind w:left="0"/>
                        <w:jc w:val="center"/>
                        <w:rPr>
                          <w:b/>
                          <w:bCs/>
                        </w:rPr>
                      </w:pPr>
                    </w:p>
                    <w:p w14:paraId="217DE7CE" w14:textId="77777777" w:rsidR="00F82C0B" w:rsidRDefault="00F82C0B" w:rsidP="00F82C0B">
                      <w:pPr>
                        <w:pStyle w:val="a4"/>
                        <w:ind w:left="0"/>
                        <w:jc w:val="center"/>
                        <w:rPr>
                          <w:rFonts w:ascii="Arial" w:hAnsi="Arial" w:cs="Arial"/>
                          <w:b/>
                          <w:bCs/>
                        </w:rPr>
                      </w:pPr>
                      <w:r w:rsidRPr="009A2082">
                        <w:rPr>
                          <w:noProof/>
                        </w:rPr>
                        <w:drawing>
                          <wp:inline distT="0" distB="0" distL="0" distR="0" wp14:anchorId="0F4E632B" wp14:editId="4D3F2AC8">
                            <wp:extent cx="5739765" cy="2119630"/>
                            <wp:effectExtent l="0" t="0" r="0" b="0"/>
                            <wp:docPr id="1067" name="図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763297FC" w14:textId="77777777" w:rsidR="00F82C0B" w:rsidRPr="00C0200B" w:rsidRDefault="00F82C0B" w:rsidP="00F82C0B">
                      <w:pPr>
                        <w:pStyle w:val="a4"/>
                        <w:spacing w:before="120" w:after="0"/>
                        <w:ind w:left="0"/>
                        <w:jc w:val="center"/>
                        <w:rPr>
                          <w:b/>
                          <w:bCs/>
                        </w:rPr>
                      </w:pPr>
                      <w:r>
                        <w:rPr>
                          <w:b/>
                          <w:bCs/>
                        </w:rPr>
                        <w:t>(b)</w:t>
                      </w:r>
                      <w:r w:rsidRPr="00FC6ED4">
                        <w:rPr>
                          <w:b/>
                          <w:bCs/>
                        </w:rPr>
                        <w:t xml:space="preserve">: </w:t>
                      </w:r>
                      <w:r>
                        <w:rPr>
                          <w:b/>
                          <w:bCs/>
                        </w:rPr>
                        <w:t>RO Unit B01 System</w:t>
                      </w:r>
                    </w:p>
                    <w:p w14:paraId="0DFD89B3" w14:textId="77777777" w:rsidR="00F82C0B" w:rsidRPr="00C0200B" w:rsidRDefault="00F82C0B" w:rsidP="00F82C0B">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3AE5D0A2" w14:textId="1D81AFF2" w:rsidR="00F82C0B" w:rsidRPr="00653B5A" w:rsidRDefault="00F82C0B" w:rsidP="007D2057">
      <w:pPr>
        <w:rPr>
          <w:rFonts w:eastAsia="游明朝"/>
          <w:color w:val="auto"/>
          <w:kern w:val="2"/>
          <w:lang w:eastAsia="ja-JP"/>
        </w:rPr>
      </w:pPr>
    </w:p>
    <w:p w14:paraId="13478945" w14:textId="2996A6D8" w:rsidR="00F82C0B" w:rsidRPr="00653B5A" w:rsidRDefault="00F82C0B" w:rsidP="007D2057">
      <w:pPr>
        <w:rPr>
          <w:rFonts w:eastAsia="游明朝"/>
          <w:color w:val="auto"/>
          <w:kern w:val="2"/>
          <w:lang w:eastAsia="ja-JP"/>
        </w:rPr>
      </w:pPr>
    </w:p>
    <w:p w14:paraId="138B72FB" w14:textId="4D08BED4" w:rsidR="00F82C0B" w:rsidRPr="00653B5A" w:rsidRDefault="00F82C0B" w:rsidP="007D2057">
      <w:pPr>
        <w:rPr>
          <w:rFonts w:eastAsia="游明朝"/>
          <w:color w:val="auto"/>
          <w:kern w:val="2"/>
          <w:lang w:eastAsia="ja-JP"/>
        </w:rPr>
      </w:pPr>
    </w:p>
    <w:p w14:paraId="638DB0FE" w14:textId="4DCBE247" w:rsidR="00F82C0B" w:rsidRPr="00653B5A" w:rsidRDefault="00F82C0B" w:rsidP="007D2057">
      <w:pPr>
        <w:rPr>
          <w:rFonts w:eastAsia="游明朝"/>
          <w:color w:val="auto"/>
          <w:kern w:val="2"/>
          <w:lang w:eastAsia="ja-JP"/>
        </w:rPr>
      </w:pPr>
    </w:p>
    <w:p w14:paraId="21B4AE1D" w14:textId="2B884CBA" w:rsidR="00F82C0B" w:rsidRPr="00653B5A" w:rsidRDefault="00F82C0B" w:rsidP="007D2057">
      <w:pPr>
        <w:rPr>
          <w:rFonts w:eastAsia="游明朝"/>
          <w:color w:val="auto"/>
          <w:kern w:val="2"/>
          <w:lang w:eastAsia="ja-JP"/>
        </w:rPr>
      </w:pPr>
    </w:p>
    <w:p w14:paraId="26F44C45" w14:textId="051EBE99" w:rsidR="00F82C0B" w:rsidRPr="00653B5A" w:rsidRDefault="00F82C0B" w:rsidP="007D2057">
      <w:pPr>
        <w:rPr>
          <w:rFonts w:eastAsia="游明朝"/>
          <w:color w:val="auto"/>
          <w:kern w:val="2"/>
          <w:lang w:eastAsia="ja-JP"/>
        </w:rPr>
      </w:pPr>
    </w:p>
    <w:p w14:paraId="0782AAA8" w14:textId="22E7EA90" w:rsidR="00F82C0B" w:rsidRPr="00653B5A" w:rsidRDefault="00F82C0B" w:rsidP="007D2057">
      <w:pPr>
        <w:rPr>
          <w:rFonts w:eastAsia="游明朝"/>
          <w:color w:val="auto"/>
          <w:kern w:val="2"/>
          <w:lang w:eastAsia="ja-JP"/>
        </w:rPr>
      </w:pPr>
    </w:p>
    <w:p w14:paraId="4D24A567" w14:textId="1F30B785" w:rsidR="00F82C0B" w:rsidRPr="00653B5A" w:rsidRDefault="005F3A8A" w:rsidP="007D2057">
      <w:pPr>
        <w:rPr>
          <w:rFonts w:eastAsia="游明朝"/>
          <w:color w:val="auto"/>
          <w:kern w:val="2"/>
          <w:lang w:eastAsia="ja-JP"/>
        </w:rPr>
      </w:pPr>
      <w:r w:rsidRPr="00653B5A">
        <w:rPr>
          <w:noProof/>
        </w:rPr>
        <w:lastRenderedPageBreak/>
        <mc:AlternateContent>
          <mc:Choice Requires="wps">
            <w:drawing>
              <wp:anchor distT="45720" distB="45720" distL="114300" distR="114300" simplePos="0" relativeHeight="251691008" behindDoc="0" locked="0" layoutInCell="1" allowOverlap="1" wp14:anchorId="31FBE356" wp14:editId="7C69D36C">
                <wp:simplePos x="0" y="0"/>
                <wp:positionH relativeFrom="column">
                  <wp:posOffset>6985</wp:posOffset>
                </wp:positionH>
                <wp:positionV relativeFrom="paragraph">
                  <wp:posOffset>294640</wp:posOffset>
                </wp:positionV>
                <wp:extent cx="5931535" cy="4135755"/>
                <wp:effectExtent l="0" t="0" r="0" b="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135755"/>
                        </a:xfrm>
                        <a:prstGeom prst="rect">
                          <a:avLst/>
                        </a:prstGeom>
                        <a:solidFill>
                          <a:srgbClr val="FFFFFF"/>
                        </a:solidFill>
                        <a:ln w="9525">
                          <a:noFill/>
                          <a:miter lim="800000"/>
                          <a:headEnd/>
                          <a:tailEnd/>
                        </a:ln>
                      </wps:spPr>
                      <wps:txbx>
                        <w:txbxContent>
                          <w:p w14:paraId="753625D1" w14:textId="77777777" w:rsidR="00F82C0B" w:rsidRPr="00024738" w:rsidRDefault="00F82C0B" w:rsidP="00F82C0B">
                            <w:pPr>
                              <w:pStyle w:val="a4"/>
                              <w:spacing w:before="120" w:after="0"/>
                              <w:ind w:left="0"/>
                              <w:jc w:val="center"/>
                              <w:rPr>
                                <w:rFonts w:eastAsia="ＭＳ 明朝"/>
                                <w:b/>
                                <w:bCs/>
                                <w:lang w:eastAsia="ja-JP"/>
                              </w:rPr>
                            </w:pPr>
                            <w:r w:rsidRPr="00024738">
                              <w:rPr>
                                <w:b/>
                                <w:bCs/>
                                <w:lang w:eastAsia="ja-JP"/>
                              </w:rPr>
                              <w:t>Table</w:t>
                            </w:r>
                            <w:r w:rsidRPr="00024738">
                              <w:rPr>
                                <w:b/>
                                <w:bCs/>
                                <w:lang w:eastAsia="ja-JP"/>
                              </w:rPr>
                              <w:t xml:space="preserv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F82C0B" w:rsidRPr="00D828B2" w14:paraId="4C67BB2F"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3955BD49" w14:textId="77777777" w:rsidR="00F82C0B" w:rsidRPr="001438F7" w:rsidRDefault="00F82C0B" w:rsidP="005F3A8A">
                                  <w:pPr>
                                    <w:spacing w:after="0"/>
                                    <w:ind w:left="482" w:hanging="482"/>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294B64D3" w14:textId="77777777" w:rsidR="00F82C0B" w:rsidRPr="001438F7" w:rsidRDefault="00F82C0B" w:rsidP="005F3A8A">
                                  <w:pPr>
                                    <w:spacing w:after="0"/>
                                    <w:ind w:left="482" w:hanging="482"/>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F82C0B" w:rsidRPr="00D828B2" w14:paraId="65F44B3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284CD52" w14:textId="77777777" w:rsidR="00F82C0B" w:rsidRPr="001438F7" w:rsidRDefault="00F82C0B" w:rsidP="005F3A8A">
                                  <w:pPr>
                                    <w:spacing w:after="0"/>
                                    <w:ind w:left="482" w:hanging="482"/>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C5950F"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t>ure</w:t>
                                  </w:r>
                                </w:p>
                              </w:tc>
                            </w:tr>
                            <w:tr w:rsidR="00F82C0B" w:rsidRPr="00D828B2" w14:paraId="7C1F66C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7F69D66" w14:textId="77777777" w:rsidR="00F82C0B" w:rsidRPr="001438F7" w:rsidRDefault="00F82C0B" w:rsidP="005F3A8A">
                                  <w:pPr>
                                    <w:spacing w:after="0"/>
                                    <w:ind w:left="482" w:hanging="482"/>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014E22"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t>EC</w:t>
                                  </w:r>
                                </w:p>
                              </w:tc>
                            </w:tr>
                            <w:tr w:rsidR="00F82C0B" w:rsidRPr="00D828B2" w14:paraId="2F7C090C"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BB61CC8" w14:textId="77777777" w:rsidR="00F82C0B" w:rsidRPr="001438F7" w:rsidRDefault="00F82C0B" w:rsidP="005F3A8A">
                                  <w:pPr>
                                    <w:spacing w:after="0"/>
                                    <w:ind w:left="482" w:hanging="482"/>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7B0BA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 Feed Flow</w:t>
                                  </w:r>
                                  <w:r>
                                    <w:t xml:space="preserve"> Rate</w:t>
                                  </w:r>
                                </w:p>
                              </w:tc>
                            </w:tr>
                            <w:tr w:rsidR="00F82C0B" w:rsidRPr="00D828B2" w14:paraId="17A4121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473EE7F" w14:textId="77777777" w:rsidR="00F82C0B" w:rsidRPr="001438F7" w:rsidRDefault="00F82C0B" w:rsidP="005F3A8A">
                                  <w:pPr>
                                    <w:spacing w:after="0"/>
                                    <w:ind w:left="482" w:hanging="482"/>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E914F83"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F82C0B" w:rsidRPr="00D828B2" w14:paraId="1EA3A71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C577485" w14:textId="77777777" w:rsidR="00F82C0B" w:rsidRPr="001438F7" w:rsidRDefault="00F82C0B" w:rsidP="005F3A8A">
                                  <w:pPr>
                                    <w:spacing w:after="0"/>
                                    <w:ind w:left="482" w:hanging="482"/>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1DDC93"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F82C0B" w:rsidRPr="00D828B2" w14:paraId="6B17369A"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74E7707" w14:textId="77777777" w:rsidR="00F82C0B" w:rsidRPr="001438F7" w:rsidRDefault="00F82C0B" w:rsidP="005F3A8A">
                                  <w:pPr>
                                    <w:spacing w:after="0"/>
                                    <w:ind w:left="482" w:hanging="482"/>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838EE34"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F82C0B" w:rsidRPr="00D828B2" w14:paraId="118E2480"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96997E" w14:textId="77777777" w:rsidR="00F82C0B" w:rsidRPr="001438F7" w:rsidRDefault="00F82C0B" w:rsidP="005F3A8A">
                                  <w:pPr>
                                    <w:spacing w:after="0"/>
                                    <w:ind w:left="482" w:hanging="482"/>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08B782D"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F82C0B" w:rsidRPr="00D828B2" w14:paraId="38A8CCE8"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51B074A" w14:textId="77777777" w:rsidR="00F82C0B" w:rsidRPr="001438F7" w:rsidRDefault="00F82C0B" w:rsidP="005F3A8A">
                                  <w:pPr>
                                    <w:spacing w:after="0"/>
                                    <w:ind w:left="482" w:hanging="482"/>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8F34B9E"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t xml:space="preserve"> </w:t>
                                  </w:r>
                                  <w:r w:rsidRPr="001438F7">
                                    <w:t>Feed Press</w:t>
                                  </w:r>
                                  <w:r>
                                    <w:t>ure</w:t>
                                  </w:r>
                                </w:p>
                              </w:tc>
                            </w:tr>
                            <w:tr w:rsidR="00F82C0B" w:rsidRPr="00D828B2" w14:paraId="3227A4D7"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C9B853" w14:textId="77777777" w:rsidR="00F82C0B" w:rsidRPr="001438F7" w:rsidRDefault="00F82C0B" w:rsidP="005F3A8A">
                                  <w:pPr>
                                    <w:spacing w:after="0"/>
                                    <w:ind w:left="482" w:hanging="482"/>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BB10C09"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2</w:t>
                                  </w:r>
                                  <w:r w:rsidRPr="001438F7">
                                    <w:t xml:space="preserve"> Feed </w:t>
                                  </w:r>
                                  <w:r>
                                    <w:t>EC</w:t>
                                  </w:r>
                                </w:p>
                              </w:tc>
                            </w:tr>
                            <w:tr w:rsidR="00F82C0B" w:rsidRPr="00D828B2" w14:paraId="3947C1F3"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5EB9157" w14:textId="77777777" w:rsidR="00F82C0B" w:rsidRPr="001438F7" w:rsidRDefault="00F82C0B" w:rsidP="005F3A8A">
                                  <w:pPr>
                                    <w:spacing w:after="0"/>
                                    <w:ind w:left="482" w:hanging="482"/>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9338A2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2</w:t>
                                  </w:r>
                                  <w:r w:rsidRPr="001438F7">
                                    <w:t xml:space="preserve"> Feed Flow</w:t>
                                  </w:r>
                                  <w:r>
                                    <w:t xml:space="preserve"> Rate</w:t>
                                  </w:r>
                                </w:p>
                              </w:tc>
                            </w:tr>
                            <w:tr w:rsidR="00F82C0B" w:rsidRPr="00D828B2" w14:paraId="4D046EC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E86192" w14:textId="77777777" w:rsidR="00F82C0B" w:rsidRPr="001438F7" w:rsidRDefault="00F82C0B" w:rsidP="005F3A8A">
                                  <w:pPr>
                                    <w:spacing w:after="0"/>
                                    <w:ind w:left="482" w:hanging="482"/>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F3CCCB"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Feed </w:t>
                                  </w:r>
                                  <w:r>
                                    <w:t>EC</w:t>
                                  </w:r>
                                </w:p>
                              </w:tc>
                            </w:tr>
                            <w:tr w:rsidR="00F82C0B" w:rsidRPr="00D828B2" w14:paraId="7E99773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1A7267" w14:textId="77777777" w:rsidR="00F82C0B" w:rsidRPr="001438F7" w:rsidRDefault="00F82C0B" w:rsidP="005F3A8A">
                                  <w:pPr>
                                    <w:spacing w:after="0"/>
                                    <w:ind w:left="482" w:hanging="482"/>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7A3B668"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3</w:t>
                                  </w:r>
                                  <w:r w:rsidRPr="001438F7">
                                    <w:t xml:space="preserve"> Feed Flow</w:t>
                                  </w:r>
                                  <w:r>
                                    <w:t xml:space="preserve"> Rate</w:t>
                                  </w:r>
                                </w:p>
                              </w:tc>
                            </w:tr>
                            <w:tr w:rsidR="005F3A8A" w:rsidRPr="00D828B2" w14:paraId="4C410DA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CBB60E1" w14:textId="152ADF5B" w:rsidR="005F3A8A" w:rsidRPr="001438F7" w:rsidRDefault="005F3A8A" w:rsidP="005F3A8A">
                                  <w:pPr>
                                    <w:spacing w:after="0"/>
                                    <w:ind w:left="482" w:hanging="482"/>
                                  </w:pPr>
                                  <w:r w:rsidRPr="001438F7">
                                    <w:rPr>
                                      <w:b w:val="0"/>
                                      <w:bCs w:val="0"/>
                                    </w:rPr>
                                    <w:t>RO_01_ThirdStage</w:t>
                                  </w:r>
                                  <w:r>
                                    <w:rPr>
                                      <w:b w:val="0"/>
                                      <w:bCs w:val="0"/>
                                    </w:rPr>
                                    <w:t>Perm</w:t>
                                  </w:r>
                                  <w:r w:rsidRPr="001438F7">
                                    <w:rPr>
                                      <w:b w:val="0"/>
                                      <w:bCs w:val="0"/>
                                    </w:rPr>
                                    <w:t>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B80837C" w14:textId="2EC15880" w:rsidR="005F3A8A" w:rsidRPr="001438F7" w:rsidRDefault="005F3A8A"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w:t>
                                  </w:r>
                                  <w:r>
                                    <w:t>Permeate</w:t>
                                  </w:r>
                                  <w:r w:rsidRPr="001438F7">
                                    <w:t xml:space="preserve"> Flow</w:t>
                                  </w:r>
                                  <w:r>
                                    <w:t xml:space="preserve"> Rate</w:t>
                                  </w:r>
                                </w:p>
                              </w:tc>
                            </w:tr>
                            <w:tr w:rsidR="00F82C0B" w:rsidRPr="00D828B2" w14:paraId="19BF6AF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07F651A" w14:textId="77777777" w:rsidR="00F82C0B" w:rsidRPr="001438F7" w:rsidRDefault="00F82C0B" w:rsidP="005F3A8A">
                                  <w:pPr>
                                    <w:spacing w:after="0"/>
                                    <w:ind w:left="482" w:hanging="482"/>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56747C"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TOC</w:t>
                                  </w:r>
                                </w:p>
                              </w:tc>
                            </w:tr>
                            <w:tr w:rsidR="00F82C0B" w:rsidRPr="00D828B2" w14:paraId="58E275F5"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F76C511" w14:textId="77777777" w:rsidR="00F82C0B" w:rsidRPr="001438F7" w:rsidRDefault="00F82C0B" w:rsidP="005F3A8A">
                                  <w:pPr>
                                    <w:spacing w:after="0"/>
                                    <w:ind w:left="482" w:hanging="482"/>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A730061"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1 Permeate </w:t>
                                  </w:r>
                                  <w:r>
                                    <w:t>EC</w:t>
                                  </w:r>
                                </w:p>
                              </w:tc>
                            </w:tr>
                            <w:tr w:rsidR="00F82C0B" w:rsidRPr="00D828B2" w14:paraId="489BBE1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D4275A" w14:textId="77777777" w:rsidR="00F82C0B" w:rsidRPr="001438F7" w:rsidRDefault="00F82C0B" w:rsidP="005F3A8A">
                                  <w:pPr>
                                    <w:spacing w:after="0"/>
                                    <w:ind w:left="482" w:hanging="482"/>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FF6580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2 Permeate </w:t>
                                  </w:r>
                                  <w:r>
                                    <w:t>EC</w:t>
                                  </w:r>
                                </w:p>
                              </w:tc>
                            </w:tr>
                            <w:tr w:rsidR="00F82C0B" w:rsidRPr="00D828B2" w14:paraId="1AB1188F"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9D85605" w14:textId="755948B8" w:rsidR="00F82C0B" w:rsidRPr="001438F7" w:rsidRDefault="00F82C0B" w:rsidP="005F3A8A">
                                  <w:pPr>
                                    <w:spacing w:after="0"/>
                                    <w:ind w:left="482" w:hanging="482"/>
                                    <w:rPr>
                                      <w:b w:val="0"/>
                                      <w:bCs w:val="0"/>
                                    </w:rPr>
                                  </w:pPr>
                                  <w:r w:rsidRPr="001438F7">
                                    <w:rPr>
                                      <w:b w:val="0"/>
                                      <w:bCs w:val="0"/>
                                    </w:rPr>
                                    <w:t>RO</w:t>
                                  </w:r>
                                  <w:r w:rsidR="006249E7">
                                    <w:rPr>
                                      <w:b w:val="0"/>
                                      <w:bCs w:val="0"/>
                                    </w:rPr>
                                    <w:t>_</w:t>
                                  </w:r>
                                  <w:r w:rsidRPr="001438F7">
                                    <w:rPr>
                                      <w:b w:val="0"/>
                                      <w:bCs w:val="0"/>
                                    </w:rPr>
                                    <w:t xml:space="preserve">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B68B33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rPr>
                                      <w:rFonts w:hint="eastAsia"/>
                                    </w:rPr>
                                    <w:t>3</w:t>
                                  </w:r>
                                  <w:r w:rsidRPr="001438F7">
                                    <w:t xml:space="preserve"> Permeate </w:t>
                                  </w:r>
                                  <w:r>
                                    <w:t>EC</w:t>
                                  </w:r>
                                </w:p>
                              </w:tc>
                            </w:tr>
                            <w:tr w:rsidR="005F3A8A" w:rsidRPr="00D828B2" w14:paraId="7257B36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BF249A" w14:textId="4394D078" w:rsidR="005F3A8A" w:rsidRPr="005F3A8A" w:rsidRDefault="005F3A8A" w:rsidP="005F3A8A">
                                  <w:pPr>
                                    <w:spacing w:after="0"/>
                                    <w:ind w:left="482" w:hanging="482"/>
                                    <w:rPr>
                                      <w:rFonts w:eastAsia="游明朝"/>
                                      <w:b w:val="0"/>
                                      <w:bCs w:val="0"/>
                                      <w:lang w:eastAsia="ja-JP"/>
                                    </w:rPr>
                                  </w:pPr>
                                  <w:r w:rsidRPr="005F3A8A">
                                    <w:rPr>
                                      <w:rFonts w:eastAsia="游明朝" w:hint="eastAsia"/>
                                      <w:b w:val="0"/>
                                      <w:bCs w:val="0"/>
                                      <w:lang w:eastAsia="ja-JP"/>
                                    </w:rPr>
                                    <w:t>R</w:t>
                                  </w:r>
                                  <w:r w:rsidRPr="005F3A8A">
                                    <w:rPr>
                                      <w:rFonts w:eastAsia="游明朝"/>
                                      <w:b w:val="0"/>
                                      <w:bCs w:val="0"/>
                                      <w:lang w:eastAsia="ja-JP"/>
                                    </w:rPr>
                                    <w:t>O</w:t>
                                  </w:r>
                                  <w:r w:rsidR="006249E7">
                                    <w:rPr>
                                      <w:rFonts w:eastAsia="游明朝"/>
                                      <w:b w:val="0"/>
                                      <w:bCs w:val="0"/>
                                      <w:lang w:eastAsia="ja-JP"/>
                                    </w:rPr>
                                    <w:t xml:space="preserve">_B01 </w:t>
                                  </w:r>
                                  <w:r w:rsidRPr="005F3A8A">
                                    <w:rPr>
                                      <w:rFonts w:eastAsia="游明朝"/>
                                      <w:b w:val="0"/>
                                      <w:bCs w:val="0"/>
                                      <w:lang w:eastAsia="ja-JP"/>
                                    </w:rPr>
                                    <w:t>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3EC1111" w14:textId="3B960F7C" w:rsidR="005F3A8A" w:rsidRPr="005F3A8A" w:rsidRDefault="005F3A8A" w:rsidP="005F3A8A">
                                  <w:pPr>
                                    <w:spacing w:after="0"/>
                                    <w:ind w:left="482" w:hanging="482"/>
                                    <w:cnfStyle w:val="000000000000" w:firstRow="0" w:lastRow="0" w:firstColumn="0" w:lastColumn="0" w:oddVBand="0" w:evenVBand="0" w:oddHBand="0" w:evenHBand="0" w:firstRowFirstColumn="0" w:firstRowLastColumn="0" w:lastRowFirstColumn="0" w:lastRowLastColumn="0"/>
                                    <w:rPr>
                                      <w:rFonts w:eastAsia="游明朝"/>
                                      <w:lang w:eastAsia="ja-JP"/>
                                    </w:rPr>
                                  </w:pPr>
                                  <w:r>
                                    <w:rPr>
                                      <w:rFonts w:eastAsia="游明朝" w:hint="eastAsia"/>
                                      <w:lang w:eastAsia="ja-JP"/>
                                    </w:rPr>
                                    <w:t>R</w:t>
                                  </w:r>
                                  <w:r>
                                    <w:rPr>
                                      <w:rFonts w:eastAsia="游明朝"/>
                                      <w:lang w:eastAsia="ja-JP"/>
                                    </w:rPr>
                                    <w:t>O Combined Permeate EC</w:t>
                                  </w:r>
                                </w:p>
                              </w:tc>
                            </w:tr>
                            <w:tr w:rsidR="00F82C0B" w:rsidRPr="00D828B2" w14:paraId="2358198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707E0EC" w14:textId="77777777" w:rsidR="00F82C0B" w:rsidRPr="001438F7" w:rsidRDefault="00F82C0B" w:rsidP="005F3A8A">
                                  <w:pPr>
                                    <w:spacing w:after="0"/>
                                    <w:ind w:left="482" w:hanging="482"/>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44C6F57" w14:textId="2EDDEFAD" w:rsidR="00F82C0B" w:rsidRPr="001438F7" w:rsidRDefault="00F82C0B" w:rsidP="005F3A8A">
                                  <w:pPr>
                                    <w:spacing w:after="0"/>
                                    <w:cnfStyle w:val="000000100000" w:firstRow="0" w:lastRow="0" w:firstColumn="0" w:lastColumn="0" w:oddVBand="0" w:evenVBand="0" w:oddHBand="1" w:evenHBand="0" w:firstRowFirstColumn="0" w:firstRowLastColumn="0" w:lastRowFirstColumn="0" w:lastRowLastColumn="0"/>
                                  </w:pPr>
                                  <w:r w:rsidRPr="001438F7">
                                    <w:t>RO</w:t>
                                  </w:r>
                                  <w:r>
                                    <w:t xml:space="preserve"> </w:t>
                                  </w:r>
                                  <w:r w:rsidR="005F3A8A">
                                    <w:t xml:space="preserve">Combined </w:t>
                                  </w:r>
                                  <w:r w:rsidRPr="001438F7">
                                    <w:t>Permeat</w:t>
                                  </w:r>
                                  <w:r w:rsidRPr="001438F7">
                                    <w:rPr>
                                      <w:rFonts w:hint="eastAsia"/>
                                    </w:rPr>
                                    <w:t>e</w:t>
                                  </w:r>
                                  <w:r w:rsidRPr="001438F7">
                                    <w:t xml:space="preserve"> TOC</w:t>
                                  </w:r>
                                </w:p>
                              </w:tc>
                            </w:tr>
                          </w:tbl>
                          <w:p w14:paraId="05D7F702" w14:textId="77777777" w:rsidR="00F82C0B" w:rsidRPr="00522BC7" w:rsidRDefault="00F82C0B" w:rsidP="00F82C0B">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BE356" id="_x0000_s1079" type="#_x0000_t202" style="position:absolute;margin-left:.55pt;margin-top:23.2pt;width:467.05pt;height:325.6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" stroked="f">
                <v:textbox>
                  <w:txbxContent>
                    <w:p w14:paraId="753625D1" w14:textId="77777777" w:rsidR="00F82C0B" w:rsidRPr="00024738" w:rsidRDefault="00F82C0B" w:rsidP="00F82C0B">
                      <w:pPr>
                        <w:pStyle w:val="a4"/>
                        <w:spacing w:before="120" w:after="0"/>
                        <w:ind w:left="0"/>
                        <w:jc w:val="center"/>
                        <w:rPr>
                          <w:rFonts w:eastAsia="ＭＳ 明朝"/>
                          <w:b/>
                          <w:bCs/>
                          <w:lang w:eastAsia="ja-JP"/>
                        </w:rPr>
                      </w:pPr>
                      <w:r w:rsidRPr="00024738">
                        <w:rPr>
                          <w:b/>
                          <w:bCs/>
                          <w:lang w:eastAsia="ja-JP"/>
                        </w:rPr>
                        <w:t>Table</w:t>
                      </w:r>
                      <w:r w:rsidRPr="00024738">
                        <w:rPr>
                          <w:b/>
                          <w:bCs/>
                          <w:lang w:eastAsia="ja-JP"/>
                        </w:rPr>
                        <w:t xml:space="preserv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F82C0B" w:rsidRPr="00D828B2" w14:paraId="4C67BB2F"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3955BD49" w14:textId="77777777" w:rsidR="00F82C0B" w:rsidRPr="001438F7" w:rsidRDefault="00F82C0B" w:rsidP="005F3A8A">
                            <w:pPr>
                              <w:spacing w:after="0"/>
                              <w:ind w:left="482" w:hanging="482"/>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294B64D3" w14:textId="77777777" w:rsidR="00F82C0B" w:rsidRPr="001438F7" w:rsidRDefault="00F82C0B" w:rsidP="005F3A8A">
                            <w:pPr>
                              <w:spacing w:after="0"/>
                              <w:ind w:left="482" w:hanging="482"/>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F82C0B" w:rsidRPr="00D828B2" w14:paraId="65F44B3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284CD52" w14:textId="77777777" w:rsidR="00F82C0B" w:rsidRPr="001438F7" w:rsidRDefault="00F82C0B" w:rsidP="005F3A8A">
                            <w:pPr>
                              <w:spacing w:after="0"/>
                              <w:ind w:left="482" w:hanging="482"/>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C5950F"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t>ure</w:t>
                            </w:r>
                          </w:p>
                        </w:tc>
                      </w:tr>
                      <w:tr w:rsidR="00F82C0B" w:rsidRPr="00D828B2" w14:paraId="7C1F66C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7F69D66" w14:textId="77777777" w:rsidR="00F82C0B" w:rsidRPr="001438F7" w:rsidRDefault="00F82C0B" w:rsidP="005F3A8A">
                            <w:pPr>
                              <w:spacing w:after="0"/>
                              <w:ind w:left="482" w:hanging="482"/>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B014E22"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t>EC</w:t>
                            </w:r>
                          </w:p>
                        </w:tc>
                      </w:tr>
                      <w:tr w:rsidR="00F82C0B" w:rsidRPr="00D828B2" w14:paraId="2F7C090C"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BB61CC8" w14:textId="77777777" w:rsidR="00F82C0B" w:rsidRPr="001438F7" w:rsidRDefault="00F82C0B" w:rsidP="005F3A8A">
                            <w:pPr>
                              <w:spacing w:after="0"/>
                              <w:ind w:left="482" w:hanging="482"/>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7B0BA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 Feed Flow</w:t>
                            </w:r>
                            <w:r>
                              <w:t xml:space="preserve"> Rate</w:t>
                            </w:r>
                          </w:p>
                        </w:tc>
                      </w:tr>
                      <w:tr w:rsidR="00F82C0B" w:rsidRPr="00D828B2" w14:paraId="17A4121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473EE7F" w14:textId="77777777" w:rsidR="00F82C0B" w:rsidRPr="001438F7" w:rsidRDefault="00F82C0B" w:rsidP="005F3A8A">
                            <w:pPr>
                              <w:spacing w:after="0"/>
                              <w:ind w:left="482" w:hanging="482"/>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E914F83"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F82C0B" w:rsidRPr="00D828B2" w14:paraId="1EA3A71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C577485" w14:textId="77777777" w:rsidR="00F82C0B" w:rsidRPr="001438F7" w:rsidRDefault="00F82C0B" w:rsidP="005F3A8A">
                            <w:pPr>
                              <w:spacing w:after="0"/>
                              <w:ind w:left="482" w:hanging="482"/>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1DDC93"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F82C0B" w:rsidRPr="00D828B2" w14:paraId="6B17369A"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74E7707" w14:textId="77777777" w:rsidR="00F82C0B" w:rsidRPr="001438F7" w:rsidRDefault="00F82C0B" w:rsidP="005F3A8A">
                            <w:pPr>
                              <w:spacing w:after="0"/>
                              <w:ind w:left="482" w:hanging="482"/>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838EE34"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F82C0B" w:rsidRPr="00D828B2" w14:paraId="118E2480"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96997E" w14:textId="77777777" w:rsidR="00F82C0B" w:rsidRPr="001438F7" w:rsidRDefault="00F82C0B" w:rsidP="005F3A8A">
                            <w:pPr>
                              <w:spacing w:after="0"/>
                              <w:ind w:left="482" w:hanging="482"/>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08B782D"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F82C0B" w:rsidRPr="00D828B2" w14:paraId="38A8CCE8"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51B074A" w14:textId="77777777" w:rsidR="00F82C0B" w:rsidRPr="001438F7" w:rsidRDefault="00F82C0B" w:rsidP="005F3A8A">
                            <w:pPr>
                              <w:spacing w:after="0"/>
                              <w:ind w:left="482" w:hanging="482"/>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8F34B9E"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t xml:space="preserve"> </w:t>
                            </w:r>
                            <w:r w:rsidRPr="001438F7">
                              <w:t>Feed Press</w:t>
                            </w:r>
                            <w:r>
                              <w:t>ure</w:t>
                            </w:r>
                          </w:p>
                        </w:tc>
                      </w:tr>
                      <w:tr w:rsidR="00F82C0B" w:rsidRPr="00D828B2" w14:paraId="3227A4D7"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C9B853" w14:textId="77777777" w:rsidR="00F82C0B" w:rsidRPr="001438F7" w:rsidRDefault="00F82C0B" w:rsidP="005F3A8A">
                            <w:pPr>
                              <w:spacing w:after="0"/>
                              <w:ind w:left="482" w:hanging="482"/>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BB10C09"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2</w:t>
                            </w:r>
                            <w:r w:rsidRPr="001438F7">
                              <w:t xml:space="preserve"> Feed </w:t>
                            </w:r>
                            <w:r>
                              <w:t>EC</w:t>
                            </w:r>
                          </w:p>
                        </w:tc>
                      </w:tr>
                      <w:tr w:rsidR="00F82C0B" w:rsidRPr="00D828B2" w14:paraId="3947C1F3"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5EB9157" w14:textId="77777777" w:rsidR="00F82C0B" w:rsidRPr="001438F7" w:rsidRDefault="00F82C0B" w:rsidP="005F3A8A">
                            <w:pPr>
                              <w:spacing w:after="0"/>
                              <w:ind w:left="482" w:hanging="482"/>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9338A2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2</w:t>
                            </w:r>
                            <w:r w:rsidRPr="001438F7">
                              <w:t xml:space="preserve"> Feed Flow</w:t>
                            </w:r>
                            <w:r>
                              <w:t xml:space="preserve"> Rate</w:t>
                            </w:r>
                          </w:p>
                        </w:tc>
                      </w:tr>
                      <w:tr w:rsidR="00F82C0B" w:rsidRPr="00D828B2" w14:paraId="4D046EC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E86192" w14:textId="77777777" w:rsidR="00F82C0B" w:rsidRPr="001438F7" w:rsidRDefault="00F82C0B" w:rsidP="005F3A8A">
                            <w:pPr>
                              <w:spacing w:after="0"/>
                              <w:ind w:left="482" w:hanging="482"/>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F3CCCB"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Feed </w:t>
                            </w:r>
                            <w:r>
                              <w:t>EC</w:t>
                            </w:r>
                          </w:p>
                        </w:tc>
                      </w:tr>
                      <w:tr w:rsidR="00F82C0B" w:rsidRPr="00D828B2" w14:paraId="7E99773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1A7267" w14:textId="77777777" w:rsidR="00F82C0B" w:rsidRPr="001438F7" w:rsidRDefault="00F82C0B" w:rsidP="005F3A8A">
                            <w:pPr>
                              <w:spacing w:after="0"/>
                              <w:ind w:left="482" w:hanging="482"/>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7A3B668"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 xml:space="preserve">RO B01 Stage </w:t>
                            </w:r>
                            <w:r w:rsidRPr="001438F7">
                              <w:rPr>
                                <w:rFonts w:hint="eastAsia"/>
                              </w:rPr>
                              <w:t>3</w:t>
                            </w:r>
                            <w:r w:rsidRPr="001438F7">
                              <w:t xml:space="preserve"> Feed Flow</w:t>
                            </w:r>
                            <w:r>
                              <w:t xml:space="preserve"> Rate</w:t>
                            </w:r>
                          </w:p>
                        </w:tc>
                      </w:tr>
                      <w:tr w:rsidR="005F3A8A" w:rsidRPr="00D828B2" w14:paraId="4C410DA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CBB60E1" w14:textId="152ADF5B" w:rsidR="005F3A8A" w:rsidRPr="001438F7" w:rsidRDefault="005F3A8A" w:rsidP="005F3A8A">
                            <w:pPr>
                              <w:spacing w:after="0"/>
                              <w:ind w:left="482" w:hanging="482"/>
                            </w:pPr>
                            <w:r w:rsidRPr="001438F7">
                              <w:rPr>
                                <w:b w:val="0"/>
                                <w:bCs w:val="0"/>
                              </w:rPr>
                              <w:t>RO_01_ThirdStage</w:t>
                            </w:r>
                            <w:r>
                              <w:rPr>
                                <w:b w:val="0"/>
                                <w:bCs w:val="0"/>
                              </w:rPr>
                              <w:t>Perm</w:t>
                            </w:r>
                            <w:r w:rsidRPr="001438F7">
                              <w:rPr>
                                <w:b w:val="0"/>
                                <w:bCs w:val="0"/>
                              </w:rPr>
                              <w:t>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B80837C" w14:textId="2EC15880" w:rsidR="005F3A8A" w:rsidRPr="001438F7" w:rsidRDefault="005F3A8A"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 xml:space="preserve">RO B01 Stage </w:t>
                            </w:r>
                            <w:r w:rsidRPr="001438F7">
                              <w:rPr>
                                <w:rFonts w:hint="eastAsia"/>
                              </w:rPr>
                              <w:t>3</w:t>
                            </w:r>
                            <w:r w:rsidRPr="001438F7">
                              <w:t xml:space="preserve"> </w:t>
                            </w:r>
                            <w:r>
                              <w:t>Permeate</w:t>
                            </w:r>
                            <w:r w:rsidRPr="001438F7">
                              <w:t xml:space="preserve"> Flow</w:t>
                            </w:r>
                            <w:r>
                              <w:t xml:space="preserve"> Rate</w:t>
                            </w:r>
                          </w:p>
                        </w:tc>
                      </w:tr>
                      <w:tr w:rsidR="00F82C0B" w:rsidRPr="00D828B2" w14:paraId="19BF6AF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607F651A" w14:textId="77777777" w:rsidR="00F82C0B" w:rsidRPr="001438F7" w:rsidRDefault="00F82C0B" w:rsidP="005F3A8A">
                            <w:pPr>
                              <w:spacing w:after="0"/>
                              <w:ind w:left="482" w:hanging="482"/>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256747C"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TOC</w:t>
                            </w:r>
                          </w:p>
                        </w:tc>
                      </w:tr>
                      <w:tr w:rsidR="00F82C0B" w:rsidRPr="00D828B2" w14:paraId="58E275F5"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F76C511" w14:textId="77777777" w:rsidR="00F82C0B" w:rsidRPr="001438F7" w:rsidRDefault="00F82C0B" w:rsidP="005F3A8A">
                            <w:pPr>
                              <w:spacing w:after="0"/>
                              <w:ind w:left="482" w:hanging="482"/>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A730061"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1 Permeate </w:t>
                            </w:r>
                            <w:r>
                              <w:t>EC</w:t>
                            </w:r>
                          </w:p>
                        </w:tc>
                      </w:tr>
                      <w:tr w:rsidR="00F82C0B" w:rsidRPr="00D828B2" w14:paraId="489BBE17"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D4275A" w14:textId="77777777" w:rsidR="00F82C0B" w:rsidRPr="001438F7" w:rsidRDefault="00F82C0B" w:rsidP="005F3A8A">
                            <w:pPr>
                              <w:spacing w:after="0"/>
                              <w:ind w:left="482" w:hanging="482"/>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FF65807" w14:textId="77777777" w:rsidR="00F82C0B" w:rsidRPr="001438F7" w:rsidRDefault="00F82C0B" w:rsidP="005F3A8A">
                            <w:pPr>
                              <w:spacing w:after="0"/>
                              <w:ind w:left="482" w:hanging="482"/>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t xml:space="preserve">Stage </w:t>
                            </w:r>
                            <w:r w:rsidRPr="001438F7">
                              <w:t xml:space="preserve">2 Permeate </w:t>
                            </w:r>
                            <w:r>
                              <w:t>EC</w:t>
                            </w:r>
                          </w:p>
                        </w:tc>
                      </w:tr>
                      <w:tr w:rsidR="00F82C0B" w:rsidRPr="00D828B2" w14:paraId="1AB1188F"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9D85605" w14:textId="755948B8" w:rsidR="00F82C0B" w:rsidRPr="001438F7" w:rsidRDefault="00F82C0B" w:rsidP="005F3A8A">
                            <w:pPr>
                              <w:spacing w:after="0"/>
                              <w:ind w:left="482" w:hanging="482"/>
                              <w:rPr>
                                <w:b w:val="0"/>
                                <w:bCs w:val="0"/>
                              </w:rPr>
                            </w:pPr>
                            <w:r w:rsidRPr="001438F7">
                              <w:rPr>
                                <w:b w:val="0"/>
                                <w:bCs w:val="0"/>
                              </w:rPr>
                              <w:t>RO</w:t>
                            </w:r>
                            <w:r w:rsidR="006249E7">
                              <w:rPr>
                                <w:b w:val="0"/>
                                <w:bCs w:val="0"/>
                              </w:rPr>
                              <w:t>_</w:t>
                            </w:r>
                            <w:r w:rsidRPr="001438F7">
                              <w:rPr>
                                <w:b w:val="0"/>
                                <w:bCs w:val="0"/>
                              </w:rPr>
                              <w:t xml:space="preserve">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B68B33E" w14:textId="77777777" w:rsidR="00F82C0B" w:rsidRPr="001438F7" w:rsidRDefault="00F82C0B" w:rsidP="005F3A8A">
                            <w:pPr>
                              <w:spacing w:after="0"/>
                              <w:ind w:left="482" w:hanging="482"/>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t xml:space="preserve">Stage </w:t>
                            </w:r>
                            <w:r w:rsidRPr="001438F7">
                              <w:rPr>
                                <w:rFonts w:hint="eastAsia"/>
                              </w:rPr>
                              <w:t>3</w:t>
                            </w:r>
                            <w:r w:rsidRPr="001438F7">
                              <w:t xml:space="preserve"> Permeate </w:t>
                            </w:r>
                            <w:r>
                              <w:t>EC</w:t>
                            </w:r>
                          </w:p>
                        </w:tc>
                      </w:tr>
                      <w:tr w:rsidR="005F3A8A" w:rsidRPr="00D828B2" w14:paraId="7257B362"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4BF249A" w14:textId="4394D078" w:rsidR="005F3A8A" w:rsidRPr="005F3A8A" w:rsidRDefault="005F3A8A" w:rsidP="005F3A8A">
                            <w:pPr>
                              <w:spacing w:after="0"/>
                              <w:ind w:left="482" w:hanging="482"/>
                              <w:rPr>
                                <w:rFonts w:eastAsia="游明朝"/>
                                <w:b w:val="0"/>
                                <w:bCs w:val="0"/>
                                <w:lang w:eastAsia="ja-JP"/>
                              </w:rPr>
                            </w:pPr>
                            <w:r w:rsidRPr="005F3A8A">
                              <w:rPr>
                                <w:rFonts w:eastAsia="游明朝" w:hint="eastAsia"/>
                                <w:b w:val="0"/>
                                <w:bCs w:val="0"/>
                                <w:lang w:eastAsia="ja-JP"/>
                              </w:rPr>
                              <w:t>R</w:t>
                            </w:r>
                            <w:r w:rsidRPr="005F3A8A">
                              <w:rPr>
                                <w:rFonts w:eastAsia="游明朝"/>
                                <w:b w:val="0"/>
                                <w:bCs w:val="0"/>
                                <w:lang w:eastAsia="ja-JP"/>
                              </w:rPr>
                              <w:t>O</w:t>
                            </w:r>
                            <w:r w:rsidR="006249E7">
                              <w:rPr>
                                <w:rFonts w:eastAsia="游明朝"/>
                                <w:b w:val="0"/>
                                <w:bCs w:val="0"/>
                                <w:lang w:eastAsia="ja-JP"/>
                              </w:rPr>
                              <w:t xml:space="preserve">_B01 </w:t>
                            </w:r>
                            <w:r w:rsidRPr="005F3A8A">
                              <w:rPr>
                                <w:rFonts w:eastAsia="游明朝"/>
                                <w:b w:val="0"/>
                                <w:bCs w:val="0"/>
                                <w:lang w:eastAsia="ja-JP"/>
                              </w:rPr>
                              <w:t>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3EC1111" w14:textId="3B960F7C" w:rsidR="005F3A8A" w:rsidRPr="005F3A8A" w:rsidRDefault="005F3A8A" w:rsidP="005F3A8A">
                            <w:pPr>
                              <w:spacing w:after="0"/>
                              <w:ind w:left="482" w:hanging="482"/>
                              <w:cnfStyle w:val="000000000000" w:firstRow="0" w:lastRow="0" w:firstColumn="0" w:lastColumn="0" w:oddVBand="0" w:evenVBand="0" w:oddHBand="0" w:evenHBand="0" w:firstRowFirstColumn="0" w:firstRowLastColumn="0" w:lastRowFirstColumn="0" w:lastRowLastColumn="0"/>
                              <w:rPr>
                                <w:rFonts w:eastAsia="游明朝"/>
                                <w:lang w:eastAsia="ja-JP"/>
                              </w:rPr>
                            </w:pPr>
                            <w:r>
                              <w:rPr>
                                <w:rFonts w:eastAsia="游明朝" w:hint="eastAsia"/>
                                <w:lang w:eastAsia="ja-JP"/>
                              </w:rPr>
                              <w:t>R</w:t>
                            </w:r>
                            <w:r>
                              <w:rPr>
                                <w:rFonts w:eastAsia="游明朝"/>
                                <w:lang w:eastAsia="ja-JP"/>
                              </w:rPr>
                              <w:t>O Combined Permeate EC</w:t>
                            </w:r>
                          </w:p>
                        </w:tc>
                      </w:tr>
                      <w:tr w:rsidR="00F82C0B" w:rsidRPr="00D828B2" w14:paraId="23581986"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707E0EC" w14:textId="77777777" w:rsidR="00F82C0B" w:rsidRPr="001438F7" w:rsidRDefault="00F82C0B" w:rsidP="005F3A8A">
                            <w:pPr>
                              <w:spacing w:after="0"/>
                              <w:ind w:left="482" w:hanging="482"/>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44C6F57" w14:textId="2EDDEFAD" w:rsidR="00F82C0B" w:rsidRPr="001438F7" w:rsidRDefault="00F82C0B" w:rsidP="005F3A8A">
                            <w:pPr>
                              <w:spacing w:after="0"/>
                              <w:cnfStyle w:val="000000100000" w:firstRow="0" w:lastRow="0" w:firstColumn="0" w:lastColumn="0" w:oddVBand="0" w:evenVBand="0" w:oddHBand="1" w:evenHBand="0" w:firstRowFirstColumn="0" w:firstRowLastColumn="0" w:lastRowFirstColumn="0" w:lastRowLastColumn="0"/>
                            </w:pPr>
                            <w:r w:rsidRPr="001438F7">
                              <w:t>RO</w:t>
                            </w:r>
                            <w:r>
                              <w:t xml:space="preserve"> </w:t>
                            </w:r>
                            <w:r w:rsidR="005F3A8A">
                              <w:t xml:space="preserve">Combined </w:t>
                            </w:r>
                            <w:r w:rsidRPr="001438F7">
                              <w:t>Permeat</w:t>
                            </w:r>
                            <w:r w:rsidRPr="001438F7">
                              <w:rPr>
                                <w:rFonts w:hint="eastAsia"/>
                              </w:rPr>
                              <w:t>e</w:t>
                            </w:r>
                            <w:r w:rsidRPr="001438F7">
                              <w:t xml:space="preserve"> TOC</w:t>
                            </w:r>
                          </w:p>
                        </w:tc>
                      </w:tr>
                    </w:tbl>
                    <w:p w14:paraId="05D7F702" w14:textId="77777777" w:rsidR="00F82C0B" w:rsidRPr="00522BC7" w:rsidRDefault="00F82C0B" w:rsidP="00F82C0B">
                      <w:pPr>
                        <w:pStyle w:val="a4"/>
                        <w:spacing w:before="120" w:after="0"/>
                        <w:ind w:left="0"/>
                        <w:jc w:val="center"/>
                        <w:rPr>
                          <w:b/>
                          <w:bCs/>
                          <w:lang w:eastAsia="ja-JP"/>
                        </w:rPr>
                      </w:pPr>
                    </w:p>
                  </w:txbxContent>
                </v:textbox>
                <w10:wrap type="topAndBottom"/>
              </v:shape>
            </w:pict>
          </mc:Fallback>
        </mc:AlternateContent>
      </w:r>
    </w:p>
    <w:p w14:paraId="62BE1CA7" w14:textId="4C4A7C8E" w:rsidR="00F82C0B" w:rsidRPr="00653B5A" w:rsidRDefault="00F82C0B" w:rsidP="007D2057">
      <w:pPr>
        <w:rPr>
          <w:rFonts w:eastAsia="游明朝"/>
          <w:color w:val="auto"/>
          <w:kern w:val="2"/>
          <w:lang w:eastAsia="ja-JP"/>
        </w:rPr>
      </w:pPr>
    </w:p>
    <w:p w14:paraId="635042D5" w14:textId="1920C1C5" w:rsidR="005F3A8A" w:rsidRPr="00653B5A" w:rsidRDefault="005F3A8A" w:rsidP="007D2057">
      <w:pPr>
        <w:rPr>
          <w:rFonts w:eastAsia="游明朝"/>
          <w:color w:val="auto"/>
          <w:kern w:val="2"/>
          <w:lang w:eastAsia="ja-JP"/>
        </w:rPr>
      </w:pPr>
    </w:p>
    <w:p w14:paraId="0AF4A6B4" w14:textId="44FD9DF8" w:rsidR="005F3A8A" w:rsidRPr="00653B5A" w:rsidRDefault="005F3A8A">
      <w:pPr>
        <w:pStyle w:val="a4"/>
        <w:numPr>
          <w:ilvl w:val="0"/>
          <w:numId w:val="25"/>
        </w:numPr>
        <w:spacing w:after="0"/>
      </w:pPr>
      <w:r w:rsidRPr="00653B5A">
        <w:rPr>
          <w:rFonts w:eastAsia="游明朝"/>
          <w:lang w:eastAsia="ja-JP"/>
        </w:rPr>
        <w:t>RO System Configuration of LVMWD</w:t>
      </w:r>
    </w:p>
    <w:p w14:paraId="66AC10D1" w14:textId="7D66757E" w:rsidR="005F3A8A" w:rsidRPr="00653B5A" w:rsidRDefault="006249E7" w:rsidP="005F3A8A">
      <w:pPr>
        <w:pStyle w:val="a4"/>
        <w:spacing w:before="120" w:after="0"/>
        <w:ind w:left="0" w:firstLineChars="100" w:firstLine="240"/>
      </w:pPr>
      <w:r w:rsidRPr="00653B5A">
        <w:rPr>
          <w:noProof/>
        </w:rPr>
        <mc:AlternateContent>
          <mc:Choice Requires="wps">
            <w:drawing>
              <wp:anchor distT="45720" distB="45720" distL="114300" distR="114300" simplePos="0" relativeHeight="251695104" behindDoc="0" locked="0" layoutInCell="1" allowOverlap="1" wp14:anchorId="26D85D80" wp14:editId="02E0D94A">
                <wp:simplePos x="0" y="0"/>
                <wp:positionH relativeFrom="column">
                  <wp:posOffset>0</wp:posOffset>
                </wp:positionH>
                <wp:positionV relativeFrom="paragraph">
                  <wp:posOffset>694690</wp:posOffset>
                </wp:positionV>
                <wp:extent cx="5931535" cy="2032635"/>
                <wp:effectExtent l="0" t="0" r="0" b="571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032635"/>
                        </a:xfrm>
                        <a:prstGeom prst="rect">
                          <a:avLst/>
                        </a:prstGeom>
                        <a:solidFill>
                          <a:srgbClr val="FFFFFF"/>
                        </a:solidFill>
                        <a:ln w="9525">
                          <a:noFill/>
                          <a:miter lim="800000"/>
                          <a:headEnd/>
                          <a:tailEnd/>
                        </a:ln>
                      </wps:spPr>
                      <wps:txbx>
                        <w:txbxContent>
                          <w:p w14:paraId="4517FE13" w14:textId="77777777" w:rsidR="005F3A8A" w:rsidRDefault="005F3A8A" w:rsidP="005F3A8A">
                            <w:pPr>
                              <w:pStyle w:val="a4"/>
                              <w:ind w:left="0"/>
                              <w:jc w:val="center"/>
                              <w:rPr>
                                <w:rFonts w:ascii="Arial" w:hAnsi="Arial" w:cs="Arial"/>
                                <w:b/>
                                <w:bCs/>
                              </w:rPr>
                            </w:pPr>
                            <w:r w:rsidRPr="009A2082">
                              <w:rPr>
                                <w:noProof/>
                              </w:rPr>
                              <w:drawing>
                                <wp:inline distT="0" distB="0" distL="0" distR="0" wp14:anchorId="06A047A6" wp14:editId="4DE951D1">
                                  <wp:extent cx="5739765" cy="1744980"/>
                                  <wp:effectExtent l="0" t="0" r="0" b="7620"/>
                                  <wp:docPr id="1068" name="図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447AF0CD" w14:textId="77777777" w:rsidR="005F3A8A" w:rsidRPr="00C0200B" w:rsidRDefault="005F3A8A" w:rsidP="005F3A8A">
                            <w:pPr>
                              <w:pStyle w:val="a4"/>
                              <w:spacing w:before="120" w:after="0"/>
                              <w:ind w:left="0"/>
                              <w:jc w:val="center"/>
                              <w:rPr>
                                <w:b/>
                                <w:bCs/>
                              </w:rPr>
                            </w:pPr>
                            <w:r w:rsidRPr="00FC6ED4">
                              <w:rPr>
                                <w:b/>
                                <w:bCs/>
                              </w:rPr>
                              <w:t xml:space="preserve">Figure </w:t>
                            </w:r>
                            <w:r>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85D80" id="_x0000_s1080" type="#_x0000_t202" style="position:absolute;left:0;text-align:left;margin-left:0;margin-top:54.7pt;width:467.05pt;height:160.0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" stroked="f">
                <v:textbox>
                  <w:txbxContent>
                    <w:p w14:paraId="4517FE13" w14:textId="77777777" w:rsidR="005F3A8A" w:rsidRDefault="005F3A8A" w:rsidP="005F3A8A">
                      <w:pPr>
                        <w:pStyle w:val="a4"/>
                        <w:ind w:left="0"/>
                        <w:jc w:val="center"/>
                        <w:rPr>
                          <w:rFonts w:ascii="Arial" w:hAnsi="Arial" w:cs="Arial"/>
                          <w:b/>
                          <w:bCs/>
                        </w:rPr>
                      </w:pPr>
                      <w:r w:rsidRPr="009A2082">
                        <w:rPr>
                          <w:noProof/>
                        </w:rPr>
                        <w:drawing>
                          <wp:inline distT="0" distB="0" distL="0" distR="0" wp14:anchorId="06A047A6" wp14:editId="4DE951D1">
                            <wp:extent cx="5739765" cy="1744980"/>
                            <wp:effectExtent l="0" t="0" r="0" b="7620"/>
                            <wp:docPr id="1068" name="図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447AF0CD" w14:textId="77777777" w:rsidR="005F3A8A" w:rsidRPr="00C0200B" w:rsidRDefault="005F3A8A" w:rsidP="005F3A8A">
                      <w:pPr>
                        <w:pStyle w:val="a4"/>
                        <w:spacing w:before="120" w:after="0"/>
                        <w:ind w:left="0"/>
                        <w:jc w:val="center"/>
                        <w:rPr>
                          <w:b/>
                          <w:bCs/>
                        </w:rPr>
                      </w:pPr>
                      <w:r w:rsidRPr="00FC6ED4">
                        <w:rPr>
                          <w:b/>
                          <w:bCs/>
                        </w:rPr>
                        <w:t xml:space="preserve">Figure </w:t>
                      </w:r>
                      <w:r>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r w:rsidR="005F3A8A" w:rsidRPr="00653B5A">
        <w:t xml:space="preserve">The RO membrane system in LVMWD is a pilot scale system. The RO system consists of 3-stage configuration, utilized the Toray TMG10D membrane, and is shown in the Figure A.3. </w:t>
      </w:r>
      <w:r w:rsidR="005F3A8A" w:rsidRPr="00653B5A">
        <w:rPr>
          <w:rFonts w:eastAsia="游明朝"/>
          <w:lang w:eastAsia="ja-JP"/>
        </w:rPr>
        <w:t>Tag name list in LVMWD is shown in Table A.2.</w:t>
      </w:r>
    </w:p>
    <w:p w14:paraId="18B6549F" w14:textId="25D91821" w:rsidR="005F3A8A" w:rsidRPr="00653B5A" w:rsidRDefault="005F3A8A" w:rsidP="007D2057">
      <w:pPr>
        <w:rPr>
          <w:rFonts w:eastAsia="游明朝"/>
          <w:color w:val="auto"/>
          <w:kern w:val="2"/>
          <w:lang w:eastAsia="ja-JP"/>
        </w:rPr>
      </w:pPr>
    </w:p>
    <w:p w14:paraId="24AB060A" w14:textId="1EF0A52E" w:rsidR="006249E7" w:rsidRPr="00653B5A" w:rsidRDefault="006249E7" w:rsidP="007D2057">
      <w:pPr>
        <w:rPr>
          <w:rFonts w:eastAsia="游明朝"/>
          <w:color w:val="auto"/>
          <w:kern w:val="2"/>
          <w:lang w:eastAsia="ja-JP"/>
        </w:rPr>
      </w:pPr>
      <w:r w:rsidRPr="00653B5A">
        <w:rPr>
          <w:noProof/>
        </w:rPr>
        <mc:AlternateContent>
          <mc:Choice Requires="wps">
            <w:drawing>
              <wp:anchor distT="45720" distB="45720" distL="114300" distR="114300" simplePos="0" relativeHeight="251697152" behindDoc="0" locked="0" layoutInCell="1" allowOverlap="1" wp14:anchorId="10FD98C7" wp14:editId="06FC9386">
                <wp:simplePos x="0" y="0"/>
                <wp:positionH relativeFrom="column">
                  <wp:posOffset>0</wp:posOffset>
                </wp:positionH>
                <wp:positionV relativeFrom="paragraph">
                  <wp:posOffset>38832</wp:posOffset>
                </wp:positionV>
                <wp:extent cx="5931535" cy="5001064"/>
                <wp:effectExtent l="0" t="0" r="0" b="9525"/>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01064"/>
                        </a:xfrm>
                        <a:prstGeom prst="rect">
                          <a:avLst/>
                        </a:prstGeom>
                        <a:solidFill>
                          <a:srgbClr val="FFFFFF"/>
                        </a:solidFill>
                        <a:ln w="9525">
                          <a:noFill/>
                          <a:miter lim="800000"/>
                          <a:headEnd/>
                          <a:tailEnd/>
                        </a:ln>
                      </wps:spPr>
                      <wps:txbx>
                        <w:txbxContent>
                          <w:p w14:paraId="32A6B051" w14:textId="77777777" w:rsidR="006249E7" w:rsidRPr="00024738" w:rsidRDefault="006249E7" w:rsidP="006249E7">
                            <w:pPr>
                              <w:pStyle w:val="a4"/>
                              <w:spacing w:before="120" w:after="0"/>
                              <w:ind w:left="0"/>
                              <w:jc w:val="center"/>
                              <w:rPr>
                                <w:rFonts w:eastAsia="ＭＳ 明朝"/>
                                <w:b/>
                                <w:bCs/>
                                <w:lang w:eastAsia="ja-JP"/>
                              </w:rPr>
                            </w:pPr>
                            <w:r w:rsidRPr="00024738">
                              <w:rPr>
                                <w:b/>
                                <w:bCs/>
                                <w:lang w:eastAsia="ja-JP"/>
                              </w:rPr>
                              <w:t>Table</w:t>
                            </w:r>
                            <w:r w:rsidRPr="00024738">
                              <w:rPr>
                                <w:b/>
                                <w:bCs/>
                                <w:lang w:eastAsia="ja-JP"/>
                              </w:rPr>
                              <w:t xml:space="preserv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6249E7" w:rsidRPr="00D828B2" w14:paraId="2F808319"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3FC6F43C" w14:textId="77777777" w:rsidR="006249E7" w:rsidRPr="00B4036A" w:rsidRDefault="006249E7" w:rsidP="00B4036A">
                                  <w:pPr>
                                    <w:ind w:left="482" w:hanging="482"/>
                                    <w:rPr>
                                      <w:color w:val="FFFFFF" w:themeColor="background1"/>
                                    </w:rPr>
                                  </w:pPr>
                                  <w:r w:rsidRPr="00B4036A">
                                    <w:rPr>
                                      <w:color w:val="FFFFFF" w:themeColor="background1"/>
                                    </w:rPr>
                                    <w:t>Tag Name</w:t>
                                  </w:r>
                                </w:p>
                              </w:tc>
                              <w:tc>
                                <w:tcPr>
                                  <w:tcW w:w="3402" w:type="dxa"/>
                                  <w:tcBorders>
                                    <w:bottom w:val="single" w:sz="4" w:space="0" w:color="auto"/>
                                  </w:tcBorders>
                                </w:tcPr>
                                <w:p w14:paraId="4E946F59" w14:textId="77777777" w:rsidR="006249E7" w:rsidRPr="00B4036A" w:rsidRDefault="006249E7" w:rsidP="00B4036A">
                                  <w:pPr>
                                    <w:spacing w:after="0"/>
                                    <w:ind w:left="482" w:hanging="482"/>
                                    <w:cnfStyle w:val="100000000000" w:firstRow="1" w:lastRow="0" w:firstColumn="0" w:lastColumn="0" w:oddVBand="0" w:evenVBand="0" w:oddHBand="0" w:evenHBand="0" w:firstRowFirstColumn="0" w:firstRowLastColumn="0" w:lastRowFirstColumn="0" w:lastRowLastColumn="0"/>
                                    <w:rPr>
                                      <w:color w:val="FFFFFF" w:themeColor="background1"/>
                                    </w:rPr>
                                  </w:pPr>
                                  <w:r w:rsidRPr="00B4036A">
                                    <w:rPr>
                                      <w:color w:val="FFFFFF" w:themeColor="background1"/>
                                    </w:rPr>
                                    <w:t>Variable Name</w:t>
                                  </w:r>
                                </w:p>
                              </w:tc>
                            </w:tr>
                            <w:tr w:rsidR="006249E7" w:rsidRPr="00D828B2" w14:paraId="5421DB4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3220C8" w14:textId="77777777" w:rsidR="006249E7" w:rsidRPr="00D828B2" w:rsidRDefault="006249E7" w:rsidP="00B4036A">
                                  <w:pPr>
                                    <w:ind w:left="482" w:hanging="482"/>
                                  </w:pPr>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209C88"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6249E7" w:rsidRPr="00D828B2" w14:paraId="74BAD76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E54240" w14:textId="77777777" w:rsidR="006249E7" w:rsidRPr="00D828B2" w:rsidRDefault="006249E7" w:rsidP="00B4036A">
                                  <w:pPr>
                                    <w:ind w:left="482" w:hanging="482"/>
                                  </w:pPr>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32B71D5"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6249E7" w:rsidRPr="00D828B2" w14:paraId="59CB948E"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EE5D718" w14:textId="77777777" w:rsidR="006249E7" w:rsidRPr="00D828B2" w:rsidRDefault="006249E7" w:rsidP="00B4036A">
                                  <w:pPr>
                                    <w:ind w:left="482" w:hanging="482"/>
                                  </w:pPr>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797D60"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6249E7" w:rsidRPr="00D828B2" w14:paraId="672FB1B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20EECC4" w14:textId="77777777" w:rsidR="006249E7" w:rsidRPr="00D828B2" w:rsidRDefault="006249E7" w:rsidP="00B4036A">
                                  <w:pPr>
                                    <w:ind w:left="482" w:hanging="482"/>
                                  </w:pPr>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19E0B99"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6249E7" w:rsidRPr="00D828B2" w14:paraId="39DE03B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BC2929A" w14:textId="77777777" w:rsidR="006249E7" w:rsidRPr="00D828B2" w:rsidRDefault="006249E7" w:rsidP="00B4036A">
                                  <w:pPr>
                                    <w:ind w:left="482" w:hanging="482"/>
                                  </w:pPr>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27EE9D9"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6249E7" w:rsidRPr="00D828B2" w14:paraId="0471FE2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5428F08" w14:textId="77777777" w:rsidR="006249E7" w:rsidRPr="00D828B2" w:rsidRDefault="006249E7" w:rsidP="00B4036A">
                                  <w:pPr>
                                    <w:ind w:left="482" w:hanging="482"/>
                                  </w:pPr>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575D4D0"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6249E7" w:rsidRPr="00D828B2" w14:paraId="28EDE43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430597E" w14:textId="77777777" w:rsidR="006249E7" w:rsidRPr="00D828B2" w:rsidRDefault="006249E7" w:rsidP="00B4036A">
                                  <w:pPr>
                                    <w:ind w:left="482" w:hanging="482"/>
                                  </w:pPr>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DE5EE25"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6249E7" w:rsidRPr="00D828B2" w14:paraId="7780DFE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583B97" w14:textId="77777777" w:rsidR="006249E7" w:rsidRPr="00D828B2" w:rsidRDefault="006249E7" w:rsidP="00B4036A">
                                  <w:pPr>
                                    <w:ind w:left="482" w:hanging="482"/>
                                  </w:pPr>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8F2D922"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6249E7" w:rsidRPr="00D828B2" w14:paraId="0111CA79"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1B09CC" w14:textId="77777777" w:rsidR="006249E7" w:rsidRPr="00D828B2" w:rsidRDefault="006249E7" w:rsidP="00B4036A">
                                  <w:pPr>
                                    <w:ind w:left="482" w:hanging="482"/>
                                  </w:pPr>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6539F43"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6249E7" w:rsidRPr="00D828B2" w14:paraId="06FFDE4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291449F" w14:textId="77777777" w:rsidR="006249E7" w:rsidRPr="00D828B2" w:rsidRDefault="006249E7" w:rsidP="00B4036A">
                                  <w:pPr>
                                    <w:ind w:left="482" w:hanging="482"/>
                                  </w:pPr>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02583D"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6249E7" w:rsidRPr="00D828B2" w14:paraId="16A7165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0FF68A5" w14:textId="77777777" w:rsidR="006249E7" w:rsidRPr="00D828B2" w:rsidRDefault="006249E7" w:rsidP="00B4036A">
                                  <w:pPr>
                                    <w:ind w:left="482" w:hanging="482"/>
                                  </w:pPr>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15E386B"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6249E7" w:rsidRPr="00D828B2" w14:paraId="1B76DAF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3120884" w14:textId="77777777" w:rsidR="006249E7" w:rsidRPr="00D828B2" w:rsidRDefault="006249E7" w:rsidP="00B4036A">
                                  <w:pPr>
                                    <w:ind w:left="482" w:hanging="482"/>
                                  </w:pPr>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5DD724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6249E7" w:rsidRPr="00D828B2" w14:paraId="158ABC4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9BAEF8A" w14:textId="77777777" w:rsidR="006249E7" w:rsidRPr="00D828B2" w:rsidRDefault="006249E7" w:rsidP="00B4036A">
                                  <w:pPr>
                                    <w:ind w:left="482" w:hanging="482"/>
                                  </w:pPr>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3844CFF"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6249E7" w:rsidRPr="00D828B2" w14:paraId="311604C5"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6661AB5" w14:textId="77777777" w:rsidR="006249E7" w:rsidRPr="00D828B2" w:rsidRDefault="006249E7" w:rsidP="00B4036A">
                                  <w:pPr>
                                    <w:ind w:left="482" w:hanging="482"/>
                                  </w:pPr>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61B5198"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6249E7" w:rsidRPr="00D828B2" w14:paraId="37FD60C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4C1B729" w14:textId="77777777" w:rsidR="006249E7" w:rsidRPr="00D828B2" w:rsidRDefault="006249E7" w:rsidP="00B4036A">
                                  <w:pPr>
                                    <w:ind w:left="482" w:hanging="482"/>
                                  </w:pPr>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69C5F36"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6249E7" w:rsidRPr="00D828B2" w14:paraId="062484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E758031" w14:textId="77777777" w:rsidR="006249E7" w:rsidRPr="00D828B2" w:rsidRDefault="006249E7" w:rsidP="00B4036A">
                                  <w:pPr>
                                    <w:ind w:left="482" w:hanging="482"/>
                                  </w:pPr>
                                  <w:r w:rsidRPr="00D828B2">
                                    <w:t>AIT_418</w:t>
                                  </w:r>
                                  <w:r>
                                    <w:t>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CC3947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Combined Permeate </w:t>
                                  </w:r>
                                  <w:r>
                                    <w:rPr>
                                      <w:bCs/>
                                    </w:rPr>
                                    <w:t>E</w:t>
                                  </w:r>
                                  <w:r w:rsidRPr="00D828B2">
                                    <w:rPr>
                                      <w:bCs/>
                                    </w:rPr>
                                    <w:t>C</w:t>
                                  </w:r>
                                </w:p>
                              </w:tc>
                            </w:tr>
                            <w:tr w:rsidR="006249E7" w:rsidRPr="00D828B2" w14:paraId="5CAA0F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1FE332C" w14:textId="77777777" w:rsidR="006249E7" w:rsidRPr="00D828B2" w:rsidRDefault="006249E7" w:rsidP="00B4036A">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FDF4ED"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Combined Permeate TOC</w:t>
                                  </w:r>
                                </w:p>
                              </w:tc>
                            </w:tr>
                          </w:tbl>
                          <w:p w14:paraId="03102F3B" w14:textId="77777777" w:rsidR="006249E7" w:rsidRPr="00522BC7" w:rsidRDefault="006249E7" w:rsidP="006249E7">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D98C7" id="_x0000_s1081" type="#_x0000_t202" style="position:absolute;margin-left:0;margin-top:3.05pt;width:467.05pt;height:393.8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" stroked="f">
                <v:textbox>
                  <w:txbxContent>
                    <w:p w14:paraId="32A6B051" w14:textId="77777777" w:rsidR="006249E7" w:rsidRPr="00024738" w:rsidRDefault="006249E7" w:rsidP="006249E7">
                      <w:pPr>
                        <w:pStyle w:val="a4"/>
                        <w:spacing w:before="120" w:after="0"/>
                        <w:ind w:left="0"/>
                        <w:jc w:val="center"/>
                        <w:rPr>
                          <w:rFonts w:eastAsia="ＭＳ 明朝"/>
                          <w:b/>
                          <w:bCs/>
                          <w:lang w:eastAsia="ja-JP"/>
                        </w:rPr>
                      </w:pPr>
                      <w:r w:rsidRPr="00024738">
                        <w:rPr>
                          <w:b/>
                          <w:bCs/>
                          <w:lang w:eastAsia="ja-JP"/>
                        </w:rPr>
                        <w:t>Table</w:t>
                      </w:r>
                      <w:r w:rsidRPr="00024738">
                        <w:rPr>
                          <w:b/>
                          <w:bCs/>
                          <w:lang w:eastAsia="ja-JP"/>
                        </w:rPr>
                        <w:t xml:space="preserv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6249E7" w:rsidRPr="00D828B2" w14:paraId="2F808319"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3FC6F43C" w14:textId="77777777" w:rsidR="006249E7" w:rsidRPr="00B4036A" w:rsidRDefault="006249E7" w:rsidP="00B4036A">
                            <w:pPr>
                              <w:ind w:left="482" w:hanging="482"/>
                              <w:rPr>
                                <w:color w:val="FFFFFF" w:themeColor="background1"/>
                              </w:rPr>
                            </w:pPr>
                            <w:r w:rsidRPr="00B4036A">
                              <w:rPr>
                                <w:color w:val="FFFFFF" w:themeColor="background1"/>
                              </w:rPr>
                              <w:t>Tag Name</w:t>
                            </w:r>
                          </w:p>
                        </w:tc>
                        <w:tc>
                          <w:tcPr>
                            <w:tcW w:w="3402" w:type="dxa"/>
                            <w:tcBorders>
                              <w:bottom w:val="single" w:sz="4" w:space="0" w:color="auto"/>
                            </w:tcBorders>
                          </w:tcPr>
                          <w:p w14:paraId="4E946F59" w14:textId="77777777" w:rsidR="006249E7" w:rsidRPr="00B4036A" w:rsidRDefault="006249E7" w:rsidP="00B4036A">
                            <w:pPr>
                              <w:spacing w:after="0"/>
                              <w:ind w:left="482" w:hanging="482"/>
                              <w:cnfStyle w:val="100000000000" w:firstRow="1" w:lastRow="0" w:firstColumn="0" w:lastColumn="0" w:oddVBand="0" w:evenVBand="0" w:oddHBand="0" w:evenHBand="0" w:firstRowFirstColumn="0" w:firstRowLastColumn="0" w:lastRowFirstColumn="0" w:lastRowLastColumn="0"/>
                              <w:rPr>
                                <w:color w:val="FFFFFF" w:themeColor="background1"/>
                              </w:rPr>
                            </w:pPr>
                            <w:r w:rsidRPr="00B4036A">
                              <w:rPr>
                                <w:color w:val="FFFFFF" w:themeColor="background1"/>
                              </w:rPr>
                              <w:t>Variable Name</w:t>
                            </w:r>
                          </w:p>
                        </w:tc>
                      </w:tr>
                      <w:tr w:rsidR="006249E7" w:rsidRPr="00D828B2" w14:paraId="5421DB4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3220C8" w14:textId="77777777" w:rsidR="006249E7" w:rsidRPr="00D828B2" w:rsidRDefault="006249E7" w:rsidP="00B4036A">
                            <w:pPr>
                              <w:ind w:left="482" w:hanging="482"/>
                            </w:pPr>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209C88"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6249E7" w:rsidRPr="00D828B2" w14:paraId="74BAD76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E54240" w14:textId="77777777" w:rsidR="006249E7" w:rsidRPr="00D828B2" w:rsidRDefault="006249E7" w:rsidP="00B4036A">
                            <w:pPr>
                              <w:ind w:left="482" w:hanging="482"/>
                            </w:pPr>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32B71D5"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6249E7" w:rsidRPr="00D828B2" w14:paraId="59CB948E"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EE5D718" w14:textId="77777777" w:rsidR="006249E7" w:rsidRPr="00D828B2" w:rsidRDefault="006249E7" w:rsidP="00B4036A">
                            <w:pPr>
                              <w:ind w:left="482" w:hanging="482"/>
                            </w:pPr>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797D60"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6249E7" w:rsidRPr="00D828B2" w14:paraId="672FB1B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20EECC4" w14:textId="77777777" w:rsidR="006249E7" w:rsidRPr="00D828B2" w:rsidRDefault="006249E7" w:rsidP="00B4036A">
                            <w:pPr>
                              <w:ind w:left="482" w:hanging="482"/>
                            </w:pPr>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19E0B99"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6249E7" w:rsidRPr="00D828B2" w14:paraId="39DE03B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BC2929A" w14:textId="77777777" w:rsidR="006249E7" w:rsidRPr="00D828B2" w:rsidRDefault="006249E7" w:rsidP="00B4036A">
                            <w:pPr>
                              <w:ind w:left="482" w:hanging="482"/>
                            </w:pPr>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27EE9D9"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6249E7" w:rsidRPr="00D828B2" w14:paraId="0471FE2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5428F08" w14:textId="77777777" w:rsidR="006249E7" w:rsidRPr="00D828B2" w:rsidRDefault="006249E7" w:rsidP="00B4036A">
                            <w:pPr>
                              <w:ind w:left="482" w:hanging="482"/>
                            </w:pPr>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575D4D0"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6249E7" w:rsidRPr="00D828B2" w14:paraId="28EDE43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430597E" w14:textId="77777777" w:rsidR="006249E7" w:rsidRPr="00D828B2" w:rsidRDefault="006249E7" w:rsidP="00B4036A">
                            <w:pPr>
                              <w:ind w:left="482" w:hanging="482"/>
                            </w:pPr>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DE5EE25"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6249E7" w:rsidRPr="00D828B2" w14:paraId="7780DFE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583B97" w14:textId="77777777" w:rsidR="006249E7" w:rsidRPr="00D828B2" w:rsidRDefault="006249E7" w:rsidP="00B4036A">
                            <w:pPr>
                              <w:ind w:left="482" w:hanging="482"/>
                            </w:pPr>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8F2D922"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6249E7" w:rsidRPr="00D828B2" w14:paraId="0111CA79"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1B09CC" w14:textId="77777777" w:rsidR="006249E7" w:rsidRPr="00D828B2" w:rsidRDefault="006249E7" w:rsidP="00B4036A">
                            <w:pPr>
                              <w:ind w:left="482" w:hanging="482"/>
                            </w:pPr>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6539F43"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6249E7" w:rsidRPr="00D828B2" w14:paraId="06FFDE4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291449F" w14:textId="77777777" w:rsidR="006249E7" w:rsidRPr="00D828B2" w:rsidRDefault="006249E7" w:rsidP="00B4036A">
                            <w:pPr>
                              <w:ind w:left="482" w:hanging="482"/>
                            </w:pPr>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02583D"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6249E7" w:rsidRPr="00D828B2" w14:paraId="16A7165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0FF68A5" w14:textId="77777777" w:rsidR="006249E7" w:rsidRPr="00D828B2" w:rsidRDefault="006249E7" w:rsidP="00B4036A">
                            <w:pPr>
                              <w:ind w:left="482" w:hanging="482"/>
                            </w:pPr>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15E386B"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6249E7" w:rsidRPr="00D828B2" w14:paraId="1B76DAF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3120884" w14:textId="77777777" w:rsidR="006249E7" w:rsidRPr="00D828B2" w:rsidRDefault="006249E7" w:rsidP="00B4036A">
                            <w:pPr>
                              <w:ind w:left="482" w:hanging="482"/>
                            </w:pPr>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5DD724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6249E7" w:rsidRPr="00D828B2" w14:paraId="158ABC4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9BAEF8A" w14:textId="77777777" w:rsidR="006249E7" w:rsidRPr="00D828B2" w:rsidRDefault="006249E7" w:rsidP="00B4036A">
                            <w:pPr>
                              <w:ind w:left="482" w:hanging="482"/>
                            </w:pPr>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3844CFF"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6249E7" w:rsidRPr="00D828B2" w14:paraId="311604C5"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6661AB5" w14:textId="77777777" w:rsidR="006249E7" w:rsidRPr="00D828B2" w:rsidRDefault="006249E7" w:rsidP="00B4036A">
                            <w:pPr>
                              <w:ind w:left="482" w:hanging="482"/>
                            </w:pPr>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61B5198"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6249E7" w:rsidRPr="00D828B2" w14:paraId="37FD60C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4C1B729" w14:textId="77777777" w:rsidR="006249E7" w:rsidRPr="00D828B2" w:rsidRDefault="006249E7" w:rsidP="00B4036A">
                            <w:pPr>
                              <w:ind w:left="482" w:hanging="482"/>
                            </w:pPr>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69C5F36"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6249E7" w:rsidRPr="00D828B2" w14:paraId="062484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E758031" w14:textId="77777777" w:rsidR="006249E7" w:rsidRPr="00D828B2" w:rsidRDefault="006249E7" w:rsidP="00B4036A">
                            <w:pPr>
                              <w:ind w:left="482" w:hanging="482"/>
                            </w:pPr>
                            <w:r w:rsidRPr="00D828B2">
                              <w:t>AIT_418</w:t>
                            </w:r>
                            <w:r>
                              <w:t>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CC3947E" w14:textId="77777777" w:rsidR="006249E7" w:rsidRPr="00D828B2" w:rsidRDefault="006249E7" w:rsidP="00B4036A">
                            <w:pPr>
                              <w:spacing w:after="0"/>
                              <w:ind w:left="482" w:hanging="482"/>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Combined Permeate </w:t>
                            </w:r>
                            <w:r>
                              <w:rPr>
                                <w:bCs/>
                              </w:rPr>
                              <w:t>E</w:t>
                            </w:r>
                            <w:r w:rsidRPr="00D828B2">
                              <w:rPr>
                                <w:bCs/>
                              </w:rPr>
                              <w:t>C</w:t>
                            </w:r>
                          </w:p>
                        </w:tc>
                      </w:tr>
                      <w:tr w:rsidR="006249E7" w:rsidRPr="00D828B2" w14:paraId="5CAA0F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1FE332C" w14:textId="77777777" w:rsidR="006249E7" w:rsidRPr="00D828B2" w:rsidRDefault="006249E7" w:rsidP="00B4036A">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FDF4ED" w14:textId="77777777" w:rsidR="006249E7" w:rsidRPr="00D828B2" w:rsidRDefault="006249E7" w:rsidP="00B4036A">
                            <w:pPr>
                              <w:spacing w:after="0"/>
                              <w:ind w:left="482" w:hanging="482"/>
                              <w:cnfStyle w:val="000000100000" w:firstRow="0" w:lastRow="0" w:firstColumn="0" w:lastColumn="0" w:oddVBand="0" w:evenVBand="0" w:oddHBand="1" w:evenHBand="0" w:firstRowFirstColumn="0" w:firstRowLastColumn="0" w:lastRowFirstColumn="0" w:lastRowLastColumn="0"/>
                              <w:rPr>
                                <w:bCs/>
                              </w:rPr>
                            </w:pPr>
                            <w:r w:rsidRPr="00D828B2">
                              <w:rPr>
                                <w:bCs/>
                              </w:rPr>
                              <w:t>RO Combined Permeate TOC</w:t>
                            </w:r>
                          </w:p>
                        </w:tc>
                      </w:tr>
                    </w:tbl>
                    <w:p w14:paraId="03102F3B" w14:textId="77777777" w:rsidR="006249E7" w:rsidRPr="00522BC7" w:rsidRDefault="006249E7" w:rsidP="006249E7">
                      <w:pPr>
                        <w:pStyle w:val="a4"/>
                        <w:spacing w:before="120" w:after="0"/>
                        <w:ind w:left="0"/>
                        <w:jc w:val="center"/>
                        <w:rPr>
                          <w:b/>
                          <w:bCs/>
                          <w:lang w:eastAsia="ja-JP"/>
                        </w:rPr>
                      </w:pPr>
                    </w:p>
                  </w:txbxContent>
                </v:textbox>
                <w10:wrap type="topAndBottom"/>
              </v:shape>
            </w:pict>
          </mc:Fallback>
        </mc:AlternateContent>
      </w:r>
    </w:p>
    <w:p w14:paraId="1635D62B" w14:textId="2A65F7C7" w:rsidR="006249E7" w:rsidRPr="00653B5A" w:rsidRDefault="006249E7" w:rsidP="007D2057">
      <w:pPr>
        <w:rPr>
          <w:rFonts w:eastAsia="游明朝"/>
          <w:color w:val="auto"/>
          <w:kern w:val="2"/>
          <w:lang w:eastAsia="ja-JP"/>
        </w:rPr>
      </w:pPr>
    </w:p>
    <w:p w14:paraId="24DF6410" w14:textId="290E7A54" w:rsidR="006249E7" w:rsidRPr="00653B5A" w:rsidRDefault="006249E7" w:rsidP="007D2057">
      <w:pPr>
        <w:rPr>
          <w:rFonts w:eastAsia="游明朝"/>
          <w:color w:val="auto"/>
          <w:kern w:val="2"/>
          <w:lang w:eastAsia="ja-JP"/>
        </w:rPr>
      </w:pPr>
    </w:p>
    <w:p w14:paraId="2B77AB0E" w14:textId="28E9F6F4" w:rsidR="006249E7" w:rsidRPr="00653B5A" w:rsidRDefault="006249E7" w:rsidP="007D2057">
      <w:pPr>
        <w:rPr>
          <w:rFonts w:eastAsia="游明朝"/>
          <w:color w:val="auto"/>
          <w:kern w:val="2"/>
          <w:lang w:eastAsia="ja-JP"/>
        </w:rPr>
      </w:pPr>
    </w:p>
    <w:p w14:paraId="32B3B154" w14:textId="77777777" w:rsidR="006249E7" w:rsidRPr="00653B5A" w:rsidRDefault="006249E7" w:rsidP="007D2057">
      <w:pPr>
        <w:rPr>
          <w:rFonts w:eastAsia="游明朝"/>
          <w:color w:val="auto"/>
          <w:kern w:val="2"/>
          <w:lang w:eastAsia="ja-JP"/>
        </w:rPr>
      </w:pPr>
    </w:p>
    <w:p w14:paraId="1F03804A" w14:textId="47623FA7" w:rsidR="005F3A8A" w:rsidRPr="00653B5A" w:rsidRDefault="005F3A8A" w:rsidP="007D2057">
      <w:pPr>
        <w:rPr>
          <w:rFonts w:eastAsia="游明朝"/>
          <w:color w:val="auto"/>
          <w:kern w:val="2"/>
          <w:lang w:eastAsia="ja-JP"/>
        </w:rPr>
      </w:pPr>
    </w:p>
    <w:p w14:paraId="3F7B3244" w14:textId="74443EA8" w:rsidR="006249E7" w:rsidRPr="00653B5A" w:rsidRDefault="006249E7" w:rsidP="007D2057">
      <w:pPr>
        <w:rPr>
          <w:rFonts w:eastAsia="游明朝"/>
          <w:color w:val="auto"/>
          <w:kern w:val="2"/>
          <w:lang w:eastAsia="ja-JP"/>
        </w:rPr>
      </w:pPr>
    </w:p>
    <w:p w14:paraId="792498B5" w14:textId="0C034454" w:rsidR="006249E7" w:rsidRPr="00653B5A" w:rsidRDefault="006249E7" w:rsidP="007D2057">
      <w:pPr>
        <w:rPr>
          <w:rFonts w:eastAsia="游明朝"/>
          <w:color w:val="auto"/>
          <w:kern w:val="2"/>
          <w:lang w:eastAsia="ja-JP"/>
        </w:rPr>
      </w:pPr>
    </w:p>
    <w:p w14:paraId="746105A2" w14:textId="4921FDC1" w:rsidR="006249E7" w:rsidRPr="00653B5A" w:rsidRDefault="006249E7" w:rsidP="007D2057">
      <w:pPr>
        <w:rPr>
          <w:rFonts w:eastAsia="游明朝"/>
          <w:color w:val="auto"/>
          <w:kern w:val="2"/>
          <w:lang w:eastAsia="ja-JP"/>
        </w:rPr>
      </w:pPr>
    </w:p>
    <w:p w14:paraId="4F1049AF" w14:textId="77777777" w:rsidR="006249E7" w:rsidRPr="00653B5A" w:rsidRDefault="006249E7" w:rsidP="006249E7">
      <w:pPr>
        <w:pStyle w:val="2"/>
        <w:rPr>
          <w:rFonts w:eastAsia="游明朝"/>
          <w:lang w:eastAsia="ja-JP"/>
        </w:rPr>
      </w:pPr>
      <w:r w:rsidRPr="00653B5A">
        <w:lastRenderedPageBreak/>
        <w:t>A2) Mathematical Optimization Problem</w:t>
      </w:r>
    </w:p>
    <w:p w14:paraId="3EE7A5AD" w14:textId="6AD5D422" w:rsidR="006249E7" w:rsidRPr="00653B5A" w:rsidRDefault="006249E7" w:rsidP="006249E7">
      <w:pPr>
        <w:pStyle w:val="a4"/>
        <w:spacing w:before="120" w:after="0"/>
        <w:ind w:left="0" w:firstLineChars="100" w:firstLine="240"/>
      </w:pPr>
      <w:r w:rsidRPr="00653B5A">
        <w:t>A formulated RO optimization problem for OCWD and LVMWD is given as follows and the optimization variable list is given as Table 1.1.1 and Table 2.1.1.</w:t>
      </w:r>
    </w:p>
    <w:p w14:paraId="57CBB54A" w14:textId="77777777" w:rsidR="006249E7" w:rsidRPr="00653B5A" w:rsidRDefault="006249E7" w:rsidP="006249E7">
      <w:pPr>
        <w:spacing w:before="120" w:after="0"/>
        <w:ind w:firstLineChars="100" w:firstLine="240"/>
        <w:rPr>
          <w:rFonts w:eastAsia="游明朝"/>
          <w:iCs/>
          <w:lang w:eastAsia="ja-JP"/>
        </w:rPr>
      </w:pPr>
      <w:r w:rsidRPr="00653B5A">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653B5A">
        <w:rPr>
          <w:rFonts w:eastAsia="游明朝"/>
          <w:iCs/>
          <w:lang w:eastAsia="ja-JP"/>
        </w:rPr>
        <w:t xml:space="preserve"> </w:t>
      </w:r>
      <w:r w:rsidRPr="00653B5A">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653B5A">
        <w:rPr>
          <w:rFonts w:eastAsia="游明朝"/>
          <w:iCs/>
          <w:lang w:eastAsia="ja-JP"/>
        </w:rPr>
        <w:t xml:space="preserve"> (</w:t>
      </w:r>
      <m:oMath>
        <m:r>
          <w:rPr>
            <w:rFonts w:ascii="Cambria Math" w:eastAsia="Cambria Math" w:hAnsi="Cambria Math"/>
          </w:rPr>
          <m:t>κ=1,2,…,K</m:t>
        </m:r>
      </m:oMath>
      <w:r w:rsidRPr="00653B5A">
        <w:rPr>
          <w:rFonts w:eastAsia="游明朝"/>
          <w:iCs/>
          <w:lang w:eastAsia="ja-JP"/>
        </w:rPr>
        <w:t>)</w:t>
      </w:r>
      <w:r w:rsidRPr="00653B5A">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653B5A">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653B5A">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653B5A">
        <w:rPr>
          <w:rFonts w:eastAsia="游明朝"/>
          <w:iCs/>
          <w:lang w:eastAsia="ja-JP"/>
        </w:rPr>
        <w:t xml:space="preserve"> denote </w:t>
      </w:r>
      <m:oMath>
        <m:r>
          <w:rPr>
            <w:rFonts w:ascii="Cambria Math" w:eastAsia="Cambria Math" w:hAnsi="Cambria Math"/>
          </w:rPr>
          <m:t>K</m:t>
        </m:r>
      </m:oMath>
      <w:r w:rsidRPr="00653B5A">
        <w:rPr>
          <w:rFonts w:eastAsia="游明朝"/>
          <w:iCs/>
          <w:lang w:eastAsia="ja-JP"/>
        </w:rPr>
        <w:t xml:space="preserve"> constraint functions, </w:t>
      </w:r>
      <m:oMath>
        <m:r>
          <m:rPr>
            <m:scr m:val="double-struck"/>
            <m:sty m:val="bi"/>
          </m:rPr>
          <w:rPr>
            <w:rFonts w:ascii="Cambria Math" w:eastAsia="游明朝" w:hAnsi="Cambria Math"/>
          </w:rPr>
          <m:t>R</m:t>
        </m:r>
      </m:oMath>
      <w:r w:rsidRPr="00653B5A">
        <w:rPr>
          <w:rFonts w:eastAsia="游明朝"/>
          <w:iCs/>
          <w:lang w:eastAsia="ja-JP"/>
        </w:rPr>
        <w:t xml:space="preserve"> denotes the set of real numbers, </w:t>
      </w:r>
      <m:oMath>
        <m:r>
          <w:rPr>
            <w:rFonts w:ascii="Cambria Math" w:eastAsia="游明朝" w:hAnsi="Cambria Math"/>
          </w:rPr>
          <m:t>N</m:t>
        </m:r>
      </m:oMath>
      <w:r w:rsidRPr="00653B5A">
        <w:rPr>
          <w:rFonts w:eastAsia="游明朝"/>
          <w:iCs/>
          <w:lang w:eastAsia="ja-JP"/>
        </w:rPr>
        <w:t xml:space="preserve"> denotes the number of total variables, respectively.</w:t>
      </w:r>
    </w:p>
    <w:p w14:paraId="4B87F63D" w14:textId="77777777" w:rsidR="006249E7" w:rsidRPr="00653B5A" w:rsidRDefault="006249E7">
      <w:pPr>
        <w:pStyle w:val="a4"/>
        <w:widowControl w:val="0"/>
        <w:numPr>
          <w:ilvl w:val="0"/>
          <w:numId w:val="26"/>
        </w:numPr>
        <w:snapToGrid/>
        <w:spacing w:before="120" w:after="0"/>
        <w:contextualSpacing w:val="0"/>
        <w:jc w:val="both"/>
      </w:pPr>
      <w:r w:rsidRPr="00653B5A">
        <w:t>Optimization Problem (OCWD)</w:t>
      </w:r>
    </w:p>
    <w:p w14:paraId="39FE5A80" w14:textId="77777777" w:rsidR="006249E7" w:rsidRPr="00653B5A" w:rsidRDefault="006249E7" w:rsidP="006249E7">
      <w:pPr>
        <w:spacing w:before="120" w:after="0"/>
        <w:ind w:firstLineChars="100" w:firstLine="240"/>
        <w:rPr>
          <w:rFonts w:eastAsia="游明朝"/>
          <w:iCs/>
          <w:lang w:eastAsia="ja-JP"/>
        </w:rPr>
      </w:pPr>
      <w:r w:rsidRPr="00653B5A">
        <w:rPr>
          <w:rFonts w:eastAsia="游明朝"/>
          <w:iCs/>
          <w:lang w:eastAsia="ja-JP"/>
        </w:rPr>
        <w:t xml:space="preserve">The objective function </w:t>
      </w:r>
      <m:oMath>
        <m:r>
          <w:rPr>
            <w:rFonts w:ascii="Cambria Math" w:hAnsi="Cambria Math"/>
          </w:rPr>
          <m:t>f</m:t>
        </m:r>
      </m:oMath>
      <w:r w:rsidRPr="00653B5A">
        <w:rPr>
          <w:rFonts w:eastAsia="游明朝"/>
          <w:iCs/>
          <w:lang w:eastAsia="ja-JP"/>
        </w:rPr>
        <w:t xml:space="preserve"> is sum of the threshold inhibitor usage formulated as follows:</w:t>
      </w:r>
    </w:p>
    <w:p w14:paraId="6DE2C042" w14:textId="77777777" w:rsidR="006249E7" w:rsidRPr="00653B5A" w:rsidRDefault="00000000" w:rsidP="006249E7">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m:t>
                  </m:r>
                  <m:r>
                    <m:rPr>
                      <m:sty m:val="p"/>
                    </m:rPr>
                    <w:rPr>
                      <w:rFonts w:ascii="Cambria Math" w:eastAsia="ＭＳ 明朝" w:hAnsi="ＭＳ 明朝" w:cs="ＭＳ 明朝"/>
                    </w:rPr>
                    <m:t>2</m:t>
                  </m:r>
                  <m:r>
                    <m:rPr>
                      <m:sty m:val="p"/>
                    </m:rPr>
                    <w:rPr>
                      <w:rFonts w:ascii="Cambria Math" w:eastAsia="Cambria Math" w:hAnsi="Cambria Math"/>
                    </w:rPr>
                    <m:t>.1</m:t>
                  </m:r>
                </m:e>
              </m:d>
              <m:ctrlPr>
                <w:rPr>
                  <w:rFonts w:ascii="Cambria Math" w:eastAsia="Cambria Math" w:hAnsi="Cambria Math"/>
                  <w:i/>
                  <w:iCs/>
                </w:rPr>
              </m:ctrlPr>
            </m:e>
          </m:eqArr>
        </m:oMath>
      </m:oMathPara>
    </w:p>
    <w:p w14:paraId="5C8AACB3" w14:textId="7D79DBE3" w:rsidR="006249E7" w:rsidRPr="00653B5A" w:rsidRDefault="006249E7" w:rsidP="006249E7">
      <w:pPr>
        <w:rPr>
          <w:rFonts w:eastAsia="游明朝"/>
          <w:iCs/>
          <w:lang w:eastAsia="ja-JP"/>
        </w:rPr>
      </w:pPr>
      <w:r w:rsidRPr="00653B5A">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denotes </w:t>
      </w:r>
      <w:r w:rsidR="002847FB" w:rsidRPr="00653B5A">
        <w:rPr>
          <w:rFonts w:eastAsia="游明朝"/>
          <w:iCs/>
          <w:lang w:eastAsia="ja-JP"/>
        </w:rPr>
        <w:t>sulfuric acid</w:t>
      </w:r>
      <w:r w:rsidR="00FC4118" w:rsidRPr="00653B5A">
        <w:rPr>
          <w:rFonts w:eastAsia="游明朝"/>
          <w:iCs/>
          <w:lang w:eastAsia="ja-JP"/>
        </w:rPr>
        <w:t xml:space="preserve"> usage</w:t>
      </w:r>
      <w:r w:rsidR="002847FB" w:rsidRPr="00653B5A">
        <w:rPr>
          <w:rFonts w:eastAsia="游明朝"/>
          <w:iCs/>
          <w:lang w:eastAsia="ja-JP"/>
        </w:rPr>
        <w:t xml:space="preserve"> </w:t>
      </w:r>
      <w:r w:rsidRPr="00653B5A">
        <w:rPr>
          <w:rFonts w:eastAsia="游明朝"/>
          <w:iCs/>
          <w:lang w:eastAsia="ja-JP"/>
        </w:rPr>
        <w:t xml:space="preserve">at time </w:t>
      </w:r>
      <m:oMath>
        <m:r>
          <w:rPr>
            <w:rFonts w:ascii="Cambria Math" w:eastAsia="Cambria Math" w:hAnsi="Cambria Math"/>
          </w:rPr>
          <m:t>t</m:t>
        </m:r>
      </m:oMath>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denotes the </w:t>
      </w:r>
      <w:r w:rsidR="00FC4118" w:rsidRPr="00653B5A">
        <w:rPr>
          <w:rFonts w:eastAsia="游明朝"/>
          <w:iCs/>
          <w:lang w:eastAsia="ja-JP"/>
        </w:rPr>
        <w:t xml:space="preserve">threshold inhibitor usage </w:t>
      </w:r>
      <w:r w:rsidRPr="00653B5A">
        <w:rPr>
          <w:rFonts w:eastAsia="游明朝"/>
          <w:iCs/>
          <w:lang w:eastAsia="ja-JP"/>
        </w:rPr>
        <w:t xml:space="preserve">at time </w:t>
      </w:r>
      <m:oMath>
        <m:r>
          <w:rPr>
            <w:rFonts w:ascii="Cambria Math" w:eastAsia="Cambria Math" w:hAnsi="Cambria Math"/>
          </w:rPr>
          <m:t>t</m:t>
        </m:r>
      </m:oMath>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=248,</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r>
          <w:rPr>
            <w:rFonts w:ascii="Cambria Math" w:eastAsia="Cambria Math" w:hAnsi="Cambria Math"/>
          </w:rPr>
          <m:t>=2620</m:t>
        </m:r>
      </m:oMath>
      <w:r w:rsidRPr="00653B5A">
        <w:rPr>
          <w:rFonts w:eastAsia="游明朝"/>
          <w:iCs/>
          <w:lang w:eastAsia="ja-JP"/>
        </w:rPr>
        <w:t xml:space="preserve"> denotes </w:t>
      </w:r>
      <w:r w:rsidR="00303AB6" w:rsidRPr="00653B5A">
        <w:rPr>
          <w:rFonts w:eastAsia="游明朝"/>
          <w:iCs/>
          <w:lang w:eastAsia="ja-JP"/>
        </w:rPr>
        <w:t xml:space="preserve">unit </w:t>
      </w:r>
      <w:r w:rsidRPr="00653B5A">
        <w:rPr>
          <w:rFonts w:eastAsia="游明朝"/>
          <w:iCs/>
          <w:lang w:eastAsia="ja-JP"/>
        </w:rPr>
        <w:t>cos</w:t>
      </w:r>
      <w:r w:rsidR="00303AB6" w:rsidRPr="00653B5A">
        <w:rPr>
          <w:rFonts w:eastAsia="游明朝"/>
          <w:iCs/>
          <w:lang w:eastAsia="ja-JP"/>
        </w:rPr>
        <w:t>t [US</w:t>
      </w:r>
      <w:r w:rsidR="00303AB6" w:rsidRPr="00653B5A">
        <w:rPr>
          <w:rFonts w:eastAsia="游明朝" w:hint="eastAsia"/>
          <w:iCs/>
          <w:lang w:eastAsia="ja-JP"/>
        </w:rPr>
        <w:t>$</w:t>
      </w:r>
      <w:r w:rsidR="00303AB6" w:rsidRPr="00653B5A">
        <w:rPr>
          <w:rFonts w:eastAsia="游明朝"/>
          <w:iCs/>
          <w:lang w:eastAsia="ja-JP"/>
        </w:rPr>
        <w:t>/</w:t>
      </w:r>
      <w:r w:rsidR="00C34840" w:rsidRPr="00653B5A">
        <w:rPr>
          <w:rFonts w:eastAsia="游明朝"/>
          <w:iCs/>
          <w:lang w:eastAsia="ja-JP"/>
        </w:rPr>
        <w:t>ton</w:t>
      </w:r>
      <w:r w:rsidR="00303AB6" w:rsidRPr="00653B5A">
        <w:rPr>
          <w:rFonts w:eastAsia="游明朝"/>
          <w:iCs/>
          <w:lang w:eastAsia="ja-JP"/>
        </w:rPr>
        <w:t>]</w:t>
      </w:r>
      <w:r w:rsidRPr="00653B5A">
        <w:rPr>
          <w:rFonts w:eastAsia="游明朝"/>
          <w:iCs/>
          <w:lang w:eastAsia="ja-JP"/>
        </w:rPr>
        <w:t xml:space="preserve">, and </w:t>
      </w:r>
      <m:oMath>
        <m:r>
          <w:rPr>
            <w:rFonts w:ascii="Cambria Math" w:eastAsia="Cambria Math" w:hAnsi="Cambria Math"/>
          </w:rPr>
          <m:t>L</m:t>
        </m:r>
      </m:oMath>
      <w:r w:rsidRPr="00653B5A">
        <w:rPr>
          <w:rFonts w:eastAsia="游明朝"/>
          <w:iCs/>
          <w:lang w:eastAsia="ja-JP"/>
        </w:rPr>
        <w:t xml:space="preserve"> denotes the length (step size) of optimization period, respectively.</w:t>
      </w:r>
    </w:p>
    <w:p w14:paraId="7C89AF48" w14:textId="6A18615A" w:rsidR="006249E7" w:rsidRPr="00653B5A" w:rsidRDefault="00303AB6" w:rsidP="00A90D3F">
      <w:pPr>
        <w:spacing w:before="120" w:after="0"/>
        <w:ind w:firstLineChars="100" w:firstLine="240"/>
        <w:rPr>
          <w:rFonts w:eastAsia="游明朝"/>
          <w:lang w:eastAsia="ja-JP"/>
        </w:rPr>
      </w:pPr>
      <w:r w:rsidRPr="00653B5A">
        <w:rPr>
          <w:rFonts w:eastAsia="游明朝"/>
          <w:lang w:eastAsia="ja-JP"/>
        </w:rPr>
        <w:t xml:space="preserve">Constraint conditions are upper and lower limits, fluctuation range limits, water quality standards limit based on LRV. </w:t>
      </w:r>
      <w:r w:rsidRPr="00653B5A">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(Stage1 permeate </w:t>
      </w:r>
      <w:r w:rsidR="003B0B9C" w:rsidRPr="00653B5A">
        <w:rPr>
          <w:rFonts w:eastAsia="游明朝"/>
          <w:iCs/>
          <w:lang w:eastAsia="ja-JP"/>
        </w:rPr>
        <w:t>EC</w:t>
      </w:r>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(Stage2 permeate </w:t>
      </w:r>
      <w:r w:rsidR="003B0B9C" w:rsidRPr="00653B5A">
        <w:rPr>
          <w:rFonts w:eastAsia="游明朝"/>
          <w:iCs/>
          <w:lang w:eastAsia="ja-JP"/>
        </w:rPr>
        <w:t>EC</w:t>
      </w:r>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(Stage3 permeate </w:t>
      </w:r>
      <w:r w:rsidR="003B0B9C" w:rsidRPr="00653B5A">
        <w:rPr>
          <w:rFonts w:eastAsia="游明朝"/>
          <w:iCs/>
          <w:lang w:eastAsia="ja-JP"/>
        </w:rPr>
        <w:t>EC</w:t>
      </w:r>
      <w:r w:rsidRPr="00653B5A">
        <w:rPr>
          <w:rFonts w:eastAsia="游明朝"/>
          <w:iCs/>
          <w:lang w:eastAsia="ja-JP"/>
        </w:rPr>
        <w:t>),</w:t>
      </w:r>
      <w:r w:rsidR="002F0004"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(combined permeate conductivity), </w:t>
      </w:r>
      <w:r w:rsidRPr="00653B5A">
        <w:rPr>
          <w:rFonts w:eastAsia="游明朝"/>
          <w:iCs/>
          <w:lang w:eastAsia="ja-JP"/>
        </w:rPr>
        <w:t xml:space="preserve">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(combined permeate TOC) are calculated by water quality prediction model</w:t>
      </w:r>
      <w:r w:rsidR="00CC5919" w:rsidRPr="00653B5A">
        <w:rPr>
          <w:rFonts w:eastAsia="游明朝"/>
          <w:iCs/>
          <w:lang w:eastAsia="ja-JP"/>
        </w:rPr>
        <w:t>.</w:t>
      </w:r>
      <w:r w:rsidRPr="00653B5A">
        <w:rPr>
          <w:rFonts w:eastAsia="游明朝"/>
          <w:iCs/>
          <w:lang w:eastAsia="ja-JP"/>
        </w:rPr>
        <w:t xml:space="preserve"> </w:t>
      </w:r>
      <w:r w:rsidR="00CC5919" w:rsidRPr="00653B5A">
        <w:rPr>
          <w:rFonts w:eastAsia="游明朝"/>
          <w:lang w:eastAsia="ja-JP"/>
        </w:rPr>
        <w:t>Here, a detail of each prediction model is provided in main section.</w:t>
      </w:r>
    </w:p>
    <w:p w14:paraId="7DB47C34" w14:textId="100DD90B" w:rsidR="006249E7" w:rsidRPr="00653B5A" w:rsidRDefault="006249E7" w:rsidP="006249E7">
      <w:pPr>
        <w:rPr>
          <w:rFonts w:eastAsia="游明朝"/>
          <w:color w:val="auto"/>
          <w:kern w:val="2"/>
          <w:lang w:eastAsia="ja-JP"/>
        </w:rPr>
      </w:pPr>
    </w:p>
    <w:p w14:paraId="237706F9" w14:textId="77777777" w:rsidR="00303AB6" w:rsidRPr="00653B5A" w:rsidRDefault="00303AB6">
      <w:pPr>
        <w:pStyle w:val="a4"/>
        <w:widowControl w:val="0"/>
        <w:numPr>
          <w:ilvl w:val="0"/>
          <w:numId w:val="26"/>
        </w:numPr>
        <w:snapToGrid/>
        <w:spacing w:before="120" w:after="0"/>
        <w:contextualSpacing w:val="0"/>
        <w:jc w:val="both"/>
      </w:pPr>
      <w:r w:rsidRPr="00653B5A">
        <w:t>Optimization Problem (LVMWD)</w:t>
      </w:r>
    </w:p>
    <w:p w14:paraId="285336E1" w14:textId="77777777" w:rsidR="00303AB6" w:rsidRPr="00653B5A" w:rsidRDefault="00303AB6" w:rsidP="00645FE4">
      <w:pPr>
        <w:spacing w:before="120" w:after="0"/>
        <w:ind w:firstLineChars="100" w:firstLine="240"/>
        <w:rPr>
          <w:rFonts w:eastAsia="游明朝"/>
          <w:iCs/>
          <w:lang w:eastAsia="ja-JP"/>
        </w:rPr>
      </w:pPr>
      <w:r w:rsidRPr="00653B5A">
        <w:rPr>
          <w:rFonts w:eastAsia="游明朝"/>
          <w:iCs/>
          <w:lang w:eastAsia="ja-JP"/>
        </w:rPr>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653B5A">
        <w:rPr>
          <w:rFonts w:eastAsia="游明朝"/>
          <w:iCs/>
          <w:lang w:eastAsia="ja-JP"/>
        </w:rPr>
        <w:t xml:space="preserve"> is formulated as follows:</w:t>
      </w:r>
    </w:p>
    <w:p w14:paraId="1B6D26F7" w14:textId="0EA07A08" w:rsidR="00303AB6" w:rsidRPr="00653B5A" w:rsidRDefault="00000000" w:rsidP="00303AB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m:t>
                  </m:r>
                </m:e>
              </m:d>
              <m:ctrlPr>
                <w:rPr>
                  <w:rFonts w:ascii="Cambria Math" w:eastAsia="Cambria Math" w:hAnsi="Cambria Math"/>
                  <w:i/>
                  <w:iCs/>
                </w:rPr>
              </m:ctrlPr>
            </m:e>
          </m:eqArr>
        </m:oMath>
      </m:oMathPara>
    </w:p>
    <w:p w14:paraId="0B9FFB95" w14:textId="77777777" w:rsidR="00645FE4" w:rsidRPr="00653B5A" w:rsidRDefault="00303AB6" w:rsidP="00CC5919">
      <w:pPr>
        <w:spacing w:before="120" w:after="0"/>
        <w:rPr>
          <w:rFonts w:eastAsia="游明朝"/>
          <w:iCs/>
          <w:lang w:eastAsia="ja-JP"/>
        </w:rPr>
      </w:pPr>
      <w:r w:rsidRPr="00653B5A">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rFonts w:eastAsia="游明朝"/>
          <w:iCs/>
          <w:lang w:eastAsia="ja-JP"/>
        </w:rPr>
        <w:t xml:space="preserve"> denotes UF filtrate total chlorine at time </w:t>
      </w:r>
      <m:oMath>
        <m:r>
          <w:rPr>
            <w:rFonts w:ascii="Cambria Math" w:eastAsia="Cambria Math" w:hAnsi="Cambria Math"/>
          </w:rPr>
          <m:t>t</m:t>
        </m:r>
      </m:oMath>
      <w:r w:rsidRPr="00653B5A">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=100</m:t>
        </m:r>
      </m:oMath>
      <w:r w:rsidRPr="00653B5A">
        <w:rPr>
          <w:rFonts w:eastAsia="游明朝"/>
          <w:iCs/>
          <w:lang w:eastAsia="ja-JP"/>
        </w:rPr>
        <w:t xml:space="preserve"> denote </w:t>
      </w:r>
      <w:r w:rsidR="00313EDA" w:rsidRPr="00653B5A">
        <w:rPr>
          <w:rFonts w:eastAsia="游明朝"/>
          <w:iCs/>
          <w:lang w:eastAsia="ja-JP"/>
        </w:rPr>
        <w:t xml:space="preserve">unit </w:t>
      </w:r>
      <w:r w:rsidRPr="00653B5A">
        <w:rPr>
          <w:rFonts w:eastAsia="游明朝"/>
          <w:iCs/>
          <w:lang w:eastAsia="ja-JP"/>
        </w:rPr>
        <w:t xml:space="preserve">cost </w:t>
      </w:r>
      <w:r w:rsidR="00313EDA" w:rsidRPr="00653B5A">
        <w:rPr>
          <w:rFonts w:eastAsia="游明朝"/>
          <w:iCs/>
          <w:lang w:eastAsia="ja-JP"/>
        </w:rPr>
        <w:t>[US$/</w:t>
      </w:r>
      <w:r w:rsidR="002F0004" w:rsidRPr="00653B5A">
        <w:rPr>
          <w:rFonts w:eastAsia="游明朝"/>
          <w:iCs/>
          <w:lang w:eastAsia="ja-JP"/>
        </w:rPr>
        <w:t>(mg/L)</w:t>
      </w:r>
      <w:r w:rsidR="00313EDA" w:rsidRPr="00653B5A">
        <w:rPr>
          <w:rFonts w:eastAsia="游明朝"/>
          <w:iCs/>
          <w:lang w:eastAsia="ja-JP"/>
        </w:rPr>
        <w:t xml:space="preserve">] </w:t>
      </w:r>
      <w:r w:rsidRPr="00653B5A">
        <w:rPr>
          <w:rFonts w:eastAsia="游明朝"/>
          <w:iCs/>
          <w:lang w:eastAsia="ja-JP"/>
        </w:rPr>
        <w:t xml:space="preserve">coefficients, and </w:t>
      </w:r>
      <m:oMath>
        <m:r>
          <w:rPr>
            <w:rFonts w:ascii="Cambria Math" w:eastAsia="Cambria Math" w:hAnsi="Cambria Math"/>
          </w:rPr>
          <m:t>L</m:t>
        </m:r>
      </m:oMath>
      <w:r w:rsidRPr="00653B5A">
        <w:rPr>
          <w:rFonts w:eastAsia="游明朝"/>
          <w:iCs/>
          <w:lang w:eastAsia="ja-JP"/>
        </w:rPr>
        <w:t xml:space="preserve"> denotes the length (step size) of optimization period, respectively.</w:t>
      </w:r>
      <w:r w:rsidR="002F0004" w:rsidRPr="00653B5A">
        <w:rPr>
          <w:rFonts w:eastAsia="游明朝"/>
          <w:iCs/>
          <w:lang w:eastAsia="ja-JP"/>
        </w:rPr>
        <w:t xml:space="preserve"> </w:t>
      </w:r>
    </w:p>
    <w:p w14:paraId="0452DC83" w14:textId="13833E7A" w:rsidR="00CC5919" w:rsidRPr="00653B5A" w:rsidRDefault="00645FE4" w:rsidP="00645FE4">
      <w:pPr>
        <w:spacing w:before="120" w:after="0"/>
        <w:ind w:firstLineChars="100" w:firstLine="240"/>
        <w:rPr>
          <w:rFonts w:eastAsia="游明朝"/>
          <w:lang w:eastAsia="ja-JP"/>
        </w:rPr>
      </w:pPr>
      <w:r w:rsidRPr="00653B5A">
        <w:rPr>
          <w:rFonts w:eastAsia="游明朝"/>
          <w:lang w:eastAsia="ja-JP"/>
        </w:rPr>
        <w:t xml:space="preserve">Constraint conditions are upper and lower limits, fluctuation range limits, water quality standards limit based on LRV. </w:t>
      </w:r>
      <w:r w:rsidR="002F0004" w:rsidRPr="00653B5A">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(Stage2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(Stage3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(combined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4001</m:t>
            </m:r>
          </m:sub>
        </m:sSub>
        <m:d>
          <m:dPr>
            <m:begChr m:val="["/>
            <m:endChr m:val="]"/>
            <m:ctrlPr>
              <w:rPr>
                <w:rFonts w:ascii="Cambria Math" w:eastAsia="Cambria Math" w:hAnsi="Cambria Math"/>
                <w:i/>
                <w:iCs/>
              </w:rPr>
            </m:ctrlPr>
          </m:dPr>
          <m:e>
            <m:r>
              <w:rPr>
                <w:rFonts w:ascii="Cambria Math" w:eastAsia="Cambria Math" w:hAnsi="Cambria Math"/>
              </w:rPr>
              <m:t>t</m:t>
            </m:r>
          </m:e>
        </m:d>
      </m:oMath>
      <w:r w:rsidR="002F0004" w:rsidRPr="00653B5A">
        <w:rPr>
          <w:rFonts w:eastAsia="游明朝"/>
          <w:iCs/>
          <w:lang w:eastAsia="ja-JP"/>
        </w:rPr>
        <w:t xml:space="preserve"> (combined permeate TOC) are calculated by water quality prediction model</w:t>
      </w:r>
      <w:r w:rsidR="00CC5919" w:rsidRPr="00653B5A">
        <w:rPr>
          <w:rFonts w:eastAsia="游明朝"/>
          <w:iCs/>
          <w:lang w:eastAsia="ja-JP"/>
        </w:rPr>
        <w:t xml:space="preserve">. </w:t>
      </w:r>
      <w:r w:rsidR="00CC5919" w:rsidRPr="00653B5A">
        <w:rPr>
          <w:rFonts w:eastAsia="游明朝"/>
          <w:lang w:eastAsia="ja-JP"/>
        </w:rPr>
        <w:t>Here, a detail of each prediction model is provided in main section.</w:t>
      </w:r>
    </w:p>
    <w:p w14:paraId="0BA96EC8" w14:textId="7E0B9DA2" w:rsidR="002F0004" w:rsidRPr="00653B5A" w:rsidRDefault="002F0004" w:rsidP="006249E7">
      <w:pPr>
        <w:rPr>
          <w:rFonts w:eastAsia="游明朝"/>
          <w:color w:val="auto"/>
          <w:kern w:val="2"/>
          <w:lang w:eastAsia="ja-JP"/>
        </w:rPr>
      </w:pPr>
    </w:p>
    <w:p w14:paraId="1EAB4BC9" w14:textId="2C872248" w:rsidR="002F0004" w:rsidRPr="00653B5A" w:rsidRDefault="002F0004" w:rsidP="006249E7">
      <w:pPr>
        <w:rPr>
          <w:rFonts w:eastAsia="游明朝"/>
          <w:color w:val="auto"/>
          <w:kern w:val="2"/>
          <w:lang w:eastAsia="ja-JP"/>
        </w:rPr>
      </w:pPr>
    </w:p>
    <w:p w14:paraId="573AE9D7" w14:textId="0A29B41A" w:rsidR="002F0004" w:rsidRPr="00653B5A" w:rsidRDefault="002F0004" w:rsidP="006249E7">
      <w:pPr>
        <w:rPr>
          <w:rFonts w:eastAsia="游明朝"/>
          <w:color w:val="auto"/>
          <w:kern w:val="2"/>
          <w:lang w:eastAsia="ja-JP"/>
        </w:rPr>
      </w:pPr>
    </w:p>
    <w:p w14:paraId="440CF6B2" w14:textId="022F4237" w:rsidR="002F0004" w:rsidRPr="00653B5A" w:rsidRDefault="002F0004" w:rsidP="006249E7">
      <w:pPr>
        <w:rPr>
          <w:rFonts w:eastAsia="游明朝"/>
          <w:color w:val="auto"/>
          <w:kern w:val="2"/>
          <w:lang w:eastAsia="ja-JP"/>
        </w:rPr>
      </w:pPr>
    </w:p>
    <w:p w14:paraId="08FE0171" w14:textId="1A8FF5D5" w:rsidR="00506223" w:rsidRPr="00653B5A" w:rsidRDefault="00506223" w:rsidP="00506223">
      <w:pPr>
        <w:pStyle w:val="2"/>
      </w:pPr>
      <w:r w:rsidRPr="00653B5A">
        <w:lastRenderedPageBreak/>
        <w:t>A</w:t>
      </w:r>
      <w:r w:rsidRPr="00653B5A">
        <w:rPr>
          <w:lang w:eastAsia="ja-JP"/>
        </w:rPr>
        <w:t>3</w:t>
      </w:r>
      <w:r w:rsidRPr="00653B5A">
        <w:t>) Pre</w:t>
      </w:r>
      <w:r w:rsidR="00B46A86" w:rsidRPr="00653B5A">
        <w:t>processing</w:t>
      </w:r>
      <w:r w:rsidRPr="00653B5A">
        <w:t xml:space="preserve"> Details</w:t>
      </w:r>
    </w:p>
    <w:p w14:paraId="1389F291" w14:textId="1A2FA91B" w:rsidR="00506223" w:rsidRPr="00653B5A" w:rsidRDefault="00506223" w:rsidP="00506223">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 xml:space="preserve">We have established </w:t>
      </w:r>
      <w:r w:rsidR="00AC6498" w:rsidRPr="00653B5A">
        <w:rPr>
          <w:rFonts w:eastAsia="游明朝"/>
          <w:color w:val="auto"/>
          <w:kern w:val="2"/>
          <w:lang w:eastAsia="ja-JP"/>
        </w:rPr>
        <w:t xml:space="preserve">a uniform </w:t>
      </w:r>
      <w:r w:rsidRPr="00653B5A">
        <w:rPr>
          <w:rFonts w:eastAsia="游明朝"/>
          <w:color w:val="auto"/>
          <w:kern w:val="2"/>
          <w:lang w:eastAsia="ja-JP"/>
        </w:rPr>
        <w:t xml:space="preserve">outlier removal procedure which </w:t>
      </w:r>
      <w:r w:rsidR="005E50B1" w:rsidRPr="00653B5A">
        <w:rPr>
          <w:rFonts w:eastAsia="游明朝"/>
          <w:color w:val="auto"/>
          <w:kern w:val="2"/>
          <w:lang w:eastAsia="ja-JP"/>
        </w:rPr>
        <w:t>consists of</w:t>
      </w:r>
      <w:r w:rsidRPr="00653B5A">
        <w:rPr>
          <w:rFonts w:eastAsia="游明朝"/>
          <w:color w:val="auto"/>
          <w:kern w:val="2"/>
          <w:lang w:eastAsia="ja-JP"/>
        </w:rPr>
        <w:t xml:space="preserve"> </w:t>
      </w:r>
      <w:r w:rsidR="00AC6498" w:rsidRPr="00653B5A">
        <w:rPr>
          <w:rFonts w:eastAsia="游明朝"/>
          <w:color w:val="auto"/>
          <w:kern w:val="2"/>
          <w:lang w:eastAsia="ja-JP"/>
        </w:rPr>
        <w:t>two steps</w:t>
      </w:r>
      <w:r w:rsidRPr="00653B5A">
        <w:rPr>
          <w:rFonts w:eastAsia="游明朝"/>
          <w:color w:val="auto"/>
          <w:kern w:val="2"/>
          <w:lang w:eastAsia="ja-JP"/>
        </w:rPr>
        <w:t>.</w:t>
      </w:r>
    </w:p>
    <w:p w14:paraId="7953AC62" w14:textId="1FB2762D" w:rsidR="005E50B1" w:rsidRPr="00653B5A" w:rsidRDefault="005E50B1" w:rsidP="005E50B1">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Step 1 performs data cleaning with 3 rules.</w:t>
      </w:r>
    </w:p>
    <w:p w14:paraId="60990B94" w14:textId="7E4C4273" w:rsidR="005E50B1" w:rsidRPr="00653B5A" w:rsidRDefault="005E50B1" w:rsidP="008F2DE3">
      <w:pPr>
        <w:pStyle w:val="a4"/>
        <w:widowControl w:val="0"/>
        <w:numPr>
          <w:ilvl w:val="0"/>
          <w:numId w:val="41"/>
        </w:numPr>
        <w:snapToGrid/>
        <w:spacing w:before="120" w:after="0"/>
        <w:jc w:val="both"/>
        <w:rPr>
          <w:rFonts w:eastAsia="游明朝"/>
          <w:color w:val="auto"/>
          <w:kern w:val="2"/>
          <w:lang w:eastAsia="ja-JP"/>
        </w:rPr>
      </w:pPr>
      <w:r w:rsidRPr="00653B5A">
        <w:rPr>
          <w:rFonts w:eastAsia="游明朝"/>
          <w:color w:val="auto"/>
          <w:kern w:val="2"/>
          <w:lang w:eastAsia="ja-JP"/>
        </w:rPr>
        <w:t>Detect the periods where the feed flow rate is below a predefined level.</w:t>
      </w:r>
    </w:p>
    <w:p w14:paraId="6A5E1789" w14:textId="25E2F76F" w:rsidR="005E50B1" w:rsidRPr="00653B5A" w:rsidRDefault="005E50B1" w:rsidP="008F2DE3">
      <w:pPr>
        <w:pStyle w:val="a4"/>
        <w:widowControl w:val="0"/>
        <w:numPr>
          <w:ilvl w:val="0"/>
          <w:numId w:val="41"/>
        </w:numPr>
        <w:snapToGrid/>
        <w:spacing w:before="120" w:after="0"/>
        <w:jc w:val="both"/>
        <w:rPr>
          <w:rFonts w:eastAsia="游明朝"/>
          <w:color w:val="auto"/>
          <w:kern w:val="2"/>
          <w:lang w:eastAsia="ja-JP"/>
        </w:rPr>
      </w:pPr>
      <w:r w:rsidRPr="00653B5A">
        <w:rPr>
          <w:rFonts w:eastAsia="游明朝"/>
          <w:color w:val="auto"/>
          <w:kern w:val="2"/>
          <w:lang w:eastAsia="ja-JP"/>
        </w:rPr>
        <w:t>Detect the periods where each measured value does not change for a predefined time.</w:t>
      </w:r>
    </w:p>
    <w:p w14:paraId="1C6C4EB4" w14:textId="4C5D1BEE" w:rsidR="005E50B1" w:rsidRPr="00653B5A" w:rsidRDefault="005E50B1" w:rsidP="008F2DE3">
      <w:pPr>
        <w:pStyle w:val="a4"/>
        <w:widowControl w:val="0"/>
        <w:numPr>
          <w:ilvl w:val="0"/>
          <w:numId w:val="41"/>
        </w:numPr>
        <w:snapToGrid/>
        <w:spacing w:before="120" w:after="0"/>
        <w:jc w:val="both"/>
        <w:rPr>
          <w:rFonts w:eastAsia="游明朝"/>
          <w:color w:val="auto"/>
          <w:kern w:val="2"/>
          <w:lang w:eastAsia="ja-JP"/>
        </w:rPr>
      </w:pPr>
      <w:r w:rsidRPr="00653B5A">
        <w:rPr>
          <w:rFonts w:eastAsia="游明朝"/>
          <w:color w:val="auto"/>
          <w:kern w:val="2"/>
          <w:lang w:eastAsia="ja-JP"/>
        </w:rPr>
        <w:t>Detect the moments where the change rate of each variable in one step exceeds a predefined level.</w:t>
      </w:r>
    </w:p>
    <w:p w14:paraId="0CC68A7F" w14:textId="2D40C4D1" w:rsidR="005E50B1" w:rsidRPr="00653B5A" w:rsidRDefault="005E50B1">
      <w:pPr>
        <w:widowControl w:val="0"/>
        <w:snapToGrid/>
        <w:spacing w:before="120" w:after="0"/>
        <w:jc w:val="both"/>
        <w:rPr>
          <w:rFonts w:eastAsia="游明朝"/>
          <w:color w:val="auto"/>
          <w:kern w:val="2"/>
          <w:lang w:eastAsia="ja-JP"/>
        </w:rPr>
        <w:pPrChange w:id="409" w:author="Ken-ichi Kamada (Ken-ichi.Kamada@yokoagwa.com)" w:date="2023-09-25T16:36:00Z">
          <w:pPr>
            <w:widowControl w:val="0"/>
            <w:snapToGrid/>
            <w:spacing w:before="120" w:after="0"/>
            <w:ind w:firstLineChars="100" w:firstLine="240"/>
            <w:jc w:val="both"/>
          </w:pPr>
        </w:pPrChange>
      </w:pPr>
      <w:r w:rsidRPr="00653B5A">
        <w:rPr>
          <w:rFonts w:eastAsia="游明朝"/>
          <w:color w:val="auto"/>
          <w:kern w:val="2"/>
          <w:lang w:eastAsia="ja-JP"/>
        </w:rPr>
        <w:t>The results are merged, and margins of a predefined timesteps</w:t>
      </w:r>
      <w:del w:id="410" w:author="Ken-ichi Kamada (Ken-ichi.Kamada@yokoagwa.com)" w:date="2023-09-25T16:36:00Z">
        <w:r w:rsidRPr="00653B5A" w:rsidDel="00C075FB">
          <w:rPr>
            <w:rFonts w:eastAsia="游明朝"/>
            <w:color w:val="auto"/>
            <w:kern w:val="2"/>
            <w:lang w:eastAsia="ja-JP"/>
          </w:rPr>
          <w:delText xml:space="preserve"> are added</w:delText>
        </w:r>
      </w:del>
      <w:r w:rsidRPr="00653B5A">
        <w:rPr>
          <w:rFonts w:eastAsia="游明朝"/>
          <w:color w:val="auto"/>
          <w:kern w:val="2"/>
          <w:lang w:eastAsia="ja-JP"/>
        </w:rPr>
        <w:t xml:space="preserve"> before and after the detected periods</w:t>
      </w:r>
      <w:ins w:id="411" w:author="Ken-ichi Kamada (Ken-ichi.Kamada@yokoagwa.com)" w:date="2023-09-25T16:36:00Z">
        <w:r w:rsidR="00C075FB" w:rsidRPr="00653B5A">
          <w:rPr>
            <w:rFonts w:eastAsia="游明朝"/>
            <w:color w:val="auto"/>
            <w:kern w:val="2"/>
            <w:lang w:eastAsia="ja-JP"/>
          </w:rPr>
          <w:t xml:space="preserve"> are also treated as outliers</w:t>
        </w:r>
      </w:ins>
      <w:r w:rsidRPr="00653B5A">
        <w:rPr>
          <w:rFonts w:eastAsia="游明朝"/>
          <w:color w:val="auto"/>
          <w:kern w:val="2"/>
          <w:lang w:eastAsia="ja-JP"/>
        </w:rPr>
        <w:t>.</w:t>
      </w:r>
    </w:p>
    <w:p w14:paraId="19878FB3" w14:textId="039D1C03" w:rsidR="005E50B1" w:rsidRPr="00653B5A" w:rsidRDefault="005E50B1" w:rsidP="005E50B1">
      <w:pPr>
        <w:widowControl w:val="0"/>
        <w:snapToGrid/>
        <w:spacing w:before="120" w:after="0"/>
        <w:ind w:firstLineChars="100" w:firstLine="240"/>
        <w:jc w:val="both"/>
        <w:rPr>
          <w:rFonts w:eastAsia="游明朝"/>
          <w:color w:val="auto"/>
          <w:kern w:val="2"/>
          <w:lang w:eastAsia="ja-JP"/>
        </w:rPr>
      </w:pPr>
      <w:r w:rsidRPr="00653B5A">
        <w:rPr>
          <w:rFonts w:eastAsia="游明朝"/>
          <w:color w:val="auto"/>
          <w:kern w:val="2"/>
          <w:lang w:eastAsia="ja-JP"/>
        </w:rPr>
        <w:t>In step 2, outliers are removed using filtering techniques that are common in the field of data analysis, for example, removing values outside of the mean ±3σ of the data and applying a Kalman filter.</w:t>
      </w:r>
    </w:p>
    <w:p w14:paraId="7920BFFF" w14:textId="6801DE8C" w:rsidR="00506223" w:rsidRPr="00653B5A" w:rsidRDefault="00506223" w:rsidP="00506223">
      <w:pPr>
        <w:spacing w:before="120" w:after="0"/>
        <w:rPr>
          <w:rFonts w:eastAsia="游明朝"/>
          <w:iCs/>
          <w:lang w:eastAsia="ja-JP"/>
        </w:rPr>
      </w:pPr>
      <w:r w:rsidRPr="00653B5A">
        <w:rPr>
          <w:rFonts w:eastAsia="游明朝"/>
          <w:iCs/>
          <w:lang w:eastAsia="ja-JP"/>
        </w:rPr>
        <w:t xml:space="preserve">The </w:t>
      </w:r>
      <w:r w:rsidR="00F523EB" w:rsidRPr="00653B5A">
        <w:rPr>
          <w:rFonts w:eastAsia="游明朝"/>
          <w:iCs/>
          <w:lang w:eastAsia="ja-JP"/>
        </w:rPr>
        <w:t>preprocessing parameters</w:t>
      </w:r>
      <w:r w:rsidRPr="00653B5A">
        <w:rPr>
          <w:rFonts w:eastAsia="游明朝"/>
          <w:iCs/>
          <w:lang w:eastAsia="ja-JP"/>
        </w:rPr>
        <w:t xml:space="preserve"> for OCWD and LVMWD are summarized in Table A3.1, which lists the threshold values for each condition in </w:t>
      </w:r>
      <w:r w:rsidR="007B1CDF" w:rsidRPr="00653B5A">
        <w:rPr>
          <w:rFonts w:eastAsia="游明朝"/>
          <w:iCs/>
          <w:lang w:eastAsia="ja-JP"/>
        </w:rPr>
        <w:t>step 1</w:t>
      </w:r>
      <w:r w:rsidRPr="00653B5A">
        <w:rPr>
          <w:rFonts w:eastAsia="游明朝"/>
          <w:iCs/>
          <w:lang w:eastAsia="ja-JP"/>
        </w:rPr>
        <w:t>.</w:t>
      </w:r>
      <w:r w:rsidRPr="00653B5A">
        <w:rPr>
          <w:rFonts w:eastAsia="游明朝" w:hint="eastAsia"/>
          <w:iCs/>
          <w:lang w:eastAsia="ja-JP"/>
        </w:rPr>
        <w:t xml:space="preserve"> </w:t>
      </w:r>
      <w:r w:rsidRPr="00653B5A">
        <w:rPr>
          <w:rFonts w:eastAsia="游明朝"/>
          <w:iCs/>
          <w:lang w:eastAsia="ja-JP"/>
        </w:rPr>
        <w:t xml:space="preserve"> For the LVMWD data, </w:t>
      </w:r>
      <w:r w:rsidR="007B1CDF" w:rsidRPr="00653B5A">
        <w:rPr>
          <w:rFonts w:eastAsia="游明朝"/>
          <w:iCs/>
          <w:lang w:eastAsia="ja-JP"/>
        </w:rPr>
        <w:t>filtering methods in step 2 are also applied</w:t>
      </w:r>
      <w:r w:rsidRPr="00653B5A">
        <w:rPr>
          <w:rFonts w:eastAsia="游明朝"/>
          <w:iCs/>
          <w:lang w:eastAsia="ja-JP"/>
        </w:rPr>
        <w:t xml:space="preserve">. Table A3.2 summarizes the variables to which </w:t>
      </w:r>
      <w:r w:rsidR="000B4505" w:rsidRPr="00653B5A">
        <w:rPr>
          <w:rFonts w:eastAsia="游明朝"/>
          <w:iCs/>
          <w:lang w:eastAsia="ja-JP"/>
        </w:rPr>
        <w:t xml:space="preserve">step 2 </w:t>
      </w:r>
      <w:r w:rsidRPr="00653B5A">
        <w:rPr>
          <w:rFonts w:eastAsia="游明朝"/>
          <w:iCs/>
          <w:lang w:eastAsia="ja-JP"/>
        </w:rPr>
        <w:t xml:space="preserve">was </w:t>
      </w:r>
      <w:r w:rsidR="000B4505" w:rsidRPr="00653B5A">
        <w:rPr>
          <w:rFonts w:eastAsia="游明朝"/>
          <w:iCs/>
          <w:lang w:eastAsia="ja-JP"/>
        </w:rPr>
        <w:t xml:space="preserve">applied </w:t>
      </w:r>
      <w:r w:rsidRPr="00653B5A">
        <w:rPr>
          <w:rFonts w:eastAsia="游明朝"/>
          <w:iCs/>
          <w:lang w:eastAsia="ja-JP"/>
        </w:rPr>
        <w:t>and the method used.</w:t>
      </w:r>
    </w:p>
    <w:p w14:paraId="3D337E29" w14:textId="4FCBA2B8" w:rsidR="00506223" w:rsidRPr="00653B5A" w:rsidRDefault="00506223" w:rsidP="00506223">
      <w:pPr>
        <w:spacing w:before="120" w:after="0"/>
        <w:rPr>
          <w:rFonts w:eastAsia="游明朝"/>
          <w:iCs/>
          <w:lang w:eastAsia="ja-JP"/>
          <w:rPrChange w:id="412" w:author="Kumagai, Wataru (Wataru.Kumagai@yokogawa.com)" w:date="2023-09-25T18:30:00Z">
            <w:rPr>
              <w:rFonts w:eastAsia="游明朝"/>
              <w:iCs/>
              <w:sz w:val="21"/>
              <w:szCs w:val="21"/>
              <w:lang w:eastAsia="ja-JP"/>
            </w:rPr>
          </w:rPrChange>
        </w:rPr>
      </w:pPr>
      <w:r w:rsidRPr="00653B5A">
        <w:rPr>
          <w:noProof/>
        </w:rPr>
        <mc:AlternateContent>
          <mc:Choice Requires="wps">
            <w:drawing>
              <wp:anchor distT="45720" distB="45720" distL="114300" distR="114300" simplePos="0" relativeHeight="251749376" behindDoc="0" locked="0" layoutInCell="1" allowOverlap="1" wp14:anchorId="39B0F8E1" wp14:editId="11588B36">
                <wp:simplePos x="0" y="0"/>
                <wp:positionH relativeFrom="column">
                  <wp:posOffset>5080</wp:posOffset>
                </wp:positionH>
                <wp:positionV relativeFrom="paragraph">
                  <wp:posOffset>1956680</wp:posOffset>
                </wp:positionV>
                <wp:extent cx="5939790" cy="1447165"/>
                <wp:effectExtent l="0" t="0" r="3810" b="635"/>
                <wp:wrapTopAndBottom/>
                <wp:docPr id="20587126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1447165"/>
                        </a:xfrm>
                        <a:prstGeom prst="rect">
                          <a:avLst/>
                        </a:prstGeom>
                        <a:solidFill>
                          <a:srgbClr val="FFFFFF"/>
                        </a:solidFill>
                        <a:ln w="9525">
                          <a:noFill/>
                          <a:miter lim="800000"/>
                          <a:headEnd/>
                          <a:tailEnd/>
                        </a:ln>
                      </wps:spPr>
                      <wps:txbx>
                        <w:txbxContent>
                          <w:p w14:paraId="6D84E041" w14:textId="61DE619A"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A3.2</w:t>
                            </w:r>
                            <w:r w:rsidRPr="00105B69">
                              <w:rPr>
                                <w:b/>
                                <w:bCs/>
                                <w:lang w:eastAsia="ja-JP"/>
                              </w:rPr>
                              <w:t xml:space="preserve">: </w:t>
                            </w:r>
                            <w:r w:rsidRPr="006E2B29">
                              <w:rPr>
                                <w:b/>
                                <w:bCs/>
                                <w:lang w:eastAsia="ja-JP"/>
                              </w:rPr>
                              <w:t xml:space="preserve">Variable </w:t>
                            </w:r>
                            <w:r>
                              <w:rPr>
                                <w:b/>
                                <w:bCs/>
                                <w:lang w:eastAsia="ja-JP"/>
                              </w:rPr>
                              <w:t>N</w:t>
                            </w:r>
                            <w:r w:rsidRPr="006E2B29">
                              <w:rPr>
                                <w:b/>
                                <w:bCs/>
                                <w:lang w:eastAsia="ja-JP"/>
                              </w:rPr>
                              <w:t xml:space="preserve">ames and </w:t>
                            </w:r>
                            <w:r>
                              <w:rPr>
                                <w:b/>
                                <w:bCs/>
                                <w:lang w:eastAsia="ja-JP"/>
                              </w:rPr>
                              <w:t>M</w:t>
                            </w:r>
                            <w:r w:rsidRPr="006E2B29">
                              <w:rPr>
                                <w:b/>
                                <w:bCs/>
                                <w:lang w:eastAsia="ja-JP"/>
                              </w:rPr>
                              <w:t xml:space="preserve">ethods </w:t>
                            </w:r>
                            <w:r>
                              <w:rPr>
                                <w:b/>
                                <w:bCs/>
                                <w:lang w:eastAsia="ja-JP"/>
                              </w:rPr>
                              <w:t>A</w:t>
                            </w:r>
                            <w:r w:rsidRPr="006E2B29">
                              <w:rPr>
                                <w:b/>
                                <w:bCs/>
                                <w:lang w:eastAsia="ja-JP"/>
                              </w:rPr>
                              <w:t xml:space="preserve">dapted from </w:t>
                            </w:r>
                            <w:r w:rsidR="007B1CDF">
                              <w:rPr>
                                <w:b/>
                                <w:bCs/>
                                <w:lang w:eastAsia="ja-JP"/>
                              </w:rPr>
                              <w:t xml:space="preserve">Step 2 </w:t>
                            </w:r>
                            <w:r>
                              <w:rPr>
                                <w:b/>
                                <w:bCs/>
                                <w:lang w:eastAsia="ja-JP"/>
                              </w:rPr>
                              <w:t>(</w:t>
                            </w:r>
                            <w:r w:rsidRPr="00F30646">
                              <w:rPr>
                                <w:b/>
                                <w:bCs/>
                                <w:lang w:eastAsia="ja-JP"/>
                              </w:rPr>
                              <w:t>LVMWD</w:t>
                            </w:r>
                            <w:r>
                              <w:rPr>
                                <w:b/>
                                <w:bCs/>
                                <w:lang w:eastAsia="ja-JP"/>
                              </w:rPr>
                              <w:t>)</w:t>
                            </w:r>
                          </w:p>
                          <w:tbl>
                            <w:tblPr>
                              <w:tblStyle w:val="3-1"/>
                              <w:tblW w:w="9067" w:type="dxa"/>
                              <w:tblBorders>
                                <w:top w:val="single" w:sz="4" w:space="0" w:color="auto"/>
                                <w:left w:val="single" w:sz="4" w:space="0" w:color="auto"/>
                                <w:bottom w:val="single" w:sz="4" w:space="0" w:color="auto"/>
                                <w:right w:val="single" w:sz="4" w:space="0" w:color="auto"/>
                                <w:insideH w:val="single" w:sz="4" w:space="0" w:color="4472C4" w:themeColor="accent1"/>
                              </w:tblBorders>
                              <w:tblLook w:val="04A0" w:firstRow="1" w:lastRow="0" w:firstColumn="1" w:lastColumn="0" w:noHBand="0" w:noVBand="1"/>
                            </w:tblPr>
                            <w:tblGrid>
                              <w:gridCol w:w="3543"/>
                              <w:gridCol w:w="5524"/>
                            </w:tblGrid>
                            <w:tr w:rsidR="00506223" w:rsidRPr="00BD734D" w14:paraId="008CA096" w14:textId="77777777" w:rsidTr="006E2B29">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3543" w:type="dxa"/>
                                  <w:tcBorders>
                                    <w:bottom w:val="single" w:sz="4" w:space="0" w:color="auto"/>
                                  </w:tcBorders>
                                  <w:vAlign w:val="center"/>
                                </w:tcPr>
                                <w:p w14:paraId="1D9C0970" w14:textId="2B534DC7" w:rsidR="00506223" w:rsidRPr="000D79C0" w:rsidRDefault="007B1CDF" w:rsidP="00F30646">
                                  <w:pPr>
                                    <w:spacing w:after="0"/>
                                    <w:jc w:val="both"/>
                                    <w:rPr>
                                      <w:rFonts w:eastAsia="游明朝"/>
                                      <w:iCs/>
                                      <w:color w:val="FFFFFF" w:themeColor="background1"/>
                                      <w:sz w:val="21"/>
                                      <w:szCs w:val="21"/>
                                      <w:lang w:eastAsia="ja-JP"/>
                                    </w:rPr>
                                  </w:pPr>
                                  <w:r>
                                    <w:rPr>
                                      <w:rFonts w:eastAsia="游明朝"/>
                                      <w:iCs/>
                                      <w:color w:val="FFFFFF" w:themeColor="background1"/>
                                      <w:sz w:val="21"/>
                                      <w:szCs w:val="21"/>
                                      <w:lang w:eastAsia="ja-JP"/>
                                    </w:rPr>
                                    <w:t>Step 2</w:t>
                                  </w:r>
                                </w:p>
                              </w:tc>
                              <w:tc>
                                <w:tcPr>
                                  <w:tcW w:w="5524" w:type="dxa"/>
                                  <w:tcBorders>
                                    <w:bottom w:val="single" w:sz="4" w:space="0" w:color="auto"/>
                                  </w:tcBorders>
                                  <w:vAlign w:val="center"/>
                                </w:tcPr>
                                <w:p w14:paraId="0622CFDA" w14:textId="77777777" w:rsidR="00506223" w:rsidRPr="000D79C0"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iCs/>
                                      <w:color w:val="FFFFFF" w:themeColor="background1"/>
                                      <w:sz w:val="21"/>
                                      <w:szCs w:val="21"/>
                                      <w:lang w:eastAsia="ja-JP"/>
                                    </w:rPr>
                                    <w:t>Variable Names</w:t>
                                  </w:r>
                                  <w:r w:rsidRPr="000D79C0">
                                    <w:rPr>
                                      <w:rFonts w:eastAsia="游明朝"/>
                                      <w:iCs/>
                                      <w:color w:val="FFFFFF" w:themeColor="background1"/>
                                      <w:sz w:val="21"/>
                                      <w:szCs w:val="21"/>
                                      <w:lang w:eastAsia="ja-JP"/>
                                    </w:rPr>
                                    <w:t>（</w:t>
                                  </w:r>
                                  <w:r w:rsidRPr="000D79C0">
                                    <w:rPr>
                                      <w:rFonts w:eastAsia="游明朝"/>
                                      <w:iCs/>
                                      <w:color w:val="FFFFFF" w:themeColor="background1"/>
                                      <w:sz w:val="21"/>
                                      <w:szCs w:val="21"/>
                                      <w:lang w:eastAsia="ja-JP"/>
                                    </w:rPr>
                                    <w:t>LVMWD</w:t>
                                  </w:r>
                                  <w:r w:rsidRPr="000D79C0">
                                    <w:rPr>
                                      <w:rFonts w:eastAsia="游明朝"/>
                                      <w:iCs/>
                                      <w:color w:val="FFFFFF" w:themeColor="background1"/>
                                      <w:sz w:val="21"/>
                                      <w:szCs w:val="21"/>
                                      <w:lang w:eastAsia="ja-JP"/>
                                    </w:rPr>
                                    <w:t>）</w:t>
                                  </w:r>
                                </w:p>
                              </w:tc>
                            </w:tr>
                            <w:tr w:rsidR="00506223" w:rsidRPr="00BD734D" w14:paraId="75F416BC" w14:textId="77777777" w:rsidTr="009D332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2DF94B6C" w14:textId="77777777" w:rsidR="00506223" w:rsidRPr="000D79C0" w:rsidRDefault="00506223" w:rsidP="006E2B29">
                                  <w:pPr>
                                    <w:spacing w:after="0"/>
                                    <w:jc w:val="both"/>
                                    <w:rPr>
                                      <w:rFonts w:eastAsia="游明朝"/>
                                      <w:iCs/>
                                      <w:color w:val="auto"/>
                                      <w:sz w:val="21"/>
                                      <w:szCs w:val="21"/>
                                      <w:lang w:eastAsia="ja-JP"/>
                                    </w:rPr>
                                  </w:pPr>
                                  <w:r w:rsidRPr="000D79C0">
                                    <w:rPr>
                                      <w:rFonts w:eastAsia="游明朝"/>
                                      <w:b w:val="0"/>
                                      <w:bCs w:val="0"/>
                                      <w:color w:val="auto"/>
                                      <w:kern w:val="2"/>
                                      <w:sz w:val="21"/>
                                      <w:szCs w:val="21"/>
                                      <w:lang w:eastAsia="ja-JP"/>
                                    </w:rPr>
                                    <w:t>Delete time above the mean ±3σ</w:t>
                                  </w:r>
                                </w:p>
                              </w:tc>
                              <w:tc>
                                <w:tcPr>
                                  <w:tcW w:w="5524" w:type="dxa"/>
                                  <w:tcBorders>
                                    <w:top w:val="single" w:sz="4" w:space="0" w:color="auto"/>
                                    <w:left w:val="single" w:sz="4" w:space="0" w:color="auto"/>
                                    <w:bottom w:val="single" w:sz="4" w:space="0" w:color="auto"/>
                                  </w:tcBorders>
                                </w:tcPr>
                                <w:p w14:paraId="4FCF392A" w14:textId="77777777" w:rsidR="00506223" w:rsidRPr="000D79C0" w:rsidRDefault="00506223" w:rsidP="006E2B29">
                                  <w:pPr>
                                    <w:spacing w:after="0"/>
                                    <w:cnfStyle w:val="000000100000" w:firstRow="0" w:lastRow="0" w:firstColumn="0" w:lastColumn="0" w:oddVBand="0" w:evenVBand="0" w:oddHBand="1"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Feed TOC</w:t>
                                  </w:r>
                                </w:p>
                                <w:p w14:paraId="5BD0D7CF" w14:textId="77777777" w:rsidR="00506223" w:rsidRPr="000D79C0" w:rsidRDefault="00506223" w:rsidP="006E2B29">
                                  <w:pPr>
                                    <w:spacing w:after="0"/>
                                    <w:jc w:val="both"/>
                                    <w:cnfStyle w:val="000000100000" w:firstRow="0" w:lastRow="0" w:firstColumn="0" w:lastColumn="0" w:oddVBand="0" w:evenVBand="0" w:oddHBand="1"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color w:val="auto"/>
                                      <w:kern w:val="2"/>
                                      <w:sz w:val="21"/>
                                      <w:szCs w:val="21"/>
                                      <w:lang w:eastAsia="ja-JP"/>
                                    </w:rPr>
                                    <w:t>Permeate TOC</w:t>
                                  </w:r>
                                </w:p>
                              </w:tc>
                            </w:tr>
                            <w:tr w:rsidR="00506223" w:rsidRPr="00BD734D" w14:paraId="0CF031A3" w14:textId="77777777" w:rsidTr="006E2B29">
                              <w:trPr>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301911C6" w14:textId="77777777" w:rsidR="00506223" w:rsidRPr="000D79C0" w:rsidRDefault="00506223" w:rsidP="006E2B29">
                                  <w:pPr>
                                    <w:spacing w:after="0"/>
                                    <w:rPr>
                                      <w:rFonts w:eastAsia="游明朝"/>
                                      <w:b w:val="0"/>
                                      <w:bCs w:val="0"/>
                                      <w:iCs/>
                                      <w:sz w:val="21"/>
                                      <w:szCs w:val="21"/>
                                      <w:lang w:eastAsia="ja-JP"/>
                                    </w:rPr>
                                  </w:pPr>
                                  <w:r w:rsidRPr="000D79C0">
                                    <w:rPr>
                                      <w:rFonts w:eastAsia="游明朝"/>
                                      <w:b w:val="0"/>
                                      <w:bCs w:val="0"/>
                                      <w:color w:val="auto"/>
                                      <w:kern w:val="2"/>
                                      <w:sz w:val="21"/>
                                      <w:szCs w:val="21"/>
                                      <w:lang w:eastAsia="ja-JP"/>
                                    </w:rPr>
                                    <w:t>Kalman filter</w:t>
                                  </w:r>
                                </w:p>
                              </w:tc>
                              <w:tc>
                                <w:tcPr>
                                  <w:tcW w:w="5524" w:type="dxa"/>
                                  <w:tcBorders>
                                    <w:top w:val="single" w:sz="4" w:space="0" w:color="auto"/>
                                    <w:left w:val="single" w:sz="4" w:space="0" w:color="auto"/>
                                    <w:bottom w:val="single" w:sz="4" w:space="0" w:color="auto"/>
                                  </w:tcBorders>
                                </w:tcPr>
                                <w:p w14:paraId="4CCBACED"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3rd Stage Feed Flow Rate</w:t>
                                  </w:r>
                                </w:p>
                                <w:p w14:paraId="3CB5CB5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RO Feed Temp</w:t>
                                  </w:r>
                                </w:p>
                                <w:p w14:paraId="2546171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D79C0">
                                    <w:rPr>
                                      <w:rFonts w:eastAsia="游明朝"/>
                                      <w:color w:val="auto"/>
                                      <w:kern w:val="2"/>
                                      <w:sz w:val="21"/>
                                      <w:szCs w:val="21"/>
                                      <w:lang w:eastAsia="ja-JP"/>
                                    </w:rPr>
                                    <w:t>RO Feed pH</w:t>
                                  </w:r>
                                </w:p>
                              </w:tc>
                            </w:tr>
                          </w:tbl>
                          <w:p w14:paraId="75ACE5BF" w14:textId="77777777" w:rsidR="00506223" w:rsidRPr="00176811" w:rsidRDefault="00506223" w:rsidP="00506223">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0F8E1" id="_x0000_s1082" type="#_x0000_t202" style="position:absolute;margin-left:.4pt;margin-top:154.05pt;width:467.7pt;height:113.9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" stroked="f">
                <v:textbox>
                  <w:txbxContent>
                    <w:p w14:paraId="6D84E041" w14:textId="61DE619A"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A3.2</w:t>
                      </w:r>
                      <w:r w:rsidRPr="00105B69">
                        <w:rPr>
                          <w:b/>
                          <w:bCs/>
                          <w:lang w:eastAsia="ja-JP"/>
                        </w:rPr>
                        <w:t xml:space="preserve">: </w:t>
                      </w:r>
                      <w:r w:rsidRPr="006E2B29">
                        <w:rPr>
                          <w:b/>
                          <w:bCs/>
                          <w:lang w:eastAsia="ja-JP"/>
                        </w:rPr>
                        <w:t xml:space="preserve">Variable </w:t>
                      </w:r>
                      <w:r>
                        <w:rPr>
                          <w:b/>
                          <w:bCs/>
                          <w:lang w:eastAsia="ja-JP"/>
                        </w:rPr>
                        <w:t>N</w:t>
                      </w:r>
                      <w:r w:rsidRPr="006E2B29">
                        <w:rPr>
                          <w:b/>
                          <w:bCs/>
                          <w:lang w:eastAsia="ja-JP"/>
                        </w:rPr>
                        <w:t xml:space="preserve">ames and </w:t>
                      </w:r>
                      <w:r>
                        <w:rPr>
                          <w:b/>
                          <w:bCs/>
                          <w:lang w:eastAsia="ja-JP"/>
                        </w:rPr>
                        <w:t>M</w:t>
                      </w:r>
                      <w:r w:rsidRPr="006E2B29">
                        <w:rPr>
                          <w:b/>
                          <w:bCs/>
                          <w:lang w:eastAsia="ja-JP"/>
                        </w:rPr>
                        <w:t xml:space="preserve">ethods </w:t>
                      </w:r>
                      <w:r>
                        <w:rPr>
                          <w:b/>
                          <w:bCs/>
                          <w:lang w:eastAsia="ja-JP"/>
                        </w:rPr>
                        <w:t>A</w:t>
                      </w:r>
                      <w:r w:rsidRPr="006E2B29">
                        <w:rPr>
                          <w:b/>
                          <w:bCs/>
                          <w:lang w:eastAsia="ja-JP"/>
                        </w:rPr>
                        <w:t xml:space="preserve">dapted from </w:t>
                      </w:r>
                      <w:r w:rsidR="007B1CDF">
                        <w:rPr>
                          <w:b/>
                          <w:bCs/>
                          <w:lang w:eastAsia="ja-JP"/>
                        </w:rPr>
                        <w:t xml:space="preserve">Step 2 </w:t>
                      </w:r>
                      <w:r>
                        <w:rPr>
                          <w:b/>
                          <w:bCs/>
                          <w:lang w:eastAsia="ja-JP"/>
                        </w:rPr>
                        <w:t>(</w:t>
                      </w:r>
                      <w:r w:rsidRPr="00F30646">
                        <w:rPr>
                          <w:b/>
                          <w:bCs/>
                          <w:lang w:eastAsia="ja-JP"/>
                        </w:rPr>
                        <w:t>LVMWD</w:t>
                      </w:r>
                      <w:r>
                        <w:rPr>
                          <w:b/>
                          <w:bCs/>
                          <w:lang w:eastAsia="ja-JP"/>
                        </w:rPr>
                        <w:t>)</w:t>
                      </w:r>
                    </w:p>
                    <w:tbl>
                      <w:tblPr>
                        <w:tblStyle w:val="3-1"/>
                        <w:tblW w:w="9067" w:type="dxa"/>
                        <w:tblBorders>
                          <w:top w:val="single" w:sz="4" w:space="0" w:color="auto"/>
                          <w:left w:val="single" w:sz="4" w:space="0" w:color="auto"/>
                          <w:bottom w:val="single" w:sz="4" w:space="0" w:color="auto"/>
                          <w:right w:val="single" w:sz="4" w:space="0" w:color="auto"/>
                          <w:insideH w:val="single" w:sz="4" w:space="0" w:color="4472C4" w:themeColor="accent1"/>
                        </w:tblBorders>
                        <w:tblLook w:val="04A0" w:firstRow="1" w:lastRow="0" w:firstColumn="1" w:lastColumn="0" w:noHBand="0" w:noVBand="1"/>
                      </w:tblPr>
                      <w:tblGrid>
                        <w:gridCol w:w="3543"/>
                        <w:gridCol w:w="5524"/>
                      </w:tblGrid>
                      <w:tr w:rsidR="00506223" w:rsidRPr="00BD734D" w14:paraId="008CA096" w14:textId="77777777" w:rsidTr="006E2B29">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3543" w:type="dxa"/>
                            <w:tcBorders>
                              <w:bottom w:val="single" w:sz="4" w:space="0" w:color="auto"/>
                            </w:tcBorders>
                            <w:vAlign w:val="center"/>
                          </w:tcPr>
                          <w:p w14:paraId="1D9C0970" w14:textId="2B534DC7" w:rsidR="00506223" w:rsidRPr="000D79C0" w:rsidRDefault="007B1CDF" w:rsidP="00F30646">
                            <w:pPr>
                              <w:spacing w:after="0"/>
                              <w:jc w:val="both"/>
                              <w:rPr>
                                <w:rFonts w:eastAsia="游明朝"/>
                                <w:iCs/>
                                <w:color w:val="FFFFFF" w:themeColor="background1"/>
                                <w:sz w:val="21"/>
                                <w:szCs w:val="21"/>
                                <w:lang w:eastAsia="ja-JP"/>
                              </w:rPr>
                            </w:pPr>
                            <w:r>
                              <w:rPr>
                                <w:rFonts w:eastAsia="游明朝"/>
                                <w:iCs/>
                                <w:color w:val="FFFFFF" w:themeColor="background1"/>
                                <w:sz w:val="21"/>
                                <w:szCs w:val="21"/>
                                <w:lang w:eastAsia="ja-JP"/>
                              </w:rPr>
                              <w:t>Step 2</w:t>
                            </w:r>
                          </w:p>
                        </w:tc>
                        <w:tc>
                          <w:tcPr>
                            <w:tcW w:w="5524" w:type="dxa"/>
                            <w:tcBorders>
                              <w:bottom w:val="single" w:sz="4" w:space="0" w:color="auto"/>
                            </w:tcBorders>
                            <w:vAlign w:val="center"/>
                          </w:tcPr>
                          <w:p w14:paraId="0622CFDA" w14:textId="77777777" w:rsidR="00506223" w:rsidRPr="000D79C0"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iCs/>
                                <w:color w:val="FFFFFF" w:themeColor="background1"/>
                                <w:sz w:val="21"/>
                                <w:szCs w:val="21"/>
                                <w:lang w:eastAsia="ja-JP"/>
                              </w:rPr>
                              <w:t>Variable Names</w:t>
                            </w:r>
                            <w:r w:rsidRPr="000D79C0">
                              <w:rPr>
                                <w:rFonts w:eastAsia="游明朝"/>
                                <w:iCs/>
                                <w:color w:val="FFFFFF" w:themeColor="background1"/>
                                <w:sz w:val="21"/>
                                <w:szCs w:val="21"/>
                                <w:lang w:eastAsia="ja-JP"/>
                              </w:rPr>
                              <w:t>（</w:t>
                            </w:r>
                            <w:r w:rsidRPr="000D79C0">
                              <w:rPr>
                                <w:rFonts w:eastAsia="游明朝"/>
                                <w:iCs/>
                                <w:color w:val="FFFFFF" w:themeColor="background1"/>
                                <w:sz w:val="21"/>
                                <w:szCs w:val="21"/>
                                <w:lang w:eastAsia="ja-JP"/>
                              </w:rPr>
                              <w:t>LVMWD</w:t>
                            </w:r>
                            <w:r w:rsidRPr="000D79C0">
                              <w:rPr>
                                <w:rFonts w:eastAsia="游明朝"/>
                                <w:iCs/>
                                <w:color w:val="FFFFFF" w:themeColor="background1"/>
                                <w:sz w:val="21"/>
                                <w:szCs w:val="21"/>
                                <w:lang w:eastAsia="ja-JP"/>
                              </w:rPr>
                              <w:t>）</w:t>
                            </w:r>
                          </w:p>
                        </w:tc>
                      </w:tr>
                      <w:tr w:rsidR="00506223" w:rsidRPr="00BD734D" w14:paraId="75F416BC" w14:textId="77777777" w:rsidTr="009D332F">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2DF94B6C" w14:textId="77777777" w:rsidR="00506223" w:rsidRPr="000D79C0" w:rsidRDefault="00506223" w:rsidP="006E2B29">
                            <w:pPr>
                              <w:spacing w:after="0"/>
                              <w:jc w:val="both"/>
                              <w:rPr>
                                <w:rFonts w:eastAsia="游明朝"/>
                                <w:iCs/>
                                <w:color w:val="auto"/>
                                <w:sz w:val="21"/>
                                <w:szCs w:val="21"/>
                                <w:lang w:eastAsia="ja-JP"/>
                              </w:rPr>
                            </w:pPr>
                            <w:r w:rsidRPr="000D79C0">
                              <w:rPr>
                                <w:rFonts w:eastAsia="游明朝"/>
                                <w:b w:val="0"/>
                                <w:bCs w:val="0"/>
                                <w:color w:val="auto"/>
                                <w:kern w:val="2"/>
                                <w:sz w:val="21"/>
                                <w:szCs w:val="21"/>
                                <w:lang w:eastAsia="ja-JP"/>
                              </w:rPr>
                              <w:t>Delete time above the mean ±3σ</w:t>
                            </w:r>
                          </w:p>
                        </w:tc>
                        <w:tc>
                          <w:tcPr>
                            <w:tcW w:w="5524" w:type="dxa"/>
                            <w:tcBorders>
                              <w:top w:val="single" w:sz="4" w:space="0" w:color="auto"/>
                              <w:left w:val="single" w:sz="4" w:space="0" w:color="auto"/>
                              <w:bottom w:val="single" w:sz="4" w:space="0" w:color="auto"/>
                            </w:tcBorders>
                          </w:tcPr>
                          <w:p w14:paraId="4FCF392A" w14:textId="77777777" w:rsidR="00506223" w:rsidRPr="000D79C0" w:rsidRDefault="00506223" w:rsidP="006E2B29">
                            <w:pPr>
                              <w:spacing w:after="0"/>
                              <w:cnfStyle w:val="000000100000" w:firstRow="0" w:lastRow="0" w:firstColumn="0" w:lastColumn="0" w:oddVBand="0" w:evenVBand="0" w:oddHBand="1"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Feed TOC</w:t>
                            </w:r>
                          </w:p>
                          <w:p w14:paraId="5BD0D7CF" w14:textId="77777777" w:rsidR="00506223" w:rsidRPr="000D79C0" w:rsidRDefault="00506223" w:rsidP="006E2B29">
                            <w:pPr>
                              <w:spacing w:after="0"/>
                              <w:jc w:val="both"/>
                              <w:cnfStyle w:val="000000100000" w:firstRow="0" w:lastRow="0" w:firstColumn="0" w:lastColumn="0" w:oddVBand="0" w:evenVBand="0" w:oddHBand="1" w:evenHBand="0" w:firstRowFirstColumn="0" w:firstRowLastColumn="0" w:lastRowFirstColumn="0" w:lastRowLastColumn="0"/>
                              <w:rPr>
                                <w:rFonts w:eastAsia="游明朝"/>
                                <w:iCs/>
                                <w:color w:val="FFFFFF" w:themeColor="background1"/>
                                <w:sz w:val="21"/>
                                <w:szCs w:val="21"/>
                                <w:lang w:eastAsia="ja-JP"/>
                              </w:rPr>
                            </w:pPr>
                            <w:r w:rsidRPr="000D79C0">
                              <w:rPr>
                                <w:rFonts w:eastAsia="游明朝"/>
                                <w:color w:val="auto"/>
                                <w:kern w:val="2"/>
                                <w:sz w:val="21"/>
                                <w:szCs w:val="21"/>
                                <w:lang w:eastAsia="ja-JP"/>
                              </w:rPr>
                              <w:t>Permeate TOC</w:t>
                            </w:r>
                          </w:p>
                        </w:tc>
                      </w:tr>
                      <w:tr w:rsidR="00506223" w:rsidRPr="00BD734D" w14:paraId="0CF031A3" w14:textId="77777777" w:rsidTr="006E2B29">
                        <w:trPr>
                          <w:trHeight w:val="283"/>
                        </w:trPr>
                        <w:tc>
                          <w:tcPr>
                            <w:cnfStyle w:val="001000000000" w:firstRow="0" w:lastRow="0" w:firstColumn="1" w:lastColumn="0" w:oddVBand="0" w:evenVBand="0" w:oddHBand="0" w:evenHBand="0" w:firstRowFirstColumn="0" w:firstRowLastColumn="0" w:lastRowFirstColumn="0" w:lastRowLastColumn="0"/>
                            <w:tcW w:w="3543" w:type="dxa"/>
                            <w:tcBorders>
                              <w:top w:val="single" w:sz="4" w:space="0" w:color="auto"/>
                              <w:left w:val="single" w:sz="4" w:space="0" w:color="auto"/>
                              <w:bottom w:val="single" w:sz="4" w:space="0" w:color="auto"/>
                              <w:right w:val="single" w:sz="4" w:space="0" w:color="auto"/>
                            </w:tcBorders>
                          </w:tcPr>
                          <w:p w14:paraId="301911C6" w14:textId="77777777" w:rsidR="00506223" w:rsidRPr="000D79C0" w:rsidRDefault="00506223" w:rsidP="006E2B29">
                            <w:pPr>
                              <w:spacing w:after="0"/>
                              <w:rPr>
                                <w:rFonts w:eastAsia="游明朝"/>
                                <w:b w:val="0"/>
                                <w:bCs w:val="0"/>
                                <w:iCs/>
                                <w:sz w:val="21"/>
                                <w:szCs w:val="21"/>
                                <w:lang w:eastAsia="ja-JP"/>
                              </w:rPr>
                            </w:pPr>
                            <w:r w:rsidRPr="000D79C0">
                              <w:rPr>
                                <w:rFonts w:eastAsia="游明朝"/>
                                <w:b w:val="0"/>
                                <w:bCs w:val="0"/>
                                <w:color w:val="auto"/>
                                <w:kern w:val="2"/>
                                <w:sz w:val="21"/>
                                <w:szCs w:val="21"/>
                                <w:lang w:eastAsia="ja-JP"/>
                              </w:rPr>
                              <w:t>Kalman filter</w:t>
                            </w:r>
                          </w:p>
                        </w:tc>
                        <w:tc>
                          <w:tcPr>
                            <w:tcW w:w="5524" w:type="dxa"/>
                            <w:tcBorders>
                              <w:top w:val="single" w:sz="4" w:space="0" w:color="auto"/>
                              <w:left w:val="single" w:sz="4" w:space="0" w:color="auto"/>
                              <w:bottom w:val="single" w:sz="4" w:space="0" w:color="auto"/>
                            </w:tcBorders>
                          </w:tcPr>
                          <w:p w14:paraId="4CCBACED"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3rd Stage Feed Flow Rate</w:t>
                            </w:r>
                          </w:p>
                          <w:p w14:paraId="3CB5CB5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color w:val="auto"/>
                                <w:kern w:val="2"/>
                                <w:sz w:val="21"/>
                                <w:szCs w:val="21"/>
                                <w:lang w:eastAsia="ja-JP"/>
                              </w:rPr>
                            </w:pPr>
                            <w:r w:rsidRPr="000D79C0">
                              <w:rPr>
                                <w:rFonts w:eastAsia="游明朝"/>
                                <w:color w:val="auto"/>
                                <w:kern w:val="2"/>
                                <w:sz w:val="21"/>
                                <w:szCs w:val="21"/>
                                <w:lang w:eastAsia="ja-JP"/>
                              </w:rPr>
                              <w:t>RO Feed Temp</w:t>
                            </w:r>
                          </w:p>
                          <w:p w14:paraId="25461714" w14:textId="77777777" w:rsidR="00506223" w:rsidRPr="000D79C0" w:rsidRDefault="00506223" w:rsidP="006E2B29">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D79C0">
                              <w:rPr>
                                <w:rFonts w:eastAsia="游明朝"/>
                                <w:color w:val="auto"/>
                                <w:kern w:val="2"/>
                                <w:sz w:val="21"/>
                                <w:szCs w:val="21"/>
                                <w:lang w:eastAsia="ja-JP"/>
                              </w:rPr>
                              <w:t>RO Feed pH</w:t>
                            </w:r>
                          </w:p>
                        </w:tc>
                      </w:tr>
                    </w:tbl>
                    <w:p w14:paraId="75ACE5BF" w14:textId="77777777" w:rsidR="00506223" w:rsidRPr="00176811" w:rsidRDefault="00506223" w:rsidP="00506223">
                      <w:pPr>
                        <w:pStyle w:val="a4"/>
                        <w:spacing w:before="120" w:after="0"/>
                        <w:ind w:left="0"/>
                        <w:rPr>
                          <w:rFonts w:eastAsia="游明朝"/>
                          <w:b/>
                          <w:bCs/>
                          <w:lang w:eastAsia="ja-JP"/>
                        </w:rPr>
                      </w:pPr>
                    </w:p>
                  </w:txbxContent>
                </v:textbox>
                <w10:wrap type="topAndBottom"/>
              </v:shape>
            </w:pict>
          </mc:Fallback>
        </mc:AlternateContent>
      </w:r>
      <w:r w:rsidRPr="00653B5A">
        <w:rPr>
          <w:noProof/>
        </w:rPr>
        <mc:AlternateContent>
          <mc:Choice Requires="wps">
            <w:drawing>
              <wp:anchor distT="45720" distB="45720" distL="114300" distR="114300" simplePos="0" relativeHeight="251748352" behindDoc="0" locked="0" layoutInCell="1" allowOverlap="1" wp14:anchorId="621321FB" wp14:editId="130B75C0">
                <wp:simplePos x="0" y="0"/>
                <wp:positionH relativeFrom="column">
                  <wp:posOffset>10795</wp:posOffset>
                </wp:positionH>
                <wp:positionV relativeFrom="paragraph">
                  <wp:posOffset>304165</wp:posOffset>
                </wp:positionV>
                <wp:extent cx="5939790" cy="1514475"/>
                <wp:effectExtent l="0" t="0" r="3810" b="9525"/>
                <wp:wrapTopAndBottom/>
                <wp:docPr id="20587126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790" cy="1514475"/>
                        </a:xfrm>
                        <a:prstGeom prst="rect">
                          <a:avLst/>
                        </a:prstGeom>
                        <a:solidFill>
                          <a:srgbClr val="FFFFFF"/>
                        </a:solidFill>
                        <a:ln w="9525">
                          <a:noFill/>
                          <a:miter lim="800000"/>
                          <a:headEnd/>
                          <a:tailEnd/>
                        </a:ln>
                      </wps:spPr>
                      <wps:txbx>
                        <w:txbxContent>
                          <w:p w14:paraId="24CB0A4A" w14:textId="35DB964C"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A3.1</w:t>
                            </w:r>
                            <w:r w:rsidRPr="00105B69">
                              <w:rPr>
                                <w:b/>
                                <w:bCs/>
                                <w:lang w:eastAsia="ja-JP"/>
                              </w:rPr>
                              <w:t xml:space="preserve">: </w:t>
                            </w:r>
                            <w:r w:rsidRPr="00F30646">
                              <w:rPr>
                                <w:b/>
                                <w:bCs/>
                                <w:lang w:eastAsia="ja-JP"/>
                              </w:rPr>
                              <w:t xml:space="preserve">Thresholds for </w:t>
                            </w:r>
                            <w:r>
                              <w:rPr>
                                <w:b/>
                                <w:bCs/>
                                <w:lang w:eastAsia="ja-JP"/>
                              </w:rPr>
                              <w:t>E</w:t>
                            </w:r>
                            <w:r w:rsidRPr="00F30646">
                              <w:rPr>
                                <w:b/>
                                <w:bCs/>
                                <w:lang w:eastAsia="ja-JP"/>
                              </w:rPr>
                              <w:t xml:space="preserve">ach </w:t>
                            </w:r>
                            <w:r>
                              <w:rPr>
                                <w:b/>
                                <w:bCs/>
                                <w:lang w:eastAsia="ja-JP"/>
                              </w:rPr>
                              <w:t>O</w:t>
                            </w:r>
                            <w:r w:rsidRPr="00F30646">
                              <w:rPr>
                                <w:b/>
                                <w:bCs/>
                                <w:lang w:eastAsia="ja-JP"/>
                              </w:rPr>
                              <w:t xml:space="preserve">perating </w:t>
                            </w:r>
                            <w:r>
                              <w:rPr>
                                <w:b/>
                                <w:bCs/>
                                <w:lang w:eastAsia="ja-JP"/>
                              </w:rPr>
                              <w:t>C</w:t>
                            </w:r>
                            <w:r w:rsidRPr="00F30646">
                              <w:rPr>
                                <w:b/>
                                <w:bCs/>
                                <w:lang w:eastAsia="ja-JP"/>
                              </w:rPr>
                              <w:t xml:space="preserve">ondition in </w:t>
                            </w:r>
                            <w:r w:rsidR="007B1CDF">
                              <w:rPr>
                                <w:b/>
                                <w:bCs/>
                                <w:lang w:eastAsia="ja-JP"/>
                              </w:rPr>
                              <w:t>Step 1</w:t>
                            </w:r>
                            <w:r w:rsidR="007B1CDF" w:rsidRPr="00922F24">
                              <w:rPr>
                                <w:b/>
                                <w:bCs/>
                                <w:lang w:eastAsia="ja-JP"/>
                              </w:rPr>
                              <w:t xml:space="preserve"> </w:t>
                            </w:r>
                            <w:r>
                              <w:rPr>
                                <w:b/>
                                <w:bCs/>
                                <w:lang w:eastAsia="ja-JP"/>
                              </w:rPr>
                              <w:t>(</w:t>
                            </w:r>
                            <w:r w:rsidRPr="00F30646">
                              <w:rPr>
                                <w:b/>
                                <w:bCs/>
                                <w:lang w:eastAsia="ja-JP"/>
                              </w:rPr>
                              <w:t>OCWD, LVMWD</w:t>
                            </w:r>
                            <w:r>
                              <w:rPr>
                                <w:b/>
                                <w:bCs/>
                                <w:lang w:eastAsia="ja-JP"/>
                              </w:rPr>
                              <w:t>)</w:t>
                            </w:r>
                          </w:p>
                          <w:tbl>
                            <w:tblPr>
                              <w:tblStyle w:val="3-1"/>
                              <w:tblW w:w="8926" w:type="dxa"/>
                              <w:tblBorders>
                                <w:top w:val="single" w:sz="4" w:space="0" w:color="auto"/>
                                <w:left w:val="single" w:sz="4" w:space="0" w:color="auto"/>
                                <w:bottom w:val="single" w:sz="4" w:space="0" w:color="auto"/>
                                <w:right w:val="single" w:sz="4" w:space="0" w:color="auto"/>
                                <w:insideH w:val="single" w:sz="4" w:space="0" w:color="4472C4" w:themeColor="accent1"/>
                              </w:tblBorders>
                              <w:tblLayout w:type="fixed"/>
                              <w:tblLook w:val="04A0" w:firstRow="1" w:lastRow="0" w:firstColumn="1" w:lastColumn="0" w:noHBand="0" w:noVBand="1"/>
                            </w:tblPr>
                            <w:tblGrid>
                              <w:gridCol w:w="988"/>
                              <w:gridCol w:w="3638"/>
                              <w:gridCol w:w="2146"/>
                              <w:gridCol w:w="2154"/>
                            </w:tblGrid>
                            <w:tr w:rsidR="00DE792C" w:rsidRPr="00BD734D" w14:paraId="392C456E" w14:textId="77777777" w:rsidTr="008F2DE3">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988" w:type="dxa"/>
                                  <w:tcBorders>
                                    <w:bottom w:val="single" w:sz="4" w:space="0" w:color="auto"/>
                                  </w:tcBorders>
                                </w:tcPr>
                                <w:p w14:paraId="1C568D2E" w14:textId="77777777" w:rsidR="00506223" w:rsidRPr="00BD734D" w:rsidRDefault="00506223" w:rsidP="00F30646">
                                  <w:pPr>
                                    <w:spacing w:after="0"/>
                                    <w:jc w:val="both"/>
                                    <w:rPr>
                                      <w:rFonts w:eastAsia="游明朝"/>
                                      <w:iCs/>
                                      <w:color w:val="FFFFFF" w:themeColor="background1"/>
                                      <w:sz w:val="21"/>
                                      <w:szCs w:val="21"/>
                                      <w:lang w:eastAsia="ja-JP"/>
                                    </w:rPr>
                                  </w:pPr>
                                </w:p>
                              </w:tc>
                              <w:tc>
                                <w:tcPr>
                                  <w:tcW w:w="3638" w:type="dxa"/>
                                  <w:tcBorders>
                                    <w:bottom w:val="single" w:sz="4" w:space="0" w:color="auto"/>
                                  </w:tcBorders>
                                  <w:vAlign w:val="center"/>
                                </w:tcPr>
                                <w:p w14:paraId="3F72DE73"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Pr>
                                      <w:rFonts w:eastAsia="游明朝"/>
                                      <w:iCs/>
                                      <w:color w:val="FFFFFF" w:themeColor="background1"/>
                                      <w:sz w:val="21"/>
                                      <w:szCs w:val="21"/>
                                      <w:lang w:eastAsia="ja-JP"/>
                                    </w:rPr>
                                    <w:t>I</w:t>
                                  </w:r>
                                  <w:r w:rsidRPr="009613BC">
                                    <w:rPr>
                                      <w:rFonts w:eastAsia="游明朝"/>
                                      <w:iCs/>
                                      <w:color w:val="FFFFFF" w:themeColor="background1"/>
                                      <w:sz w:val="21"/>
                                      <w:szCs w:val="21"/>
                                      <w:lang w:eastAsia="ja-JP"/>
                                    </w:rPr>
                                    <w:t>tem</w:t>
                                  </w:r>
                                  <w:r>
                                    <w:rPr>
                                      <w:rFonts w:eastAsia="游明朝"/>
                                      <w:iCs/>
                                      <w:color w:val="FFFFFF" w:themeColor="background1"/>
                                      <w:sz w:val="21"/>
                                      <w:szCs w:val="21"/>
                                      <w:lang w:eastAsia="ja-JP"/>
                                    </w:rPr>
                                    <w:t>s</w:t>
                                  </w:r>
                                </w:p>
                              </w:tc>
                              <w:tc>
                                <w:tcPr>
                                  <w:tcW w:w="2146" w:type="dxa"/>
                                  <w:tcBorders>
                                    <w:bottom w:val="single" w:sz="4" w:space="0" w:color="auto"/>
                                  </w:tcBorders>
                                  <w:vAlign w:val="center"/>
                                </w:tcPr>
                                <w:p w14:paraId="34CCB938"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OCWD</w:t>
                                  </w:r>
                                </w:p>
                              </w:tc>
                              <w:tc>
                                <w:tcPr>
                                  <w:tcW w:w="2154" w:type="dxa"/>
                                  <w:tcBorders>
                                    <w:bottom w:val="single" w:sz="4" w:space="0" w:color="auto"/>
                                  </w:tcBorders>
                                  <w:vAlign w:val="center"/>
                                </w:tcPr>
                                <w:p w14:paraId="2CEA7236"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LVMWD</w:t>
                                  </w:r>
                                </w:p>
                              </w:tc>
                            </w:tr>
                            <w:tr w:rsidR="00DE792C" w:rsidRPr="00BD734D" w14:paraId="05F21FB9"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val="restart"/>
                                  <w:tcBorders>
                                    <w:top w:val="single" w:sz="4" w:space="0" w:color="auto"/>
                                    <w:bottom w:val="single" w:sz="4" w:space="0" w:color="auto"/>
                                    <w:right w:val="single" w:sz="4" w:space="0" w:color="auto"/>
                                  </w:tcBorders>
                                  <w:vAlign w:val="center"/>
                                </w:tcPr>
                                <w:p w14:paraId="72704F32" w14:textId="4421B4A1" w:rsidR="00506223" w:rsidRPr="000A0522" w:rsidRDefault="00DE792C" w:rsidP="00F30646">
                                  <w:pPr>
                                    <w:spacing w:after="0"/>
                                    <w:jc w:val="center"/>
                                    <w:rPr>
                                      <w:rFonts w:eastAsia="游明朝"/>
                                      <w:b w:val="0"/>
                                      <w:bCs w:val="0"/>
                                      <w:iCs/>
                                      <w:sz w:val="21"/>
                                      <w:szCs w:val="21"/>
                                      <w:lang w:eastAsia="ja-JP"/>
                                    </w:rPr>
                                  </w:pPr>
                                  <w:r>
                                    <w:rPr>
                                      <w:rFonts w:eastAsia="游明朝"/>
                                      <w:b w:val="0"/>
                                      <w:bCs w:val="0"/>
                                      <w:iCs/>
                                      <w:sz w:val="21"/>
                                      <w:szCs w:val="21"/>
                                      <w:lang w:eastAsia="ja-JP"/>
                                    </w:rPr>
                                    <w:t>Step 1</w:t>
                                  </w:r>
                                </w:p>
                              </w:tc>
                              <w:tc>
                                <w:tcPr>
                                  <w:tcW w:w="3638" w:type="dxa"/>
                                  <w:tcBorders>
                                    <w:top w:val="single" w:sz="4" w:space="0" w:color="auto"/>
                                    <w:left w:val="single" w:sz="4" w:space="0" w:color="auto"/>
                                    <w:bottom w:val="single" w:sz="4" w:space="0" w:color="auto"/>
                                    <w:right w:val="single" w:sz="4" w:space="0" w:color="auto"/>
                                  </w:tcBorders>
                                </w:tcPr>
                                <w:p w14:paraId="599B20E2" w14:textId="5C1B6837" w:rsidR="00506223" w:rsidRPr="000A0522" w:rsidRDefault="008662A4">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sz w:val="21"/>
                                      <w:szCs w:val="21"/>
                                    </w:rPr>
                                    <w:t xml:space="preserve">(1) </w:t>
                                  </w:r>
                                  <w:r w:rsidR="00506223" w:rsidRPr="000A0522">
                                    <w:rPr>
                                      <w:rFonts w:eastAsia="游明朝"/>
                                      <w:iCs/>
                                      <w:sz w:val="21"/>
                                      <w:szCs w:val="21"/>
                                      <w:lang w:eastAsia="ja-JP"/>
                                    </w:rPr>
                                    <w:t>Feed Flow Rate</w:t>
                                  </w:r>
                                </w:p>
                              </w:tc>
                              <w:tc>
                                <w:tcPr>
                                  <w:tcW w:w="2146" w:type="dxa"/>
                                  <w:tcBorders>
                                    <w:top w:val="single" w:sz="4" w:space="0" w:color="auto"/>
                                    <w:left w:val="single" w:sz="4" w:space="0" w:color="auto"/>
                                    <w:bottom w:val="single" w:sz="4" w:space="0" w:color="auto"/>
                                    <w:right w:val="single" w:sz="4" w:space="0" w:color="auto"/>
                                  </w:tcBorders>
                                </w:tcPr>
                                <w:p w14:paraId="2F495159"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3000 [gpm] </w:t>
                                  </w:r>
                                </w:p>
                              </w:tc>
                              <w:tc>
                                <w:tcPr>
                                  <w:tcW w:w="2154" w:type="dxa"/>
                                  <w:tcBorders>
                                    <w:top w:val="single" w:sz="4" w:space="0" w:color="auto"/>
                                    <w:left w:val="single" w:sz="4" w:space="0" w:color="auto"/>
                                    <w:bottom w:val="single" w:sz="4" w:space="0" w:color="auto"/>
                                  </w:tcBorders>
                                </w:tcPr>
                                <w:p w14:paraId="2AC2959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10 [gpm] </w:t>
                                  </w:r>
                                </w:p>
                              </w:tc>
                            </w:tr>
                            <w:tr w:rsidR="00DE792C" w:rsidRPr="00BD734D" w14:paraId="213451F2"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34B7A97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04ED08FC" w14:textId="3CF03A65" w:rsidR="00506223" w:rsidRPr="008F2DE3" w:rsidRDefault="008662A4" w:rsidP="00B00652">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Pr>
                                      <w:rFonts w:eastAsia="游明朝"/>
                                      <w:iCs/>
                                      <w:sz w:val="21"/>
                                      <w:szCs w:val="21"/>
                                      <w:lang w:eastAsia="ja-JP"/>
                                    </w:rPr>
                                    <w:t>(2) C</w:t>
                                  </w:r>
                                  <w:r w:rsidR="00506223" w:rsidRPr="008F2DE3">
                                    <w:rPr>
                                      <w:rFonts w:eastAsia="游明朝"/>
                                      <w:iCs/>
                                      <w:sz w:val="21"/>
                                      <w:szCs w:val="21"/>
                                      <w:lang w:eastAsia="ja-JP"/>
                                    </w:rPr>
                                    <w:t>onstant Value Continuation Steps</w:t>
                                  </w:r>
                                </w:p>
                              </w:tc>
                              <w:tc>
                                <w:tcPr>
                                  <w:tcW w:w="2146" w:type="dxa"/>
                                  <w:tcBorders>
                                    <w:top w:val="single" w:sz="4" w:space="0" w:color="auto"/>
                                    <w:left w:val="single" w:sz="4" w:space="0" w:color="auto"/>
                                    <w:bottom w:val="single" w:sz="4" w:space="0" w:color="auto"/>
                                    <w:right w:val="single" w:sz="4" w:space="0" w:color="auto"/>
                                  </w:tcBorders>
                                </w:tcPr>
                                <w:p w14:paraId="147E5B5B"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5 [steps</w:t>
                                  </w:r>
                                  <w:r>
                                    <w:rPr>
                                      <w:rFonts w:eastAsia="游明朝"/>
                                      <w:iCs/>
                                      <w:sz w:val="21"/>
                                      <w:szCs w:val="21"/>
                                      <w:lang w:eastAsia="ja-JP"/>
                                    </w:rPr>
                                    <w:t>*</w:t>
                                  </w:r>
                                  <w:r w:rsidRPr="000A0522">
                                    <w:rPr>
                                      <w:rFonts w:eastAsia="游明朝"/>
                                      <w:iCs/>
                                      <w:sz w:val="21"/>
                                      <w:szCs w:val="21"/>
                                      <w:lang w:eastAsia="ja-JP"/>
                                    </w:rPr>
                                    <w:t xml:space="preserve">] </w:t>
                                  </w:r>
                                </w:p>
                              </w:tc>
                              <w:tc>
                                <w:tcPr>
                                  <w:tcW w:w="2154" w:type="dxa"/>
                                  <w:tcBorders>
                                    <w:top w:val="single" w:sz="4" w:space="0" w:color="auto"/>
                                    <w:left w:val="single" w:sz="4" w:space="0" w:color="auto"/>
                                    <w:bottom w:val="single" w:sz="4" w:space="0" w:color="auto"/>
                                  </w:tcBorders>
                                </w:tcPr>
                                <w:p w14:paraId="4E836130"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10 [steps</w:t>
                                  </w:r>
                                  <w:r w:rsidRPr="004902D6">
                                    <w:rPr>
                                      <w:rFonts w:eastAsia="游明朝"/>
                                      <w:iCs/>
                                      <w:sz w:val="21"/>
                                      <w:szCs w:val="21"/>
                                      <w:lang w:eastAsia="ja-JP"/>
                                    </w:rPr>
                                    <w:t>*</w:t>
                                  </w:r>
                                  <w:r w:rsidRPr="000A0522">
                                    <w:rPr>
                                      <w:rFonts w:eastAsia="游明朝"/>
                                      <w:iCs/>
                                      <w:sz w:val="21"/>
                                      <w:szCs w:val="21"/>
                                      <w:lang w:eastAsia="ja-JP"/>
                                    </w:rPr>
                                    <w:t xml:space="preserve">] </w:t>
                                  </w:r>
                                </w:p>
                              </w:tc>
                            </w:tr>
                            <w:tr w:rsidR="00DE792C" w:rsidRPr="00BD734D" w14:paraId="7F2D8D72"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6F386CC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62B21384" w14:textId="66FD0E01" w:rsidR="00506223" w:rsidRPr="000A0522" w:rsidRDefault="008662A4" w:rsidP="00F30646">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(3) </w:t>
                                  </w:r>
                                  <w:r w:rsidR="00506223" w:rsidRPr="000A0522">
                                    <w:rPr>
                                      <w:rFonts w:eastAsia="游明朝"/>
                                      <w:iCs/>
                                      <w:sz w:val="21"/>
                                      <w:szCs w:val="21"/>
                                      <w:lang w:eastAsia="ja-JP"/>
                                    </w:rPr>
                                    <w:t>Changing Rate</w:t>
                                  </w:r>
                                </w:p>
                              </w:tc>
                              <w:tc>
                                <w:tcPr>
                                  <w:tcW w:w="2146" w:type="dxa"/>
                                  <w:tcBorders>
                                    <w:top w:val="single" w:sz="4" w:space="0" w:color="auto"/>
                                    <w:left w:val="single" w:sz="4" w:space="0" w:color="auto"/>
                                    <w:bottom w:val="single" w:sz="4" w:space="0" w:color="auto"/>
                                    <w:right w:val="single" w:sz="4" w:space="0" w:color="auto"/>
                                  </w:tcBorders>
                                </w:tcPr>
                                <w:p w14:paraId="64A3874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c>
                                <w:tcPr>
                                  <w:tcW w:w="2154" w:type="dxa"/>
                                  <w:tcBorders>
                                    <w:top w:val="single" w:sz="4" w:space="0" w:color="auto"/>
                                    <w:left w:val="single" w:sz="4" w:space="0" w:color="auto"/>
                                    <w:bottom w:val="single" w:sz="4" w:space="0" w:color="auto"/>
                                  </w:tcBorders>
                                </w:tcPr>
                                <w:p w14:paraId="708A2800"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r>
                            <w:tr w:rsidR="00DE792C" w:rsidRPr="00BD734D" w14:paraId="27C4B03F"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11983B96"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1832B5FF" w14:textId="01CA786D" w:rsidR="00506223" w:rsidRPr="000A0522" w:rsidRDefault="008662A4" w:rsidP="00F30646">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(4) </w:t>
                                  </w:r>
                                  <w:r w:rsidR="00DE792C">
                                    <w:rPr>
                                      <w:rFonts w:eastAsia="游明朝"/>
                                      <w:iCs/>
                                      <w:sz w:val="21"/>
                                      <w:szCs w:val="21"/>
                                      <w:lang w:eastAsia="ja-JP"/>
                                    </w:rPr>
                                    <w:t>M</w:t>
                                  </w:r>
                                  <w:r w:rsidR="00506223" w:rsidRPr="000A0522">
                                    <w:rPr>
                                      <w:rFonts w:eastAsia="游明朝"/>
                                      <w:iCs/>
                                      <w:sz w:val="21"/>
                                      <w:szCs w:val="21"/>
                                      <w:lang w:eastAsia="ja-JP"/>
                                    </w:rPr>
                                    <w:t>argin</w:t>
                                  </w:r>
                                </w:p>
                              </w:tc>
                              <w:tc>
                                <w:tcPr>
                                  <w:tcW w:w="2146" w:type="dxa"/>
                                  <w:tcBorders>
                                    <w:top w:val="single" w:sz="4" w:space="0" w:color="auto"/>
                                    <w:left w:val="single" w:sz="4" w:space="0" w:color="auto"/>
                                    <w:bottom w:val="single" w:sz="4" w:space="0" w:color="auto"/>
                                    <w:right w:val="single" w:sz="4" w:space="0" w:color="auto"/>
                                  </w:tcBorders>
                                </w:tcPr>
                                <w:p w14:paraId="6C7CBC92"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2 [steps</w:t>
                                  </w:r>
                                  <w:r w:rsidRPr="004902D6">
                                    <w:rPr>
                                      <w:rFonts w:eastAsia="游明朝"/>
                                      <w:iCs/>
                                      <w:sz w:val="21"/>
                                      <w:szCs w:val="21"/>
                                      <w:lang w:eastAsia="ja-JP"/>
                                    </w:rPr>
                                    <w:t>*</w:t>
                                  </w:r>
                                  <w:r w:rsidRPr="000A0522">
                                    <w:rPr>
                                      <w:rFonts w:eastAsia="游明朝"/>
                                      <w:iCs/>
                                      <w:sz w:val="21"/>
                                      <w:szCs w:val="21"/>
                                      <w:lang w:eastAsia="ja-JP"/>
                                    </w:rPr>
                                    <w:t>]</w:t>
                                  </w:r>
                                </w:p>
                              </w:tc>
                              <w:tc>
                                <w:tcPr>
                                  <w:tcW w:w="2154" w:type="dxa"/>
                                  <w:tcBorders>
                                    <w:top w:val="single" w:sz="4" w:space="0" w:color="auto"/>
                                    <w:left w:val="single" w:sz="4" w:space="0" w:color="auto"/>
                                    <w:bottom w:val="single" w:sz="4" w:space="0" w:color="auto"/>
                                  </w:tcBorders>
                                </w:tcPr>
                                <w:p w14:paraId="085B0B14"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5 [steps</w:t>
                                  </w:r>
                                  <w:r w:rsidRPr="004902D6">
                                    <w:rPr>
                                      <w:rFonts w:eastAsia="游明朝"/>
                                      <w:iCs/>
                                      <w:sz w:val="21"/>
                                      <w:szCs w:val="21"/>
                                      <w:lang w:eastAsia="ja-JP"/>
                                    </w:rPr>
                                    <w:t>*</w:t>
                                  </w:r>
                                  <w:r w:rsidRPr="000A0522">
                                    <w:rPr>
                                      <w:rFonts w:eastAsia="游明朝"/>
                                      <w:iCs/>
                                      <w:sz w:val="21"/>
                                      <w:szCs w:val="21"/>
                                      <w:lang w:eastAsia="ja-JP"/>
                                    </w:rPr>
                                    <w:t>]</w:t>
                                  </w:r>
                                </w:p>
                              </w:tc>
                            </w:tr>
                          </w:tbl>
                          <w:p w14:paraId="3FAA1A48" w14:textId="2C600026" w:rsidR="00506223" w:rsidRPr="002D6938" w:rsidRDefault="00506223" w:rsidP="00506223">
                            <w:pPr>
                              <w:spacing w:before="120" w:after="0"/>
                              <w:rPr>
                                <w:rFonts w:eastAsia="游明朝"/>
                                <w:sz w:val="21"/>
                                <w:szCs w:val="21"/>
                                <w:lang w:eastAsia="ja-JP"/>
                              </w:rPr>
                            </w:pPr>
                            <w:r w:rsidRPr="002D6938">
                              <w:rPr>
                                <w:rFonts w:eastAsia="游明朝"/>
                                <w:sz w:val="21"/>
                                <w:szCs w:val="21"/>
                                <w:lang w:eastAsia="ja-JP"/>
                              </w:rPr>
                              <w:t>*OCWD’s 1</w:t>
                            </w:r>
                            <w:r>
                              <w:rPr>
                                <w:rFonts w:eastAsia="游明朝"/>
                                <w:sz w:val="21"/>
                                <w:szCs w:val="21"/>
                                <w:lang w:eastAsia="ja-JP"/>
                              </w:rPr>
                              <w:t>-</w:t>
                            </w:r>
                            <w:r w:rsidRPr="002D6938">
                              <w:rPr>
                                <w:rFonts w:eastAsia="游明朝"/>
                                <w:sz w:val="21"/>
                                <w:szCs w:val="21"/>
                                <w:lang w:eastAsia="ja-JP"/>
                              </w:rPr>
                              <w:t>step is 30</w:t>
                            </w:r>
                            <w:r>
                              <w:rPr>
                                <w:rFonts w:eastAsia="游明朝"/>
                                <w:sz w:val="21"/>
                                <w:szCs w:val="21"/>
                                <w:lang w:eastAsia="ja-JP"/>
                              </w:rPr>
                              <w:t>-</w:t>
                            </w:r>
                            <w:r w:rsidRPr="002D6938">
                              <w:rPr>
                                <w:rFonts w:eastAsia="游明朝"/>
                                <w:sz w:val="21"/>
                                <w:szCs w:val="21"/>
                                <w:lang w:eastAsia="ja-JP"/>
                              </w:rPr>
                              <w:t>minute and LVMWD’s 1</w:t>
                            </w:r>
                            <w:r>
                              <w:rPr>
                                <w:rFonts w:eastAsia="游明朝"/>
                                <w:sz w:val="21"/>
                                <w:szCs w:val="21"/>
                                <w:lang w:eastAsia="ja-JP"/>
                              </w:rPr>
                              <w:t>-</w:t>
                            </w:r>
                            <w:r w:rsidRPr="002D6938">
                              <w:rPr>
                                <w:rFonts w:eastAsia="游明朝"/>
                                <w:sz w:val="21"/>
                                <w:szCs w:val="21"/>
                                <w:lang w:eastAsia="ja-JP"/>
                              </w:rPr>
                              <w:t>step is 1</w:t>
                            </w:r>
                            <w:r>
                              <w:rPr>
                                <w:rFonts w:eastAsia="游明朝"/>
                                <w:sz w:val="21"/>
                                <w:szCs w:val="21"/>
                                <w:lang w:eastAsia="ja-JP"/>
                              </w:rPr>
                              <w:t>-</w:t>
                            </w:r>
                            <w:r w:rsidRPr="002D6938">
                              <w:rPr>
                                <w:rFonts w:eastAsia="游明朝"/>
                                <w:sz w:val="21"/>
                                <w:szCs w:val="21"/>
                                <w:lang w:eastAsia="ja-JP"/>
                              </w:rPr>
                              <w:t xml:space="preserve">minute in the condition of </w:t>
                            </w:r>
                            <w:r w:rsidR="00DE792C">
                              <w:rPr>
                                <w:rFonts w:eastAsia="游明朝"/>
                                <w:sz w:val="21"/>
                                <w:szCs w:val="21"/>
                                <w:lang w:eastAsia="ja-JP"/>
                              </w:rPr>
                              <w:t xml:space="preserve">(2) </w:t>
                            </w:r>
                            <w:r w:rsidRPr="002D6938">
                              <w:rPr>
                                <w:rFonts w:eastAsia="游明朝"/>
                                <w:sz w:val="21"/>
                                <w:szCs w:val="21"/>
                                <w:lang w:eastAsia="ja-JP"/>
                              </w:rPr>
                              <w:t xml:space="preserve">and </w:t>
                            </w:r>
                            <w:r w:rsidR="00DE792C">
                              <w:rPr>
                                <w:rFonts w:eastAsia="游明朝"/>
                                <w:sz w:val="21"/>
                                <w:szCs w:val="21"/>
                                <w:lang w:eastAsia="ja-JP"/>
                              </w:rPr>
                              <w:t>(4)</w:t>
                            </w:r>
                            <w:r w:rsidRPr="002D6938">
                              <w:rPr>
                                <w:rFonts w:eastAsia="游明朝"/>
                                <w:sz w:val="21"/>
                                <w:szCs w:val="21"/>
                                <w:lang w:eastAsia="ja-JP"/>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321FB" id="_x0000_s1083" type="#_x0000_t202" style="position:absolute;margin-left:.85pt;margin-top:23.95pt;width:467.7pt;height:119.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" stroked="f">
                <v:textbox>
                  <w:txbxContent>
                    <w:p w14:paraId="24CB0A4A" w14:textId="35DB964C" w:rsidR="00506223" w:rsidRDefault="00506223" w:rsidP="00506223">
                      <w:pPr>
                        <w:pStyle w:val="a4"/>
                        <w:spacing w:before="120" w:after="0"/>
                        <w:ind w:left="0"/>
                        <w:jc w:val="center"/>
                        <w:rPr>
                          <w:b/>
                          <w:bCs/>
                          <w:lang w:eastAsia="ja-JP"/>
                        </w:rPr>
                      </w:pPr>
                      <w:r>
                        <w:rPr>
                          <w:b/>
                          <w:bCs/>
                          <w:lang w:eastAsia="ja-JP"/>
                        </w:rPr>
                        <w:t>Table</w:t>
                      </w:r>
                      <w:r w:rsidRPr="00105B69">
                        <w:rPr>
                          <w:b/>
                          <w:bCs/>
                          <w:lang w:eastAsia="ja-JP"/>
                        </w:rPr>
                        <w:t xml:space="preserve"> </w:t>
                      </w:r>
                      <w:r>
                        <w:rPr>
                          <w:b/>
                          <w:bCs/>
                          <w:lang w:eastAsia="ja-JP"/>
                        </w:rPr>
                        <w:t>A3.1</w:t>
                      </w:r>
                      <w:r w:rsidRPr="00105B69">
                        <w:rPr>
                          <w:b/>
                          <w:bCs/>
                          <w:lang w:eastAsia="ja-JP"/>
                        </w:rPr>
                        <w:t xml:space="preserve">: </w:t>
                      </w:r>
                      <w:r w:rsidRPr="00F30646">
                        <w:rPr>
                          <w:b/>
                          <w:bCs/>
                          <w:lang w:eastAsia="ja-JP"/>
                        </w:rPr>
                        <w:t xml:space="preserve">Thresholds for </w:t>
                      </w:r>
                      <w:r>
                        <w:rPr>
                          <w:b/>
                          <w:bCs/>
                          <w:lang w:eastAsia="ja-JP"/>
                        </w:rPr>
                        <w:t>E</w:t>
                      </w:r>
                      <w:r w:rsidRPr="00F30646">
                        <w:rPr>
                          <w:b/>
                          <w:bCs/>
                          <w:lang w:eastAsia="ja-JP"/>
                        </w:rPr>
                        <w:t xml:space="preserve">ach </w:t>
                      </w:r>
                      <w:r>
                        <w:rPr>
                          <w:b/>
                          <w:bCs/>
                          <w:lang w:eastAsia="ja-JP"/>
                        </w:rPr>
                        <w:t>O</w:t>
                      </w:r>
                      <w:r w:rsidRPr="00F30646">
                        <w:rPr>
                          <w:b/>
                          <w:bCs/>
                          <w:lang w:eastAsia="ja-JP"/>
                        </w:rPr>
                        <w:t xml:space="preserve">perating </w:t>
                      </w:r>
                      <w:r>
                        <w:rPr>
                          <w:b/>
                          <w:bCs/>
                          <w:lang w:eastAsia="ja-JP"/>
                        </w:rPr>
                        <w:t>C</w:t>
                      </w:r>
                      <w:r w:rsidRPr="00F30646">
                        <w:rPr>
                          <w:b/>
                          <w:bCs/>
                          <w:lang w:eastAsia="ja-JP"/>
                        </w:rPr>
                        <w:t xml:space="preserve">ondition in </w:t>
                      </w:r>
                      <w:r w:rsidR="007B1CDF">
                        <w:rPr>
                          <w:b/>
                          <w:bCs/>
                          <w:lang w:eastAsia="ja-JP"/>
                        </w:rPr>
                        <w:t>Step 1</w:t>
                      </w:r>
                      <w:r w:rsidR="007B1CDF" w:rsidRPr="00922F24">
                        <w:rPr>
                          <w:b/>
                          <w:bCs/>
                          <w:lang w:eastAsia="ja-JP"/>
                        </w:rPr>
                        <w:t xml:space="preserve"> </w:t>
                      </w:r>
                      <w:r>
                        <w:rPr>
                          <w:b/>
                          <w:bCs/>
                          <w:lang w:eastAsia="ja-JP"/>
                        </w:rPr>
                        <w:t>(</w:t>
                      </w:r>
                      <w:r w:rsidRPr="00F30646">
                        <w:rPr>
                          <w:b/>
                          <w:bCs/>
                          <w:lang w:eastAsia="ja-JP"/>
                        </w:rPr>
                        <w:t>OCWD, LVMWD</w:t>
                      </w:r>
                      <w:r>
                        <w:rPr>
                          <w:b/>
                          <w:bCs/>
                          <w:lang w:eastAsia="ja-JP"/>
                        </w:rPr>
                        <w:t>)</w:t>
                      </w:r>
                    </w:p>
                    <w:tbl>
                      <w:tblPr>
                        <w:tblStyle w:val="3-1"/>
                        <w:tblW w:w="8926" w:type="dxa"/>
                        <w:tblBorders>
                          <w:top w:val="single" w:sz="4" w:space="0" w:color="auto"/>
                          <w:left w:val="single" w:sz="4" w:space="0" w:color="auto"/>
                          <w:bottom w:val="single" w:sz="4" w:space="0" w:color="auto"/>
                          <w:right w:val="single" w:sz="4" w:space="0" w:color="auto"/>
                          <w:insideH w:val="single" w:sz="4" w:space="0" w:color="4472C4" w:themeColor="accent1"/>
                        </w:tblBorders>
                        <w:tblLayout w:type="fixed"/>
                        <w:tblLook w:val="04A0" w:firstRow="1" w:lastRow="0" w:firstColumn="1" w:lastColumn="0" w:noHBand="0" w:noVBand="1"/>
                      </w:tblPr>
                      <w:tblGrid>
                        <w:gridCol w:w="988"/>
                        <w:gridCol w:w="3638"/>
                        <w:gridCol w:w="2146"/>
                        <w:gridCol w:w="2154"/>
                      </w:tblGrid>
                      <w:tr w:rsidR="00DE792C" w:rsidRPr="00BD734D" w14:paraId="392C456E" w14:textId="77777777" w:rsidTr="008F2DE3">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988" w:type="dxa"/>
                            <w:tcBorders>
                              <w:bottom w:val="single" w:sz="4" w:space="0" w:color="auto"/>
                            </w:tcBorders>
                          </w:tcPr>
                          <w:p w14:paraId="1C568D2E" w14:textId="77777777" w:rsidR="00506223" w:rsidRPr="00BD734D" w:rsidRDefault="00506223" w:rsidP="00F30646">
                            <w:pPr>
                              <w:spacing w:after="0"/>
                              <w:jc w:val="both"/>
                              <w:rPr>
                                <w:rFonts w:eastAsia="游明朝"/>
                                <w:iCs/>
                                <w:color w:val="FFFFFF" w:themeColor="background1"/>
                                <w:sz w:val="21"/>
                                <w:szCs w:val="21"/>
                                <w:lang w:eastAsia="ja-JP"/>
                              </w:rPr>
                            </w:pPr>
                          </w:p>
                        </w:tc>
                        <w:tc>
                          <w:tcPr>
                            <w:tcW w:w="3638" w:type="dxa"/>
                            <w:tcBorders>
                              <w:bottom w:val="single" w:sz="4" w:space="0" w:color="auto"/>
                            </w:tcBorders>
                            <w:vAlign w:val="center"/>
                          </w:tcPr>
                          <w:p w14:paraId="3F72DE73"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Pr>
                                <w:rFonts w:eastAsia="游明朝"/>
                                <w:iCs/>
                                <w:color w:val="FFFFFF" w:themeColor="background1"/>
                                <w:sz w:val="21"/>
                                <w:szCs w:val="21"/>
                                <w:lang w:eastAsia="ja-JP"/>
                              </w:rPr>
                              <w:t>I</w:t>
                            </w:r>
                            <w:r w:rsidRPr="009613BC">
                              <w:rPr>
                                <w:rFonts w:eastAsia="游明朝"/>
                                <w:iCs/>
                                <w:color w:val="FFFFFF" w:themeColor="background1"/>
                                <w:sz w:val="21"/>
                                <w:szCs w:val="21"/>
                                <w:lang w:eastAsia="ja-JP"/>
                              </w:rPr>
                              <w:t>tem</w:t>
                            </w:r>
                            <w:r>
                              <w:rPr>
                                <w:rFonts w:eastAsia="游明朝"/>
                                <w:iCs/>
                                <w:color w:val="FFFFFF" w:themeColor="background1"/>
                                <w:sz w:val="21"/>
                                <w:szCs w:val="21"/>
                                <w:lang w:eastAsia="ja-JP"/>
                              </w:rPr>
                              <w:t>s</w:t>
                            </w:r>
                          </w:p>
                        </w:tc>
                        <w:tc>
                          <w:tcPr>
                            <w:tcW w:w="2146" w:type="dxa"/>
                            <w:tcBorders>
                              <w:bottom w:val="single" w:sz="4" w:space="0" w:color="auto"/>
                            </w:tcBorders>
                            <w:vAlign w:val="center"/>
                          </w:tcPr>
                          <w:p w14:paraId="34CCB938"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OCWD</w:t>
                            </w:r>
                          </w:p>
                        </w:tc>
                        <w:tc>
                          <w:tcPr>
                            <w:tcW w:w="2154" w:type="dxa"/>
                            <w:tcBorders>
                              <w:bottom w:val="single" w:sz="4" w:space="0" w:color="auto"/>
                            </w:tcBorders>
                            <w:vAlign w:val="center"/>
                          </w:tcPr>
                          <w:p w14:paraId="2CEA7236" w14:textId="77777777" w:rsidR="00506223" w:rsidRPr="00BD734D" w:rsidRDefault="00506223" w:rsidP="00F30646">
                            <w:pPr>
                              <w:spacing w:after="0"/>
                              <w:jc w:val="both"/>
                              <w:cnfStyle w:val="100000000000" w:firstRow="1" w:lastRow="0" w:firstColumn="0" w:lastColumn="0" w:oddVBand="0" w:evenVBand="0" w:oddHBand="0" w:evenHBand="0" w:firstRowFirstColumn="0" w:firstRowLastColumn="0" w:lastRowFirstColumn="0" w:lastRowLastColumn="0"/>
                              <w:rPr>
                                <w:rFonts w:eastAsia="游明朝"/>
                                <w:iCs/>
                                <w:color w:val="FFFFFF" w:themeColor="background1"/>
                                <w:sz w:val="21"/>
                                <w:szCs w:val="21"/>
                                <w:lang w:eastAsia="ja-JP"/>
                              </w:rPr>
                            </w:pPr>
                            <w:r w:rsidRPr="00BD734D">
                              <w:rPr>
                                <w:rFonts w:eastAsia="游明朝" w:hint="eastAsia"/>
                                <w:iCs/>
                                <w:color w:val="FFFFFF" w:themeColor="background1"/>
                                <w:sz w:val="21"/>
                                <w:szCs w:val="21"/>
                                <w:lang w:eastAsia="ja-JP"/>
                              </w:rPr>
                              <w:t>LVMWD</w:t>
                            </w:r>
                          </w:p>
                        </w:tc>
                      </w:tr>
                      <w:tr w:rsidR="00DE792C" w:rsidRPr="00BD734D" w14:paraId="05F21FB9"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val="restart"/>
                            <w:tcBorders>
                              <w:top w:val="single" w:sz="4" w:space="0" w:color="auto"/>
                              <w:bottom w:val="single" w:sz="4" w:space="0" w:color="auto"/>
                              <w:right w:val="single" w:sz="4" w:space="0" w:color="auto"/>
                            </w:tcBorders>
                            <w:vAlign w:val="center"/>
                          </w:tcPr>
                          <w:p w14:paraId="72704F32" w14:textId="4421B4A1" w:rsidR="00506223" w:rsidRPr="000A0522" w:rsidRDefault="00DE792C" w:rsidP="00F30646">
                            <w:pPr>
                              <w:spacing w:after="0"/>
                              <w:jc w:val="center"/>
                              <w:rPr>
                                <w:rFonts w:eastAsia="游明朝"/>
                                <w:b w:val="0"/>
                                <w:bCs w:val="0"/>
                                <w:iCs/>
                                <w:sz w:val="21"/>
                                <w:szCs w:val="21"/>
                                <w:lang w:eastAsia="ja-JP"/>
                              </w:rPr>
                            </w:pPr>
                            <w:r>
                              <w:rPr>
                                <w:rFonts w:eastAsia="游明朝"/>
                                <w:b w:val="0"/>
                                <w:bCs w:val="0"/>
                                <w:iCs/>
                                <w:sz w:val="21"/>
                                <w:szCs w:val="21"/>
                                <w:lang w:eastAsia="ja-JP"/>
                              </w:rPr>
                              <w:t>Step 1</w:t>
                            </w:r>
                          </w:p>
                        </w:tc>
                        <w:tc>
                          <w:tcPr>
                            <w:tcW w:w="3638" w:type="dxa"/>
                            <w:tcBorders>
                              <w:top w:val="single" w:sz="4" w:space="0" w:color="auto"/>
                              <w:left w:val="single" w:sz="4" w:space="0" w:color="auto"/>
                              <w:bottom w:val="single" w:sz="4" w:space="0" w:color="auto"/>
                              <w:right w:val="single" w:sz="4" w:space="0" w:color="auto"/>
                            </w:tcBorders>
                          </w:tcPr>
                          <w:p w14:paraId="599B20E2" w14:textId="5C1B6837" w:rsidR="00506223" w:rsidRPr="000A0522" w:rsidRDefault="008662A4">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sz w:val="21"/>
                                <w:szCs w:val="21"/>
                              </w:rPr>
                              <w:t xml:space="preserve">(1) </w:t>
                            </w:r>
                            <w:r w:rsidR="00506223" w:rsidRPr="000A0522">
                              <w:rPr>
                                <w:rFonts w:eastAsia="游明朝"/>
                                <w:iCs/>
                                <w:sz w:val="21"/>
                                <w:szCs w:val="21"/>
                                <w:lang w:eastAsia="ja-JP"/>
                              </w:rPr>
                              <w:t>Feed Flow Rate</w:t>
                            </w:r>
                          </w:p>
                        </w:tc>
                        <w:tc>
                          <w:tcPr>
                            <w:tcW w:w="2146" w:type="dxa"/>
                            <w:tcBorders>
                              <w:top w:val="single" w:sz="4" w:space="0" w:color="auto"/>
                              <w:left w:val="single" w:sz="4" w:space="0" w:color="auto"/>
                              <w:bottom w:val="single" w:sz="4" w:space="0" w:color="auto"/>
                              <w:right w:val="single" w:sz="4" w:space="0" w:color="auto"/>
                            </w:tcBorders>
                          </w:tcPr>
                          <w:p w14:paraId="2F495159"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3000 [gpm] </w:t>
                            </w:r>
                          </w:p>
                        </w:tc>
                        <w:tc>
                          <w:tcPr>
                            <w:tcW w:w="2154" w:type="dxa"/>
                            <w:tcBorders>
                              <w:top w:val="single" w:sz="4" w:space="0" w:color="auto"/>
                              <w:left w:val="single" w:sz="4" w:space="0" w:color="auto"/>
                              <w:bottom w:val="single" w:sz="4" w:space="0" w:color="auto"/>
                            </w:tcBorders>
                          </w:tcPr>
                          <w:p w14:paraId="2AC2959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10 [gpm] </w:t>
                            </w:r>
                          </w:p>
                        </w:tc>
                      </w:tr>
                      <w:tr w:rsidR="00DE792C" w:rsidRPr="00BD734D" w14:paraId="213451F2"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34B7A97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04ED08FC" w14:textId="3CF03A65" w:rsidR="00506223" w:rsidRPr="008F2DE3" w:rsidRDefault="008662A4" w:rsidP="00B00652">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Pr>
                                <w:rFonts w:eastAsia="游明朝"/>
                                <w:iCs/>
                                <w:sz w:val="21"/>
                                <w:szCs w:val="21"/>
                                <w:lang w:eastAsia="ja-JP"/>
                              </w:rPr>
                              <w:t>(2) C</w:t>
                            </w:r>
                            <w:r w:rsidR="00506223" w:rsidRPr="008F2DE3">
                              <w:rPr>
                                <w:rFonts w:eastAsia="游明朝"/>
                                <w:iCs/>
                                <w:sz w:val="21"/>
                                <w:szCs w:val="21"/>
                                <w:lang w:eastAsia="ja-JP"/>
                              </w:rPr>
                              <w:t>onstant Value Continuation Steps</w:t>
                            </w:r>
                          </w:p>
                        </w:tc>
                        <w:tc>
                          <w:tcPr>
                            <w:tcW w:w="2146" w:type="dxa"/>
                            <w:tcBorders>
                              <w:top w:val="single" w:sz="4" w:space="0" w:color="auto"/>
                              <w:left w:val="single" w:sz="4" w:space="0" w:color="auto"/>
                              <w:bottom w:val="single" w:sz="4" w:space="0" w:color="auto"/>
                              <w:right w:val="single" w:sz="4" w:space="0" w:color="auto"/>
                            </w:tcBorders>
                          </w:tcPr>
                          <w:p w14:paraId="147E5B5B"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5 [steps</w:t>
                            </w:r>
                            <w:r>
                              <w:rPr>
                                <w:rFonts w:eastAsia="游明朝"/>
                                <w:iCs/>
                                <w:sz w:val="21"/>
                                <w:szCs w:val="21"/>
                                <w:lang w:eastAsia="ja-JP"/>
                              </w:rPr>
                              <w:t>*</w:t>
                            </w:r>
                            <w:r w:rsidRPr="000A0522">
                              <w:rPr>
                                <w:rFonts w:eastAsia="游明朝"/>
                                <w:iCs/>
                                <w:sz w:val="21"/>
                                <w:szCs w:val="21"/>
                                <w:lang w:eastAsia="ja-JP"/>
                              </w:rPr>
                              <w:t xml:space="preserve">] </w:t>
                            </w:r>
                          </w:p>
                        </w:tc>
                        <w:tc>
                          <w:tcPr>
                            <w:tcW w:w="2154" w:type="dxa"/>
                            <w:tcBorders>
                              <w:top w:val="single" w:sz="4" w:space="0" w:color="auto"/>
                              <w:left w:val="single" w:sz="4" w:space="0" w:color="auto"/>
                              <w:bottom w:val="single" w:sz="4" w:space="0" w:color="auto"/>
                            </w:tcBorders>
                          </w:tcPr>
                          <w:p w14:paraId="4E836130"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10 [steps</w:t>
                            </w:r>
                            <w:r w:rsidRPr="004902D6">
                              <w:rPr>
                                <w:rFonts w:eastAsia="游明朝"/>
                                <w:iCs/>
                                <w:sz w:val="21"/>
                                <w:szCs w:val="21"/>
                                <w:lang w:eastAsia="ja-JP"/>
                              </w:rPr>
                              <w:t>*</w:t>
                            </w:r>
                            <w:r w:rsidRPr="000A0522">
                              <w:rPr>
                                <w:rFonts w:eastAsia="游明朝"/>
                                <w:iCs/>
                                <w:sz w:val="21"/>
                                <w:szCs w:val="21"/>
                                <w:lang w:eastAsia="ja-JP"/>
                              </w:rPr>
                              <w:t xml:space="preserve">] </w:t>
                            </w:r>
                          </w:p>
                        </w:tc>
                      </w:tr>
                      <w:tr w:rsidR="00DE792C" w:rsidRPr="00BD734D" w14:paraId="7F2D8D72" w14:textId="77777777" w:rsidTr="008F2DE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6F386CC7"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62B21384" w14:textId="66FD0E01" w:rsidR="00506223" w:rsidRPr="000A0522" w:rsidRDefault="008662A4" w:rsidP="00F30646">
                            <w:pPr>
                              <w:spacing w:after="0"/>
                              <w:cnfStyle w:val="000000100000" w:firstRow="0" w:lastRow="0" w:firstColumn="0" w:lastColumn="0" w:oddVBand="0" w:evenVBand="0" w:oddHBand="1"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(3) </w:t>
                            </w:r>
                            <w:r w:rsidR="00506223" w:rsidRPr="000A0522">
                              <w:rPr>
                                <w:rFonts w:eastAsia="游明朝"/>
                                <w:iCs/>
                                <w:sz w:val="21"/>
                                <w:szCs w:val="21"/>
                                <w:lang w:eastAsia="ja-JP"/>
                              </w:rPr>
                              <w:t>Changing Rate</w:t>
                            </w:r>
                          </w:p>
                        </w:tc>
                        <w:tc>
                          <w:tcPr>
                            <w:tcW w:w="2146" w:type="dxa"/>
                            <w:tcBorders>
                              <w:top w:val="single" w:sz="4" w:space="0" w:color="auto"/>
                              <w:left w:val="single" w:sz="4" w:space="0" w:color="auto"/>
                              <w:bottom w:val="single" w:sz="4" w:space="0" w:color="auto"/>
                              <w:right w:val="single" w:sz="4" w:space="0" w:color="auto"/>
                            </w:tcBorders>
                          </w:tcPr>
                          <w:p w14:paraId="64A3874B"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c>
                          <w:tcPr>
                            <w:tcW w:w="2154" w:type="dxa"/>
                            <w:tcBorders>
                              <w:top w:val="single" w:sz="4" w:space="0" w:color="auto"/>
                              <w:left w:val="single" w:sz="4" w:space="0" w:color="auto"/>
                              <w:bottom w:val="single" w:sz="4" w:space="0" w:color="auto"/>
                            </w:tcBorders>
                          </w:tcPr>
                          <w:p w14:paraId="708A2800" w14:textId="77777777" w:rsidR="00506223" w:rsidRPr="000A0522" w:rsidRDefault="00506223" w:rsidP="00F30646">
                            <w:pPr>
                              <w:spacing w:after="0"/>
                              <w:cnfStyle w:val="000000100000" w:firstRow="0" w:lastRow="0" w:firstColumn="0" w:lastColumn="0" w:oddVBand="0" w:evenVBand="0" w:oddHBand="1" w:evenHBand="0" w:firstRowFirstColumn="0" w:firstRowLastColumn="0" w:lastRowFirstColumn="0" w:lastRowLastColumn="0"/>
                              <w:rPr>
                                <w:rFonts w:eastAsia="游明朝"/>
                                <w:iCs/>
                                <w:sz w:val="21"/>
                                <w:szCs w:val="21"/>
                                <w:lang w:eastAsia="ja-JP"/>
                              </w:rPr>
                            </w:pPr>
                            <m:oMath>
                              <m:r>
                                <w:rPr>
                                  <w:rFonts w:ascii="Cambria Math" w:eastAsia="游明朝" w:hAnsi="Cambria Math"/>
                                  <w:sz w:val="21"/>
                                  <w:szCs w:val="21"/>
                                  <w:lang w:eastAsia="ja-JP"/>
                                </w:rPr>
                                <m:t>≥</m:t>
                              </m:r>
                            </m:oMath>
                            <w:r w:rsidRPr="000A0522">
                              <w:rPr>
                                <w:rFonts w:eastAsia="游明朝"/>
                                <w:iCs/>
                                <w:sz w:val="21"/>
                                <w:szCs w:val="21"/>
                                <w:lang w:eastAsia="ja-JP"/>
                              </w:rPr>
                              <w:t xml:space="preserve">20% </w:t>
                            </w:r>
                          </w:p>
                        </w:tc>
                      </w:tr>
                      <w:tr w:rsidR="00DE792C" w:rsidRPr="00BD734D" w14:paraId="27C4B03F" w14:textId="77777777" w:rsidTr="008F2DE3">
                        <w:trPr>
                          <w:trHeight w:val="283"/>
                        </w:trPr>
                        <w:tc>
                          <w:tcPr>
                            <w:cnfStyle w:val="001000000000" w:firstRow="0" w:lastRow="0" w:firstColumn="1" w:lastColumn="0" w:oddVBand="0" w:evenVBand="0" w:oddHBand="0" w:evenHBand="0" w:firstRowFirstColumn="0" w:firstRowLastColumn="0" w:lastRowFirstColumn="0" w:lastRowLastColumn="0"/>
                            <w:tcW w:w="988" w:type="dxa"/>
                            <w:vMerge/>
                            <w:tcBorders>
                              <w:top w:val="single" w:sz="4" w:space="0" w:color="auto"/>
                              <w:bottom w:val="single" w:sz="4" w:space="0" w:color="auto"/>
                              <w:right w:val="single" w:sz="4" w:space="0" w:color="auto"/>
                            </w:tcBorders>
                          </w:tcPr>
                          <w:p w14:paraId="11983B96" w14:textId="77777777" w:rsidR="00506223" w:rsidRPr="000A0522" w:rsidRDefault="00506223" w:rsidP="00F30646">
                            <w:pPr>
                              <w:spacing w:after="0"/>
                              <w:rPr>
                                <w:rFonts w:eastAsia="游明朝"/>
                                <w:iCs/>
                                <w:sz w:val="21"/>
                                <w:szCs w:val="21"/>
                                <w:lang w:eastAsia="ja-JP"/>
                              </w:rPr>
                            </w:pPr>
                          </w:p>
                        </w:tc>
                        <w:tc>
                          <w:tcPr>
                            <w:tcW w:w="3638" w:type="dxa"/>
                            <w:tcBorders>
                              <w:top w:val="single" w:sz="4" w:space="0" w:color="auto"/>
                              <w:left w:val="single" w:sz="4" w:space="0" w:color="auto"/>
                              <w:bottom w:val="single" w:sz="4" w:space="0" w:color="auto"/>
                              <w:right w:val="single" w:sz="4" w:space="0" w:color="auto"/>
                            </w:tcBorders>
                          </w:tcPr>
                          <w:p w14:paraId="1832B5FF" w14:textId="01CA786D" w:rsidR="00506223" w:rsidRPr="000A0522" w:rsidRDefault="008662A4" w:rsidP="00F30646">
                            <w:pPr>
                              <w:spacing w:after="0"/>
                              <w:cnfStyle w:val="000000000000" w:firstRow="0" w:lastRow="0" w:firstColumn="0" w:lastColumn="0" w:oddVBand="0" w:evenVBand="0" w:oddHBand="0" w:evenHBand="0" w:firstRowFirstColumn="0" w:firstRowLastColumn="0" w:lastRowFirstColumn="0" w:lastRowLastColumn="0"/>
                              <w:rPr>
                                <w:rFonts w:eastAsia="游明朝"/>
                                <w:b/>
                                <w:bCs/>
                                <w:iCs/>
                                <w:sz w:val="21"/>
                                <w:szCs w:val="21"/>
                                <w:lang w:eastAsia="ja-JP"/>
                              </w:rPr>
                            </w:pPr>
                            <w:r w:rsidRPr="008F2DE3">
                              <w:rPr>
                                <w:rFonts w:eastAsia="游明朝"/>
                                <w:sz w:val="21"/>
                                <w:szCs w:val="21"/>
                                <w:lang w:eastAsia="ja-JP"/>
                              </w:rPr>
                              <w:t xml:space="preserve">(4) </w:t>
                            </w:r>
                            <w:r w:rsidR="00DE792C">
                              <w:rPr>
                                <w:rFonts w:eastAsia="游明朝"/>
                                <w:iCs/>
                                <w:sz w:val="21"/>
                                <w:szCs w:val="21"/>
                                <w:lang w:eastAsia="ja-JP"/>
                              </w:rPr>
                              <w:t>M</w:t>
                            </w:r>
                            <w:r w:rsidR="00506223" w:rsidRPr="000A0522">
                              <w:rPr>
                                <w:rFonts w:eastAsia="游明朝"/>
                                <w:iCs/>
                                <w:sz w:val="21"/>
                                <w:szCs w:val="21"/>
                                <w:lang w:eastAsia="ja-JP"/>
                              </w:rPr>
                              <w:t>argin</w:t>
                            </w:r>
                          </w:p>
                        </w:tc>
                        <w:tc>
                          <w:tcPr>
                            <w:tcW w:w="2146" w:type="dxa"/>
                            <w:tcBorders>
                              <w:top w:val="single" w:sz="4" w:space="0" w:color="auto"/>
                              <w:left w:val="single" w:sz="4" w:space="0" w:color="auto"/>
                              <w:bottom w:val="single" w:sz="4" w:space="0" w:color="auto"/>
                              <w:right w:val="single" w:sz="4" w:space="0" w:color="auto"/>
                            </w:tcBorders>
                          </w:tcPr>
                          <w:p w14:paraId="6C7CBC92"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2 [steps</w:t>
                            </w:r>
                            <w:r w:rsidRPr="004902D6">
                              <w:rPr>
                                <w:rFonts w:eastAsia="游明朝"/>
                                <w:iCs/>
                                <w:sz w:val="21"/>
                                <w:szCs w:val="21"/>
                                <w:lang w:eastAsia="ja-JP"/>
                              </w:rPr>
                              <w:t>*</w:t>
                            </w:r>
                            <w:r w:rsidRPr="000A0522">
                              <w:rPr>
                                <w:rFonts w:eastAsia="游明朝"/>
                                <w:iCs/>
                                <w:sz w:val="21"/>
                                <w:szCs w:val="21"/>
                                <w:lang w:eastAsia="ja-JP"/>
                              </w:rPr>
                              <w:t>]</w:t>
                            </w:r>
                          </w:p>
                        </w:tc>
                        <w:tc>
                          <w:tcPr>
                            <w:tcW w:w="2154" w:type="dxa"/>
                            <w:tcBorders>
                              <w:top w:val="single" w:sz="4" w:space="0" w:color="auto"/>
                              <w:left w:val="single" w:sz="4" w:space="0" w:color="auto"/>
                              <w:bottom w:val="single" w:sz="4" w:space="0" w:color="auto"/>
                            </w:tcBorders>
                          </w:tcPr>
                          <w:p w14:paraId="085B0B14" w14:textId="77777777" w:rsidR="00506223" w:rsidRPr="000A0522" w:rsidRDefault="00506223" w:rsidP="00F30646">
                            <w:pPr>
                              <w:spacing w:after="0"/>
                              <w:cnfStyle w:val="000000000000" w:firstRow="0" w:lastRow="0" w:firstColumn="0" w:lastColumn="0" w:oddVBand="0" w:evenVBand="0" w:oddHBand="0" w:evenHBand="0" w:firstRowFirstColumn="0" w:firstRowLastColumn="0" w:lastRowFirstColumn="0" w:lastRowLastColumn="0"/>
                              <w:rPr>
                                <w:rFonts w:eastAsia="游明朝"/>
                                <w:iCs/>
                                <w:sz w:val="21"/>
                                <w:szCs w:val="21"/>
                                <w:lang w:eastAsia="ja-JP"/>
                              </w:rPr>
                            </w:pPr>
                            <w:r w:rsidRPr="000A0522">
                              <w:rPr>
                                <w:rFonts w:eastAsia="游明朝"/>
                                <w:iCs/>
                                <w:sz w:val="21"/>
                                <w:szCs w:val="21"/>
                                <w:lang w:eastAsia="ja-JP"/>
                              </w:rPr>
                              <w:t>5 [steps</w:t>
                            </w:r>
                            <w:r w:rsidRPr="004902D6">
                              <w:rPr>
                                <w:rFonts w:eastAsia="游明朝"/>
                                <w:iCs/>
                                <w:sz w:val="21"/>
                                <w:szCs w:val="21"/>
                                <w:lang w:eastAsia="ja-JP"/>
                              </w:rPr>
                              <w:t>*</w:t>
                            </w:r>
                            <w:r w:rsidRPr="000A0522">
                              <w:rPr>
                                <w:rFonts w:eastAsia="游明朝"/>
                                <w:iCs/>
                                <w:sz w:val="21"/>
                                <w:szCs w:val="21"/>
                                <w:lang w:eastAsia="ja-JP"/>
                              </w:rPr>
                              <w:t>]</w:t>
                            </w:r>
                          </w:p>
                        </w:tc>
                      </w:tr>
                    </w:tbl>
                    <w:p w14:paraId="3FAA1A48" w14:textId="2C600026" w:rsidR="00506223" w:rsidRPr="002D6938" w:rsidRDefault="00506223" w:rsidP="00506223">
                      <w:pPr>
                        <w:spacing w:before="120" w:after="0"/>
                        <w:rPr>
                          <w:rFonts w:eastAsia="游明朝"/>
                          <w:sz w:val="21"/>
                          <w:szCs w:val="21"/>
                          <w:lang w:eastAsia="ja-JP"/>
                        </w:rPr>
                      </w:pPr>
                      <w:r w:rsidRPr="002D6938">
                        <w:rPr>
                          <w:rFonts w:eastAsia="游明朝"/>
                          <w:sz w:val="21"/>
                          <w:szCs w:val="21"/>
                          <w:lang w:eastAsia="ja-JP"/>
                        </w:rPr>
                        <w:t>*OCWD’s 1</w:t>
                      </w:r>
                      <w:r>
                        <w:rPr>
                          <w:rFonts w:eastAsia="游明朝"/>
                          <w:sz w:val="21"/>
                          <w:szCs w:val="21"/>
                          <w:lang w:eastAsia="ja-JP"/>
                        </w:rPr>
                        <w:t>-</w:t>
                      </w:r>
                      <w:r w:rsidRPr="002D6938">
                        <w:rPr>
                          <w:rFonts w:eastAsia="游明朝"/>
                          <w:sz w:val="21"/>
                          <w:szCs w:val="21"/>
                          <w:lang w:eastAsia="ja-JP"/>
                        </w:rPr>
                        <w:t>step is 30</w:t>
                      </w:r>
                      <w:r>
                        <w:rPr>
                          <w:rFonts w:eastAsia="游明朝"/>
                          <w:sz w:val="21"/>
                          <w:szCs w:val="21"/>
                          <w:lang w:eastAsia="ja-JP"/>
                        </w:rPr>
                        <w:t>-</w:t>
                      </w:r>
                      <w:r w:rsidRPr="002D6938">
                        <w:rPr>
                          <w:rFonts w:eastAsia="游明朝"/>
                          <w:sz w:val="21"/>
                          <w:szCs w:val="21"/>
                          <w:lang w:eastAsia="ja-JP"/>
                        </w:rPr>
                        <w:t>minute and LVMWD’s 1</w:t>
                      </w:r>
                      <w:r>
                        <w:rPr>
                          <w:rFonts w:eastAsia="游明朝"/>
                          <w:sz w:val="21"/>
                          <w:szCs w:val="21"/>
                          <w:lang w:eastAsia="ja-JP"/>
                        </w:rPr>
                        <w:t>-</w:t>
                      </w:r>
                      <w:r w:rsidRPr="002D6938">
                        <w:rPr>
                          <w:rFonts w:eastAsia="游明朝"/>
                          <w:sz w:val="21"/>
                          <w:szCs w:val="21"/>
                          <w:lang w:eastAsia="ja-JP"/>
                        </w:rPr>
                        <w:t>step is 1</w:t>
                      </w:r>
                      <w:r>
                        <w:rPr>
                          <w:rFonts w:eastAsia="游明朝"/>
                          <w:sz w:val="21"/>
                          <w:szCs w:val="21"/>
                          <w:lang w:eastAsia="ja-JP"/>
                        </w:rPr>
                        <w:t>-</w:t>
                      </w:r>
                      <w:r w:rsidRPr="002D6938">
                        <w:rPr>
                          <w:rFonts w:eastAsia="游明朝"/>
                          <w:sz w:val="21"/>
                          <w:szCs w:val="21"/>
                          <w:lang w:eastAsia="ja-JP"/>
                        </w:rPr>
                        <w:t xml:space="preserve">minute in the condition of </w:t>
                      </w:r>
                      <w:r w:rsidR="00DE792C">
                        <w:rPr>
                          <w:rFonts w:eastAsia="游明朝"/>
                          <w:sz w:val="21"/>
                          <w:szCs w:val="21"/>
                          <w:lang w:eastAsia="ja-JP"/>
                        </w:rPr>
                        <w:t xml:space="preserve">(2) </w:t>
                      </w:r>
                      <w:r w:rsidRPr="002D6938">
                        <w:rPr>
                          <w:rFonts w:eastAsia="游明朝"/>
                          <w:sz w:val="21"/>
                          <w:szCs w:val="21"/>
                          <w:lang w:eastAsia="ja-JP"/>
                        </w:rPr>
                        <w:t xml:space="preserve">and </w:t>
                      </w:r>
                      <w:r w:rsidR="00DE792C">
                        <w:rPr>
                          <w:rFonts w:eastAsia="游明朝"/>
                          <w:sz w:val="21"/>
                          <w:szCs w:val="21"/>
                          <w:lang w:eastAsia="ja-JP"/>
                        </w:rPr>
                        <w:t>(4)</w:t>
                      </w:r>
                      <w:r w:rsidRPr="002D6938">
                        <w:rPr>
                          <w:rFonts w:eastAsia="游明朝"/>
                          <w:sz w:val="21"/>
                          <w:szCs w:val="21"/>
                          <w:lang w:eastAsia="ja-JP"/>
                        </w:rPr>
                        <w:t>.</w:t>
                      </w:r>
                    </w:p>
                  </w:txbxContent>
                </v:textbox>
                <w10:wrap type="topAndBottom"/>
              </v:shape>
            </w:pict>
          </mc:Fallback>
        </mc:AlternateContent>
      </w:r>
    </w:p>
    <w:p w14:paraId="7B7BB213" w14:textId="2249B33B" w:rsidR="00506223" w:rsidRPr="00653B5A" w:rsidRDefault="00506223" w:rsidP="00506223">
      <w:pPr>
        <w:spacing w:before="120" w:after="0"/>
        <w:rPr>
          <w:rFonts w:eastAsia="游明朝"/>
          <w:iCs/>
          <w:lang w:eastAsia="ja-JP"/>
          <w:rPrChange w:id="413" w:author="Kumagai, Wataru (Wataru.Kumagai@yokogawa.com)" w:date="2023-09-25T18:30:00Z">
            <w:rPr>
              <w:rFonts w:eastAsia="游明朝"/>
              <w:iCs/>
              <w:sz w:val="21"/>
              <w:szCs w:val="21"/>
              <w:lang w:eastAsia="ja-JP"/>
            </w:rPr>
          </w:rPrChange>
        </w:rPr>
      </w:pPr>
    </w:p>
    <w:p w14:paraId="25ED33A5" w14:textId="17E3183C" w:rsidR="00506223" w:rsidRPr="00653B5A" w:rsidRDefault="00506223" w:rsidP="00506223">
      <w:pPr>
        <w:rPr>
          <w:rFonts w:eastAsia="游明朝"/>
          <w:lang w:eastAsia="ja-JP"/>
        </w:rPr>
      </w:pPr>
    </w:p>
    <w:p w14:paraId="7E2580B9" w14:textId="77777777" w:rsidR="00506223" w:rsidRPr="00653B5A" w:rsidRDefault="00506223" w:rsidP="00506223">
      <w:pPr>
        <w:rPr>
          <w:rFonts w:eastAsia="游明朝"/>
          <w:lang w:eastAsia="ja-JP"/>
        </w:rPr>
      </w:pPr>
    </w:p>
    <w:p w14:paraId="4DDC7F31" w14:textId="77777777" w:rsidR="00506223" w:rsidRPr="00653B5A" w:rsidRDefault="00506223" w:rsidP="00506223">
      <w:pPr>
        <w:pStyle w:val="2"/>
      </w:pPr>
      <w:r w:rsidRPr="00653B5A">
        <w:lastRenderedPageBreak/>
        <w:t>A</w:t>
      </w:r>
      <w:r w:rsidRPr="00653B5A">
        <w:rPr>
          <w:lang w:eastAsia="ja-JP"/>
        </w:rPr>
        <w:t>4</w:t>
      </w:r>
      <w:r w:rsidRPr="00653B5A">
        <w:t>) Mathematical Equations</w:t>
      </w:r>
    </w:p>
    <w:p w14:paraId="1F08638E" w14:textId="77777777" w:rsidR="00506223" w:rsidRPr="00653B5A" w:rsidRDefault="00506223" w:rsidP="00506223">
      <w:pPr>
        <w:pStyle w:val="a4"/>
        <w:widowControl w:val="0"/>
        <w:numPr>
          <w:ilvl w:val="0"/>
          <w:numId w:val="26"/>
        </w:numPr>
        <w:snapToGrid/>
        <w:spacing w:before="120" w:after="0"/>
        <w:contextualSpacing w:val="0"/>
        <w:jc w:val="both"/>
      </w:pPr>
      <w:r w:rsidRPr="00653B5A">
        <w:t>Prediction Evaluation Index</w:t>
      </w:r>
    </w:p>
    <w:p w14:paraId="1FDFEF84" w14:textId="77777777" w:rsidR="00506223" w:rsidRPr="00653B5A" w:rsidRDefault="00506223" w:rsidP="00506223">
      <w:pPr>
        <w:spacing w:before="120" w:after="0"/>
        <w:ind w:firstLineChars="100" w:firstLine="240"/>
      </w:pPr>
      <w:r w:rsidRPr="00653B5A">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653B5A">
        <w:rPr>
          <w:rFonts w:eastAsia="游明朝"/>
          <w:lang w:eastAsia="ja-JP"/>
        </w:rPr>
        <w:t xml:space="preserve"> </w:t>
      </w:r>
      <w:r w:rsidRPr="00653B5A">
        <w:rPr>
          <w:iCs/>
        </w:rPr>
        <w:t xml:space="preserve">[%] </w:t>
      </w:r>
      <w:r w:rsidRPr="00653B5A">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653B5A">
        <w:rPr>
          <w:rFonts w:eastAsia="游明朝"/>
          <w:lang w:eastAsia="ja-JP"/>
        </w:rPr>
        <w:t xml:space="preserve">. MAPE indicates </w:t>
      </w:r>
      <w:r w:rsidRPr="00653B5A">
        <w:t>a relative prediction error and RMSE is an absolute prediction error</w:t>
      </w:r>
      <w:r w:rsidRPr="00653B5A">
        <w:rPr>
          <w:rFonts w:eastAsia="游明朝"/>
          <w:lang w:eastAsia="ja-JP"/>
        </w:rPr>
        <w:t xml:space="preserve">. They are </w:t>
      </w:r>
      <w:r w:rsidRPr="00653B5A">
        <w:t>formulated as follows:</w:t>
      </w:r>
      <w:r w:rsidRPr="00653B5A">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A4.1</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A4.2</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653B5A">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iCs/>
        </w:rPr>
        <w:t xml:space="preserve"> is the actual </w:t>
      </w:r>
      <w:r w:rsidRPr="00653B5A">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653B5A">
        <w:rPr>
          <w:iCs/>
        </w:rPr>
        <w:t xml:space="preserve"> is the predicted data </w:t>
      </w:r>
      <w:r w:rsidRPr="00653B5A">
        <w:t xml:space="preserve">at time </w:t>
      </w:r>
      <m:oMath>
        <m:r>
          <w:rPr>
            <w:rFonts w:ascii="Cambria Math" w:eastAsia="Cambria Math" w:hAnsi="Cambria Math"/>
          </w:rPr>
          <m:t>t</m:t>
        </m:r>
      </m:oMath>
      <w:r w:rsidRPr="00653B5A">
        <w:rPr>
          <w:iCs/>
        </w:rPr>
        <w:t>.</w:t>
      </w:r>
      <w:r w:rsidRPr="00653B5A">
        <w:t xml:space="preserve"> </w:t>
      </w:r>
      <m:oMath>
        <m:r>
          <w:rPr>
            <w:rFonts w:ascii="Cambria Math" w:eastAsia="Cambria Math" w:hAnsi="Cambria Math"/>
          </w:rPr>
          <m:t>L</m:t>
        </m:r>
      </m:oMath>
      <w:r w:rsidRPr="00653B5A">
        <w:t xml:space="preserve"> is the length of the prediction period. </w:t>
      </w:r>
    </w:p>
    <w:p w14:paraId="6CF465E1" w14:textId="77777777" w:rsidR="00506223" w:rsidRPr="00653B5A" w:rsidRDefault="00506223" w:rsidP="00506223">
      <w:pPr>
        <w:snapToGrid/>
        <w:spacing w:after="0"/>
        <w:rPr>
          <w:rStyle w:val="30"/>
          <w:bCs w:val="0"/>
          <w:noProof/>
          <w:lang w:eastAsia="ja-JP"/>
        </w:rPr>
      </w:pPr>
    </w:p>
    <w:p w14:paraId="76F55B27" w14:textId="77777777" w:rsidR="00506223" w:rsidRPr="00653B5A" w:rsidRDefault="00506223" w:rsidP="00506223">
      <w:pPr>
        <w:pStyle w:val="a4"/>
        <w:widowControl w:val="0"/>
        <w:numPr>
          <w:ilvl w:val="0"/>
          <w:numId w:val="26"/>
        </w:numPr>
        <w:snapToGrid/>
        <w:spacing w:before="120" w:after="0"/>
        <w:contextualSpacing w:val="0"/>
        <w:jc w:val="both"/>
        <w:rPr>
          <w:lang w:eastAsia="ja-JP"/>
        </w:rPr>
      </w:pPr>
      <w:r w:rsidRPr="00653B5A">
        <w:rPr>
          <w:rFonts w:eastAsia="游明朝" w:hint="eastAsia"/>
          <w:bCs/>
          <w:lang w:eastAsia="ja-JP"/>
        </w:rPr>
        <w:t>C</w:t>
      </w:r>
      <w:r w:rsidRPr="00653B5A">
        <w:rPr>
          <w:rFonts w:eastAsia="游明朝"/>
          <w:bCs/>
          <w:lang w:eastAsia="ja-JP"/>
        </w:rPr>
        <w:t>alculated Variable</w:t>
      </w:r>
      <w:r w:rsidRPr="00653B5A">
        <w:rPr>
          <w:rFonts w:ascii="游明朝" w:eastAsia="游明朝" w:hAnsi="游明朝" w:cs="ＭＳ 明朝" w:hint="eastAsia"/>
          <w:lang w:eastAsia="ja-JP"/>
          <w:rPrChange w:id="414" w:author="Kumagai, Wataru (Wataru.Kumagai@yokogawa.com)" w:date="2023-09-25T18:30:00Z">
            <w:rPr>
              <w:rFonts w:ascii="游明朝" w:eastAsia="游明朝" w:hAnsi="游明朝" w:cs="ＭＳ 明朝" w:hint="eastAsia"/>
              <w:sz w:val="21"/>
              <w:szCs w:val="21"/>
              <w:lang w:eastAsia="ja-JP"/>
            </w:rPr>
          </w:rPrChange>
        </w:rPr>
        <w:t xml:space="preserve"> </w:t>
      </w:r>
      <w:r w:rsidRPr="00653B5A">
        <w:rPr>
          <w:lang w:eastAsia="ja-JP"/>
        </w:rPr>
        <w:t>(OCWD, LVMWD)</w:t>
      </w:r>
    </w:p>
    <w:p w14:paraId="3DB6CF18" w14:textId="77777777" w:rsidR="00506223" w:rsidRPr="00653B5A" w:rsidRDefault="00506223" w:rsidP="00506223">
      <w:pPr>
        <w:widowControl w:val="0"/>
        <w:snapToGrid/>
        <w:spacing w:after="0"/>
        <w:jc w:val="both"/>
        <w:rPr>
          <w:rStyle w:val="20"/>
          <w:rFonts w:eastAsia="游明朝"/>
          <w:b w:val="0"/>
          <w:lang w:eastAsia="ja-JP"/>
        </w:rPr>
      </w:pPr>
      <w:r w:rsidRPr="00653B5A">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653B5A">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653B5A">
        <w:rPr>
          <w:rFonts w:eastAsia="游明朝"/>
          <w:bCs/>
          <w:lang w:eastAsia="ja-JP"/>
        </w:rPr>
        <w:t xml:space="preserve">, and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653B5A">
        <w:rPr>
          <w:rFonts w:eastAsia="游明朝"/>
          <w:bCs/>
          <w:lang w:eastAsia="ja-JP"/>
        </w:rPr>
        <w:t xml:space="preserve"> are given, respectively, as follows:</w:t>
      </w:r>
    </w:p>
    <w:p w14:paraId="2933A329" w14:textId="77777777" w:rsidR="00506223" w:rsidRPr="00653B5A" w:rsidRDefault="00000000" w:rsidP="00506223">
      <w:pPr>
        <w:pStyle w:val="a4"/>
        <w:snapToGrid/>
        <w:spacing w:before="120" w:after="0"/>
        <w:ind w:left="42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A4.3</m:t>
                  </m:r>
                </m:e>
              </m:d>
              <m:ctrlPr>
                <w:rPr>
                  <w:rStyle w:val="20"/>
                  <w:rFonts w:ascii="Cambria Math" w:hAnsi="Cambria Math"/>
                  <w:b w:val="0"/>
                  <w:bCs w:val="0"/>
                  <w:i/>
                  <w:noProof/>
                  <w:lang w:eastAsia="ja-JP"/>
                </w:rPr>
              </m:ctrlPr>
            </m:e>
          </m:eqArr>
        </m:oMath>
      </m:oMathPara>
    </w:p>
    <w:p w14:paraId="3D0734C3" w14:textId="77777777" w:rsidR="00506223" w:rsidRPr="00653B5A" w:rsidRDefault="00000000" w:rsidP="00506223">
      <w:pPr>
        <w:pStyle w:val="a4"/>
        <w:snapToGrid/>
        <w:spacing w:before="120" w:after="0"/>
        <w:ind w:left="42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A4.4</m:t>
                  </m:r>
                </m:e>
              </m:d>
              <m:ctrlPr>
                <w:rPr>
                  <w:rStyle w:val="20"/>
                  <w:rFonts w:ascii="Cambria Math" w:hAnsi="Cambria Math"/>
                  <w:b w:val="0"/>
                  <w:bCs w:val="0"/>
                  <w:i/>
                  <w:noProof/>
                  <w:lang w:eastAsia="ja-JP"/>
                </w:rPr>
              </m:ctrlPr>
            </m:e>
          </m:eqArr>
        </m:oMath>
      </m:oMathPara>
    </w:p>
    <w:p w14:paraId="587FE0A6" w14:textId="77777777" w:rsidR="00506223" w:rsidRPr="00653B5A" w:rsidRDefault="00000000" w:rsidP="00506223">
      <w:pPr>
        <w:pStyle w:val="a4"/>
        <w:snapToGrid/>
        <w:spacing w:before="120" w:after="0"/>
        <w:ind w:left="42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A4.5</m:t>
                  </m:r>
                </m:e>
              </m:d>
              <m:ctrlPr>
                <w:rPr>
                  <w:rStyle w:val="20"/>
                  <w:rFonts w:ascii="Cambria Math" w:hAnsi="Cambria Math"/>
                  <w:b w:val="0"/>
                  <w:bCs w:val="0"/>
                  <w:i/>
                  <w:noProof/>
                  <w:lang w:eastAsia="ja-JP"/>
                </w:rPr>
              </m:ctrlPr>
            </m:e>
          </m:eqArr>
        </m:oMath>
      </m:oMathPara>
    </w:p>
    <w:p w14:paraId="3CDA28E8" w14:textId="77777777" w:rsidR="00506223" w:rsidRPr="00653B5A" w:rsidRDefault="00506223" w:rsidP="00506223">
      <w:pPr>
        <w:widowControl w:val="0"/>
        <w:snapToGrid/>
        <w:spacing w:after="0"/>
        <w:jc w:val="both"/>
        <w:rPr>
          <w:rStyle w:val="20"/>
          <w:rFonts w:eastAsia="游明朝"/>
          <w:b w:val="0"/>
          <w:bCs w:val="0"/>
          <w:lang w:eastAsia="ja-JP"/>
        </w:rPr>
      </w:pPr>
      <w:r w:rsidRPr="00653B5A">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r>
          <w:rPr>
            <w:rStyle w:val="20"/>
            <w:rFonts w:ascii="Cambria Math" w:hAnsi="Cambria Math"/>
            <w:noProof/>
            <w:lang w:eastAsia="ja-JP"/>
          </w:rPr>
          <m:t xml:space="preserve"> </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653B5A">
        <w:rPr>
          <w:rStyle w:val="20"/>
          <w:rFonts w:eastAsia="游明朝"/>
          <w:b w:val="0"/>
          <w:bCs w:val="0"/>
          <w:lang w:eastAsia="ja-JP"/>
        </w:rPr>
        <w:t xml:space="preserve"> denote permeate and concentrate flow rates at stages </w:t>
      </w:r>
      <m:oMath>
        <m:r>
          <w:rPr>
            <w:rStyle w:val="20"/>
            <w:rFonts w:ascii="Cambria Math" w:hAnsi="Cambria Math"/>
            <w:noProof/>
            <w:lang w:eastAsia="ja-JP"/>
          </w:rPr>
          <m:t>i=1,2,3</m:t>
        </m:r>
      </m:oMath>
      <w:r w:rsidRPr="00653B5A">
        <w:rPr>
          <w:rStyle w:val="20"/>
          <w:rFonts w:eastAsia="游明朝"/>
          <w:b w:val="0"/>
          <w:bCs w:val="0"/>
          <w:lang w:eastAsia="ja-JP"/>
        </w:rPr>
        <w:t>.</w:t>
      </w:r>
    </w:p>
    <w:p w14:paraId="186015A4" w14:textId="77777777" w:rsidR="00506223" w:rsidRPr="00653B5A" w:rsidRDefault="00506223" w:rsidP="00506223">
      <w:pPr>
        <w:widowControl w:val="0"/>
        <w:snapToGrid/>
        <w:spacing w:after="0"/>
        <w:jc w:val="both"/>
        <w:rPr>
          <w:rFonts w:eastAsia="游明朝"/>
          <w:bCs/>
          <w:lang w:eastAsia="ja-JP"/>
        </w:rPr>
      </w:pPr>
    </w:p>
    <w:p w14:paraId="392AE163" w14:textId="77777777" w:rsidR="00506223" w:rsidRPr="00653B5A" w:rsidRDefault="00506223" w:rsidP="00506223">
      <w:pPr>
        <w:widowControl w:val="0"/>
        <w:snapToGrid/>
        <w:spacing w:after="0"/>
        <w:jc w:val="both"/>
        <w:rPr>
          <w:rStyle w:val="20"/>
          <w:rFonts w:eastAsia="游明朝"/>
          <w:b w:val="0"/>
          <w:lang w:eastAsia="ja-JP"/>
        </w:rPr>
      </w:pPr>
      <w:r w:rsidRPr="00653B5A">
        <w:rPr>
          <w:rFonts w:eastAsia="游明朝"/>
          <w:bCs/>
          <w:lang w:eastAsia="ja-JP"/>
        </w:rPr>
        <w:t xml:space="preserve">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653B5A">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653B5A">
        <w:rPr>
          <w:rFonts w:eastAsia="游明朝"/>
          <w:bCs/>
          <w:lang w:eastAsia="ja-JP"/>
        </w:rPr>
        <w:t xml:space="preserve"> are calculated based on the law of conservation of mass using the following equations:</w:t>
      </w:r>
    </w:p>
    <w:p w14:paraId="3D155E45"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A4.6</m:t>
                  </m:r>
                </m:e>
              </m:d>
            </m:e>
          </m:eqArr>
        </m:oMath>
      </m:oMathPara>
    </w:p>
    <w:p w14:paraId="77CE4598"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A4.7</m:t>
                  </m:r>
                </m:e>
              </m:d>
            </m:e>
          </m:eqArr>
        </m:oMath>
      </m:oMathPara>
    </w:p>
    <w:p w14:paraId="3F50D1D4" w14:textId="77777777" w:rsidR="00506223" w:rsidRPr="00653B5A" w:rsidRDefault="00506223" w:rsidP="00506223">
      <w:pPr>
        <w:widowControl w:val="0"/>
        <w:snapToGrid/>
        <w:spacing w:after="0"/>
        <w:jc w:val="both"/>
        <w:rPr>
          <w:rFonts w:eastAsia="游明朝"/>
          <w:bCs/>
          <w:lang w:eastAsia="ja-JP"/>
        </w:rPr>
      </w:pPr>
      <w:r w:rsidRPr="00653B5A">
        <w:rPr>
          <w:rFonts w:eastAsia="游明朝"/>
          <w:bCs/>
          <w:lang w:eastAsia="ja-JP"/>
        </w:rPr>
        <w:t xml:space="preserve">In the optimization phase, we need to predict permeate ECs </w:t>
      </w:r>
      <w:r w:rsidRPr="00653B5A">
        <w:rPr>
          <w:rFonts w:eastAsia="游明朝" w:hint="eastAsia"/>
          <w:bCs/>
          <w:lang w:eastAsia="ja-JP"/>
        </w:rPr>
        <w:t>(</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653B5A">
        <w:rPr>
          <w:rStyle w:val="20"/>
          <w:rFonts w:eastAsia="游明朝" w:hint="eastAsia"/>
          <w:b w:val="0"/>
          <w:bCs w:val="0"/>
          <w:lang w:eastAsia="ja-JP"/>
        </w:rPr>
        <w:t>)</w:t>
      </w:r>
      <w:r w:rsidRPr="00653B5A">
        <w:rPr>
          <w:rFonts w:eastAsia="游明朝"/>
          <w:bCs/>
          <w:lang w:eastAsia="ja-JP"/>
        </w:rPr>
        <w:t xml:space="preserve"> by the prediction models, which use feed ECs as explanatory variables. Unmeasured feed ECs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653B5A">
        <w:rPr>
          <w:rStyle w:val="20"/>
          <w:rFonts w:eastAsia="游明朝" w:hint="eastAsia"/>
          <w:b w:val="0"/>
          <w:bCs w:val="0"/>
          <w:lang w:eastAsia="ja-JP"/>
        </w:rPr>
        <w:t>)</w:t>
      </w:r>
      <w:r w:rsidRPr="00653B5A">
        <w:rPr>
          <w:rFonts w:eastAsia="游明朝"/>
          <w:bCs/>
          <w:lang w:eastAsia="ja-JP"/>
        </w:rPr>
        <w:t xml:space="preserve"> are calculated by Equations (</w:t>
      </w:r>
      <m:oMath>
        <m:r>
          <m:rPr>
            <m:sty m:val="p"/>
          </m:rPr>
          <w:rPr>
            <w:rStyle w:val="20"/>
            <w:rFonts w:ascii="Cambria Math" w:hAnsi="Cambria Math"/>
            <w:noProof/>
            <w:lang w:eastAsia="ja-JP"/>
          </w:rPr>
          <m:t>A4.5</m:t>
        </m:r>
      </m:oMath>
      <w:r w:rsidRPr="00653B5A">
        <w:rPr>
          <w:rFonts w:eastAsia="游明朝"/>
          <w:bCs/>
          <w:lang w:eastAsia="ja-JP"/>
        </w:rPr>
        <w:t>) and (</w:t>
      </w:r>
      <m:oMath>
        <m:r>
          <w:rPr>
            <w:rStyle w:val="20"/>
            <w:rFonts w:ascii="Cambria Math" w:hAnsi="Cambria Math"/>
            <w:noProof/>
            <w:lang w:eastAsia="ja-JP"/>
          </w:rPr>
          <m:t>A4.6</m:t>
        </m:r>
      </m:oMath>
      <w:r w:rsidRPr="00653B5A">
        <w:rPr>
          <w:rFonts w:eastAsia="游明朝"/>
          <w:bCs/>
          <w:lang w:eastAsia="ja-JP"/>
        </w:rPr>
        <w:t>).</w:t>
      </w:r>
    </w:p>
    <w:p w14:paraId="1A8E845D" w14:textId="77777777" w:rsidR="00506223" w:rsidRPr="00653B5A" w:rsidRDefault="00506223" w:rsidP="00506223">
      <w:pPr>
        <w:widowControl w:val="0"/>
        <w:snapToGrid/>
        <w:spacing w:before="120" w:after="0"/>
        <w:jc w:val="both"/>
        <w:rPr>
          <w:rFonts w:eastAsia="游明朝"/>
          <w:lang w:eastAsia="ja-JP"/>
        </w:rPr>
      </w:pPr>
    </w:p>
    <w:p w14:paraId="6878AF29" w14:textId="77777777" w:rsidR="00506223" w:rsidRPr="00653B5A" w:rsidRDefault="00506223" w:rsidP="00506223">
      <w:pPr>
        <w:pStyle w:val="a4"/>
        <w:widowControl w:val="0"/>
        <w:numPr>
          <w:ilvl w:val="0"/>
          <w:numId w:val="26"/>
        </w:numPr>
        <w:snapToGrid/>
        <w:spacing w:before="120" w:after="0"/>
        <w:contextualSpacing w:val="0"/>
        <w:jc w:val="both"/>
      </w:pPr>
      <w:r w:rsidRPr="00653B5A">
        <w:t>Multiple Linear Regression Model</w:t>
      </w:r>
    </w:p>
    <w:p w14:paraId="78E4ADC1" w14:textId="77777777" w:rsidR="00506223" w:rsidRPr="00653B5A" w:rsidRDefault="00506223" w:rsidP="00506223">
      <w:pPr>
        <w:snapToGrid/>
        <w:spacing w:before="120" w:after="0"/>
        <w:ind w:firstLineChars="100" w:firstLine="240"/>
        <w:rPr>
          <w:rStyle w:val="20"/>
          <w:rFonts w:eastAsia="游明朝"/>
          <w:b w:val="0"/>
          <w:lang w:eastAsia="ja-JP"/>
        </w:rPr>
      </w:pPr>
      <w:r w:rsidRPr="00653B5A">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Pr="00653B5A">
        <w:rPr>
          <w:rStyle w:val="20"/>
          <w:rFonts w:eastAsia="游明朝"/>
          <w:b w:val="0"/>
          <w:bCs w:val="0"/>
          <w:lang w:eastAsia="ja-JP"/>
        </w:rPr>
        <w:t xml:space="preserve"> be the </w:t>
      </w:r>
      <w:r w:rsidRPr="00653B5A">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Pr="00653B5A">
        <w:rPr>
          <w:rFonts w:eastAsia="游明朝"/>
          <w:bCs/>
          <w:lang w:eastAsia="ja-JP"/>
        </w:rPr>
        <w:t xml:space="preserve"> be the </w:t>
      </w:r>
      <m:oMath>
        <m:r>
          <w:rPr>
            <w:rStyle w:val="20"/>
            <w:rFonts w:ascii="Cambria Math" w:hAnsi="Cambria Math"/>
            <w:noProof/>
            <w:lang w:eastAsia="ja-JP"/>
          </w:rPr>
          <m:t>i</m:t>
        </m:r>
      </m:oMath>
      <w:r w:rsidRPr="00653B5A">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Pr="00653B5A">
        <w:rPr>
          <w:rFonts w:eastAsia="游明朝"/>
          <w:bCs/>
          <w:lang w:eastAsia="ja-JP"/>
        </w:rPr>
        <w:t xml:space="preserve"> be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Pr="00653B5A">
        <w:rPr>
          <w:rFonts w:eastAsia="游明朝"/>
          <w:bCs/>
          <w:lang w:eastAsia="ja-JP"/>
        </w:rPr>
        <w:t xml:space="preserve"> be the </w:t>
      </w:r>
      <m:oMath>
        <m:r>
          <w:rPr>
            <w:rStyle w:val="20"/>
            <w:rFonts w:ascii="Cambria Math" w:hAnsi="Cambria Math"/>
            <w:noProof/>
            <w:lang w:eastAsia="ja-JP"/>
          </w:rPr>
          <m:t>i</m:t>
        </m:r>
      </m:oMath>
      <w:r w:rsidRPr="00653B5A">
        <w:rPr>
          <w:rFonts w:eastAsia="游明朝"/>
          <w:bCs/>
          <w:lang w:eastAsia="ja-JP"/>
        </w:rPr>
        <w:t>-th training dataset.</w:t>
      </w:r>
      <w:r w:rsidRPr="00653B5A">
        <w:t xml:space="preserve"> </w:t>
      </w:r>
    </w:p>
    <w:p w14:paraId="77EABA99" w14:textId="77777777" w:rsidR="00506223" w:rsidRPr="00653B5A" w:rsidRDefault="00506223" w:rsidP="00506223">
      <w:pPr>
        <w:snapToGrid/>
        <w:spacing w:before="120" w:after="0"/>
        <w:ind w:firstLineChars="100" w:firstLine="240"/>
        <w:rPr>
          <w:rStyle w:val="20"/>
          <w:b w:val="0"/>
          <w:bCs w:val="0"/>
          <w:noProof/>
          <w:lang w:eastAsia="ja-JP"/>
        </w:rPr>
      </w:pPr>
      <w:r w:rsidRPr="00653B5A">
        <w:rPr>
          <w:rStyle w:val="20"/>
          <w:b w:val="0"/>
          <w:bCs w:val="0"/>
          <w:noProof/>
          <w:lang w:eastAsia="ja-JP"/>
        </w:rPr>
        <w:t xml:space="preserve">In Multiple Linear Regression (MLR), the estimated parameters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Pr="00653B5A">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Pr="00653B5A">
        <w:rPr>
          <w:rStyle w:val="20"/>
          <w:b w:val="0"/>
          <w:bCs w:val="0"/>
          <w:noProof/>
          <w:lang w:eastAsia="ja-JP"/>
        </w:rPr>
        <w:t xml:space="preserve"> are shown as follows: </w:t>
      </w:r>
    </w:p>
    <w:p w14:paraId="03057898"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A4.8</m:t>
                  </m:r>
                </m:e>
              </m:d>
            </m:e>
          </m:eqArr>
        </m:oMath>
      </m:oMathPara>
    </w:p>
    <w:p w14:paraId="03F02030" w14:textId="77777777" w:rsidR="00506223" w:rsidRPr="00653B5A" w:rsidRDefault="00000000" w:rsidP="00506223">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415"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415"/>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A4.9</m:t>
                  </m:r>
                </m:e>
              </m:d>
            </m:e>
          </m:eqArr>
        </m:oMath>
      </m:oMathPara>
    </w:p>
    <w:p w14:paraId="2FA695BC" w14:textId="77777777" w:rsidR="00506223" w:rsidRPr="00653B5A" w:rsidRDefault="00506223" w:rsidP="006249E7">
      <w:pPr>
        <w:rPr>
          <w:rFonts w:eastAsia="游明朝"/>
          <w:color w:val="auto"/>
          <w:kern w:val="2"/>
          <w:lang w:eastAsia="ja-JP"/>
        </w:rPr>
      </w:pPr>
    </w:p>
    <w:sectPr w:rsidR="00506223" w:rsidRPr="00653B5A" w:rsidSect="004B7D57">
      <w:headerReference w:type="default" r:id="rId116"/>
      <w:footerReference w:type="default" r:id="rId117"/>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4" w:author="Ken-ichi Kamada (Ken-ichi.Kamada@yokoagwa.com)" w:date="2023-09-25T16:44:00Z" w:initials="KK">
    <w:p w14:paraId="36216542" w14:textId="2C923F43" w:rsidR="0021296A" w:rsidRDefault="0021296A">
      <w:pPr>
        <w:pStyle w:val="a9"/>
        <w:rPr>
          <w:lang w:eastAsia="ja-JP"/>
        </w:rPr>
      </w:pPr>
      <w:r>
        <w:rPr>
          <w:rStyle w:val="a8"/>
        </w:rPr>
        <w:annotationRef/>
      </w:r>
      <w:r>
        <w:rPr>
          <w:rFonts w:ascii="ＭＳ 明朝" w:eastAsia="ＭＳ 明朝" w:hAnsi="ＭＳ 明朝" w:cs="ＭＳ 明朝" w:hint="eastAsia"/>
          <w:lang w:eastAsia="ja-JP"/>
        </w:rPr>
        <w:t>熊谷さん: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この表現でよいですか。ググるとt</w:t>
      </w:r>
      <w:r>
        <w:rPr>
          <w:rFonts w:ascii="ＭＳ 明朝" w:eastAsia="ＭＳ 明朝" w:hAnsi="ＭＳ 明朝" w:cs="ＭＳ 明朝"/>
          <w:lang w:eastAsia="ja-JP"/>
        </w:rPr>
        <w:t>hreshold inhibitor</w:t>
      </w:r>
      <w:r>
        <w:rPr>
          <w:rFonts w:ascii="ＭＳ 明朝" w:eastAsia="ＭＳ 明朝" w:hAnsi="ＭＳ 明朝" w:cs="ＭＳ 明朝" w:hint="eastAsia"/>
          <w:lang w:eastAsia="ja-JP"/>
        </w:rPr>
        <w:t xml:space="preserve">という言葉自体はありそうですが、何者なのか </w:t>
      </w:r>
      <w:r>
        <w:rPr>
          <w:rFonts w:ascii="ＭＳ 明朝" w:eastAsia="ＭＳ 明朝" w:hAnsi="ＭＳ 明朝" w:cs="ＭＳ 明朝"/>
          <w:lang w:eastAsia="ja-JP"/>
        </w:rPr>
        <w:t>(</w:t>
      </w:r>
      <w:r>
        <w:rPr>
          <w:rFonts w:ascii="ＭＳ 明朝" w:eastAsia="ＭＳ 明朝" w:hAnsi="ＭＳ 明朝" w:cs="ＭＳ 明朝" w:hint="eastAsia"/>
          <w:lang w:eastAsia="ja-JP"/>
        </w:rPr>
        <w:t>私は)</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分かっていません。</w:t>
      </w:r>
    </w:p>
  </w:comment>
  <w:comment w:id="273" w:author="Ken-ichi Kamada (Ken-ichi.Kamada@yokoagwa.com)" w:date="2023-09-25T16:38:00Z" w:initials="KK">
    <w:p w14:paraId="363D968B" w14:textId="7E8EE14C" w:rsidR="00ED359E" w:rsidRPr="00ED359E" w:rsidRDefault="00ED359E">
      <w:pPr>
        <w:pStyle w:val="a9"/>
        <w:rPr>
          <w:rFonts w:eastAsia="游明朝"/>
          <w:lang w:eastAsia="ja-JP"/>
        </w:rPr>
      </w:pPr>
      <w:r>
        <w:rPr>
          <w:rStyle w:val="a8"/>
        </w:rPr>
        <w:annotationRef/>
      </w:r>
      <w:r w:rsidR="00871A1E">
        <w:rPr>
          <w:rFonts w:eastAsia="游明朝" w:hint="eastAsia"/>
          <w:lang w:eastAsia="ja-JP"/>
        </w:rPr>
        <w:t>熊谷さん</w:t>
      </w:r>
      <w:r w:rsidR="00871A1E">
        <w:rPr>
          <w:rFonts w:eastAsia="游明朝" w:hint="eastAsia"/>
          <w:lang w:eastAsia="ja-JP"/>
        </w:rPr>
        <w:t>:</w:t>
      </w:r>
      <w:r w:rsidR="00871A1E">
        <w:rPr>
          <w:rFonts w:eastAsia="游明朝"/>
          <w:lang w:eastAsia="ja-JP"/>
        </w:rPr>
        <w:t xml:space="preserve"> </w:t>
      </w:r>
      <w:r>
        <w:rPr>
          <w:rFonts w:eastAsia="游明朝" w:hint="eastAsia"/>
          <w:lang w:eastAsia="ja-JP"/>
        </w:rPr>
        <w:t>1</w:t>
      </w:r>
      <w:r>
        <w:rPr>
          <w:rFonts w:eastAsia="游明朝"/>
          <w:lang w:eastAsia="ja-JP"/>
        </w:rPr>
        <w:t>.1</w:t>
      </w:r>
      <w:r>
        <w:rPr>
          <w:rFonts w:eastAsia="游明朝" w:hint="eastAsia"/>
          <w:lang w:eastAsia="ja-JP"/>
        </w:rPr>
        <w:t>で同じことを言っているので消してもいいかな。</w:t>
      </w:r>
    </w:p>
  </w:comment>
  <w:comment w:id="304" w:author="Ken-ichi Kamada (Ken-ichi.Kamada@yokoagwa.com)" w:date="2023-09-25T17:02:00Z" w:initials="KK">
    <w:p w14:paraId="7FF51E7D" w14:textId="29092EE9" w:rsidR="00C04DCE" w:rsidRPr="00C04DCE" w:rsidRDefault="00C04DCE">
      <w:pPr>
        <w:pStyle w:val="a9"/>
        <w:rPr>
          <w:rFonts w:eastAsia="游明朝"/>
          <w:lang w:eastAsia="ja-JP"/>
        </w:rPr>
      </w:pPr>
      <w:r>
        <w:rPr>
          <w:rStyle w:val="a8"/>
        </w:rPr>
        <w:annotationRef/>
      </w:r>
      <w:r>
        <w:rPr>
          <w:rFonts w:eastAsia="游明朝" w:hint="eastAsia"/>
          <w:lang w:eastAsia="ja-JP"/>
        </w:rPr>
        <w:t>熊谷さん</w:t>
      </w:r>
      <w:r>
        <w:rPr>
          <w:rFonts w:eastAsia="游明朝" w:hint="eastAsia"/>
          <w:lang w:eastAsia="ja-JP"/>
        </w:rPr>
        <w:t>:</w:t>
      </w:r>
      <w:r>
        <w:rPr>
          <w:rFonts w:eastAsia="游明朝"/>
          <w:lang w:eastAsia="ja-JP"/>
        </w:rPr>
        <w:t xml:space="preserve"> acid</w:t>
      </w:r>
      <w:r>
        <w:rPr>
          <w:rFonts w:eastAsia="游明朝" w:hint="eastAsia"/>
          <w:lang w:eastAsia="ja-JP"/>
        </w:rPr>
        <w:t>と</w:t>
      </w:r>
      <w:r>
        <w:rPr>
          <w:rFonts w:eastAsia="游明朝"/>
          <w:lang w:eastAsia="ja-JP"/>
        </w:rPr>
        <w:t>inhibitor</w:t>
      </w:r>
      <w:r>
        <w:rPr>
          <w:rFonts w:eastAsia="游明朝" w:hint="eastAsia"/>
          <w:lang w:eastAsia="ja-JP"/>
        </w:rPr>
        <w:t>は</w:t>
      </w:r>
      <w:r>
        <w:rPr>
          <w:rFonts w:eastAsia="游明朝" w:hint="eastAsia"/>
          <w:lang w:eastAsia="ja-JP"/>
        </w:rPr>
        <w:t>e</w:t>
      </w:r>
      <w:r>
        <w:rPr>
          <w:rFonts w:eastAsia="游明朝"/>
          <w:lang w:eastAsia="ja-JP"/>
        </w:rPr>
        <w:t>rror</w:t>
      </w:r>
      <w:r>
        <w:rPr>
          <w:rFonts w:eastAsia="游明朝" w:hint="eastAsia"/>
          <w:lang w:eastAsia="ja-JP"/>
        </w:rPr>
        <w:t>を見積もっていないので、水質側の誤差を見ると、効果額はこれより結構低い可能性があるという認識は正しい</w:t>
      </w:r>
      <w:r>
        <w:rPr>
          <w:rFonts w:eastAsia="游明朝" w:hint="eastAsia"/>
          <w:lang w:eastAsia="ja-JP"/>
        </w:rPr>
        <w:t>?</w:t>
      </w:r>
      <w:r>
        <w:rPr>
          <w:rFonts w:eastAsia="游明朝"/>
          <w:lang w:eastAsia="ja-JP"/>
        </w:rPr>
        <w:t xml:space="preserve"> </w:t>
      </w:r>
      <w:r>
        <w:rPr>
          <w:rFonts w:eastAsia="游明朝" w:hint="eastAsia"/>
          <w:lang w:eastAsia="ja-JP"/>
        </w:rPr>
        <w:t>そうだとすると、それは注記したほうがよい</w:t>
      </w:r>
      <w:r>
        <w:rPr>
          <w:rFonts w:eastAsia="游明朝" w:hint="eastAsia"/>
          <w:lang w:eastAsia="ja-JP"/>
        </w:rPr>
        <w:t>?</w:t>
      </w:r>
    </w:p>
  </w:comment>
  <w:comment w:id="370" w:author="Ken-ichi Kamada (Ken-ichi.Kamada@yokoagwa.com)" w:date="2023-09-25T17:15:00Z" w:initials="KK">
    <w:p w14:paraId="1ECBA6CF" w14:textId="77777777" w:rsidR="00E13772" w:rsidRDefault="00E13772">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熊谷さん:</w:t>
      </w:r>
    </w:p>
    <w:p w14:paraId="5A292CA9" w14:textId="5934E37A" w:rsidR="00E13772" w:rsidRDefault="00E13772">
      <w:pPr>
        <w:pStyle w:val="a9"/>
        <w:rPr>
          <w:rFonts w:ascii="ＭＳ 明朝" w:eastAsia="ＭＳ 明朝" w:hAnsi="ＭＳ 明朝" w:cs="ＭＳ 明朝"/>
          <w:lang w:eastAsia="ja-JP"/>
        </w:rPr>
      </w:pPr>
      <w:r>
        <w:rPr>
          <w:rFonts w:ascii="ＭＳ 明朝" w:eastAsia="ＭＳ 明朝" w:hAnsi="ＭＳ 明朝" w:cs="ＭＳ 明朝" w:hint="eastAsia"/>
          <w:lang w:eastAsia="ja-JP"/>
        </w:rPr>
        <w:t>時間に関する言及がないですが、1日間1</w:t>
      </w:r>
      <w:r>
        <w:rPr>
          <w:rFonts w:ascii="ＭＳ 明朝" w:eastAsia="ＭＳ 明朝" w:hAnsi="ＭＳ 明朝" w:cs="ＭＳ 明朝"/>
          <w:lang w:eastAsia="ja-JP"/>
        </w:rPr>
        <w:t xml:space="preserve"> mg/L</w:t>
      </w:r>
      <w:r>
        <w:rPr>
          <w:rFonts w:ascii="ＭＳ 明朝" w:eastAsia="ＭＳ 明朝" w:hAnsi="ＭＳ 明朝" w:cs="ＭＳ 明朝" w:hint="eastAsia"/>
          <w:lang w:eastAsia="ja-JP"/>
        </w:rPr>
        <w:t>で添加した時の単価を仮定している?</w:t>
      </w:r>
    </w:p>
    <w:p w14:paraId="6317F56D" w14:textId="6B237D53" w:rsidR="00E13772" w:rsidRPr="00E13772" w:rsidRDefault="00E13772">
      <w:pPr>
        <w:pStyle w:val="a9"/>
        <w:rPr>
          <w:rFonts w:ascii="ＭＳ 明朝" w:eastAsia="ＭＳ 明朝" w:hAnsi="ＭＳ 明朝" w:cs="ＭＳ 明朝"/>
          <w:lang w:eastAsia="ja-JP"/>
        </w:rPr>
      </w:pPr>
      <w:r>
        <w:rPr>
          <w:rFonts w:ascii="ＭＳ 明朝" w:eastAsia="ＭＳ 明朝" w:hAnsi="ＭＳ 明朝" w:cs="ＭＳ 明朝" w:hint="eastAsia"/>
          <w:lang w:eastAsia="ja-JP"/>
        </w:rPr>
        <w:t>さらに、m</w:t>
      </w:r>
      <w:r>
        <w:rPr>
          <w:rFonts w:ascii="ＭＳ 明朝" w:eastAsia="ＭＳ 明朝" w:hAnsi="ＭＳ 明朝" w:cs="ＭＳ 明朝"/>
          <w:lang w:eastAsia="ja-JP"/>
        </w:rPr>
        <w:t>g/L</w:t>
      </w:r>
      <w:r>
        <w:rPr>
          <w:rFonts w:ascii="ＭＳ 明朝" w:eastAsia="ＭＳ 明朝" w:hAnsi="ＭＳ 明朝" w:cs="ＭＳ 明朝" w:hint="eastAsia"/>
          <w:lang w:eastAsia="ja-JP"/>
        </w:rPr>
        <w:t>は濃度なのでそれに単価が付くのは厳密にはおかしくて、L</w:t>
      </w:r>
      <w:r>
        <w:rPr>
          <w:rFonts w:ascii="ＭＳ 明朝" w:eastAsia="ＭＳ 明朝" w:hAnsi="ＭＳ 明朝" w:cs="ＭＳ 明朝"/>
          <w:lang w:eastAsia="ja-JP"/>
        </w:rPr>
        <w:t>VMWD</w:t>
      </w:r>
      <w:r>
        <w:rPr>
          <w:rFonts w:ascii="ＭＳ 明朝" w:eastAsia="ＭＳ 明朝" w:hAnsi="ＭＳ 明朝" w:cs="ＭＳ 明朝" w:hint="eastAsia"/>
          <w:lang w:eastAsia="ja-JP"/>
        </w:rPr>
        <w:t>の処理量を仮定して何か計算したということでしょうか。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216542" w15:done="0"/>
  <w15:commentEx w15:paraId="363D968B" w15:done="0"/>
  <w15:commentEx w15:paraId="7FF51E7D" w15:done="0"/>
  <w15:commentEx w15:paraId="6317F5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C3772" w16cex:dateUtc="2023-09-25T07:44:00Z"/>
  <w16cex:commentExtensible w16cex:durableId="28BC35F4" w16cex:dateUtc="2023-09-25T07:38:00Z"/>
  <w16cex:commentExtensible w16cex:durableId="28BC3BBF" w16cex:dateUtc="2023-09-25T08:02:00Z"/>
  <w16cex:commentExtensible w16cex:durableId="28BC3E98" w16cex:dateUtc="2023-09-25T0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216542" w16cid:durableId="28BC3772"/>
  <w16cid:commentId w16cid:paraId="363D968B" w16cid:durableId="28BC35F4"/>
  <w16cid:commentId w16cid:paraId="7FF51E7D" w16cid:durableId="28BC3BBF"/>
  <w16cid:commentId w16cid:paraId="6317F56D" w16cid:durableId="28BC3E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D3FDD" w14:textId="77777777" w:rsidR="001002F0" w:rsidRDefault="001002F0" w:rsidP="00CF7737">
      <w:r>
        <w:separator/>
      </w:r>
    </w:p>
  </w:endnote>
  <w:endnote w:type="continuationSeparator" w:id="0">
    <w:p w14:paraId="1F65E9DC" w14:textId="77777777" w:rsidR="001002F0" w:rsidRDefault="001002F0"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altName w:val="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8AF36" w14:textId="77777777" w:rsidR="001002F0" w:rsidRDefault="001002F0" w:rsidP="00CF7737">
      <w:r>
        <w:separator/>
      </w:r>
    </w:p>
  </w:footnote>
  <w:footnote w:type="continuationSeparator" w:id="0">
    <w:p w14:paraId="7587E6DC" w14:textId="77777777" w:rsidR="001002F0" w:rsidRDefault="001002F0" w:rsidP="00CF7737">
      <w:r>
        <w:continuationSeparator/>
      </w:r>
    </w:p>
  </w:footnote>
  <w:footnote w:id="1">
    <w:p w14:paraId="7DE26DD7" w14:textId="77777777" w:rsidR="004252B2" w:rsidRPr="00EC6E94" w:rsidRDefault="004252B2" w:rsidP="004252B2">
      <w:pPr>
        <w:pStyle w:val="afd"/>
        <w:ind w:left="200" w:hangingChars="100" w:hanging="200"/>
        <w:rPr>
          <w:rFonts w:eastAsia="ＭＳ 明朝"/>
          <w:lang w:eastAsia="ja-JP"/>
        </w:rPr>
      </w:pPr>
      <w:r w:rsidRPr="00EC6E94">
        <w:rPr>
          <w:rStyle w:val="af2"/>
        </w:rPr>
        <w:footnoteRef/>
      </w:r>
      <w:r w:rsidRPr="00EC6E94">
        <w:t xml:space="preserve"> G. Welch and G. Bishop: “An Introduction to the Kalman Filter”, Univ. of North Carolina (1995)</w:t>
      </w:r>
      <w:r w:rsidRPr="00EC6E94">
        <w:rPr>
          <w:rFonts w:eastAsia="ＭＳ 明朝"/>
          <w:lang w:eastAsia="ja-JP"/>
        </w:rPr>
        <w:br/>
      </w:r>
      <w:r w:rsidRPr="00EC6E94">
        <w:t>https://perso.crans.org/club-krobot/doc/kalman.pdf</w:t>
      </w:r>
    </w:p>
  </w:footnote>
  <w:footnote w:id="2">
    <w:p w14:paraId="36245BF8" w14:textId="77777777" w:rsidR="00FE0560" w:rsidRPr="00EC6E94" w:rsidRDefault="00FE0560" w:rsidP="00FE0560">
      <w:pPr>
        <w:pStyle w:val="afd"/>
        <w:ind w:left="200" w:hangingChars="100" w:hanging="200"/>
        <w:rPr>
          <w:rFonts w:eastAsia="ＭＳ 明朝"/>
          <w:lang w:eastAsia="ja-JP"/>
        </w:rPr>
      </w:pPr>
      <w:r w:rsidRPr="00EC6E94">
        <w:rPr>
          <w:rStyle w:val="af2"/>
        </w:rPr>
        <w:footnoteRef/>
      </w:r>
      <w:r w:rsidRPr="00EC6E94">
        <w:t xml:space="preserve"> </w:t>
      </w:r>
      <w:r w:rsidRPr="00F31DD0">
        <w:t xml:space="preserve">Breiman, L. (2001) Random Forests. </w:t>
      </w:r>
      <w:r w:rsidRPr="00A837EF">
        <w:rPr>
          <w:i/>
          <w:iCs/>
        </w:rPr>
        <w:t>Machine Learning</w:t>
      </w:r>
      <w:r w:rsidRPr="00F31DD0">
        <w:t xml:space="preserve">, </w:t>
      </w:r>
      <w:r w:rsidRPr="00A837EF">
        <w:rPr>
          <w:b/>
          <w:bCs/>
        </w:rPr>
        <w:t>45</w:t>
      </w:r>
      <w:r w:rsidRPr="00F31DD0">
        <w:t>, 5-32.</w:t>
      </w:r>
    </w:p>
  </w:footnote>
  <w:footnote w:id="3">
    <w:p w14:paraId="0687AC4B" w14:textId="77777777" w:rsidR="00B3382B" w:rsidRPr="002F10D3" w:rsidRDefault="00B3382B" w:rsidP="00B3382B">
      <w:pPr>
        <w:pStyle w:val="afd"/>
        <w:ind w:left="200" w:hangingChars="100" w:hanging="200"/>
        <w:rPr>
          <w:rFonts w:eastAsia="ＭＳ 明朝"/>
          <w:lang w:eastAsia="ja-JP"/>
        </w:rPr>
      </w:pPr>
      <w:r w:rsidRPr="00EC6E94">
        <w:rPr>
          <w:rStyle w:val="af2"/>
        </w:rPr>
        <w:footnoteRef/>
      </w:r>
      <w:r w:rsidRPr="00EC6E94">
        <w:rPr>
          <w:lang w:eastAsia="ja-JP"/>
        </w:rPr>
        <w:t xml:space="preserve"> </w:t>
      </w:r>
      <w:r w:rsidRPr="00E540EE">
        <w:rPr>
          <w:lang w:eastAsia="ja-JP"/>
        </w:rPr>
        <w:t>Yasuhiro M</w:t>
      </w:r>
      <w:r>
        <w:rPr>
          <w:lang w:eastAsia="ja-JP"/>
        </w:rPr>
        <w:t xml:space="preserve">atsui </w:t>
      </w:r>
      <w:r w:rsidRPr="00E540EE">
        <w:rPr>
          <w:lang w:eastAsia="ja-JP"/>
        </w:rPr>
        <w:t>et al</w:t>
      </w:r>
      <w:r>
        <w:rPr>
          <w:lang w:eastAsia="ja-JP"/>
        </w:rPr>
        <w:t>.: “</w:t>
      </w:r>
      <w:r w:rsidRPr="002F10D3">
        <w:rPr>
          <w:lang w:eastAsia="ja-JP"/>
        </w:rPr>
        <w:t>E</w:t>
      </w:r>
      <w:r>
        <w:rPr>
          <w:lang w:eastAsia="ja-JP"/>
        </w:rPr>
        <w:t>valuation of nanofiltration process for fluoride removal from ground water in the Chiang Mai Basin.”,</w:t>
      </w:r>
      <w:r w:rsidRPr="00E540EE">
        <w:t xml:space="preserve"> </w:t>
      </w:r>
      <w:r w:rsidRPr="00E540EE">
        <w:rPr>
          <w:lang w:eastAsia="ja-JP"/>
        </w:rPr>
        <w:t>Doboku Gakkai Ronbunshuu G 62(4):403-414</w:t>
      </w:r>
      <w:r>
        <w:rPr>
          <w:lang w:eastAsia="ja-JP"/>
        </w:rPr>
        <w:t xml:space="preserve"> (2006)</w:t>
      </w:r>
    </w:p>
  </w:footnote>
  <w:footnote w:id="4">
    <w:p w14:paraId="1DE97A5C" w14:textId="77777777" w:rsidR="00B3382B" w:rsidRPr="00EC6E94" w:rsidRDefault="00B3382B" w:rsidP="00B3382B">
      <w:pPr>
        <w:pStyle w:val="afd"/>
        <w:ind w:left="200" w:hangingChars="100" w:hanging="200"/>
        <w:rPr>
          <w:rFonts w:eastAsia="ＭＳ 明朝"/>
          <w:lang w:eastAsia="ja-JP"/>
        </w:rPr>
      </w:pPr>
      <w:r w:rsidRPr="00EC6E94">
        <w:rPr>
          <w:rStyle w:val="af2"/>
        </w:rPr>
        <w:footnoteRef/>
      </w:r>
      <w:r w:rsidRPr="00EC6E94">
        <w:t xml:space="preserve"> </w:t>
      </w:r>
      <w:r w:rsidRPr="006926A0">
        <w:t>https://www.ocwd.com/wp-content/uploads/2020-gwrs-annual-report-appendices-1.pdf</w:t>
      </w:r>
    </w:p>
  </w:footnote>
  <w:footnote w:id="5">
    <w:p w14:paraId="2107EF58" w14:textId="77777777" w:rsidR="00B3382B" w:rsidRPr="00EC6E94" w:rsidRDefault="00B3382B" w:rsidP="00B3382B">
      <w:pPr>
        <w:pStyle w:val="afd"/>
        <w:ind w:left="200" w:hangingChars="100" w:hanging="200"/>
        <w:rPr>
          <w:rFonts w:eastAsia="ＭＳ 明朝"/>
          <w:lang w:eastAsia="ja-JP"/>
        </w:rPr>
      </w:pPr>
      <w:r w:rsidRPr="00EC6E94">
        <w:rPr>
          <w:rStyle w:val="af2"/>
        </w:rPr>
        <w:footnoteRef/>
      </w:r>
      <w:r w:rsidRPr="00EC6E94">
        <w:t xml:space="preserve"> </w:t>
      </w:r>
      <w:r>
        <w:t xml:space="preserve"> </w:t>
      </w:r>
      <w:hyperlink r:id="rId1" w:history="1">
        <w:r w:rsidRPr="00E2122D">
          <w:rPr>
            <w:rStyle w:val="af9"/>
            <w:rFonts w:eastAsia="ＭＳ 明朝"/>
            <w:lang w:eastAsia="ja-JP"/>
          </w:rPr>
          <w:t>https://wwwbrr.cr.usgs.gov/projects/GWC_chemtherm/software.htm</w:t>
        </w:r>
      </w:hyperlink>
    </w:p>
  </w:footnote>
  <w:footnote w:id="6">
    <w:p w14:paraId="4875C73A" w14:textId="77777777" w:rsidR="00B3382B" w:rsidRPr="00EC6E94" w:rsidRDefault="00B3382B" w:rsidP="00B3382B">
      <w:pPr>
        <w:pStyle w:val="afd"/>
        <w:ind w:left="200" w:hangingChars="100" w:hanging="200"/>
        <w:rPr>
          <w:rFonts w:eastAsia="ＭＳ 明朝"/>
          <w:lang w:eastAsia="ja-JP"/>
        </w:rPr>
      </w:pPr>
      <w:r w:rsidRPr="00EC6E94">
        <w:rPr>
          <w:rStyle w:val="af2"/>
        </w:rPr>
        <w:footnoteRef/>
      </w:r>
      <w:r w:rsidRPr="00EC6E94">
        <w:t xml:space="preserve"> </w:t>
      </w:r>
      <w:r>
        <w:rPr>
          <w:rStyle w:val="given-name"/>
        </w:rPr>
        <w:t>David</w:t>
      </w:r>
      <w:r>
        <w:rPr>
          <w:rStyle w:val="react-xocs-alternative-link"/>
        </w:rPr>
        <w:t> </w:t>
      </w:r>
      <w:r>
        <w:rPr>
          <w:rStyle w:val="text"/>
        </w:rPr>
        <w:t>Hasson</w:t>
      </w:r>
      <w:r>
        <w:rPr>
          <w:rFonts w:ascii="Arial" w:hAnsi="Arial" w:cs="Arial"/>
          <w:color w:val="2E2E2E"/>
        </w:rPr>
        <w:t>, </w:t>
      </w:r>
      <w:r>
        <w:rPr>
          <w:rStyle w:val="given-name"/>
        </w:rPr>
        <w:t>Andrei</w:t>
      </w:r>
      <w:r>
        <w:rPr>
          <w:rStyle w:val="react-xocs-alternative-link"/>
        </w:rPr>
        <w:t> </w:t>
      </w:r>
      <w:r>
        <w:rPr>
          <w:rStyle w:val="text"/>
        </w:rPr>
        <w:t>Cornel</w:t>
      </w:r>
      <w:r w:rsidRPr="00EC6E94">
        <w:t>: “</w:t>
      </w:r>
      <w:r w:rsidRPr="008B2D12">
        <w:t>Effect of residence time on the degree of CaCO3 precipitation in the presence of anti-scalant</w:t>
      </w:r>
      <w:r w:rsidRPr="00EC6E94">
        <w:t xml:space="preserve">”, </w:t>
      </w:r>
      <w:r>
        <w:t xml:space="preserve">Desalination Volume 401 </w:t>
      </w:r>
      <w:r>
        <w:rPr>
          <w:rFonts w:eastAsia="ＭＳ 明朝"/>
          <w:lang w:eastAsia="ja-JP"/>
        </w:rPr>
        <w:t>(2017)</w:t>
      </w:r>
    </w:p>
  </w:footnote>
  <w:footnote w:id="7">
    <w:p w14:paraId="017A06F0" w14:textId="77777777" w:rsidR="00243C64" w:rsidRPr="009E6B4F" w:rsidRDefault="00243C64" w:rsidP="00243C64">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8">
    <w:p w14:paraId="4168CFAC" w14:textId="77777777" w:rsidR="00243C64" w:rsidRPr="009E6B4F" w:rsidRDefault="00243C64" w:rsidP="00243C64">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9">
    <w:p w14:paraId="6CF3D2F3" w14:textId="77777777" w:rsidR="00243C64" w:rsidRPr="003234A3" w:rsidRDefault="00243C64" w:rsidP="00243C64">
      <w:pPr>
        <w:pStyle w:val="afd"/>
      </w:pPr>
      <w:r>
        <w:rPr>
          <w:rStyle w:val="af2"/>
        </w:rPr>
        <w:footnoteRef/>
      </w:r>
      <w:r>
        <w:t xml:space="preserve"> The Black-box Optimization Benchmarking (BBOB) workshop (https://numbbo.github.io/workshops/)</w:t>
      </w:r>
    </w:p>
  </w:footnote>
  <w:footnote w:id="10">
    <w:p w14:paraId="4D53FD24" w14:textId="77777777" w:rsidR="00E659D6" w:rsidRPr="00352F85" w:rsidRDefault="00E659D6" w:rsidP="00E659D6">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2" w:history="1">
        <w:r>
          <w:rPr>
            <w:rStyle w:val="af9"/>
          </w:rPr>
          <w:t>West-Basin-Master-Plan_final_rev4.pdf (westbasin.org)</w:t>
        </w:r>
      </w:hyperlink>
      <w:r>
        <w:rPr>
          <w:rFonts w:eastAsia="游明朝"/>
          <w:lang w:eastAsia="ja-JP"/>
        </w:rPr>
        <w:t>)</w:t>
      </w:r>
    </w:p>
  </w:footnote>
  <w:footnote w:id="11">
    <w:p w14:paraId="2A231BEE" w14:textId="77777777" w:rsidR="00E659D6" w:rsidRPr="00E4752B" w:rsidRDefault="00E659D6" w:rsidP="00E659D6">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12">
    <w:p w14:paraId="1FF348BD" w14:textId="77777777" w:rsidR="00E659D6" w:rsidRPr="00A62E73" w:rsidRDefault="00E659D6" w:rsidP="00E659D6">
      <w:pPr>
        <w:pStyle w:val="afd"/>
        <w:rPr>
          <w:rFonts w:eastAsia="游明朝"/>
          <w:lang w:eastAsia="ja-JP"/>
        </w:rPr>
      </w:pPr>
      <w:r>
        <w:rPr>
          <w:rStyle w:val="af2"/>
        </w:rPr>
        <w:footnoteRef/>
      </w:r>
      <w:r>
        <w:t xml:space="preserve"> </w:t>
      </w:r>
      <w:r>
        <w:rPr>
          <w:rFonts w:eastAsia="游明朝" w:hint="eastAsia"/>
          <w:lang w:eastAsia="ja-JP"/>
        </w:rPr>
        <w:t>Y</w:t>
      </w:r>
      <w:r>
        <w:rPr>
          <w:rFonts w:eastAsia="游明朝"/>
          <w:lang w:eastAsia="ja-JP"/>
        </w:rPr>
        <w:t>okogawa Technical Report English Edition, Vol.59 No.1 (2016) (</w:t>
      </w:r>
      <w:r w:rsidRPr="00EE6161">
        <w:rPr>
          <w:rFonts w:eastAsia="游明朝"/>
          <w:lang w:eastAsia="ja-JP"/>
        </w:rPr>
        <w:t>https://www.yokogawa.com/about/research-development/rd_te_report/yokogawa-technical-report2010-2019/rd_te_report_a05901/#Vol-59-No-1-2016</w:t>
      </w:r>
      <w:r>
        <w:rPr>
          <w:rFonts w:eastAsia="游明朝"/>
          <w:lang w:eastAsia="ja-JP"/>
        </w:rPr>
        <w:t>)</w:t>
      </w:r>
    </w:p>
  </w:footnote>
  <w:footnote w:id="13">
    <w:p w14:paraId="533A34E1" w14:textId="77777777" w:rsidR="00E659D6" w:rsidRPr="00AA1593" w:rsidRDefault="00E659D6" w:rsidP="00E659D6">
      <w:pPr>
        <w:pStyle w:val="afd"/>
        <w:rPr>
          <w:rFonts w:eastAsia="游明朝"/>
          <w:lang w:eastAsia="ja-JP"/>
        </w:rPr>
      </w:pPr>
      <w:r>
        <w:rPr>
          <w:rStyle w:val="af2"/>
        </w:rPr>
        <w:footnoteRef/>
      </w:r>
      <w:r>
        <w:t xml:space="preserve"> Principal component analysis (</w:t>
      </w:r>
      <w:r w:rsidRPr="00AA1593">
        <w:t>https://en.wikipedia.org/wiki/Principal_component_analysis</w:t>
      </w:r>
      <w:r>
        <w:t>)</w:t>
      </w:r>
    </w:p>
  </w:footnote>
  <w:footnote w:id="14">
    <w:p w14:paraId="2E648699" w14:textId="77777777" w:rsidR="00F82C0B" w:rsidRPr="00BA6016" w:rsidRDefault="00F82C0B" w:rsidP="00F82C0B">
      <w:pPr>
        <w:pStyle w:val="afd"/>
      </w:pPr>
      <w:r w:rsidRPr="00BA6016">
        <w:rPr>
          <w:rStyle w:val="af2"/>
        </w:rPr>
        <w:footnoteRef/>
      </w:r>
      <w:r w:rsidRPr="00BA6016">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w:t>
    </w:r>
    <w:proofErr w:type="spellStart"/>
    <w:r w:rsidR="003A287A">
      <w:t>Salveson</w:t>
    </w:r>
    <w:proofErr w:type="spellEnd"/>
    <w:r w:rsidR="003A287A">
      <w:t>, Andy) Data-Driven Fault Detection and Process Control for Potable Reuse with Reverse Osmosis</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137A6C94"/>
    <w:multiLevelType w:val="hybridMultilevel"/>
    <w:tmpl w:val="555C2C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41A4D9F"/>
    <w:multiLevelType w:val="hybridMultilevel"/>
    <w:tmpl w:val="00AC296C"/>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65618C5"/>
    <w:multiLevelType w:val="hybridMultilevel"/>
    <w:tmpl w:val="DED65D8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88B4B20"/>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 w15:restartNumberingAfterBreak="0">
    <w:nsid w:val="202C5E49"/>
    <w:multiLevelType w:val="hybridMultilevel"/>
    <w:tmpl w:val="BFA6C6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1834D78"/>
    <w:multiLevelType w:val="hybridMultilevel"/>
    <w:tmpl w:val="EE3271E8"/>
    <w:lvl w:ilvl="0" w:tplc="E1668FE0">
      <w:start w:val="1"/>
      <w:numFmt w:val="decimal"/>
      <w:lvlText w:val="(%1)"/>
      <w:lvlJc w:val="left"/>
      <w:pPr>
        <w:ind w:left="360" w:hanging="360"/>
      </w:pPr>
      <w:rPr>
        <w:rFonts w:eastAsia="Calibri"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7273F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9A85945"/>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2CDC3A35"/>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30A56F57"/>
    <w:multiLevelType w:val="hybridMultilevel"/>
    <w:tmpl w:val="490234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2CC0604"/>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 w15:restartNumberingAfterBreak="0">
    <w:nsid w:val="35B64D79"/>
    <w:multiLevelType w:val="hybridMultilevel"/>
    <w:tmpl w:val="51EC35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D3D0890"/>
    <w:multiLevelType w:val="hybridMultilevel"/>
    <w:tmpl w:val="4D96079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31E0754"/>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6" w15:restartNumberingAfterBreak="0">
    <w:nsid w:val="44151AEC"/>
    <w:multiLevelType w:val="hybridMultilevel"/>
    <w:tmpl w:val="238AE7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4D57087"/>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8"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6215F4"/>
    <w:multiLevelType w:val="hybridMultilevel"/>
    <w:tmpl w:val="9DF6608C"/>
    <w:lvl w:ilvl="0" w:tplc="04090015">
      <w:start w:val="1"/>
      <w:numFmt w:val="upperLetter"/>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88B498C"/>
    <w:multiLevelType w:val="hybridMultilevel"/>
    <w:tmpl w:val="AE407962"/>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C3E259C"/>
    <w:multiLevelType w:val="hybridMultilevel"/>
    <w:tmpl w:val="02084AC0"/>
    <w:lvl w:ilvl="0" w:tplc="61BCE020">
      <w:start w:val="1"/>
      <w:numFmt w:val="bullet"/>
      <w:lvlText w:val=""/>
      <w:lvlJc w:val="left"/>
      <w:pPr>
        <w:ind w:left="0" w:hanging="420"/>
      </w:pPr>
      <w:rPr>
        <w:rFonts w:ascii="Symbol" w:hAnsi="Symbol" w:hint="default"/>
      </w:rPr>
    </w:lvl>
    <w:lvl w:ilvl="1" w:tplc="0409000B" w:tentative="1">
      <w:start w:val="1"/>
      <w:numFmt w:val="bullet"/>
      <w:lvlText w:val=""/>
      <w:lvlJc w:val="left"/>
      <w:pPr>
        <w:ind w:left="420" w:hanging="420"/>
      </w:pPr>
      <w:rPr>
        <w:rFonts w:ascii="Wingdings" w:hAnsi="Wingdings" w:hint="default"/>
      </w:rPr>
    </w:lvl>
    <w:lvl w:ilvl="2" w:tplc="0409000D"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B" w:tentative="1">
      <w:start w:val="1"/>
      <w:numFmt w:val="bullet"/>
      <w:lvlText w:val=""/>
      <w:lvlJc w:val="left"/>
      <w:pPr>
        <w:ind w:left="1680" w:hanging="420"/>
      </w:pPr>
      <w:rPr>
        <w:rFonts w:ascii="Wingdings" w:hAnsi="Wingdings" w:hint="default"/>
      </w:rPr>
    </w:lvl>
    <w:lvl w:ilvl="5" w:tplc="0409000D"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B" w:tentative="1">
      <w:start w:val="1"/>
      <w:numFmt w:val="bullet"/>
      <w:lvlText w:val=""/>
      <w:lvlJc w:val="left"/>
      <w:pPr>
        <w:ind w:left="2940" w:hanging="420"/>
      </w:pPr>
      <w:rPr>
        <w:rFonts w:ascii="Wingdings" w:hAnsi="Wingdings" w:hint="default"/>
      </w:rPr>
    </w:lvl>
    <w:lvl w:ilvl="8" w:tplc="0409000D" w:tentative="1">
      <w:start w:val="1"/>
      <w:numFmt w:val="bullet"/>
      <w:lvlText w:val=""/>
      <w:lvlJc w:val="left"/>
      <w:pPr>
        <w:ind w:left="3360" w:hanging="420"/>
      </w:pPr>
      <w:rPr>
        <w:rFonts w:ascii="Wingdings" w:hAnsi="Wingdings" w:hint="default"/>
      </w:rPr>
    </w:lvl>
  </w:abstractNum>
  <w:abstractNum w:abstractNumId="22" w15:restartNumberingAfterBreak="0">
    <w:nsid w:val="4E666B66"/>
    <w:multiLevelType w:val="hybridMultilevel"/>
    <w:tmpl w:val="B0D6B5F0"/>
    <w:lvl w:ilvl="0" w:tplc="04090001">
      <w:start w:val="1"/>
      <w:numFmt w:val="bullet"/>
      <w:lvlText w:val=""/>
      <w:lvlJc w:val="left"/>
      <w:pPr>
        <w:ind w:left="928"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194CE7"/>
    <w:multiLevelType w:val="multilevel"/>
    <w:tmpl w:val="A49A2CAA"/>
    <w:lvl w:ilvl="0">
      <w:start w:val="1"/>
      <w:numFmt w:val="decimal"/>
      <w:lvlText w:val="%1."/>
      <w:lvlJc w:val="left"/>
      <w:pPr>
        <w:ind w:left="425" w:hanging="425"/>
      </w:pPr>
    </w:lvl>
    <w:lvl w:ilvl="1">
      <w:start w:val="1"/>
      <w:numFmt w:val="decimal"/>
      <w:lvlText w:val="%1.%2."/>
      <w:lvlJc w:val="left"/>
      <w:pPr>
        <w:ind w:left="567" w:hanging="567"/>
      </w:pPr>
      <w:rPr>
        <w:b/>
        <w:bCs/>
      </w:rPr>
    </w:lvl>
    <w:lvl w:ilvl="2">
      <w:start w:val="1"/>
      <w:numFmt w:val="decimal"/>
      <w:lvlText w:val="%1.%2.%3."/>
      <w:lvlJc w:val="left"/>
      <w:pPr>
        <w:ind w:left="709" w:hanging="709"/>
      </w:pPr>
      <w:rPr>
        <w:b/>
        <w:bCs/>
      </w:rPr>
    </w:lvl>
    <w:lvl w:ilvl="3">
      <w:start w:val="1"/>
      <w:numFmt w:val="decimal"/>
      <w:lvlText w:val="%1.%2.%3.%4."/>
      <w:lvlJc w:val="left"/>
      <w:pPr>
        <w:ind w:left="851" w:hanging="851"/>
      </w:pPr>
      <w:rPr>
        <w:rFonts w:ascii="Times New Roman" w:hAnsi="Times New Roman" w:cs="Times New Roman" w:hint="default"/>
        <w:b/>
        <w:bCs/>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5435436F"/>
    <w:multiLevelType w:val="hybridMultilevel"/>
    <w:tmpl w:val="5BA07BE2"/>
    <w:lvl w:ilvl="0" w:tplc="61BCE020">
      <w:start w:val="1"/>
      <w:numFmt w:val="bullet"/>
      <w:lvlText w:val=""/>
      <w:lvlJc w:val="left"/>
      <w:pPr>
        <w:ind w:left="660" w:hanging="420"/>
      </w:pPr>
      <w:rPr>
        <w:rFonts w:ascii="Symbol" w:hAnsi="Symbol"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25" w15:restartNumberingAfterBreak="0">
    <w:nsid w:val="57BE6E69"/>
    <w:multiLevelType w:val="hybridMultilevel"/>
    <w:tmpl w:val="104CB0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5E1336FE"/>
    <w:multiLevelType w:val="multilevel"/>
    <w:tmpl w:val="8EDACFF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29E24FC"/>
    <w:multiLevelType w:val="hybridMultilevel"/>
    <w:tmpl w:val="0C94F760"/>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660632BF"/>
    <w:multiLevelType w:val="multilevel"/>
    <w:tmpl w:val="073CC49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67CA0F15"/>
    <w:multiLevelType w:val="multilevel"/>
    <w:tmpl w:val="073CC49C"/>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69971DE4"/>
    <w:multiLevelType w:val="hybridMultilevel"/>
    <w:tmpl w:val="CF50BD2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D830788"/>
    <w:multiLevelType w:val="hybridMultilevel"/>
    <w:tmpl w:val="8F623D14"/>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2" w15:restartNumberingAfterBreak="0">
    <w:nsid w:val="6F642D16"/>
    <w:multiLevelType w:val="hybridMultilevel"/>
    <w:tmpl w:val="B84CDD3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F9F6FE6"/>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4" w15:restartNumberingAfterBreak="0">
    <w:nsid w:val="71FD5090"/>
    <w:multiLevelType w:val="hybridMultilevel"/>
    <w:tmpl w:val="B902F172"/>
    <w:lvl w:ilvl="0" w:tplc="04090009">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35" w15:restartNumberingAfterBreak="0">
    <w:nsid w:val="7244652D"/>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6"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7" w15:restartNumberingAfterBreak="0">
    <w:nsid w:val="78151DAB"/>
    <w:multiLevelType w:val="hybridMultilevel"/>
    <w:tmpl w:val="989AE0F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DB717FA"/>
    <w:multiLevelType w:val="hybridMultilevel"/>
    <w:tmpl w:val="57E45EF6"/>
    <w:lvl w:ilvl="0" w:tplc="FFFFFFFF">
      <w:start w:val="1"/>
      <w:numFmt w:val="lowerLetter"/>
      <w:lvlText w:val="(%1)"/>
      <w:lvlJc w:val="left"/>
      <w:pPr>
        <w:ind w:left="360" w:hanging="360"/>
      </w:pPr>
      <w:rPr>
        <w:rFonts w:hint="default"/>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9"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7FBF229A"/>
    <w:multiLevelType w:val="hybridMultilevel"/>
    <w:tmpl w:val="7F52D6E4"/>
    <w:lvl w:ilvl="0" w:tplc="61BCE020">
      <w:start w:val="1"/>
      <w:numFmt w:val="bullet"/>
      <w:lvlText w:val=""/>
      <w:lvlJc w:val="left"/>
      <w:pPr>
        <w:ind w:left="420" w:hanging="420"/>
      </w:pPr>
      <w:rPr>
        <w:rFonts w:ascii="Symbol" w:hAnsi="Symbo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904267220">
    <w:abstractNumId w:val="0"/>
  </w:num>
  <w:num w:numId="2" w16cid:durableId="1523394631">
    <w:abstractNumId w:val="18"/>
  </w:num>
  <w:num w:numId="3" w16cid:durableId="1666282318">
    <w:abstractNumId w:val="22"/>
  </w:num>
  <w:num w:numId="4" w16cid:durableId="1631324769">
    <w:abstractNumId w:val="7"/>
  </w:num>
  <w:num w:numId="5" w16cid:durableId="1159079153">
    <w:abstractNumId w:val="23"/>
  </w:num>
  <w:num w:numId="6" w16cid:durableId="648706339">
    <w:abstractNumId w:val="10"/>
  </w:num>
  <w:num w:numId="7" w16cid:durableId="2003464385">
    <w:abstractNumId w:val="16"/>
  </w:num>
  <w:num w:numId="8" w16cid:durableId="1587956543">
    <w:abstractNumId w:val="12"/>
  </w:num>
  <w:num w:numId="9" w16cid:durableId="1332947925">
    <w:abstractNumId w:val="25"/>
  </w:num>
  <w:num w:numId="10" w16cid:durableId="1656254293">
    <w:abstractNumId w:val="1"/>
  </w:num>
  <w:num w:numId="11" w16cid:durableId="1945841348">
    <w:abstractNumId w:val="30"/>
  </w:num>
  <w:num w:numId="12" w16cid:durableId="389695016">
    <w:abstractNumId w:val="5"/>
  </w:num>
  <w:num w:numId="13" w16cid:durableId="2064675505">
    <w:abstractNumId w:val="37"/>
  </w:num>
  <w:num w:numId="14" w16cid:durableId="2096435210">
    <w:abstractNumId w:val="14"/>
  </w:num>
  <w:num w:numId="15" w16cid:durableId="1530141485">
    <w:abstractNumId w:val="26"/>
  </w:num>
  <w:num w:numId="16" w16cid:durableId="406726128">
    <w:abstractNumId w:val="29"/>
  </w:num>
  <w:num w:numId="17" w16cid:durableId="408619206">
    <w:abstractNumId w:val="28"/>
  </w:num>
  <w:num w:numId="18" w16cid:durableId="824469357">
    <w:abstractNumId w:val="13"/>
  </w:num>
  <w:num w:numId="19" w16cid:durableId="702049318">
    <w:abstractNumId w:val="35"/>
  </w:num>
  <w:num w:numId="20" w16cid:durableId="934946015">
    <w:abstractNumId w:val="4"/>
  </w:num>
  <w:num w:numId="21" w16cid:durableId="1232078056">
    <w:abstractNumId w:val="17"/>
  </w:num>
  <w:num w:numId="22" w16cid:durableId="1809859739">
    <w:abstractNumId w:val="8"/>
  </w:num>
  <w:num w:numId="23" w16cid:durableId="1805390391">
    <w:abstractNumId w:val="38"/>
  </w:num>
  <w:num w:numId="24" w16cid:durableId="2059937780">
    <w:abstractNumId w:val="36"/>
  </w:num>
  <w:num w:numId="25" w16cid:durableId="1719670918">
    <w:abstractNumId w:val="31"/>
  </w:num>
  <w:num w:numId="26" w16cid:durableId="1225213979">
    <w:abstractNumId w:val="39"/>
  </w:num>
  <w:num w:numId="27" w16cid:durableId="1618483115">
    <w:abstractNumId w:val="32"/>
  </w:num>
  <w:num w:numId="28" w16cid:durableId="1257129316">
    <w:abstractNumId w:val="33"/>
  </w:num>
  <w:num w:numId="29" w16cid:durableId="643463896">
    <w:abstractNumId w:val="15"/>
  </w:num>
  <w:num w:numId="30" w16cid:durableId="1127166120">
    <w:abstractNumId w:val="9"/>
  </w:num>
  <w:num w:numId="31" w16cid:durableId="981277910">
    <w:abstractNumId w:val="11"/>
  </w:num>
  <w:num w:numId="32" w16cid:durableId="579756363">
    <w:abstractNumId w:val="27"/>
  </w:num>
  <w:num w:numId="33" w16cid:durableId="1005985199">
    <w:abstractNumId w:val="34"/>
  </w:num>
  <w:num w:numId="34" w16cid:durableId="1149710510">
    <w:abstractNumId w:val="19"/>
  </w:num>
  <w:num w:numId="35" w16cid:durableId="2054881656">
    <w:abstractNumId w:val="40"/>
  </w:num>
  <w:num w:numId="36" w16cid:durableId="566500449">
    <w:abstractNumId w:val="20"/>
  </w:num>
  <w:num w:numId="37" w16cid:durableId="1904678688">
    <w:abstractNumId w:val="3"/>
  </w:num>
  <w:num w:numId="38" w16cid:durableId="920211658">
    <w:abstractNumId w:val="2"/>
  </w:num>
  <w:num w:numId="39" w16cid:durableId="8798028">
    <w:abstractNumId w:val="6"/>
  </w:num>
  <w:num w:numId="40" w16cid:durableId="692002638">
    <w:abstractNumId w:val="21"/>
  </w:num>
  <w:num w:numId="41" w16cid:durableId="99840137">
    <w:abstractNumId w:val="24"/>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rson w15:author="Ken-ichi Kamada (Ken-ichi.Kamada@yokoagwa.com)">
    <w15:presenceInfo w15:providerId="None" w15:userId="Ken-ichi Kamada (Ken-ichi.Kamada@yokoagwa.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trackRevisions/>
  <w:defaultTabStop w:val="24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ABE"/>
    <w:rsid w:val="00001E35"/>
    <w:rsid w:val="0000292C"/>
    <w:rsid w:val="0000595C"/>
    <w:rsid w:val="0000627A"/>
    <w:rsid w:val="00006DD3"/>
    <w:rsid w:val="00007662"/>
    <w:rsid w:val="00007B75"/>
    <w:rsid w:val="0001110E"/>
    <w:rsid w:val="000113DC"/>
    <w:rsid w:val="00011A62"/>
    <w:rsid w:val="00012659"/>
    <w:rsid w:val="0001599C"/>
    <w:rsid w:val="00015CA5"/>
    <w:rsid w:val="00016933"/>
    <w:rsid w:val="00017A45"/>
    <w:rsid w:val="00017F96"/>
    <w:rsid w:val="0002083D"/>
    <w:rsid w:val="00020AA0"/>
    <w:rsid w:val="00020C01"/>
    <w:rsid w:val="000213A9"/>
    <w:rsid w:val="00022031"/>
    <w:rsid w:val="000222B3"/>
    <w:rsid w:val="000236CF"/>
    <w:rsid w:val="00024158"/>
    <w:rsid w:val="000242E7"/>
    <w:rsid w:val="00024F98"/>
    <w:rsid w:val="00025734"/>
    <w:rsid w:val="0003194E"/>
    <w:rsid w:val="00031BA0"/>
    <w:rsid w:val="00031C3E"/>
    <w:rsid w:val="0003213C"/>
    <w:rsid w:val="0003273A"/>
    <w:rsid w:val="00033B0C"/>
    <w:rsid w:val="00035D3F"/>
    <w:rsid w:val="00035F14"/>
    <w:rsid w:val="00036189"/>
    <w:rsid w:val="00036B76"/>
    <w:rsid w:val="00036E55"/>
    <w:rsid w:val="0003740C"/>
    <w:rsid w:val="00037DB6"/>
    <w:rsid w:val="00041185"/>
    <w:rsid w:val="00042962"/>
    <w:rsid w:val="00042ADF"/>
    <w:rsid w:val="00042BC9"/>
    <w:rsid w:val="00044AC4"/>
    <w:rsid w:val="000465E4"/>
    <w:rsid w:val="00046B55"/>
    <w:rsid w:val="00046C40"/>
    <w:rsid w:val="00047F76"/>
    <w:rsid w:val="0005025F"/>
    <w:rsid w:val="000508F4"/>
    <w:rsid w:val="0005099A"/>
    <w:rsid w:val="00052302"/>
    <w:rsid w:val="00053E4D"/>
    <w:rsid w:val="000563EE"/>
    <w:rsid w:val="000619B9"/>
    <w:rsid w:val="000644ED"/>
    <w:rsid w:val="00064D0F"/>
    <w:rsid w:val="000652D1"/>
    <w:rsid w:val="0006777B"/>
    <w:rsid w:val="000717C4"/>
    <w:rsid w:val="00071C9E"/>
    <w:rsid w:val="00072691"/>
    <w:rsid w:val="000739E0"/>
    <w:rsid w:val="00073B82"/>
    <w:rsid w:val="00074557"/>
    <w:rsid w:val="0007467F"/>
    <w:rsid w:val="00075BE3"/>
    <w:rsid w:val="00076CB9"/>
    <w:rsid w:val="00085619"/>
    <w:rsid w:val="0008582A"/>
    <w:rsid w:val="00086091"/>
    <w:rsid w:val="00086430"/>
    <w:rsid w:val="00086658"/>
    <w:rsid w:val="000875AE"/>
    <w:rsid w:val="000879CA"/>
    <w:rsid w:val="00087A8F"/>
    <w:rsid w:val="00087A90"/>
    <w:rsid w:val="0009296E"/>
    <w:rsid w:val="00092D53"/>
    <w:rsid w:val="0009479C"/>
    <w:rsid w:val="00095240"/>
    <w:rsid w:val="0009611F"/>
    <w:rsid w:val="00096775"/>
    <w:rsid w:val="00097235"/>
    <w:rsid w:val="0009799A"/>
    <w:rsid w:val="00097E90"/>
    <w:rsid w:val="000A026D"/>
    <w:rsid w:val="000A047A"/>
    <w:rsid w:val="000A10CF"/>
    <w:rsid w:val="000A1E7D"/>
    <w:rsid w:val="000A3084"/>
    <w:rsid w:val="000A43F1"/>
    <w:rsid w:val="000A4E2A"/>
    <w:rsid w:val="000A56D1"/>
    <w:rsid w:val="000A5875"/>
    <w:rsid w:val="000A66D4"/>
    <w:rsid w:val="000A6790"/>
    <w:rsid w:val="000A6B58"/>
    <w:rsid w:val="000A7AAC"/>
    <w:rsid w:val="000B1276"/>
    <w:rsid w:val="000B1A68"/>
    <w:rsid w:val="000B1FA1"/>
    <w:rsid w:val="000B24D6"/>
    <w:rsid w:val="000B28A4"/>
    <w:rsid w:val="000B361F"/>
    <w:rsid w:val="000B3CD2"/>
    <w:rsid w:val="000B4505"/>
    <w:rsid w:val="000B5AB9"/>
    <w:rsid w:val="000B62B5"/>
    <w:rsid w:val="000B7111"/>
    <w:rsid w:val="000B7300"/>
    <w:rsid w:val="000B7329"/>
    <w:rsid w:val="000C0B4F"/>
    <w:rsid w:val="000C0D98"/>
    <w:rsid w:val="000C10F2"/>
    <w:rsid w:val="000C115C"/>
    <w:rsid w:val="000C1260"/>
    <w:rsid w:val="000C2228"/>
    <w:rsid w:val="000C23B0"/>
    <w:rsid w:val="000C314F"/>
    <w:rsid w:val="000C42D0"/>
    <w:rsid w:val="000C49CF"/>
    <w:rsid w:val="000C4FAF"/>
    <w:rsid w:val="000C5898"/>
    <w:rsid w:val="000C74DA"/>
    <w:rsid w:val="000D3008"/>
    <w:rsid w:val="000D3B94"/>
    <w:rsid w:val="000D45AA"/>
    <w:rsid w:val="000D586B"/>
    <w:rsid w:val="000D719F"/>
    <w:rsid w:val="000D73BD"/>
    <w:rsid w:val="000D791B"/>
    <w:rsid w:val="000E1492"/>
    <w:rsid w:val="000E1C38"/>
    <w:rsid w:val="000E2041"/>
    <w:rsid w:val="000E2B0C"/>
    <w:rsid w:val="000E3B1E"/>
    <w:rsid w:val="000E6682"/>
    <w:rsid w:val="000E668B"/>
    <w:rsid w:val="000E6BD4"/>
    <w:rsid w:val="000E7CD9"/>
    <w:rsid w:val="000E7DDA"/>
    <w:rsid w:val="000F0ABA"/>
    <w:rsid w:val="000F1BEF"/>
    <w:rsid w:val="000F5800"/>
    <w:rsid w:val="000F5A30"/>
    <w:rsid w:val="000F752E"/>
    <w:rsid w:val="001002F0"/>
    <w:rsid w:val="00100C67"/>
    <w:rsid w:val="00101D9B"/>
    <w:rsid w:val="00111464"/>
    <w:rsid w:val="00112649"/>
    <w:rsid w:val="00112B83"/>
    <w:rsid w:val="00115DD5"/>
    <w:rsid w:val="00116397"/>
    <w:rsid w:val="00117BEE"/>
    <w:rsid w:val="00117C2B"/>
    <w:rsid w:val="00117D98"/>
    <w:rsid w:val="001217C3"/>
    <w:rsid w:val="00122048"/>
    <w:rsid w:val="00124963"/>
    <w:rsid w:val="00124CDC"/>
    <w:rsid w:val="00130799"/>
    <w:rsid w:val="0013248F"/>
    <w:rsid w:val="001339CA"/>
    <w:rsid w:val="00134BF7"/>
    <w:rsid w:val="00137B73"/>
    <w:rsid w:val="00141EFF"/>
    <w:rsid w:val="0014438F"/>
    <w:rsid w:val="001447E8"/>
    <w:rsid w:val="00146806"/>
    <w:rsid w:val="0015086E"/>
    <w:rsid w:val="001520E7"/>
    <w:rsid w:val="00153FA1"/>
    <w:rsid w:val="00155087"/>
    <w:rsid w:val="00156379"/>
    <w:rsid w:val="00157E57"/>
    <w:rsid w:val="00160594"/>
    <w:rsid w:val="0016078A"/>
    <w:rsid w:val="001610E2"/>
    <w:rsid w:val="00161249"/>
    <w:rsid w:val="00161629"/>
    <w:rsid w:val="00162B21"/>
    <w:rsid w:val="0016392D"/>
    <w:rsid w:val="00166856"/>
    <w:rsid w:val="0016690F"/>
    <w:rsid w:val="001671AF"/>
    <w:rsid w:val="00167396"/>
    <w:rsid w:val="00167EA5"/>
    <w:rsid w:val="00174E13"/>
    <w:rsid w:val="00175562"/>
    <w:rsid w:val="00175AA0"/>
    <w:rsid w:val="00175DC2"/>
    <w:rsid w:val="00176710"/>
    <w:rsid w:val="00177FCE"/>
    <w:rsid w:val="0018108A"/>
    <w:rsid w:val="00183A09"/>
    <w:rsid w:val="00186959"/>
    <w:rsid w:val="00187235"/>
    <w:rsid w:val="0018734D"/>
    <w:rsid w:val="00187AE3"/>
    <w:rsid w:val="00187F31"/>
    <w:rsid w:val="00190095"/>
    <w:rsid w:val="00193460"/>
    <w:rsid w:val="00193C7C"/>
    <w:rsid w:val="00193DBA"/>
    <w:rsid w:val="00195150"/>
    <w:rsid w:val="001965F2"/>
    <w:rsid w:val="00196FFD"/>
    <w:rsid w:val="0019722F"/>
    <w:rsid w:val="001A0110"/>
    <w:rsid w:val="001A22A2"/>
    <w:rsid w:val="001A2CB0"/>
    <w:rsid w:val="001A3F40"/>
    <w:rsid w:val="001A4D2C"/>
    <w:rsid w:val="001A57C2"/>
    <w:rsid w:val="001A6219"/>
    <w:rsid w:val="001A77FF"/>
    <w:rsid w:val="001B00F9"/>
    <w:rsid w:val="001B2455"/>
    <w:rsid w:val="001B4F61"/>
    <w:rsid w:val="001B5027"/>
    <w:rsid w:val="001B68EA"/>
    <w:rsid w:val="001B6AB5"/>
    <w:rsid w:val="001C073F"/>
    <w:rsid w:val="001C0975"/>
    <w:rsid w:val="001C0C55"/>
    <w:rsid w:val="001C4BE2"/>
    <w:rsid w:val="001C613A"/>
    <w:rsid w:val="001D0A04"/>
    <w:rsid w:val="001D1491"/>
    <w:rsid w:val="001D3C9E"/>
    <w:rsid w:val="001D5C7B"/>
    <w:rsid w:val="001D60F4"/>
    <w:rsid w:val="001D68FF"/>
    <w:rsid w:val="001D6909"/>
    <w:rsid w:val="001D76F9"/>
    <w:rsid w:val="001D7B3E"/>
    <w:rsid w:val="001D7BFB"/>
    <w:rsid w:val="001E0173"/>
    <w:rsid w:val="001E0AC6"/>
    <w:rsid w:val="001E108D"/>
    <w:rsid w:val="001E1CB3"/>
    <w:rsid w:val="001E2FAA"/>
    <w:rsid w:val="001E4142"/>
    <w:rsid w:val="001E4742"/>
    <w:rsid w:val="001E4EA4"/>
    <w:rsid w:val="001E64F0"/>
    <w:rsid w:val="001E7B29"/>
    <w:rsid w:val="001E7CD3"/>
    <w:rsid w:val="001E7DE8"/>
    <w:rsid w:val="001F1F2A"/>
    <w:rsid w:val="001F2719"/>
    <w:rsid w:val="001F2CB7"/>
    <w:rsid w:val="001F3553"/>
    <w:rsid w:val="001F3891"/>
    <w:rsid w:val="001F4FFD"/>
    <w:rsid w:val="001F7241"/>
    <w:rsid w:val="001F7C44"/>
    <w:rsid w:val="001F7CDB"/>
    <w:rsid w:val="00200B3C"/>
    <w:rsid w:val="002016EA"/>
    <w:rsid w:val="00202448"/>
    <w:rsid w:val="0020381F"/>
    <w:rsid w:val="00203C0E"/>
    <w:rsid w:val="00203D43"/>
    <w:rsid w:val="00204421"/>
    <w:rsid w:val="00204CE8"/>
    <w:rsid w:val="00206625"/>
    <w:rsid w:val="00206637"/>
    <w:rsid w:val="00206C0F"/>
    <w:rsid w:val="002100EE"/>
    <w:rsid w:val="00210626"/>
    <w:rsid w:val="00211856"/>
    <w:rsid w:val="0021296A"/>
    <w:rsid w:val="00212AE4"/>
    <w:rsid w:val="0021331E"/>
    <w:rsid w:val="00214CD9"/>
    <w:rsid w:val="002160CE"/>
    <w:rsid w:val="00216269"/>
    <w:rsid w:val="002169C5"/>
    <w:rsid w:val="00220EA7"/>
    <w:rsid w:val="0022127B"/>
    <w:rsid w:val="00221325"/>
    <w:rsid w:val="00221A6D"/>
    <w:rsid w:val="002223BA"/>
    <w:rsid w:val="00222895"/>
    <w:rsid w:val="00222A88"/>
    <w:rsid w:val="00222C98"/>
    <w:rsid w:val="00222F0F"/>
    <w:rsid w:val="002235C0"/>
    <w:rsid w:val="0022372E"/>
    <w:rsid w:val="00224760"/>
    <w:rsid w:val="00224859"/>
    <w:rsid w:val="00225097"/>
    <w:rsid w:val="00225B65"/>
    <w:rsid w:val="00226826"/>
    <w:rsid w:val="0022694A"/>
    <w:rsid w:val="00226C55"/>
    <w:rsid w:val="002301F2"/>
    <w:rsid w:val="00230BFC"/>
    <w:rsid w:val="002316AF"/>
    <w:rsid w:val="002328FD"/>
    <w:rsid w:val="00232DD0"/>
    <w:rsid w:val="002341C7"/>
    <w:rsid w:val="00237940"/>
    <w:rsid w:val="00241AAD"/>
    <w:rsid w:val="00242D5D"/>
    <w:rsid w:val="002437F9"/>
    <w:rsid w:val="00243C64"/>
    <w:rsid w:val="00245264"/>
    <w:rsid w:val="0024553D"/>
    <w:rsid w:val="00245F33"/>
    <w:rsid w:val="00246DA8"/>
    <w:rsid w:val="002478F6"/>
    <w:rsid w:val="00250B6A"/>
    <w:rsid w:val="0025132D"/>
    <w:rsid w:val="002514F6"/>
    <w:rsid w:val="00251621"/>
    <w:rsid w:val="00252A75"/>
    <w:rsid w:val="00253E2F"/>
    <w:rsid w:val="00254EDC"/>
    <w:rsid w:val="00255164"/>
    <w:rsid w:val="002551A2"/>
    <w:rsid w:val="00255C5C"/>
    <w:rsid w:val="00256A39"/>
    <w:rsid w:val="0025776B"/>
    <w:rsid w:val="00257D61"/>
    <w:rsid w:val="00261137"/>
    <w:rsid w:val="00261C56"/>
    <w:rsid w:val="00262AA3"/>
    <w:rsid w:val="002637C6"/>
    <w:rsid w:val="00264A1B"/>
    <w:rsid w:val="00267598"/>
    <w:rsid w:val="00270250"/>
    <w:rsid w:val="0027087B"/>
    <w:rsid w:val="00270B29"/>
    <w:rsid w:val="00270D84"/>
    <w:rsid w:val="002724BA"/>
    <w:rsid w:val="00273C82"/>
    <w:rsid w:val="00273EC7"/>
    <w:rsid w:val="00274335"/>
    <w:rsid w:val="00275068"/>
    <w:rsid w:val="0027559D"/>
    <w:rsid w:val="002773BC"/>
    <w:rsid w:val="0027797C"/>
    <w:rsid w:val="0028042F"/>
    <w:rsid w:val="002804E3"/>
    <w:rsid w:val="00280ABC"/>
    <w:rsid w:val="0028156D"/>
    <w:rsid w:val="00281923"/>
    <w:rsid w:val="00283004"/>
    <w:rsid w:val="00283A93"/>
    <w:rsid w:val="002847FB"/>
    <w:rsid w:val="002848F7"/>
    <w:rsid w:val="00284D7E"/>
    <w:rsid w:val="002853E1"/>
    <w:rsid w:val="002903BC"/>
    <w:rsid w:val="00290554"/>
    <w:rsid w:val="00291135"/>
    <w:rsid w:val="00291AB1"/>
    <w:rsid w:val="002926DA"/>
    <w:rsid w:val="002930E3"/>
    <w:rsid w:val="00295883"/>
    <w:rsid w:val="00296297"/>
    <w:rsid w:val="00297B18"/>
    <w:rsid w:val="002A2EEF"/>
    <w:rsid w:val="002A390C"/>
    <w:rsid w:val="002A44D8"/>
    <w:rsid w:val="002B0394"/>
    <w:rsid w:val="002B277C"/>
    <w:rsid w:val="002B611F"/>
    <w:rsid w:val="002B6CC9"/>
    <w:rsid w:val="002B70CF"/>
    <w:rsid w:val="002C05E5"/>
    <w:rsid w:val="002C15A6"/>
    <w:rsid w:val="002C2281"/>
    <w:rsid w:val="002C2CCE"/>
    <w:rsid w:val="002C381D"/>
    <w:rsid w:val="002C4221"/>
    <w:rsid w:val="002D26A8"/>
    <w:rsid w:val="002D34CF"/>
    <w:rsid w:val="002D3A94"/>
    <w:rsid w:val="002D46DD"/>
    <w:rsid w:val="002D481D"/>
    <w:rsid w:val="002D4C1E"/>
    <w:rsid w:val="002D4E21"/>
    <w:rsid w:val="002D6934"/>
    <w:rsid w:val="002D78E4"/>
    <w:rsid w:val="002D7FD0"/>
    <w:rsid w:val="002E0F38"/>
    <w:rsid w:val="002E1324"/>
    <w:rsid w:val="002E1FA2"/>
    <w:rsid w:val="002E2640"/>
    <w:rsid w:val="002E2EB8"/>
    <w:rsid w:val="002E411E"/>
    <w:rsid w:val="002E64A0"/>
    <w:rsid w:val="002E706B"/>
    <w:rsid w:val="002E72C4"/>
    <w:rsid w:val="002E7F27"/>
    <w:rsid w:val="002F0004"/>
    <w:rsid w:val="002F281D"/>
    <w:rsid w:val="002F28A6"/>
    <w:rsid w:val="002F417B"/>
    <w:rsid w:val="002F50A0"/>
    <w:rsid w:val="002F7710"/>
    <w:rsid w:val="002F7D90"/>
    <w:rsid w:val="00301990"/>
    <w:rsid w:val="00303AB6"/>
    <w:rsid w:val="0030497C"/>
    <w:rsid w:val="003050CA"/>
    <w:rsid w:val="00305624"/>
    <w:rsid w:val="00305677"/>
    <w:rsid w:val="00305F52"/>
    <w:rsid w:val="003061A1"/>
    <w:rsid w:val="00306C12"/>
    <w:rsid w:val="00307699"/>
    <w:rsid w:val="00310E1D"/>
    <w:rsid w:val="00311C91"/>
    <w:rsid w:val="00313EDA"/>
    <w:rsid w:val="00314D77"/>
    <w:rsid w:val="0031534F"/>
    <w:rsid w:val="00320865"/>
    <w:rsid w:val="003235B5"/>
    <w:rsid w:val="00324FDA"/>
    <w:rsid w:val="0032618F"/>
    <w:rsid w:val="0032710F"/>
    <w:rsid w:val="00330448"/>
    <w:rsid w:val="00331025"/>
    <w:rsid w:val="0033420E"/>
    <w:rsid w:val="00334EEF"/>
    <w:rsid w:val="0033512C"/>
    <w:rsid w:val="00336257"/>
    <w:rsid w:val="0034041F"/>
    <w:rsid w:val="003404EC"/>
    <w:rsid w:val="00341E25"/>
    <w:rsid w:val="00343192"/>
    <w:rsid w:val="003437DF"/>
    <w:rsid w:val="003440B2"/>
    <w:rsid w:val="003446C1"/>
    <w:rsid w:val="003479CC"/>
    <w:rsid w:val="003517B6"/>
    <w:rsid w:val="00352858"/>
    <w:rsid w:val="003529B8"/>
    <w:rsid w:val="003538F6"/>
    <w:rsid w:val="00353BA3"/>
    <w:rsid w:val="00353F97"/>
    <w:rsid w:val="00354348"/>
    <w:rsid w:val="00354D2C"/>
    <w:rsid w:val="0035613B"/>
    <w:rsid w:val="0035736D"/>
    <w:rsid w:val="003601ED"/>
    <w:rsid w:val="00360626"/>
    <w:rsid w:val="00360F70"/>
    <w:rsid w:val="00361621"/>
    <w:rsid w:val="003627B7"/>
    <w:rsid w:val="003654DC"/>
    <w:rsid w:val="00365A86"/>
    <w:rsid w:val="00366A91"/>
    <w:rsid w:val="00366E5F"/>
    <w:rsid w:val="0037115C"/>
    <w:rsid w:val="00371A4A"/>
    <w:rsid w:val="00372061"/>
    <w:rsid w:val="00372664"/>
    <w:rsid w:val="00373C7B"/>
    <w:rsid w:val="00374A16"/>
    <w:rsid w:val="00374BD6"/>
    <w:rsid w:val="00377124"/>
    <w:rsid w:val="003774ED"/>
    <w:rsid w:val="00380877"/>
    <w:rsid w:val="00380914"/>
    <w:rsid w:val="00381001"/>
    <w:rsid w:val="003811E8"/>
    <w:rsid w:val="003827B5"/>
    <w:rsid w:val="00382BF8"/>
    <w:rsid w:val="0038354B"/>
    <w:rsid w:val="00385661"/>
    <w:rsid w:val="003908FA"/>
    <w:rsid w:val="003927A5"/>
    <w:rsid w:val="003927BF"/>
    <w:rsid w:val="0039321B"/>
    <w:rsid w:val="0039526B"/>
    <w:rsid w:val="00396E96"/>
    <w:rsid w:val="003A0CE9"/>
    <w:rsid w:val="003A2039"/>
    <w:rsid w:val="003A287A"/>
    <w:rsid w:val="003A371A"/>
    <w:rsid w:val="003A40FC"/>
    <w:rsid w:val="003A42A4"/>
    <w:rsid w:val="003A464B"/>
    <w:rsid w:val="003A52E7"/>
    <w:rsid w:val="003A54A9"/>
    <w:rsid w:val="003A5A37"/>
    <w:rsid w:val="003A6013"/>
    <w:rsid w:val="003A6381"/>
    <w:rsid w:val="003A68C5"/>
    <w:rsid w:val="003B003D"/>
    <w:rsid w:val="003B035A"/>
    <w:rsid w:val="003B0B9C"/>
    <w:rsid w:val="003B1F8D"/>
    <w:rsid w:val="003B21F2"/>
    <w:rsid w:val="003B417E"/>
    <w:rsid w:val="003B4A41"/>
    <w:rsid w:val="003B502A"/>
    <w:rsid w:val="003B5281"/>
    <w:rsid w:val="003B5F28"/>
    <w:rsid w:val="003B62C3"/>
    <w:rsid w:val="003B6B67"/>
    <w:rsid w:val="003B7BF8"/>
    <w:rsid w:val="003C212E"/>
    <w:rsid w:val="003C2C87"/>
    <w:rsid w:val="003C42F1"/>
    <w:rsid w:val="003C4A22"/>
    <w:rsid w:val="003C4DE2"/>
    <w:rsid w:val="003C5221"/>
    <w:rsid w:val="003C62F4"/>
    <w:rsid w:val="003C64B8"/>
    <w:rsid w:val="003C673E"/>
    <w:rsid w:val="003D1BE1"/>
    <w:rsid w:val="003D240B"/>
    <w:rsid w:val="003D3AA5"/>
    <w:rsid w:val="003D446A"/>
    <w:rsid w:val="003D49F8"/>
    <w:rsid w:val="003D68A2"/>
    <w:rsid w:val="003D7BC5"/>
    <w:rsid w:val="003E1719"/>
    <w:rsid w:val="003E6E3F"/>
    <w:rsid w:val="003E7169"/>
    <w:rsid w:val="003F3951"/>
    <w:rsid w:val="003F4425"/>
    <w:rsid w:val="003F4AE0"/>
    <w:rsid w:val="003F4DA2"/>
    <w:rsid w:val="003F6910"/>
    <w:rsid w:val="0040106F"/>
    <w:rsid w:val="0040126E"/>
    <w:rsid w:val="004018F9"/>
    <w:rsid w:val="00402AEC"/>
    <w:rsid w:val="004031C0"/>
    <w:rsid w:val="00403FF0"/>
    <w:rsid w:val="00404177"/>
    <w:rsid w:val="00404422"/>
    <w:rsid w:val="0040627C"/>
    <w:rsid w:val="0040698C"/>
    <w:rsid w:val="00411BDC"/>
    <w:rsid w:val="004128D9"/>
    <w:rsid w:val="00412F0D"/>
    <w:rsid w:val="0041328B"/>
    <w:rsid w:val="004137E8"/>
    <w:rsid w:val="004142C7"/>
    <w:rsid w:val="00415327"/>
    <w:rsid w:val="00415789"/>
    <w:rsid w:val="004168E2"/>
    <w:rsid w:val="00416F30"/>
    <w:rsid w:val="00417510"/>
    <w:rsid w:val="00417736"/>
    <w:rsid w:val="00421812"/>
    <w:rsid w:val="004241F0"/>
    <w:rsid w:val="00425232"/>
    <w:rsid w:val="004252B2"/>
    <w:rsid w:val="0042565D"/>
    <w:rsid w:val="00425E61"/>
    <w:rsid w:val="004260B2"/>
    <w:rsid w:val="00426542"/>
    <w:rsid w:val="00427DE4"/>
    <w:rsid w:val="00430623"/>
    <w:rsid w:val="00430955"/>
    <w:rsid w:val="00430D25"/>
    <w:rsid w:val="004315E2"/>
    <w:rsid w:val="0043281D"/>
    <w:rsid w:val="00432F1C"/>
    <w:rsid w:val="00435EC2"/>
    <w:rsid w:val="00436311"/>
    <w:rsid w:val="00436B01"/>
    <w:rsid w:val="0044062F"/>
    <w:rsid w:val="004411FE"/>
    <w:rsid w:val="00441600"/>
    <w:rsid w:val="004416C8"/>
    <w:rsid w:val="004423C7"/>
    <w:rsid w:val="00442972"/>
    <w:rsid w:val="00443209"/>
    <w:rsid w:val="00443F2C"/>
    <w:rsid w:val="00446A8E"/>
    <w:rsid w:val="004501F4"/>
    <w:rsid w:val="00452392"/>
    <w:rsid w:val="00454570"/>
    <w:rsid w:val="00454A2B"/>
    <w:rsid w:val="00455395"/>
    <w:rsid w:val="00456AAE"/>
    <w:rsid w:val="00457369"/>
    <w:rsid w:val="0045792A"/>
    <w:rsid w:val="004600E7"/>
    <w:rsid w:val="00461230"/>
    <w:rsid w:val="00461CD7"/>
    <w:rsid w:val="00464241"/>
    <w:rsid w:val="004649AC"/>
    <w:rsid w:val="00464AE7"/>
    <w:rsid w:val="00465B13"/>
    <w:rsid w:val="0046671C"/>
    <w:rsid w:val="004700B9"/>
    <w:rsid w:val="004711E0"/>
    <w:rsid w:val="00471B26"/>
    <w:rsid w:val="00472466"/>
    <w:rsid w:val="004730D0"/>
    <w:rsid w:val="00477C6A"/>
    <w:rsid w:val="004806F4"/>
    <w:rsid w:val="004818DC"/>
    <w:rsid w:val="0048203E"/>
    <w:rsid w:val="00482E34"/>
    <w:rsid w:val="00483A94"/>
    <w:rsid w:val="00483B97"/>
    <w:rsid w:val="00485CE1"/>
    <w:rsid w:val="00486AC0"/>
    <w:rsid w:val="00493676"/>
    <w:rsid w:val="0049476F"/>
    <w:rsid w:val="00494A96"/>
    <w:rsid w:val="00495B47"/>
    <w:rsid w:val="00495B53"/>
    <w:rsid w:val="00495DCA"/>
    <w:rsid w:val="00496B51"/>
    <w:rsid w:val="00496F90"/>
    <w:rsid w:val="004A06AB"/>
    <w:rsid w:val="004A08DF"/>
    <w:rsid w:val="004A21C6"/>
    <w:rsid w:val="004A22E7"/>
    <w:rsid w:val="004A399F"/>
    <w:rsid w:val="004A4318"/>
    <w:rsid w:val="004A5C89"/>
    <w:rsid w:val="004A69CB"/>
    <w:rsid w:val="004A6DCB"/>
    <w:rsid w:val="004A6FA0"/>
    <w:rsid w:val="004A7A74"/>
    <w:rsid w:val="004A7B8D"/>
    <w:rsid w:val="004A7E25"/>
    <w:rsid w:val="004B19C1"/>
    <w:rsid w:val="004B2AE0"/>
    <w:rsid w:val="004B2BB2"/>
    <w:rsid w:val="004B4D07"/>
    <w:rsid w:val="004B51F0"/>
    <w:rsid w:val="004B7D57"/>
    <w:rsid w:val="004C0B74"/>
    <w:rsid w:val="004C1182"/>
    <w:rsid w:val="004C280E"/>
    <w:rsid w:val="004C3040"/>
    <w:rsid w:val="004C3757"/>
    <w:rsid w:val="004C3807"/>
    <w:rsid w:val="004C3C8D"/>
    <w:rsid w:val="004C441A"/>
    <w:rsid w:val="004C44A6"/>
    <w:rsid w:val="004C4AF3"/>
    <w:rsid w:val="004C5C06"/>
    <w:rsid w:val="004C621C"/>
    <w:rsid w:val="004D2C00"/>
    <w:rsid w:val="004D3386"/>
    <w:rsid w:val="004D492E"/>
    <w:rsid w:val="004D50E7"/>
    <w:rsid w:val="004D7014"/>
    <w:rsid w:val="004D7280"/>
    <w:rsid w:val="004D7465"/>
    <w:rsid w:val="004D753D"/>
    <w:rsid w:val="004D78C8"/>
    <w:rsid w:val="004E0B1E"/>
    <w:rsid w:val="004E10BF"/>
    <w:rsid w:val="004E1520"/>
    <w:rsid w:val="004E23BB"/>
    <w:rsid w:val="004E2406"/>
    <w:rsid w:val="004E24CB"/>
    <w:rsid w:val="004E2DEC"/>
    <w:rsid w:val="004E37C8"/>
    <w:rsid w:val="004E4042"/>
    <w:rsid w:val="004E43F0"/>
    <w:rsid w:val="004E444E"/>
    <w:rsid w:val="004E527F"/>
    <w:rsid w:val="004E6AC6"/>
    <w:rsid w:val="004E7313"/>
    <w:rsid w:val="004F00C7"/>
    <w:rsid w:val="004F065F"/>
    <w:rsid w:val="004F1D23"/>
    <w:rsid w:val="004F1D7B"/>
    <w:rsid w:val="004F2501"/>
    <w:rsid w:val="004F2D48"/>
    <w:rsid w:val="004F3866"/>
    <w:rsid w:val="004F6DDF"/>
    <w:rsid w:val="004F755D"/>
    <w:rsid w:val="00501600"/>
    <w:rsid w:val="005019E7"/>
    <w:rsid w:val="005025BB"/>
    <w:rsid w:val="00502951"/>
    <w:rsid w:val="005039CD"/>
    <w:rsid w:val="00503F71"/>
    <w:rsid w:val="00504CBC"/>
    <w:rsid w:val="00506223"/>
    <w:rsid w:val="00507D87"/>
    <w:rsid w:val="00510BB7"/>
    <w:rsid w:val="0051112B"/>
    <w:rsid w:val="00511397"/>
    <w:rsid w:val="00511742"/>
    <w:rsid w:val="0051210B"/>
    <w:rsid w:val="00513589"/>
    <w:rsid w:val="00513833"/>
    <w:rsid w:val="00513CAB"/>
    <w:rsid w:val="00514C84"/>
    <w:rsid w:val="00515A44"/>
    <w:rsid w:val="0051707F"/>
    <w:rsid w:val="00517DC9"/>
    <w:rsid w:val="00520632"/>
    <w:rsid w:val="00520C50"/>
    <w:rsid w:val="00523CE1"/>
    <w:rsid w:val="00523EFD"/>
    <w:rsid w:val="00523FA9"/>
    <w:rsid w:val="00525515"/>
    <w:rsid w:val="005255AB"/>
    <w:rsid w:val="00525B65"/>
    <w:rsid w:val="00526A17"/>
    <w:rsid w:val="00526E58"/>
    <w:rsid w:val="00531AE2"/>
    <w:rsid w:val="00532DCA"/>
    <w:rsid w:val="00533830"/>
    <w:rsid w:val="00533974"/>
    <w:rsid w:val="0053490A"/>
    <w:rsid w:val="00534ECC"/>
    <w:rsid w:val="005354D0"/>
    <w:rsid w:val="00535C06"/>
    <w:rsid w:val="00536E4E"/>
    <w:rsid w:val="0053798C"/>
    <w:rsid w:val="00540226"/>
    <w:rsid w:val="00540A2B"/>
    <w:rsid w:val="00541EEF"/>
    <w:rsid w:val="00542181"/>
    <w:rsid w:val="0054271C"/>
    <w:rsid w:val="00543913"/>
    <w:rsid w:val="00543CBC"/>
    <w:rsid w:val="0054476B"/>
    <w:rsid w:val="00545803"/>
    <w:rsid w:val="00545B33"/>
    <w:rsid w:val="00545C21"/>
    <w:rsid w:val="005471C1"/>
    <w:rsid w:val="00547CDE"/>
    <w:rsid w:val="005503BC"/>
    <w:rsid w:val="005514A1"/>
    <w:rsid w:val="00551A9B"/>
    <w:rsid w:val="0055291C"/>
    <w:rsid w:val="00552A2A"/>
    <w:rsid w:val="0055317C"/>
    <w:rsid w:val="00554B28"/>
    <w:rsid w:val="00554BDC"/>
    <w:rsid w:val="00555BC3"/>
    <w:rsid w:val="005566CC"/>
    <w:rsid w:val="005574A8"/>
    <w:rsid w:val="005578C0"/>
    <w:rsid w:val="00560E28"/>
    <w:rsid w:val="00560E4D"/>
    <w:rsid w:val="0056110A"/>
    <w:rsid w:val="0056158D"/>
    <w:rsid w:val="00561FD4"/>
    <w:rsid w:val="0056268A"/>
    <w:rsid w:val="00562779"/>
    <w:rsid w:val="005629CE"/>
    <w:rsid w:val="00562CC4"/>
    <w:rsid w:val="0056371F"/>
    <w:rsid w:val="005641C3"/>
    <w:rsid w:val="0056428E"/>
    <w:rsid w:val="00564E3F"/>
    <w:rsid w:val="0056519E"/>
    <w:rsid w:val="00567A0B"/>
    <w:rsid w:val="00570CC4"/>
    <w:rsid w:val="0057155C"/>
    <w:rsid w:val="00572362"/>
    <w:rsid w:val="0057291E"/>
    <w:rsid w:val="005748CA"/>
    <w:rsid w:val="00575C15"/>
    <w:rsid w:val="00575C5E"/>
    <w:rsid w:val="00577303"/>
    <w:rsid w:val="00577A5B"/>
    <w:rsid w:val="00580D0B"/>
    <w:rsid w:val="00581175"/>
    <w:rsid w:val="0058140E"/>
    <w:rsid w:val="00581D5A"/>
    <w:rsid w:val="005851D7"/>
    <w:rsid w:val="00585409"/>
    <w:rsid w:val="00587D2E"/>
    <w:rsid w:val="00593576"/>
    <w:rsid w:val="005936D9"/>
    <w:rsid w:val="0059524A"/>
    <w:rsid w:val="005953DA"/>
    <w:rsid w:val="0059590A"/>
    <w:rsid w:val="005A004E"/>
    <w:rsid w:val="005A22A2"/>
    <w:rsid w:val="005A2D0A"/>
    <w:rsid w:val="005A45B8"/>
    <w:rsid w:val="005A51DA"/>
    <w:rsid w:val="005A6CA2"/>
    <w:rsid w:val="005B02D7"/>
    <w:rsid w:val="005B0EA8"/>
    <w:rsid w:val="005B12D2"/>
    <w:rsid w:val="005B21CC"/>
    <w:rsid w:val="005B350F"/>
    <w:rsid w:val="005B402E"/>
    <w:rsid w:val="005B40FF"/>
    <w:rsid w:val="005B51A0"/>
    <w:rsid w:val="005B637F"/>
    <w:rsid w:val="005B7E92"/>
    <w:rsid w:val="005C02DB"/>
    <w:rsid w:val="005C1F04"/>
    <w:rsid w:val="005C210D"/>
    <w:rsid w:val="005C270A"/>
    <w:rsid w:val="005C2DA7"/>
    <w:rsid w:val="005C45CE"/>
    <w:rsid w:val="005C543E"/>
    <w:rsid w:val="005C6958"/>
    <w:rsid w:val="005D0088"/>
    <w:rsid w:val="005D02B1"/>
    <w:rsid w:val="005D2656"/>
    <w:rsid w:val="005D3270"/>
    <w:rsid w:val="005D3514"/>
    <w:rsid w:val="005D5A5D"/>
    <w:rsid w:val="005D7E24"/>
    <w:rsid w:val="005E0F52"/>
    <w:rsid w:val="005E12AB"/>
    <w:rsid w:val="005E2D6F"/>
    <w:rsid w:val="005E33E3"/>
    <w:rsid w:val="005E4870"/>
    <w:rsid w:val="005E4CF0"/>
    <w:rsid w:val="005E50B1"/>
    <w:rsid w:val="005E6177"/>
    <w:rsid w:val="005E6FBB"/>
    <w:rsid w:val="005E76A9"/>
    <w:rsid w:val="005F05FF"/>
    <w:rsid w:val="005F0F30"/>
    <w:rsid w:val="005F32D5"/>
    <w:rsid w:val="005F332C"/>
    <w:rsid w:val="005F3A8A"/>
    <w:rsid w:val="005F461E"/>
    <w:rsid w:val="005F4924"/>
    <w:rsid w:val="005F5DE2"/>
    <w:rsid w:val="005F7708"/>
    <w:rsid w:val="005F7943"/>
    <w:rsid w:val="00600EA2"/>
    <w:rsid w:val="00601A74"/>
    <w:rsid w:val="00602230"/>
    <w:rsid w:val="0060307C"/>
    <w:rsid w:val="00604AE6"/>
    <w:rsid w:val="00605D6D"/>
    <w:rsid w:val="00606532"/>
    <w:rsid w:val="00606E4B"/>
    <w:rsid w:val="00607EDD"/>
    <w:rsid w:val="00611BA7"/>
    <w:rsid w:val="0061357D"/>
    <w:rsid w:val="00613617"/>
    <w:rsid w:val="00613A47"/>
    <w:rsid w:val="00614423"/>
    <w:rsid w:val="00614BE1"/>
    <w:rsid w:val="00616116"/>
    <w:rsid w:val="006163A0"/>
    <w:rsid w:val="0062064D"/>
    <w:rsid w:val="0062139D"/>
    <w:rsid w:val="00621642"/>
    <w:rsid w:val="00622A90"/>
    <w:rsid w:val="00622CAA"/>
    <w:rsid w:val="006249E7"/>
    <w:rsid w:val="0062524A"/>
    <w:rsid w:val="00626298"/>
    <w:rsid w:val="00627558"/>
    <w:rsid w:val="00627664"/>
    <w:rsid w:val="00631235"/>
    <w:rsid w:val="006319A3"/>
    <w:rsid w:val="00632D79"/>
    <w:rsid w:val="006337A2"/>
    <w:rsid w:val="0063559D"/>
    <w:rsid w:val="0063646E"/>
    <w:rsid w:val="0063671E"/>
    <w:rsid w:val="00636FA8"/>
    <w:rsid w:val="0063740F"/>
    <w:rsid w:val="0063789F"/>
    <w:rsid w:val="00640409"/>
    <w:rsid w:val="00644F10"/>
    <w:rsid w:val="0064575B"/>
    <w:rsid w:val="00645FE4"/>
    <w:rsid w:val="00646F56"/>
    <w:rsid w:val="00647FF9"/>
    <w:rsid w:val="00650186"/>
    <w:rsid w:val="00650C7C"/>
    <w:rsid w:val="00650C84"/>
    <w:rsid w:val="00650D4E"/>
    <w:rsid w:val="00650F36"/>
    <w:rsid w:val="00651B5E"/>
    <w:rsid w:val="00651E65"/>
    <w:rsid w:val="006526F2"/>
    <w:rsid w:val="006527EB"/>
    <w:rsid w:val="0065333A"/>
    <w:rsid w:val="00653B5A"/>
    <w:rsid w:val="00654185"/>
    <w:rsid w:val="0065538E"/>
    <w:rsid w:val="00655E7D"/>
    <w:rsid w:val="00660E9E"/>
    <w:rsid w:val="00661192"/>
    <w:rsid w:val="00662053"/>
    <w:rsid w:val="006635B3"/>
    <w:rsid w:val="00663ED3"/>
    <w:rsid w:val="0066460F"/>
    <w:rsid w:val="00664CC3"/>
    <w:rsid w:val="00665024"/>
    <w:rsid w:val="00665EBF"/>
    <w:rsid w:val="00666404"/>
    <w:rsid w:val="00672300"/>
    <w:rsid w:val="0067390D"/>
    <w:rsid w:val="0067422E"/>
    <w:rsid w:val="006746D4"/>
    <w:rsid w:val="00675541"/>
    <w:rsid w:val="006776FA"/>
    <w:rsid w:val="00677AA9"/>
    <w:rsid w:val="00680023"/>
    <w:rsid w:val="00681A25"/>
    <w:rsid w:val="00681B2F"/>
    <w:rsid w:val="006832D0"/>
    <w:rsid w:val="00683E29"/>
    <w:rsid w:val="00683EE7"/>
    <w:rsid w:val="0068683B"/>
    <w:rsid w:val="00686BF0"/>
    <w:rsid w:val="006878FA"/>
    <w:rsid w:val="006910B7"/>
    <w:rsid w:val="006920E1"/>
    <w:rsid w:val="00692271"/>
    <w:rsid w:val="006928D2"/>
    <w:rsid w:val="00692D3C"/>
    <w:rsid w:val="00692F47"/>
    <w:rsid w:val="00693735"/>
    <w:rsid w:val="00693AD6"/>
    <w:rsid w:val="00694DCA"/>
    <w:rsid w:val="00694F86"/>
    <w:rsid w:val="006950A1"/>
    <w:rsid w:val="00695244"/>
    <w:rsid w:val="006971E2"/>
    <w:rsid w:val="00697690"/>
    <w:rsid w:val="006A0A0F"/>
    <w:rsid w:val="006A0B49"/>
    <w:rsid w:val="006A2067"/>
    <w:rsid w:val="006A2356"/>
    <w:rsid w:val="006A529F"/>
    <w:rsid w:val="006A5721"/>
    <w:rsid w:val="006A72E4"/>
    <w:rsid w:val="006A7A09"/>
    <w:rsid w:val="006B04C9"/>
    <w:rsid w:val="006B1F8F"/>
    <w:rsid w:val="006B2038"/>
    <w:rsid w:val="006B272B"/>
    <w:rsid w:val="006B6775"/>
    <w:rsid w:val="006B67F3"/>
    <w:rsid w:val="006B6D33"/>
    <w:rsid w:val="006B6F31"/>
    <w:rsid w:val="006B7790"/>
    <w:rsid w:val="006B79E2"/>
    <w:rsid w:val="006B7ECB"/>
    <w:rsid w:val="006B7F43"/>
    <w:rsid w:val="006C11F8"/>
    <w:rsid w:val="006C45A5"/>
    <w:rsid w:val="006C6BC5"/>
    <w:rsid w:val="006C7708"/>
    <w:rsid w:val="006C7C3E"/>
    <w:rsid w:val="006C7D78"/>
    <w:rsid w:val="006C7E27"/>
    <w:rsid w:val="006C7ED2"/>
    <w:rsid w:val="006D0757"/>
    <w:rsid w:val="006D4860"/>
    <w:rsid w:val="006D4A36"/>
    <w:rsid w:val="006D5D66"/>
    <w:rsid w:val="006D74C6"/>
    <w:rsid w:val="006E0B4C"/>
    <w:rsid w:val="006E1D3A"/>
    <w:rsid w:val="006E2F01"/>
    <w:rsid w:val="006E3213"/>
    <w:rsid w:val="006E52CC"/>
    <w:rsid w:val="006E69F9"/>
    <w:rsid w:val="006E6C56"/>
    <w:rsid w:val="006E6F68"/>
    <w:rsid w:val="006E7380"/>
    <w:rsid w:val="006F02C1"/>
    <w:rsid w:val="006F1F61"/>
    <w:rsid w:val="006F295E"/>
    <w:rsid w:val="006F2FD0"/>
    <w:rsid w:val="006F3D77"/>
    <w:rsid w:val="006F4261"/>
    <w:rsid w:val="006F6941"/>
    <w:rsid w:val="006F6E5A"/>
    <w:rsid w:val="00702F01"/>
    <w:rsid w:val="00703946"/>
    <w:rsid w:val="00703AE2"/>
    <w:rsid w:val="00705815"/>
    <w:rsid w:val="00705A74"/>
    <w:rsid w:val="00710700"/>
    <w:rsid w:val="007140FA"/>
    <w:rsid w:val="00715E02"/>
    <w:rsid w:val="0071606F"/>
    <w:rsid w:val="007172BB"/>
    <w:rsid w:val="0071776F"/>
    <w:rsid w:val="0072033B"/>
    <w:rsid w:val="00720577"/>
    <w:rsid w:val="00720C45"/>
    <w:rsid w:val="00720D87"/>
    <w:rsid w:val="0072424C"/>
    <w:rsid w:val="007248AD"/>
    <w:rsid w:val="00725FFB"/>
    <w:rsid w:val="00727147"/>
    <w:rsid w:val="00727467"/>
    <w:rsid w:val="00730459"/>
    <w:rsid w:val="00730B2F"/>
    <w:rsid w:val="00730E6D"/>
    <w:rsid w:val="00733531"/>
    <w:rsid w:val="007353F3"/>
    <w:rsid w:val="00735F76"/>
    <w:rsid w:val="00740F3D"/>
    <w:rsid w:val="00742B91"/>
    <w:rsid w:val="007439F9"/>
    <w:rsid w:val="00743A2D"/>
    <w:rsid w:val="00743FE3"/>
    <w:rsid w:val="00746240"/>
    <w:rsid w:val="007473E7"/>
    <w:rsid w:val="00747956"/>
    <w:rsid w:val="0075108D"/>
    <w:rsid w:val="00752721"/>
    <w:rsid w:val="00753446"/>
    <w:rsid w:val="00753E9A"/>
    <w:rsid w:val="00755520"/>
    <w:rsid w:val="007557A8"/>
    <w:rsid w:val="00756C52"/>
    <w:rsid w:val="00756E05"/>
    <w:rsid w:val="00761F9B"/>
    <w:rsid w:val="0076303C"/>
    <w:rsid w:val="007633CA"/>
    <w:rsid w:val="00763A93"/>
    <w:rsid w:val="00765470"/>
    <w:rsid w:val="00765AB3"/>
    <w:rsid w:val="00765EB4"/>
    <w:rsid w:val="007669E0"/>
    <w:rsid w:val="007677BF"/>
    <w:rsid w:val="00770FD3"/>
    <w:rsid w:val="00771551"/>
    <w:rsid w:val="00776216"/>
    <w:rsid w:val="00776EDC"/>
    <w:rsid w:val="00777993"/>
    <w:rsid w:val="007820A6"/>
    <w:rsid w:val="00783703"/>
    <w:rsid w:val="00784497"/>
    <w:rsid w:val="00785B9C"/>
    <w:rsid w:val="007862E1"/>
    <w:rsid w:val="007904AD"/>
    <w:rsid w:val="007909DF"/>
    <w:rsid w:val="007915C4"/>
    <w:rsid w:val="00791905"/>
    <w:rsid w:val="00791F93"/>
    <w:rsid w:val="0079273F"/>
    <w:rsid w:val="00792DEF"/>
    <w:rsid w:val="00793CCA"/>
    <w:rsid w:val="00793E0E"/>
    <w:rsid w:val="00793E93"/>
    <w:rsid w:val="00796167"/>
    <w:rsid w:val="007971BE"/>
    <w:rsid w:val="00797D68"/>
    <w:rsid w:val="007A133F"/>
    <w:rsid w:val="007A199F"/>
    <w:rsid w:val="007A4786"/>
    <w:rsid w:val="007A5DF4"/>
    <w:rsid w:val="007A6B5C"/>
    <w:rsid w:val="007A7B19"/>
    <w:rsid w:val="007B02E3"/>
    <w:rsid w:val="007B1CDF"/>
    <w:rsid w:val="007B2356"/>
    <w:rsid w:val="007B3A34"/>
    <w:rsid w:val="007B58AE"/>
    <w:rsid w:val="007B757C"/>
    <w:rsid w:val="007C0EB2"/>
    <w:rsid w:val="007C182E"/>
    <w:rsid w:val="007C22D1"/>
    <w:rsid w:val="007C36C1"/>
    <w:rsid w:val="007C44DC"/>
    <w:rsid w:val="007C6712"/>
    <w:rsid w:val="007C7A8F"/>
    <w:rsid w:val="007C7D26"/>
    <w:rsid w:val="007C7F9B"/>
    <w:rsid w:val="007D0233"/>
    <w:rsid w:val="007D0392"/>
    <w:rsid w:val="007D0A40"/>
    <w:rsid w:val="007D1B12"/>
    <w:rsid w:val="007D2057"/>
    <w:rsid w:val="007D225C"/>
    <w:rsid w:val="007D23A8"/>
    <w:rsid w:val="007D2893"/>
    <w:rsid w:val="007D3C08"/>
    <w:rsid w:val="007D4498"/>
    <w:rsid w:val="007D50AA"/>
    <w:rsid w:val="007D5201"/>
    <w:rsid w:val="007D59D4"/>
    <w:rsid w:val="007D6A11"/>
    <w:rsid w:val="007E0668"/>
    <w:rsid w:val="007E11F1"/>
    <w:rsid w:val="007E16CF"/>
    <w:rsid w:val="007E20F9"/>
    <w:rsid w:val="007E3031"/>
    <w:rsid w:val="007E3032"/>
    <w:rsid w:val="007E4488"/>
    <w:rsid w:val="007E4C25"/>
    <w:rsid w:val="007E4E14"/>
    <w:rsid w:val="007E6826"/>
    <w:rsid w:val="007F1A5D"/>
    <w:rsid w:val="007F1CE8"/>
    <w:rsid w:val="007F1E67"/>
    <w:rsid w:val="007F2435"/>
    <w:rsid w:val="007F2A1B"/>
    <w:rsid w:val="007F3154"/>
    <w:rsid w:val="007F3F84"/>
    <w:rsid w:val="007F4F19"/>
    <w:rsid w:val="007F538E"/>
    <w:rsid w:val="007F5919"/>
    <w:rsid w:val="007F649E"/>
    <w:rsid w:val="00802583"/>
    <w:rsid w:val="00802C01"/>
    <w:rsid w:val="00804F16"/>
    <w:rsid w:val="00805B0E"/>
    <w:rsid w:val="00806B9C"/>
    <w:rsid w:val="00806CB7"/>
    <w:rsid w:val="008075B2"/>
    <w:rsid w:val="00811EEE"/>
    <w:rsid w:val="008125E5"/>
    <w:rsid w:val="0081285D"/>
    <w:rsid w:val="008175D2"/>
    <w:rsid w:val="00820C74"/>
    <w:rsid w:val="008214C2"/>
    <w:rsid w:val="0082250F"/>
    <w:rsid w:val="008242A5"/>
    <w:rsid w:val="008255C2"/>
    <w:rsid w:val="00826848"/>
    <w:rsid w:val="00826C8E"/>
    <w:rsid w:val="00830761"/>
    <w:rsid w:val="00830E5C"/>
    <w:rsid w:val="00830F0A"/>
    <w:rsid w:val="00832811"/>
    <w:rsid w:val="008338C9"/>
    <w:rsid w:val="00833F80"/>
    <w:rsid w:val="00834A1B"/>
    <w:rsid w:val="00837C01"/>
    <w:rsid w:val="008401F0"/>
    <w:rsid w:val="008414CE"/>
    <w:rsid w:val="0084206C"/>
    <w:rsid w:val="00842841"/>
    <w:rsid w:val="00843D08"/>
    <w:rsid w:val="008445FE"/>
    <w:rsid w:val="00845884"/>
    <w:rsid w:val="00846505"/>
    <w:rsid w:val="008466C1"/>
    <w:rsid w:val="00846CD6"/>
    <w:rsid w:val="00847863"/>
    <w:rsid w:val="008504D9"/>
    <w:rsid w:val="008512F5"/>
    <w:rsid w:val="00852541"/>
    <w:rsid w:val="0085295F"/>
    <w:rsid w:val="008572BA"/>
    <w:rsid w:val="00857CCE"/>
    <w:rsid w:val="00860E71"/>
    <w:rsid w:val="00861148"/>
    <w:rsid w:val="0086140A"/>
    <w:rsid w:val="0086145F"/>
    <w:rsid w:val="00861507"/>
    <w:rsid w:val="00861AE2"/>
    <w:rsid w:val="0086323E"/>
    <w:rsid w:val="008638C2"/>
    <w:rsid w:val="008662A4"/>
    <w:rsid w:val="00866BC4"/>
    <w:rsid w:val="00867D41"/>
    <w:rsid w:val="00870A3E"/>
    <w:rsid w:val="00870BB2"/>
    <w:rsid w:val="008716B2"/>
    <w:rsid w:val="00871A1E"/>
    <w:rsid w:val="00873C74"/>
    <w:rsid w:val="00873EEF"/>
    <w:rsid w:val="00877C4C"/>
    <w:rsid w:val="00877FD8"/>
    <w:rsid w:val="00881192"/>
    <w:rsid w:val="008821DE"/>
    <w:rsid w:val="00883A1F"/>
    <w:rsid w:val="00886A92"/>
    <w:rsid w:val="00887DFD"/>
    <w:rsid w:val="008911A2"/>
    <w:rsid w:val="00891B17"/>
    <w:rsid w:val="00891C57"/>
    <w:rsid w:val="00892578"/>
    <w:rsid w:val="00892C72"/>
    <w:rsid w:val="00893710"/>
    <w:rsid w:val="00894871"/>
    <w:rsid w:val="00895043"/>
    <w:rsid w:val="00895C9B"/>
    <w:rsid w:val="00896C35"/>
    <w:rsid w:val="00896CE3"/>
    <w:rsid w:val="008A1607"/>
    <w:rsid w:val="008A28D5"/>
    <w:rsid w:val="008A311F"/>
    <w:rsid w:val="008A3B73"/>
    <w:rsid w:val="008A485F"/>
    <w:rsid w:val="008A5F79"/>
    <w:rsid w:val="008A7146"/>
    <w:rsid w:val="008A73E8"/>
    <w:rsid w:val="008A7BE5"/>
    <w:rsid w:val="008B01EF"/>
    <w:rsid w:val="008B08EB"/>
    <w:rsid w:val="008B0EC3"/>
    <w:rsid w:val="008B1813"/>
    <w:rsid w:val="008B19C1"/>
    <w:rsid w:val="008B1F74"/>
    <w:rsid w:val="008B3391"/>
    <w:rsid w:val="008B4277"/>
    <w:rsid w:val="008B4363"/>
    <w:rsid w:val="008B4BC1"/>
    <w:rsid w:val="008B538C"/>
    <w:rsid w:val="008B54A6"/>
    <w:rsid w:val="008B5A54"/>
    <w:rsid w:val="008B6238"/>
    <w:rsid w:val="008B6B89"/>
    <w:rsid w:val="008B77A7"/>
    <w:rsid w:val="008B7EB0"/>
    <w:rsid w:val="008C026E"/>
    <w:rsid w:val="008C08D4"/>
    <w:rsid w:val="008C28A8"/>
    <w:rsid w:val="008C29B0"/>
    <w:rsid w:val="008C4596"/>
    <w:rsid w:val="008C4DD7"/>
    <w:rsid w:val="008C62E0"/>
    <w:rsid w:val="008C6F11"/>
    <w:rsid w:val="008D046E"/>
    <w:rsid w:val="008D1798"/>
    <w:rsid w:val="008D1AED"/>
    <w:rsid w:val="008D1D31"/>
    <w:rsid w:val="008D2A4E"/>
    <w:rsid w:val="008D397D"/>
    <w:rsid w:val="008D3A84"/>
    <w:rsid w:val="008D4759"/>
    <w:rsid w:val="008D4B42"/>
    <w:rsid w:val="008D5894"/>
    <w:rsid w:val="008D64AC"/>
    <w:rsid w:val="008D64BA"/>
    <w:rsid w:val="008D7EE8"/>
    <w:rsid w:val="008E06E8"/>
    <w:rsid w:val="008E2498"/>
    <w:rsid w:val="008E2560"/>
    <w:rsid w:val="008E3CA2"/>
    <w:rsid w:val="008E629A"/>
    <w:rsid w:val="008E6C58"/>
    <w:rsid w:val="008F1614"/>
    <w:rsid w:val="008F20C8"/>
    <w:rsid w:val="008F275A"/>
    <w:rsid w:val="008F2DE3"/>
    <w:rsid w:val="008F37E9"/>
    <w:rsid w:val="008F3EEE"/>
    <w:rsid w:val="008F46C0"/>
    <w:rsid w:val="008F482A"/>
    <w:rsid w:val="008F486D"/>
    <w:rsid w:val="008F4B34"/>
    <w:rsid w:val="008F6CD2"/>
    <w:rsid w:val="008F72CE"/>
    <w:rsid w:val="008F760F"/>
    <w:rsid w:val="00901785"/>
    <w:rsid w:val="00904E2B"/>
    <w:rsid w:val="00905868"/>
    <w:rsid w:val="009065F4"/>
    <w:rsid w:val="00907DF6"/>
    <w:rsid w:val="00911D34"/>
    <w:rsid w:val="00911EA0"/>
    <w:rsid w:val="00911FFB"/>
    <w:rsid w:val="00912223"/>
    <w:rsid w:val="00912797"/>
    <w:rsid w:val="0091280A"/>
    <w:rsid w:val="00913015"/>
    <w:rsid w:val="009154CD"/>
    <w:rsid w:val="0091659E"/>
    <w:rsid w:val="00916686"/>
    <w:rsid w:val="009171B1"/>
    <w:rsid w:val="00917390"/>
    <w:rsid w:val="00917547"/>
    <w:rsid w:val="00917D84"/>
    <w:rsid w:val="0092045C"/>
    <w:rsid w:val="00922DC1"/>
    <w:rsid w:val="00923496"/>
    <w:rsid w:val="00924694"/>
    <w:rsid w:val="00926E44"/>
    <w:rsid w:val="00927AA5"/>
    <w:rsid w:val="0093101C"/>
    <w:rsid w:val="0093215B"/>
    <w:rsid w:val="00935F08"/>
    <w:rsid w:val="00936B3C"/>
    <w:rsid w:val="00936BF0"/>
    <w:rsid w:val="00937447"/>
    <w:rsid w:val="009375D8"/>
    <w:rsid w:val="0093798D"/>
    <w:rsid w:val="00940600"/>
    <w:rsid w:val="00940633"/>
    <w:rsid w:val="009407AA"/>
    <w:rsid w:val="00940B37"/>
    <w:rsid w:val="0094129F"/>
    <w:rsid w:val="00943731"/>
    <w:rsid w:val="00943837"/>
    <w:rsid w:val="00943C81"/>
    <w:rsid w:val="00943DE2"/>
    <w:rsid w:val="009450BD"/>
    <w:rsid w:val="009454EB"/>
    <w:rsid w:val="009461FB"/>
    <w:rsid w:val="009471DA"/>
    <w:rsid w:val="00950724"/>
    <w:rsid w:val="00950784"/>
    <w:rsid w:val="00950A65"/>
    <w:rsid w:val="00952EF5"/>
    <w:rsid w:val="00953E5F"/>
    <w:rsid w:val="00954D55"/>
    <w:rsid w:val="009568B7"/>
    <w:rsid w:val="009576C2"/>
    <w:rsid w:val="00957BE0"/>
    <w:rsid w:val="0096010E"/>
    <w:rsid w:val="00961DA9"/>
    <w:rsid w:val="00962B4A"/>
    <w:rsid w:val="00963451"/>
    <w:rsid w:val="00963E29"/>
    <w:rsid w:val="00964AFB"/>
    <w:rsid w:val="00964EEE"/>
    <w:rsid w:val="009670E6"/>
    <w:rsid w:val="00967329"/>
    <w:rsid w:val="00967B2E"/>
    <w:rsid w:val="00967BD5"/>
    <w:rsid w:val="00967C1C"/>
    <w:rsid w:val="00970232"/>
    <w:rsid w:val="0097208A"/>
    <w:rsid w:val="00972372"/>
    <w:rsid w:val="009723C7"/>
    <w:rsid w:val="00972870"/>
    <w:rsid w:val="00974F76"/>
    <w:rsid w:val="00975136"/>
    <w:rsid w:val="0097572C"/>
    <w:rsid w:val="00976384"/>
    <w:rsid w:val="0097728B"/>
    <w:rsid w:val="0097729E"/>
    <w:rsid w:val="00980D41"/>
    <w:rsid w:val="0098489D"/>
    <w:rsid w:val="00985C8D"/>
    <w:rsid w:val="00985E0F"/>
    <w:rsid w:val="00986FA0"/>
    <w:rsid w:val="00990E6D"/>
    <w:rsid w:val="00991A57"/>
    <w:rsid w:val="0099265C"/>
    <w:rsid w:val="00992D87"/>
    <w:rsid w:val="00992E66"/>
    <w:rsid w:val="00992FA6"/>
    <w:rsid w:val="00993F9B"/>
    <w:rsid w:val="00994919"/>
    <w:rsid w:val="00996A5B"/>
    <w:rsid w:val="00996E57"/>
    <w:rsid w:val="009A015F"/>
    <w:rsid w:val="009A0BCD"/>
    <w:rsid w:val="009A129D"/>
    <w:rsid w:val="009A1557"/>
    <w:rsid w:val="009A1E5E"/>
    <w:rsid w:val="009A2082"/>
    <w:rsid w:val="009A4E95"/>
    <w:rsid w:val="009A6125"/>
    <w:rsid w:val="009A7644"/>
    <w:rsid w:val="009B3DA0"/>
    <w:rsid w:val="009B54D5"/>
    <w:rsid w:val="009B5B87"/>
    <w:rsid w:val="009B6738"/>
    <w:rsid w:val="009B6C73"/>
    <w:rsid w:val="009B6EB9"/>
    <w:rsid w:val="009B7003"/>
    <w:rsid w:val="009C0937"/>
    <w:rsid w:val="009C2473"/>
    <w:rsid w:val="009C386A"/>
    <w:rsid w:val="009C3E1D"/>
    <w:rsid w:val="009D09B1"/>
    <w:rsid w:val="009D0B43"/>
    <w:rsid w:val="009D224B"/>
    <w:rsid w:val="009D234F"/>
    <w:rsid w:val="009D2B00"/>
    <w:rsid w:val="009D454B"/>
    <w:rsid w:val="009D6C95"/>
    <w:rsid w:val="009D74F4"/>
    <w:rsid w:val="009D76EC"/>
    <w:rsid w:val="009E1468"/>
    <w:rsid w:val="009E2497"/>
    <w:rsid w:val="009E2A47"/>
    <w:rsid w:val="009E3898"/>
    <w:rsid w:val="009E3D83"/>
    <w:rsid w:val="009E6A29"/>
    <w:rsid w:val="009E78ED"/>
    <w:rsid w:val="009F07AC"/>
    <w:rsid w:val="009F0DF0"/>
    <w:rsid w:val="009F173D"/>
    <w:rsid w:val="009F20B2"/>
    <w:rsid w:val="009F2B2A"/>
    <w:rsid w:val="009F3E1A"/>
    <w:rsid w:val="009F422F"/>
    <w:rsid w:val="009F47C2"/>
    <w:rsid w:val="009F540E"/>
    <w:rsid w:val="009F60AA"/>
    <w:rsid w:val="009F6121"/>
    <w:rsid w:val="009F65AB"/>
    <w:rsid w:val="009F6A00"/>
    <w:rsid w:val="009F773E"/>
    <w:rsid w:val="00A01ED0"/>
    <w:rsid w:val="00A01F84"/>
    <w:rsid w:val="00A02390"/>
    <w:rsid w:val="00A03714"/>
    <w:rsid w:val="00A04761"/>
    <w:rsid w:val="00A04ACB"/>
    <w:rsid w:val="00A059A8"/>
    <w:rsid w:val="00A06C2C"/>
    <w:rsid w:val="00A07744"/>
    <w:rsid w:val="00A077AE"/>
    <w:rsid w:val="00A07E84"/>
    <w:rsid w:val="00A104A1"/>
    <w:rsid w:val="00A10B20"/>
    <w:rsid w:val="00A11474"/>
    <w:rsid w:val="00A114C4"/>
    <w:rsid w:val="00A11F38"/>
    <w:rsid w:val="00A12ACF"/>
    <w:rsid w:val="00A13A99"/>
    <w:rsid w:val="00A1684B"/>
    <w:rsid w:val="00A16861"/>
    <w:rsid w:val="00A20E15"/>
    <w:rsid w:val="00A2129E"/>
    <w:rsid w:val="00A21707"/>
    <w:rsid w:val="00A22502"/>
    <w:rsid w:val="00A22B1E"/>
    <w:rsid w:val="00A23B2C"/>
    <w:rsid w:val="00A23FCD"/>
    <w:rsid w:val="00A242FA"/>
    <w:rsid w:val="00A26942"/>
    <w:rsid w:val="00A26B54"/>
    <w:rsid w:val="00A278EA"/>
    <w:rsid w:val="00A27CE9"/>
    <w:rsid w:val="00A31C56"/>
    <w:rsid w:val="00A338A8"/>
    <w:rsid w:val="00A338D6"/>
    <w:rsid w:val="00A33A0E"/>
    <w:rsid w:val="00A3554A"/>
    <w:rsid w:val="00A35EF1"/>
    <w:rsid w:val="00A3789B"/>
    <w:rsid w:val="00A400B4"/>
    <w:rsid w:val="00A40A9B"/>
    <w:rsid w:val="00A41648"/>
    <w:rsid w:val="00A418CC"/>
    <w:rsid w:val="00A4252C"/>
    <w:rsid w:val="00A42AD0"/>
    <w:rsid w:val="00A43B9A"/>
    <w:rsid w:val="00A44323"/>
    <w:rsid w:val="00A44AD1"/>
    <w:rsid w:val="00A44C3B"/>
    <w:rsid w:val="00A45559"/>
    <w:rsid w:val="00A45E5E"/>
    <w:rsid w:val="00A4666E"/>
    <w:rsid w:val="00A46AA0"/>
    <w:rsid w:val="00A500A1"/>
    <w:rsid w:val="00A501BE"/>
    <w:rsid w:val="00A51173"/>
    <w:rsid w:val="00A51518"/>
    <w:rsid w:val="00A5200D"/>
    <w:rsid w:val="00A534BC"/>
    <w:rsid w:val="00A534FE"/>
    <w:rsid w:val="00A54503"/>
    <w:rsid w:val="00A55802"/>
    <w:rsid w:val="00A56244"/>
    <w:rsid w:val="00A577A6"/>
    <w:rsid w:val="00A579F6"/>
    <w:rsid w:val="00A600C2"/>
    <w:rsid w:val="00A61076"/>
    <w:rsid w:val="00A6135F"/>
    <w:rsid w:val="00A6143A"/>
    <w:rsid w:val="00A6148A"/>
    <w:rsid w:val="00A658EB"/>
    <w:rsid w:val="00A65A31"/>
    <w:rsid w:val="00A67FE3"/>
    <w:rsid w:val="00A70C66"/>
    <w:rsid w:val="00A71485"/>
    <w:rsid w:val="00A71665"/>
    <w:rsid w:val="00A71852"/>
    <w:rsid w:val="00A747D5"/>
    <w:rsid w:val="00A74EA3"/>
    <w:rsid w:val="00A76124"/>
    <w:rsid w:val="00A76780"/>
    <w:rsid w:val="00A76E83"/>
    <w:rsid w:val="00A81DBF"/>
    <w:rsid w:val="00A83677"/>
    <w:rsid w:val="00A841BE"/>
    <w:rsid w:val="00A84E09"/>
    <w:rsid w:val="00A8527B"/>
    <w:rsid w:val="00A8586F"/>
    <w:rsid w:val="00A865BA"/>
    <w:rsid w:val="00A86FED"/>
    <w:rsid w:val="00A872A5"/>
    <w:rsid w:val="00A87D26"/>
    <w:rsid w:val="00A9021D"/>
    <w:rsid w:val="00A90D3F"/>
    <w:rsid w:val="00A931FA"/>
    <w:rsid w:val="00A932BA"/>
    <w:rsid w:val="00A9635D"/>
    <w:rsid w:val="00AA3868"/>
    <w:rsid w:val="00AA3E39"/>
    <w:rsid w:val="00AA4204"/>
    <w:rsid w:val="00AA444E"/>
    <w:rsid w:val="00AA486E"/>
    <w:rsid w:val="00AA7548"/>
    <w:rsid w:val="00AA7B28"/>
    <w:rsid w:val="00AB02C4"/>
    <w:rsid w:val="00AB10B7"/>
    <w:rsid w:val="00AB132C"/>
    <w:rsid w:val="00AB15A8"/>
    <w:rsid w:val="00AB3945"/>
    <w:rsid w:val="00AB3D37"/>
    <w:rsid w:val="00AB4AF8"/>
    <w:rsid w:val="00AB73C4"/>
    <w:rsid w:val="00AC0CBF"/>
    <w:rsid w:val="00AC2604"/>
    <w:rsid w:val="00AC3496"/>
    <w:rsid w:val="00AC48B6"/>
    <w:rsid w:val="00AC4EF7"/>
    <w:rsid w:val="00AC57D2"/>
    <w:rsid w:val="00AC6498"/>
    <w:rsid w:val="00AC6F03"/>
    <w:rsid w:val="00AD0584"/>
    <w:rsid w:val="00AD2E9C"/>
    <w:rsid w:val="00AD2F94"/>
    <w:rsid w:val="00AD31F4"/>
    <w:rsid w:val="00AD4317"/>
    <w:rsid w:val="00AD66E9"/>
    <w:rsid w:val="00AD68CC"/>
    <w:rsid w:val="00AD7A18"/>
    <w:rsid w:val="00AE07FF"/>
    <w:rsid w:val="00AE08B9"/>
    <w:rsid w:val="00AE091D"/>
    <w:rsid w:val="00AE29DD"/>
    <w:rsid w:val="00AE3B1C"/>
    <w:rsid w:val="00AE53F4"/>
    <w:rsid w:val="00AE5869"/>
    <w:rsid w:val="00AE681E"/>
    <w:rsid w:val="00AF0A89"/>
    <w:rsid w:val="00AF3CDC"/>
    <w:rsid w:val="00AF4590"/>
    <w:rsid w:val="00AF5C39"/>
    <w:rsid w:val="00AF60B6"/>
    <w:rsid w:val="00AF6105"/>
    <w:rsid w:val="00AF6DDF"/>
    <w:rsid w:val="00AF7C8D"/>
    <w:rsid w:val="00AF7E8F"/>
    <w:rsid w:val="00AF7F45"/>
    <w:rsid w:val="00B00652"/>
    <w:rsid w:val="00B00B5C"/>
    <w:rsid w:val="00B017C6"/>
    <w:rsid w:val="00B019F1"/>
    <w:rsid w:val="00B01D5A"/>
    <w:rsid w:val="00B038B9"/>
    <w:rsid w:val="00B03AE3"/>
    <w:rsid w:val="00B03CF5"/>
    <w:rsid w:val="00B03E5B"/>
    <w:rsid w:val="00B049E2"/>
    <w:rsid w:val="00B064A6"/>
    <w:rsid w:val="00B070B5"/>
    <w:rsid w:val="00B07B1C"/>
    <w:rsid w:val="00B11263"/>
    <w:rsid w:val="00B133F4"/>
    <w:rsid w:val="00B139D2"/>
    <w:rsid w:val="00B14846"/>
    <w:rsid w:val="00B15463"/>
    <w:rsid w:val="00B15A07"/>
    <w:rsid w:val="00B176E5"/>
    <w:rsid w:val="00B21159"/>
    <w:rsid w:val="00B21F68"/>
    <w:rsid w:val="00B233B5"/>
    <w:rsid w:val="00B2392E"/>
    <w:rsid w:val="00B2399B"/>
    <w:rsid w:val="00B25065"/>
    <w:rsid w:val="00B27436"/>
    <w:rsid w:val="00B3069D"/>
    <w:rsid w:val="00B31A1D"/>
    <w:rsid w:val="00B32181"/>
    <w:rsid w:val="00B33367"/>
    <w:rsid w:val="00B3382B"/>
    <w:rsid w:val="00B3413F"/>
    <w:rsid w:val="00B363AB"/>
    <w:rsid w:val="00B37255"/>
    <w:rsid w:val="00B4036A"/>
    <w:rsid w:val="00B447C9"/>
    <w:rsid w:val="00B44AEC"/>
    <w:rsid w:val="00B46A86"/>
    <w:rsid w:val="00B46FB3"/>
    <w:rsid w:val="00B47B1C"/>
    <w:rsid w:val="00B508DC"/>
    <w:rsid w:val="00B51978"/>
    <w:rsid w:val="00B52003"/>
    <w:rsid w:val="00B54049"/>
    <w:rsid w:val="00B5480C"/>
    <w:rsid w:val="00B57174"/>
    <w:rsid w:val="00B57A98"/>
    <w:rsid w:val="00B60202"/>
    <w:rsid w:val="00B605AC"/>
    <w:rsid w:val="00B60BAF"/>
    <w:rsid w:val="00B60FBF"/>
    <w:rsid w:val="00B62264"/>
    <w:rsid w:val="00B631F5"/>
    <w:rsid w:val="00B6447C"/>
    <w:rsid w:val="00B66900"/>
    <w:rsid w:val="00B66B7E"/>
    <w:rsid w:val="00B67292"/>
    <w:rsid w:val="00B7085D"/>
    <w:rsid w:val="00B729B6"/>
    <w:rsid w:val="00B72C59"/>
    <w:rsid w:val="00B73068"/>
    <w:rsid w:val="00B7386D"/>
    <w:rsid w:val="00B77FE1"/>
    <w:rsid w:val="00B80EA2"/>
    <w:rsid w:val="00B81003"/>
    <w:rsid w:val="00B8141F"/>
    <w:rsid w:val="00B816B3"/>
    <w:rsid w:val="00B84629"/>
    <w:rsid w:val="00B85059"/>
    <w:rsid w:val="00B8619F"/>
    <w:rsid w:val="00B86C6A"/>
    <w:rsid w:val="00B87A93"/>
    <w:rsid w:val="00B87B69"/>
    <w:rsid w:val="00B9067A"/>
    <w:rsid w:val="00B906C9"/>
    <w:rsid w:val="00B90DC2"/>
    <w:rsid w:val="00B91C07"/>
    <w:rsid w:val="00B930E9"/>
    <w:rsid w:val="00B94293"/>
    <w:rsid w:val="00B9434A"/>
    <w:rsid w:val="00B95CD8"/>
    <w:rsid w:val="00B977B5"/>
    <w:rsid w:val="00BA16AD"/>
    <w:rsid w:val="00BA52C1"/>
    <w:rsid w:val="00BA571C"/>
    <w:rsid w:val="00BA593B"/>
    <w:rsid w:val="00BB020E"/>
    <w:rsid w:val="00BB06DA"/>
    <w:rsid w:val="00BB0C16"/>
    <w:rsid w:val="00BB1725"/>
    <w:rsid w:val="00BB217B"/>
    <w:rsid w:val="00BB3FFC"/>
    <w:rsid w:val="00BB4809"/>
    <w:rsid w:val="00BB6B1F"/>
    <w:rsid w:val="00BB779A"/>
    <w:rsid w:val="00BC0953"/>
    <w:rsid w:val="00BC0E1F"/>
    <w:rsid w:val="00BC0FE7"/>
    <w:rsid w:val="00BC210A"/>
    <w:rsid w:val="00BC3A14"/>
    <w:rsid w:val="00BC5F69"/>
    <w:rsid w:val="00BC6012"/>
    <w:rsid w:val="00BD0055"/>
    <w:rsid w:val="00BD10F8"/>
    <w:rsid w:val="00BD1239"/>
    <w:rsid w:val="00BD12AF"/>
    <w:rsid w:val="00BD12E2"/>
    <w:rsid w:val="00BD1750"/>
    <w:rsid w:val="00BD1E37"/>
    <w:rsid w:val="00BD2B7B"/>
    <w:rsid w:val="00BD2DD0"/>
    <w:rsid w:val="00BD422B"/>
    <w:rsid w:val="00BD4805"/>
    <w:rsid w:val="00BD5868"/>
    <w:rsid w:val="00BD7DBC"/>
    <w:rsid w:val="00BD7E73"/>
    <w:rsid w:val="00BE088B"/>
    <w:rsid w:val="00BE20A0"/>
    <w:rsid w:val="00BE299E"/>
    <w:rsid w:val="00BE2C05"/>
    <w:rsid w:val="00BE5C6D"/>
    <w:rsid w:val="00BE5EEF"/>
    <w:rsid w:val="00BE6089"/>
    <w:rsid w:val="00BE65FE"/>
    <w:rsid w:val="00BE6B7C"/>
    <w:rsid w:val="00BE7BAA"/>
    <w:rsid w:val="00BE7FBB"/>
    <w:rsid w:val="00BF08AA"/>
    <w:rsid w:val="00BF3207"/>
    <w:rsid w:val="00BF50D5"/>
    <w:rsid w:val="00BF6204"/>
    <w:rsid w:val="00BF657A"/>
    <w:rsid w:val="00BF6BEB"/>
    <w:rsid w:val="00BF7929"/>
    <w:rsid w:val="00C0125F"/>
    <w:rsid w:val="00C0200B"/>
    <w:rsid w:val="00C02694"/>
    <w:rsid w:val="00C02C6D"/>
    <w:rsid w:val="00C03B02"/>
    <w:rsid w:val="00C03C2E"/>
    <w:rsid w:val="00C04C57"/>
    <w:rsid w:val="00C04DCE"/>
    <w:rsid w:val="00C07534"/>
    <w:rsid w:val="00C075FB"/>
    <w:rsid w:val="00C1273F"/>
    <w:rsid w:val="00C127B9"/>
    <w:rsid w:val="00C12BC7"/>
    <w:rsid w:val="00C13ADD"/>
    <w:rsid w:val="00C13E2C"/>
    <w:rsid w:val="00C160AE"/>
    <w:rsid w:val="00C17036"/>
    <w:rsid w:val="00C1744D"/>
    <w:rsid w:val="00C17BBD"/>
    <w:rsid w:val="00C17F22"/>
    <w:rsid w:val="00C20F49"/>
    <w:rsid w:val="00C21654"/>
    <w:rsid w:val="00C21BB5"/>
    <w:rsid w:val="00C22E87"/>
    <w:rsid w:val="00C23514"/>
    <w:rsid w:val="00C241BF"/>
    <w:rsid w:val="00C25D70"/>
    <w:rsid w:val="00C25E9A"/>
    <w:rsid w:val="00C30738"/>
    <w:rsid w:val="00C32F71"/>
    <w:rsid w:val="00C340E0"/>
    <w:rsid w:val="00C34738"/>
    <w:rsid w:val="00C34840"/>
    <w:rsid w:val="00C34B95"/>
    <w:rsid w:val="00C35FB8"/>
    <w:rsid w:val="00C40371"/>
    <w:rsid w:val="00C406BD"/>
    <w:rsid w:val="00C40D00"/>
    <w:rsid w:val="00C41961"/>
    <w:rsid w:val="00C42824"/>
    <w:rsid w:val="00C43955"/>
    <w:rsid w:val="00C45069"/>
    <w:rsid w:val="00C45761"/>
    <w:rsid w:val="00C47106"/>
    <w:rsid w:val="00C47559"/>
    <w:rsid w:val="00C50942"/>
    <w:rsid w:val="00C50ADC"/>
    <w:rsid w:val="00C528E8"/>
    <w:rsid w:val="00C529AE"/>
    <w:rsid w:val="00C539B1"/>
    <w:rsid w:val="00C549DF"/>
    <w:rsid w:val="00C56358"/>
    <w:rsid w:val="00C56733"/>
    <w:rsid w:val="00C56B12"/>
    <w:rsid w:val="00C56EB8"/>
    <w:rsid w:val="00C5706B"/>
    <w:rsid w:val="00C575DB"/>
    <w:rsid w:val="00C60023"/>
    <w:rsid w:val="00C6014B"/>
    <w:rsid w:val="00C60A6C"/>
    <w:rsid w:val="00C6138D"/>
    <w:rsid w:val="00C61CA8"/>
    <w:rsid w:val="00C63105"/>
    <w:rsid w:val="00C631D9"/>
    <w:rsid w:val="00C644B3"/>
    <w:rsid w:val="00C67E65"/>
    <w:rsid w:val="00C7035E"/>
    <w:rsid w:val="00C7178B"/>
    <w:rsid w:val="00C718A2"/>
    <w:rsid w:val="00C71911"/>
    <w:rsid w:val="00C719BC"/>
    <w:rsid w:val="00C71AF8"/>
    <w:rsid w:val="00C7229A"/>
    <w:rsid w:val="00C72549"/>
    <w:rsid w:val="00C734BB"/>
    <w:rsid w:val="00C7410E"/>
    <w:rsid w:val="00C74691"/>
    <w:rsid w:val="00C751AD"/>
    <w:rsid w:val="00C75ABA"/>
    <w:rsid w:val="00C83511"/>
    <w:rsid w:val="00C83FA1"/>
    <w:rsid w:val="00C8435A"/>
    <w:rsid w:val="00C85CA8"/>
    <w:rsid w:val="00C86F1B"/>
    <w:rsid w:val="00C86F8B"/>
    <w:rsid w:val="00C90B54"/>
    <w:rsid w:val="00C91D04"/>
    <w:rsid w:val="00C93D35"/>
    <w:rsid w:val="00C93D70"/>
    <w:rsid w:val="00C93F52"/>
    <w:rsid w:val="00C951E3"/>
    <w:rsid w:val="00C95D90"/>
    <w:rsid w:val="00C970A2"/>
    <w:rsid w:val="00C97745"/>
    <w:rsid w:val="00CA0F56"/>
    <w:rsid w:val="00CA1F8F"/>
    <w:rsid w:val="00CA1FC8"/>
    <w:rsid w:val="00CA33D6"/>
    <w:rsid w:val="00CA43BF"/>
    <w:rsid w:val="00CA44BB"/>
    <w:rsid w:val="00CA49E9"/>
    <w:rsid w:val="00CA547A"/>
    <w:rsid w:val="00CA5950"/>
    <w:rsid w:val="00CA650D"/>
    <w:rsid w:val="00CA66E7"/>
    <w:rsid w:val="00CA6D12"/>
    <w:rsid w:val="00CA6DF5"/>
    <w:rsid w:val="00CB0BA3"/>
    <w:rsid w:val="00CB10F7"/>
    <w:rsid w:val="00CB13D3"/>
    <w:rsid w:val="00CB3691"/>
    <w:rsid w:val="00CB395C"/>
    <w:rsid w:val="00CB3BCA"/>
    <w:rsid w:val="00CB3C21"/>
    <w:rsid w:val="00CB41AD"/>
    <w:rsid w:val="00CB5AF4"/>
    <w:rsid w:val="00CB643C"/>
    <w:rsid w:val="00CB684F"/>
    <w:rsid w:val="00CB68D5"/>
    <w:rsid w:val="00CB71FF"/>
    <w:rsid w:val="00CB7324"/>
    <w:rsid w:val="00CB7EE7"/>
    <w:rsid w:val="00CC1AC7"/>
    <w:rsid w:val="00CC3038"/>
    <w:rsid w:val="00CC40F5"/>
    <w:rsid w:val="00CC4EC1"/>
    <w:rsid w:val="00CC5612"/>
    <w:rsid w:val="00CC5919"/>
    <w:rsid w:val="00CC7918"/>
    <w:rsid w:val="00CD0A30"/>
    <w:rsid w:val="00CD2FE0"/>
    <w:rsid w:val="00CD3389"/>
    <w:rsid w:val="00CD4276"/>
    <w:rsid w:val="00CD48A7"/>
    <w:rsid w:val="00CD5C15"/>
    <w:rsid w:val="00CD7631"/>
    <w:rsid w:val="00CE0226"/>
    <w:rsid w:val="00CE095D"/>
    <w:rsid w:val="00CE0E46"/>
    <w:rsid w:val="00CE26A6"/>
    <w:rsid w:val="00CE4882"/>
    <w:rsid w:val="00CE506B"/>
    <w:rsid w:val="00CE571D"/>
    <w:rsid w:val="00CE5D10"/>
    <w:rsid w:val="00CE68E3"/>
    <w:rsid w:val="00CE6FA8"/>
    <w:rsid w:val="00CE7C71"/>
    <w:rsid w:val="00CF01AF"/>
    <w:rsid w:val="00CF0A46"/>
    <w:rsid w:val="00CF1AA4"/>
    <w:rsid w:val="00CF1AE1"/>
    <w:rsid w:val="00CF1F3F"/>
    <w:rsid w:val="00CF219D"/>
    <w:rsid w:val="00CF28CA"/>
    <w:rsid w:val="00CF2B0D"/>
    <w:rsid w:val="00CF2E72"/>
    <w:rsid w:val="00CF37AC"/>
    <w:rsid w:val="00CF3961"/>
    <w:rsid w:val="00CF41F0"/>
    <w:rsid w:val="00CF4D58"/>
    <w:rsid w:val="00CF4EC5"/>
    <w:rsid w:val="00CF6885"/>
    <w:rsid w:val="00CF76C8"/>
    <w:rsid w:val="00CF7737"/>
    <w:rsid w:val="00D017D5"/>
    <w:rsid w:val="00D036B5"/>
    <w:rsid w:val="00D07029"/>
    <w:rsid w:val="00D07874"/>
    <w:rsid w:val="00D079BF"/>
    <w:rsid w:val="00D07A54"/>
    <w:rsid w:val="00D100BB"/>
    <w:rsid w:val="00D10540"/>
    <w:rsid w:val="00D118F4"/>
    <w:rsid w:val="00D166BF"/>
    <w:rsid w:val="00D1674C"/>
    <w:rsid w:val="00D20E4F"/>
    <w:rsid w:val="00D228FD"/>
    <w:rsid w:val="00D23935"/>
    <w:rsid w:val="00D2480B"/>
    <w:rsid w:val="00D24E20"/>
    <w:rsid w:val="00D255C8"/>
    <w:rsid w:val="00D25693"/>
    <w:rsid w:val="00D25709"/>
    <w:rsid w:val="00D26742"/>
    <w:rsid w:val="00D27E34"/>
    <w:rsid w:val="00D30A20"/>
    <w:rsid w:val="00D31839"/>
    <w:rsid w:val="00D33E80"/>
    <w:rsid w:val="00D4301D"/>
    <w:rsid w:val="00D45029"/>
    <w:rsid w:val="00D458B2"/>
    <w:rsid w:val="00D4651D"/>
    <w:rsid w:val="00D46A5B"/>
    <w:rsid w:val="00D50FBF"/>
    <w:rsid w:val="00D515FE"/>
    <w:rsid w:val="00D51D22"/>
    <w:rsid w:val="00D53A1A"/>
    <w:rsid w:val="00D5511B"/>
    <w:rsid w:val="00D555BE"/>
    <w:rsid w:val="00D55F8A"/>
    <w:rsid w:val="00D56CC8"/>
    <w:rsid w:val="00D57109"/>
    <w:rsid w:val="00D57596"/>
    <w:rsid w:val="00D57AE4"/>
    <w:rsid w:val="00D57EA9"/>
    <w:rsid w:val="00D602D5"/>
    <w:rsid w:val="00D60F78"/>
    <w:rsid w:val="00D61389"/>
    <w:rsid w:val="00D634C2"/>
    <w:rsid w:val="00D66907"/>
    <w:rsid w:val="00D67B5B"/>
    <w:rsid w:val="00D67DDF"/>
    <w:rsid w:val="00D70260"/>
    <w:rsid w:val="00D71106"/>
    <w:rsid w:val="00D71115"/>
    <w:rsid w:val="00D7267E"/>
    <w:rsid w:val="00D7305E"/>
    <w:rsid w:val="00D738FD"/>
    <w:rsid w:val="00D74B29"/>
    <w:rsid w:val="00D74E75"/>
    <w:rsid w:val="00D75282"/>
    <w:rsid w:val="00D7734D"/>
    <w:rsid w:val="00D77666"/>
    <w:rsid w:val="00D77BF1"/>
    <w:rsid w:val="00D80505"/>
    <w:rsid w:val="00D81222"/>
    <w:rsid w:val="00D81E13"/>
    <w:rsid w:val="00D81FE6"/>
    <w:rsid w:val="00D82E16"/>
    <w:rsid w:val="00D830F7"/>
    <w:rsid w:val="00D83CA6"/>
    <w:rsid w:val="00D84322"/>
    <w:rsid w:val="00D87BF2"/>
    <w:rsid w:val="00D908C1"/>
    <w:rsid w:val="00D90ED7"/>
    <w:rsid w:val="00D94746"/>
    <w:rsid w:val="00D965D5"/>
    <w:rsid w:val="00D96C77"/>
    <w:rsid w:val="00D96E4A"/>
    <w:rsid w:val="00D97550"/>
    <w:rsid w:val="00D97C9E"/>
    <w:rsid w:val="00DA0694"/>
    <w:rsid w:val="00DA0B99"/>
    <w:rsid w:val="00DA11DD"/>
    <w:rsid w:val="00DA5073"/>
    <w:rsid w:val="00DA68AB"/>
    <w:rsid w:val="00DA6A85"/>
    <w:rsid w:val="00DA7822"/>
    <w:rsid w:val="00DB05EB"/>
    <w:rsid w:val="00DB32C8"/>
    <w:rsid w:val="00DB504D"/>
    <w:rsid w:val="00DB5440"/>
    <w:rsid w:val="00DB730C"/>
    <w:rsid w:val="00DC0D08"/>
    <w:rsid w:val="00DC2110"/>
    <w:rsid w:val="00DC24F6"/>
    <w:rsid w:val="00DC29B9"/>
    <w:rsid w:val="00DC2A1F"/>
    <w:rsid w:val="00DC3448"/>
    <w:rsid w:val="00DC44DB"/>
    <w:rsid w:val="00DC49F6"/>
    <w:rsid w:val="00DC5050"/>
    <w:rsid w:val="00DC58F7"/>
    <w:rsid w:val="00DC58FA"/>
    <w:rsid w:val="00DD2BFF"/>
    <w:rsid w:val="00DD53B9"/>
    <w:rsid w:val="00DD5B5D"/>
    <w:rsid w:val="00DD5BE3"/>
    <w:rsid w:val="00DD6B43"/>
    <w:rsid w:val="00DD7CA4"/>
    <w:rsid w:val="00DE1E66"/>
    <w:rsid w:val="00DE1F76"/>
    <w:rsid w:val="00DE35A0"/>
    <w:rsid w:val="00DE3F17"/>
    <w:rsid w:val="00DE57E7"/>
    <w:rsid w:val="00DE64FA"/>
    <w:rsid w:val="00DE792C"/>
    <w:rsid w:val="00DF2C47"/>
    <w:rsid w:val="00DF41C2"/>
    <w:rsid w:val="00DF63D6"/>
    <w:rsid w:val="00DF7125"/>
    <w:rsid w:val="00E0105E"/>
    <w:rsid w:val="00E0174A"/>
    <w:rsid w:val="00E01E23"/>
    <w:rsid w:val="00E025B1"/>
    <w:rsid w:val="00E02788"/>
    <w:rsid w:val="00E0280C"/>
    <w:rsid w:val="00E02B54"/>
    <w:rsid w:val="00E02EF3"/>
    <w:rsid w:val="00E04E3E"/>
    <w:rsid w:val="00E06B7F"/>
    <w:rsid w:val="00E072A1"/>
    <w:rsid w:val="00E11764"/>
    <w:rsid w:val="00E1205D"/>
    <w:rsid w:val="00E12738"/>
    <w:rsid w:val="00E132E8"/>
    <w:rsid w:val="00E1369D"/>
    <w:rsid w:val="00E13772"/>
    <w:rsid w:val="00E14249"/>
    <w:rsid w:val="00E14D6E"/>
    <w:rsid w:val="00E15927"/>
    <w:rsid w:val="00E15F88"/>
    <w:rsid w:val="00E15FAB"/>
    <w:rsid w:val="00E17BDC"/>
    <w:rsid w:val="00E20D99"/>
    <w:rsid w:val="00E214A6"/>
    <w:rsid w:val="00E2442F"/>
    <w:rsid w:val="00E24624"/>
    <w:rsid w:val="00E24A57"/>
    <w:rsid w:val="00E25A84"/>
    <w:rsid w:val="00E27668"/>
    <w:rsid w:val="00E279D1"/>
    <w:rsid w:val="00E30980"/>
    <w:rsid w:val="00E30ACB"/>
    <w:rsid w:val="00E338BC"/>
    <w:rsid w:val="00E339C5"/>
    <w:rsid w:val="00E356B7"/>
    <w:rsid w:val="00E37AE0"/>
    <w:rsid w:val="00E4034A"/>
    <w:rsid w:val="00E40D6D"/>
    <w:rsid w:val="00E41797"/>
    <w:rsid w:val="00E4207A"/>
    <w:rsid w:val="00E42D63"/>
    <w:rsid w:val="00E435BF"/>
    <w:rsid w:val="00E43661"/>
    <w:rsid w:val="00E43AF9"/>
    <w:rsid w:val="00E441F7"/>
    <w:rsid w:val="00E46FB8"/>
    <w:rsid w:val="00E50FAA"/>
    <w:rsid w:val="00E52B8B"/>
    <w:rsid w:val="00E53CFB"/>
    <w:rsid w:val="00E53FE0"/>
    <w:rsid w:val="00E54611"/>
    <w:rsid w:val="00E54670"/>
    <w:rsid w:val="00E54D31"/>
    <w:rsid w:val="00E5517F"/>
    <w:rsid w:val="00E55E15"/>
    <w:rsid w:val="00E5769D"/>
    <w:rsid w:val="00E610E6"/>
    <w:rsid w:val="00E615B1"/>
    <w:rsid w:val="00E6322C"/>
    <w:rsid w:val="00E635F6"/>
    <w:rsid w:val="00E636B9"/>
    <w:rsid w:val="00E63D13"/>
    <w:rsid w:val="00E64829"/>
    <w:rsid w:val="00E650CF"/>
    <w:rsid w:val="00E6516A"/>
    <w:rsid w:val="00E654AB"/>
    <w:rsid w:val="00E659D6"/>
    <w:rsid w:val="00E65BDF"/>
    <w:rsid w:val="00E66B8C"/>
    <w:rsid w:val="00E714D7"/>
    <w:rsid w:val="00E71903"/>
    <w:rsid w:val="00E71CBC"/>
    <w:rsid w:val="00E7275C"/>
    <w:rsid w:val="00E761D9"/>
    <w:rsid w:val="00E77F49"/>
    <w:rsid w:val="00E804C1"/>
    <w:rsid w:val="00E82157"/>
    <w:rsid w:val="00E8235F"/>
    <w:rsid w:val="00E83A4B"/>
    <w:rsid w:val="00E84B43"/>
    <w:rsid w:val="00E870A8"/>
    <w:rsid w:val="00E8721A"/>
    <w:rsid w:val="00E877E5"/>
    <w:rsid w:val="00E87E4B"/>
    <w:rsid w:val="00E90453"/>
    <w:rsid w:val="00E9251D"/>
    <w:rsid w:val="00E92634"/>
    <w:rsid w:val="00E9305D"/>
    <w:rsid w:val="00E9362C"/>
    <w:rsid w:val="00E93C00"/>
    <w:rsid w:val="00E94476"/>
    <w:rsid w:val="00E9460E"/>
    <w:rsid w:val="00E94957"/>
    <w:rsid w:val="00E94DEB"/>
    <w:rsid w:val="00E95F08"/>
    <w:rsid w:val="00E96A00"/>
    <w:rsid w:val="00E96F22"/>
    <w:rsid w:val="00E976D0"/>
    <w:rsid w:val="00E9770D"/>
    <w:rsid w:val="00EA1164"/>
    <w:rsid w:val="00EA1DC6"/>
    <w:rsid w:val="00EA24DD"/>
    <w:rsid w:val="00EA31EB"/>
    <w:rsid w:val="00EA38B2"/>
    <w:rsid w:val="00EA494C"/>
    <w:rsid w:val="00EA5074"/>
    <w:rsid w:val="00EA7BF4"/>
    <w:rsid w:val="00EB0057"/>
    <w:rsid w:val="00EB00EC"/>
    <w:rsid w:val="00EB0DD3"/>
    <w:rsid w:val="00EB167B"/>
    <w:rsid w:val="00EB176B"/>
    <w:rsid w:val="00EB3D68"/>
    <w:rsid w:val="00EB4616"/>
    <w:rsid w:val="00EB4CB7"/>
    <w:rsid w:val="00EB5FAD"/>
    <w:rsid w:val="00EB6C80"/>
    <w:rsid w:val="00EC0320"/>
    <w:rsid w:val="00EC0DD1"/>
    <w:rsid w:val="00EC1BAC"/>
    <w:rsid w:val="00EC1C61"/>
    <w:rsid w:val="00EC3E85"/>
    <w:rsid w:val="00EC4C22"/>
    <w:rsid w:val="00EC51D4"/>
    <w:rsid w:val="00EC6852"/>
    <w:rsid w:val="00EC78E8"/>
    <w:rsid w:val="00EC7A8A"/>
    <w:rsid w:val="00EC7C3A"/>
    <w:rsid w:val="00ED0066"/>
    <w:rsid w:val="00ED0FDA"/>
    <w:rsid w:val="00ED1CC2"/>
    <w:rsid w:val="00ED1DE7"/>
    <w:rsid w:val="00ED28FA"/>
    <w:rsid w:val="00ED2A99"/>
    <w:rsid w:val="00ED359E"/>
    <w:rsid w:val="00ED3DB5"/>
    <w:rsid w:val="00ED4560"/>
    <w:rsid w:val="00ED47CD"/>
    <w:rsid w:val="00ED49BC"/>
    <w:rsid w:val="00ED5C09"/>
    <w:rsid w:val="00ED6C2C"/>
    <w:rsid w:val="00EE005F"/>
    <w:rsid w:val="00EE1710"/>
    <w:rsid w:val="00EE19D5"/>
    <w:rsid w:val="00EE2E2E"/>
    <w:rsid w:val="00EE3485"/>
    <w:rsid w:val="00EE3736"/>
    <w:rsid w:val="00EE3789"/>
    <w:rsid w:val="00EE7060"/>
    <w:rsid w:val="00EE7919"/>
    <w:rsid w:val="00EF0713"/>
    <w:rsid w:val="00EF1CC1"/>
    <w:rsid w:val="00EF3519"/>
    <w:rsid w:val="00EF37F8"/>
    <w:rsid w:val="00EF67AB"/>
    <w:rsid w:val="00EF762A"/>
    <w:rsid w:val="00F010D3"/>
    <w:rsid w:val="00F016B0"/>
    <w:rsid w:val="00F03617"/>
    <w:rsid w:val="00F04495"/>
    <w:rsid w:val="00F074BF"/>
    <w:rsid w:val="00F0773B"/>
    <w:rsid w:val="00F07D3E"/>
    <w:rsid w:val="00F1123B"/>
    <w:rsid w:val="00F1128D"/>
    <w:rsid w:val="00F11DFD"/>
    <w:rsid w:val="00F13398"/>
    <w:rsid w:val="00F1341C"/>
    <w:rsid w:val="00F16C0B"/>
    <w:rsid w:val="00F204CD"/>
    <w:rsid w:val="00F20E98"/>
    <w:rsid w:val="00F2156D"/>
    <w:rsid w:val="00F22457"/>
    <w:rsid w:val="00F235F6"/>
    <w:rsid w:val="00F2373F"/>
    <w:rsid w:val="00F24261"/>
    <w:rsid w:val="00F24280"/>
    <w:rsid w:val="00F25286"/>
    <w:rsid w:val="00F25776"/>
    <w:rsid w:val="00F26D2A"/>
    <w:rsid w:val="00F276BA"/>
    <w:rsid w:val="00F302C6"/>
    <w:rsid w:val="00F302CD"/>
    <w:rsid w:val="00F31DB2"/>
    <w:rsid w:val="00F33E70"/>
    <w:rsid w:val="00F36D25"/>
    <w:rsid w:val="00F36F04"/>
    <w:rsid w:val="00F37345"/>
    <w:rsid w:val="00F405BD"/>
    <w:rsid w:val="00F408A8"/>
    <w:rsid w:val="00F4103D"/>
    <w:rsid w:val="00F42840"/>
    <w:rsid w:val="00F42CFA"/>
    <w:rsid w:val="00F42D0E"/>
    <w:rsid w:val="00F4309B"/>
    <w:rsid w:val="00F431EC"/>
    <w:rsid w:val="00F44209"/>
    <w:rsid w:val="00F45310"/>
    <w:rsid w:val="00F45746"/>
    <w:rsid w:val="00F45AD4"/>
    <w:rsid w:val="00F46793"/>
    <w:rsid w:val="00F46D84"/>
    <w:rsid w:val="00F477D9"/>
    <w:rsid w:val="00F47F70"/>
    <w:rsid w:val="00F507FF"/>
    <w:rsid w:val="00F51505"/>
    <w:rsid w:val="00F51ED9"/>
    <w:rsid w:val="00F522F8"/>
    <w:rsid w:val="00F523EB"/>
    <w:rsid w:val="00F54EEF"/>
    <w:rsid w:val="00F55FD1"/>
    <w:rsid w:val="00F56338"/>
    <w:rsid w:val="00F570C2"/>
    <w:rsid w:val="00F576BD"/>
    <w:rsid w:val="00F6001B"/>
    <w:rsid w:val="00F60391"/>
    <w:rsid w:val="00F60A3E"/>
    <w:rsid w:val="00F60F25"/>
    <w:rsid w:val="00F60F53"/>
    <w:rsid w:val="00F61C40"/>
    <w:rsid w:val="00F62933"/>
    <w:rsid w:val="00F633D7"/>
    <w:rsid w:val="00F64AB6"/>
    <w:rsid w:val="00F65774"/>
    <w:rsid w:val="00F66323"/>
    <w:rsid w:val="00F6661B"/>
    <w:rsid w:val="00F677C8"/>
    <w:rsid w:val="00F67927"/>
    <w:rsid w:val="00F7224C"/>
    <w:rsid w:val="00F723E1"/>
    <w:rsid w:val="00F72411"/>
    <w:rsid w:val="00F73DF0"/>
    <w:rsid w:val="00F74311"/>
    <w:rsid w:val="00F752A0"/>
    <w:rsid w:val="00F76922"/>
    <w:rsid w:val="00F769DC"/>
    <w:rsid w:val="00F775F4"/>
    <w:rsid w:val="00F77D84"/>
    <w:rsid w:val="00F81712"/>
    <w:rsid w:val="00F828E8"/>
    <w:rsid w:val="00F82C0B"/>
    <w:rsid w:val="00F836ED"/>
    <w:rsid w:val="00F8436A"/>
    <w:rsid w:val="00F85EB0"/>
    <w:rsid w:val="00F877C7"/>
    <w:rsid w:val="00F907DC"/>
    <w:rsid w:val="00F90D65"/>
    <w:rsid w:val="00F91184"/>
    <w:rsid w:val="00F92304"/>
    <w:rsid w:val="00F923CC"/>
    <w:rsid w:val="00F92AB4"/>
    <w:rsid w:val="00F9475B"/>
    <w:rsid w:val="00F94C61"/>
    <w:rsid w:val="00F96AF9"/>
    <w:rsid w:val="00F971B8"/>
    <w:rsid w:val="00FA145A"/>
    <w:rsid w:val="00FA2AFB"/>
    <w:rsid w:val="00FA2E29"/>
    <w:rsid w:val="00FA3CA9"/>
    <w:rsid w:val="00FA4E99"/>
    <w:rsid w:val="00FA5417"/>
    <w:rsid w:val="00FA70E8"/>
    <w:rsid w:val="00FB02DE"/>
    <w:rsid w:val="00FB058D"/>
    <w:rsid w:val="00FB0679"/>
    <w:rsid w:val="00FB078D"/>
    <w:rsid w:val="00FB08C9"/>
    <w:rsid w:val="00FB0E0F"/>
    <w:rsid w:val="00FB13D6"/>
    <w:rsid w:val="00FB25D5"/>
    <w:rsid w:val="00FB39C6"/>
    <w:rsid w:val="00FB3CD8"/>
    <w:rsid w:val="00FB44F1"/>
    <w:rsid w:val="00FB456E"/>
    <w:rsid w:val="00FB4D73"/>
    <w:rsid w:val="00FB630F"/>
    <w:rsid w:val="00FB677B"/>
    <w:rsid w:val="00FB70E8"/>
    <w:rsid w:val="00FC2376"/>
    <w:rsid w:val="00FC3322"/>
    <w:rsid w:val="00FC35AA"/>
    <w:rsid w:val="00FC4118"/>
    <w:rsid w:val="00FC6A4D"/>
    <w:rsid w:val="00FC6ED4"/>
    <w:rsid w:val="00FD1C87"/>
    <w:rsid w:val="00FD2A26"/>
    <w:rsid w:val="00FD61AF"/>
    <w:rsid w:val="00FD7E0D"/>
    <w:rsid w:val="00FE0560"/>
    <w:rsid w:val="00FE109C"/>
    <w:rsid w:val="00FE13C5"/>
    <w:rsid w:val="00FE3EFA"/>
    <w:rsid w:val="00FE476F"/>
    <w:rsid w:val="00FE499A"/>
    <w:rsid w:val="00FE5894"/>
    <w:rsid w:val="00FE5D64"/>
    <w:rsid w:val="00FE70F5"/>
    <w:rsid w:val="00FF0132"/>
    <w:rsid w:val="00FF020D"/>
    <w:rsid w:val="00FF093D"/>
    <w:rsid w:val="00FF2C14"/>
    <w:rsid w:val="00FF39F5"/>
    <w:rsid w:val="00FF575B"/>
    <w:rsid w:val="00FF7AB6"/>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F7737"/>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paragraph" w:styleId="aff8">
    <w:name w:val="table of figures"/>
    <w:basedOn w:val="a0"/>
    <w:next w:val="a0"/>
    <w:uiPriority w:val="99"/>
    <w:semiHidden/>
    <w:unhideWhenUsed/>
    <w:rsid w:val="00256A39"/>
    <w:pPr>
      <w:ind w:leftChars="200" w:left="200" w:hangingChars="200" w:hanging="200"/>
    </w:pPr>
  </w:style>
  <w:style w:type="table" w:styleId="4-1">
    <w:name w:val="Grid Table 4 Accent 1"/>
    <w:basedOn w:val="a2"/>
    <w:uiPriority w:val="49"/>
    <w:rsid w:val="00085619"/>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react-xocs-alternative-link">
    <w:name w:val="react-xocs-alternative-link"/>
    <w:basedOn w:val="a1"/>
    <w:rsid w:val="00B3382B"/>
  </w:style>
  <w:style w:type="character" w:customStyle="1" w:styleId="given-name">
    <w:name w:val="given-name"/>
    <w:basedOn w:val="a1"/>
    <w:rsid w:val="00B3382B"/>
  </w:style>
  <w:style w:type="character" w:customStyle="1" w:styleId="text">
    <w:name w:val="text"/>
    <w:basedOn w:val="a1"/>
    <w:rsid w:val="00B338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792672408">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02973968">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emf"/><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wmf"/><Relationship Id="rId107" Type="http://schemas.openxmlformats.org/officeDocument/2006/relationships/image" Target="media/image94.png"/><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wmf"/><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emf"/><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wmf"/><Relationship Id="rId11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8.wmf"/><Relationship Id="rId72" Type="http://schemas.openxmlformats.org/officeDocument/2006/relationships/image" Target="media/image59.emf"/><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4.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emf"/><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emf"/><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wmf"/><Relationship Id="rId119" Type="http://schemas.microsoft.com/office/2011/relationships/people" Target="people.xml"/><Relationship Id="rId10" Type="http://schemas.openxmlformats.org/officeDocument/2006/relationships/image" Target="media/image1.wmf"/><Relationship Id="rId31" Type="http://schemas.openxmlformats.org/officeDocument/2006/relationships/image" Target="media/image18.emf"/><Relationship Id="rId44" Type="http://schemas.openxmlformats.org/officeDocument/2006/relationships/image" Target="media/image31.wmf"/><Relationship Id="rId52" Type="http://schemas.openxmlformats.org/officeDocument/2006/relationships/image" Target="media/image39.wmf"/><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image" Target="media/image65.png"/><Relationship Id="rId81" Type="http://schemas.openxmlformats.org/officeDocument/2006/relationships/image" Target="media/image68.wmf"/><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numbering" Target="numbering.xml"/><Relationship Id="rId9" Type="http://schemas.openxmlformats.org/officeDocument/2006/relationships/endnotes" Target="endnotes.xml"/><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8.emf"/><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s>
</file>

<file path=word/_rels/footnotes.xml.rels><?xml version="1.0" encoding="UTF-8" standalone="yes"?>
<Relationships xmlns="http://schemas.openxmlformats.org/package/2006/relationships"><Relationship Id="rId2" Type="http://schemas.openxmlformats.org/officeDocument/2006/relationships/hyperlink" Target="https://www.westbasin.org/wp-content/uploads/2022/05/West-Basin-Master-Plan_final_rev4.pdf" TargetMode="External"/><Relationship Id="rId1" Type="http://schemas.openxmlformats.org/officeDocument/2006/relationships/hyperlink" Target="https://wwwbrr.cr.usgs.gov/projects/GWC_chemtherm/software.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EF31581C94CFB64099ABCAD720C54507" ma:contentTypeVersion="3" ma:contentTypeDescription="新しいドキュメントを作成します。" ma:contentTypeScope="" ma:versionID="8fa529945c747cc47ebf8eb7ee3cd21a">
  <xsd:schema xmlns:xsd="http://www.w3.org/2001/XMLSchema" xmlns:xs="http://www.w3.org/2001/XMLSchema" xmlns:p="http://schemas.microsoft.com/office/2006/metadata/properties" xmlns:ns2="166365c0-4aab-4b24-af34-564f2e9de969" targetNamespace="http://schemas.microsoft.com/office/2006/metadata/properties" ma:root="true" ma:fieldsID="f8639dd4abea010188754941163fe39f" ns2:_="">
    <xsd:import namespace="166365c0-4aab-4b24-af34-564f2e9de969"/>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6365c0-4aab-4b24-af34-564f2e9de9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2E2E37-3296-4647-B158-C28023B3572E}">
  <ds:schemaRefs>
    <ds:schemaRef ds:uri="http://schemas.microsoft.com/sharepoint/v3/contenttype/forms"/>
  </ds:schemaRefs>
</ds:datastoreItem>
</file>

<file path=customXml/itemProps2.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customXml/itemProps3.xml><?xml version="1.0" encoding="utf-8"?>
<ds:datastoreItem xmlns:ds="http://schemas.openxmlformats.org/officeDocument/2006/customXml" ds:itemID="{22FD6232-0FE0-44C9-9044-8312584506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6365c0-4aab-4b24-af34-564f2e9de9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10736</Words>
  <Characters>61199</Characters>
  <Application>Microsoft Office Word</Application>
  <DocSecurity>0</DocSecurity>
  <Lines>509</Lines>
  <Paragraphs>143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Kumagai, Wataru (Wataru.Kumagai@yokogawa.com)</cp:lastModifiedBy>
  <cp:revision>4</cp:revision>
  <cp:lastPrinted>2023-06-12T09:06:00Z</cp:lastPrinted>
  <dcterms:created xsi:type="dcterms:W3CDTF">2023-09-25T09:29:00Z</dcterms:created>
  <dcterms:modified xsi:type="dcterms:W3CDTF">2023-09-25T09:52:00Z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