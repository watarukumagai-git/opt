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EA4EC" w14:textId="6F672E71" w:rsidR="000E6BD4" w:rsidRPr="008D07AF" w:rsidRDefault="006E6C56" w:rsidP="00650186">
      <w:pPr>
        <w:pStyle w:val="aff4"/>
      </w:pPr>
      <w:bookmarkStart w:id="0" w:name="_Toc7514440"/>
      <w:r w:rsidRPr="008D07AF">
        <w:t>Project</w:t>
      </w:r>
      <w:r w:rsidR="00E0105E" w:rsidRPr="008D07AF">
        <w:t xml:space="preserve"> Title</w:t>
      </w:r>
      <w:r w:rsidR="00261C56" w:rsidRPr="008D07AF">
        <w:t>:</w:t>
      </w:r>
      <w:r w:rsidR="00E0105E" w:rsidRPr="008D07AF">
        <w:t xml:space="preserve"> NAWI TASK </w:t>
      </w:r>
      <w:bookmarkStart w:id="1" w:name="_Toc287025500"/>
      <w:bookmarkStart w:id="2" w:name="_Toc2537453"/>
      <w:bookmarkStart w:id="3" w:name="_Toc437422613"/>
      <w:bookmarkStart w:id="4" w:name="_Toc422142839"/>
      <w:bookmarkStart w:id="5" w:name="_Toc421185922"/>
      <w:bookmarkStart w:id="6" w:name="_Hlk25330513"/>
      <w:r w:rsidR="003A287A" w:rsidRPr="008D07AF">
        <w:t>5.17 - (Salveson, Andy) Data-Driven Fault Detection and Process Control for Potable Reuse with Reverse Osmosis</w:t>
      </w:r>
    </w:p>
    <w:bookmarkEnd w:id="1"/>
    <w:bookmarkEnd w:id="2"/>
    <w:bookmarkEnd w:id="3"/>
    <w:bookmarkEnd w:id="4"/>
    <w:bookmarkEnd w:id="5"/>
    <w:bookmarkEnd w:id="6"/>
    <w:p w14:paraId="07AF65F8" w14:textId="05850E45" w:rsidR="00EE3789" w:rsidRPr="008D07AF" w:rsidRDefault="00EE3789">
      <w:pPr>
        <w:snapToGrid/>
        <w:spacing w:after="0"/>
        <w:rPr>
          <w:b/>
          <w:bCs/>
          <w:color w:val="984806"/>
        </w:rPr>
      </w:pPr>
    </w:p>
    <w:p w14:paraId="5C810F28" w14:textId="5E2F642C" w:rsidR="002D4E21" w:rsidRPr="008D07AF" w:rsidRDefault="002D4E21">
      <w:pPr>
        <w:snapToGrid/>
        <w:spacing w:after="0"/>
        <w:rPr>
          <w:b/>
          <w:bCs/>
          <w:color w:val="984806"/>
        </w:rPr>
      </w:pPr>
    </w:p>
    <w:p w14:paraId="5B22C260" w14:textId="77777777" w:rsidR="002D4E21" w:rsidRPr="008D07AF" w:rsidRDefault="002D4E21">
      <w:pPr>
        <w:snapToGrid/>
        <w:spacing w:after="0"/>
        <w:rPr>
          <w:b/>
          <w:bCs/>
          <w:color w:val="984806"/>
        </w:rPr>
      </w:pPr>
    </w:p>
    <w:p w14:paraId="6A5F1CC2" w14:textId="104D7C8A" w:rsidR="00692271" w:rsidRPr="008D07AF" w:rsidRDefault="00692271" w:rsidP="00692271">
      <w:pPr>
        <w:spacing w:before="120"/>
        <w:rPr>
          <w:rStyle w:val="20"/>
          <w:b w:val="0"/>
          <w:bCs w:val="0"/>
        </w:rPr>
      </w:pPr>
      <w:r w:rsidRPr="008D07AF">
        <w:rPr>
          <w:b/>
          <w:bCs/>
          <w:color w:val="984806"/>
        </w:rPr>
        <w:t>PROGRESS AND STATUS BY SUBTASK</w:t>
      </w:r>
      <w:r w:rsidRPr="008D07AF">
        <w:rPr>
          <w:b/>
          <w:bCs/>
          <w:color w:val="1F497D"/>
        </w:rPr>
        <w:t>:</w:t>
      </w:r>
    </w:p>
    <w:p w14:paraId="4CC31593" w14:textId="323087CD" w:rsidR="0040698C" w:rsidRPr="008D07AF" w:rsidRDefault="6D5A8D03" w:rsidP="00DD5619">
      <w:pPr>
        <w:pStyle w:val="1"/>
        <w:rPr>
          <w:b w:val="0"/>
        </w:rPr>
      </w:pPr>
      <w:bookmarkStart w:id="7" w:name="_Hlk122428110"/>
      <w:r w:rsidRPr="008D07AF">
        <w:rPr>
          <w:rStyle w:val="20"/>
          <w:b/>
          <w:bCs w:val="0"/>
        </w:rPr>
        <w:t xml:space="preserve">Task: Task </w:t>
      </w:r>
      <w:r w:rsidRPr="008D07AF">
        <w:rPr>
          <w:rStyle w:val="20"/>
          <w:b/>
          <w:bCs w:val="0"/>
          <w:color w:val="auto"/>
        </w:rPr>
        <w:t xml:space="preserve">5.17.1 </w:t>
      </w:r>
      <w:r w:rsidRPr="008D07AF">
        <w:rPr>
          <w:rStyle w:val="20"/>
          <w:color w:val="auto"/>
        </w:rPr>
        <w:t xml:space="preserve">– </w:t>
      </w:r>
      <w:r w:rsidRPr="008D07AF">
        <w:t>Desktop Evaluations</w:t>
      </w:r>
      <w:bookmarkStart w:id="8" w:name="_Toc7514441"/>
      <w:bookmarkEnd w:id="0"/>
      <w:bookmarkEnd w:id="7"/>
    </w:p>
    <w:p w14:paraId="3DC6E6B0" w14:textId="7A9D5951" w:rsidR="00D84322" w:rsidRPr="008D07AF" w:rsidRDefault="00D84322" w:rsidP="00D84322">
      <w:pPr>
        <w:pStyle w:val="2"/>
      </w:pPr>
      <w:r w:rsidRPr="008D07AF">
        <w:rPr>
          <w:rStyle w:val="20"/>
          <w:b/>
          <w:bCs/>
        </w:rPr>
        <w:t xml:space="preserve">Task: </w:t>
      </w:r>
      <w:bookmarkStart w:id="9" w:name="_Hlk122428483"/>
      <w:r w:rsidRPr="008D07AF">
        <w:rPr>
          <w:rStyle w:val="20"/>
          <w:b/>
          <w:bCs/>
        </w:rPr>
        <w:t xml:space="preserve">Subtask </w:t>
      </w:r>
      <w:r w:rsidRPr="008D07AF">
        <w:rPr>
          <w:rStyle w:val="20"/>
          <w:b/>
          <w:bCs/>
          <w:color w:val="auto"/>
        </w:rPr>
        <w:t>5.17.1.</w:t>
      </w:r>
      <w:r w:rsidR="00857CCE" w:rsidRPr="008D07AF">
        <w:rPr>
          <w:rStyle w:val="20"/>
          <w:b/>
          <w:bCs/>
          <w:color w:val="auto"/>
        </w:rPr>
        <w:t>5</w:t>
      </w:r>
      <w:r w:rsidRPr="008D07AF">
        <w:rPr>
          <w:rStyle w:val="20"/>
          <w:b/>
          <w:bCs/>
          <w:color w:val="auto"/>
        </w:rPr>
        <w:t xml:space="preserve"> – </w:t>
      </w:r>
      <w:r w:rsidR="00CA44BB" w:rsidRPr="008D07AF">
        <w:rPr>
          <w:noProof/>
          <w:lang w:eastAsia="ja-JP"/>
        </w:rPr>
        <w:t>Data-Driven Model Optimization</w:t>
      </w:r>
      <w:r w:rsidR="007E4C25" w:rsidRPr="008D07AF">
        <w:rPr>
          <w:noProof/>
          <w:lang w:eastAsia="ja-JP"/>
        </w:rPr>
        <w:t xml:space="preserve"> (DDMO)</w:t>
      </w:r>
      <w:r w:rsidR="00CA44BB" w:rsidRPr="008D07AF">
        <w:rPr>
          <w:noProof/>
          <w:lang w:eastAsia="ja-JP"/>
        </w:rPr>
        <w:t xml:space="preserve"> for Chloramine and Anti-Scalant Dosing</w:t>
      </w:r>
      <w:bookmarkEnd w:id="9"/>
    </w:p>
    <w:p w14:paraId="09178C78" w14:textId="348E0990" w:rsidR="003B502A" w:rsidRPr="008D07AF" w:rsidRDefault="003B502A" w:rsidP="003B502A">
      <w:pPr>
        <w:spacing w:before="120"/>
        <w:rPr>
          <w:rFonts w:eastAsia="游明朝"/>
          <w:b/>
          <w:bCs/>
          <w:lang w:eastAsia="ja-JP"/>
        </w:rPr>
      </w:pPr>
      <w:r w:rsidRPr="008D07AF">
        <w:rPr>
          <w:rFonts w:eastAsia="游明朝"/>
          <w:b/>
          <w:bCs/>
          <w:lang w:eastAsia="ja-JP"/>
        </w:rPr>
        <w:t>Subtask Lead: Steve Hayden</w:t>
      </w:r>
    </w:p>
    <w:p w14:paraId="6B35516D" w14:textId="46325A34" w:rsidR="003B502A" w:rsidRPr="008D07AF" w:rsidRDefault="003B502A" w:rsidP="003B502A">
      <w:pPr>
        <w:rPr>
          <w:rFonts w:eastAsia="游明朝"/>
          <w:lang w:eastAsia="ja-JP"/>
        </w:rPr>
      </w:pPr>
      <w:r w:rsidRPr="008D07AF">
        <w:rPr>
          <w:rFonts w:eastAsia="游明朝"/>
          <w:lang w:eastAsia="ja-JP"/>
        </w:rPr>
        <w:t>Research Questions:</w:t>
      </w:r>
    </w:p>
    <w:p w14:paraId="690E7609" w14:textId="77777777" w:rsidR="003B502A" w:rsidRPr="008D07AF" w:rsidRDefault="003B502A" w:rsidP="003B502A">
      <w:pPr>
        <w:pStyle w:val="a4"/>
        <w:numPr>
          <w:ilvl w:val="0"/>
          <w:numId w:val="2"/>
        </w:numPr>
        <w:spacing w:before="120" w:after="0"/>
        <w:jc w:val="both"/>
        <w:rPr>
          <w:b/>
          <w:bCs/>
        </w:rPr>
      </w:pPr>
      <w:r w:rsidRPr="008D07AF">
        <w:rPr>
          <w:rFonts w:eastAsia="ＭＳ Ｐゴシック"/>
        </w:rPr>
        <w:t xml:space="preserve">How much cost and energy could be saved across the reuse treatment train applying DDMO to adjust the pre-chloramine and </w:t>
      </w:r>
      <w:proofErr w:type="spellStart"/>
      <w:r w:rsidRPr="008D07AF">
        <w:rPr>
          <w:rFonts w:eastAsia="ＭＳ Ｐゴシック"/>
        </w:rPr>
        <w:t>antiscalant</w:t>
      </w:r>
      <w:proofErr w:type="spellEnd"/>
      <w:r w:rsidRPr="008D07AF">
        <w:rPr>
          <w:rFonts w:eastAsia="ＭＳ Ｐゴシック"/>
        </w:rPr>
        <w:t xml:space="preserve"> doses and predict a fault in real-time in response to water quality changes?</w:t>
      </w:r>
    </w:p>
    <w:p w14:paraId="64D9F4D6" w14:textId="77777777" w:rsidR="003B502A" w:rsidRPr="008D07AF" w:rsidRDefault="003B502A" w:rsidP="003B502A">
      <w:pPr>
        <w:spacing w:before="120" w:after="0"/>
        <w:rPr>
          <w:rStyle w:val="30"/>
          <w:rFonts w:eastAsia="Calibri"/>
          <w:color w:val="1F497D"/>
        </w:rPr>
      </w:pPr>
      <w:r w:rsidRPr="008D07AF">
        <w:rPr>
          <w:b/>
          <w:bCs/>
          <w:color w:val="984806"/>
        </w:rPr>
        <w:t>PROGRESS AND STATUS</w:t>
      </w:r>
      <w:r w:rsidRPr="008D07AF">
        <w:rPr>
          <w:b/>
          <w:bCs/>
          <w:color w:val="1F497D"/>
        </w:rPr>
        <w:t xml:space="preserve">:  </w:t>
      </w:r>
    </w:p>
    <w:p w14:paraId="1892AF81" w14:textId="77777777" w:rsidR="003B502A" w:rsidRPr="008D07AF" w:rsidRDefault="003B502A">
      <w:pPr>
        <w:pStyle w:val="a4"/>
        <w:numPr>
          <w:ilvl w:val="0"/>
          <w:numId w:val="3"/>
        </w:numPr>
        <w:spacing w:before="120" w:after="0"/>
      </w:pPr>
      <w:r w:rsidRPr="008D07AF">
        <w:t>Collected data from:</w:t>
      </w:r>
    </w:p>
    <w:p w14:paraId="4E63A1B5" w14:textId="77777777" w:rsidR="003B502A" w:rsidRPr="008D07AF" w:rsidRDefault="003B502A">
      <w:pPr>
        <w:pStyle w:val="a4"/>
        <w:numPr>
          <w:ilvl w:val="1"/>
          <w:numId w:val="3"/>
        </w:numPr>
        <w:spacing w:before="120" w:after="0"/>
      </w:pPr>
      <w:r w:rsidRPr="008D07AF">
        <w:t xml:space="preserve">Las </w:t>
      </w:r>
      <w:proofErr w:type="spellStart"/>
      <w:r w:rsidRPr="008D07AF">
        <w:t>Virgenes</w:t>
      </w:r>
      <w:proofErr w:type="spellEnd"/>
      <w:r w:rsidRPr="008D07AF">
        <w:t xml:space="preserve"> Municipal Water District</w:t>
      </w:r>
    </w:p>
    <w:p w14:paraId="5F3F7F48" w14:textId="77777777" w:rsidR="003B502A" w:rsidRPr="008D07AF" w:rsidRDefault="003B502A">
      <w:pPr>
        <w:pStyle w:val="a4"/>
        <w:numPr>
          <w:ilvl w:val="2"/>
          <w:numId w:val="3"/>
        </w:numPr>
        <w:spacing w:before="120" w:after="0"/>
      </w:pPr>
      <w:r w:rsidRPr="008D07AF">
        <w:t>All necessary data is available and shared among the team</w:t>
      </w:r>
    </w:p>
    <w:p w14:paraId="2202E7E4" w14:textId="77777777" w:rsidR="003B502A" w:rsidRPr="008D07AF" w:rsidRDefault="003B502A">
      <w:pPr>
        <w:pStyle w:val="a4"/>
        <w:numPr>
          <w:ilvl w:val="1"/>
          <w:numId w:val="3"/>
        </w:numPr>
        <w:spacing w:before="120" w:after="0"/>
      </w:pPr>
      <w:r w:rsidRPr="008D07AF">
        <w:t>Orange County Water District</w:t>
      </w:r>
    </w:p>
    <w:p w14:paraId="6486DD88" w14:textId="77777777" w:rsidR="003B502A" w:rsidRPr="008D07AF" w:rsidRDefault="003B502A">
      <w:pPr>
        <w:pStyle w:val="a4"/>
        <w:numPr>
          <w:ilvl w:val="2"/>
          <w:numId w:val="3"/>
        </w:numPr>
        <w:spacing w:before="120" w:after="0"/>
      </w:pPr>
      <w:r w:rsidRPr="008D07AF">
        <w:t>All necessary data is available and shared among the team</w:t>
      </w:r>
    </w:p>
    <w:p w14:paraId="24EDA417" w14:textId="77777777" w:rsidR="003B502A" w:rsidRPr="008D07AF" w:rsidRDefault="003B502A">
      <w:pPr>
        <w:pStyle w:val="a4"/>
        <w:numPr>
          <w:ilvl w:val="1"/>
          <w:numId w:val="3"/>
        </w:numPr>
        <w:spacing w:before="120" w:after="0"/>
      </w:pPr>
      <w:r w:rsidRPr="008D07AF">
        <w:t>West Basin Municipal Water District</w:t>
      </w:r>
    </w:p>
    <w:p w14:paraId="4BBCDF98" w14:textId="77777777" w:rsidR="003B502A" w:rsidRPr="008D07AF" w:rsidRDefault="003B502A">
      <w:pPr>
        <w:pStyle w:val="a4"/>
        <w:numPr>
          <w:ilvl w:val="2"/>
          <w:numId w:val="3"/>
        </w:numPr>
        <w:spacing w:before="120" w:after="0"/>
      </w:pPr>
      <w:r w:rsidRPr="008D07AF">
        <w:t xml:space="preserve">Additional data from WBMWD is still needed. </w:t>
      </w:r>
    </w:p>
    <w:p w14:paraId="14BB675E" w14:textId="43A0242C" w:rsidR="003B502A" w:rsidRPr="008D07AF" w:rsidRDefault="003B502A" w:rsidP="003B502A">
      <w:pPr>
        <w:rPr>
          <w:rFonts w:eastAsia="游明朝"/>
          <w:lang w:eastAsia="ja-JP"/>
        </w:rPr>
      </w:pPr>
    </w:p>
    <w:p w14:paraId="71987197" w14:textId="29EE5DB8" w:rsidR="000236CF" w:rsidRPr="008D07AF" w:rsidRDefault="000236CF" w:rsidP="003B502A">
      <w:pPr>
        <w:rPr>
          <w:rFonts w:eastAsia="游明朝"/>
          <w:lang w:eastAsia="ja-JP"/>
        </w:rPr>
      </w:pPr>
    </w:p>
    <w:p w14:paraId="388E23DA" w14:textId="40022B07" w:rsidR="000236CF" w:rsidRPr="008D07AF" w:rsidRDefault="000236CF" w:rsidP="003B502A">
      <w:pPr>
        <w:rPr>
          <w:rFonts w:eastAsia="游明朝"/>
          <w:lang w:eastAsia="ja-JP"/>
        </w:rPr>
      </w:pPr>
    </w:p>
    <w:p w14:paraId="2E39744D" w14:textId="6D2F6FC2" w:rsidR="000236CF" w:rsidRPr="008D07AF" w:rsidRDefault="000236CF" w:rsidP="003B502A">
      <w:pPr>
        <w:rPr>
          <w:rFonts w:eastAsia="游明朝"/>
          <w:lang w:eastAsia="ja-JP"/>
        </w:rPr>
      </w:pPr>
    </w:p>
    <w:p w14:paraId="4FDF51BF" w14:textId="454FF85C" w:rsidR="000236CF" w:rsidRPr="008D07AF" w:rsidRDefault="000236CF" w:rsidP="003B502A">
      <w:pPr>
        <w:rPr>
          <w:rFonts w:eastAsia="游明朝"/>
          <w:lang w:eastAsia="ja-JP"/>
        </w:rPr>
      </w:pPr>
    </w:p>
    <w:p w14:paraId="27F7B172" w14:textId="645F3BF4" w:rsidR="000236CF" w:rsidRPr="008D07AF" w:rsidRDefault="000236CF" w:rsidP="003B502A">
      <w:pPr>
        <w:rPr>
          <w:rFonts w:eastAsia="游明朝"/>
          <w:lang w:eastAsia="ja-JP"/>
        </w:rPr>
      </w:pPr>
    </w:p>
    <w:p w14:paraId="348BDBCE" w14:textId="747C3158" w:rsidR="000236CF" w:rsidRPr="008D07AF" w:rsidRDefault="000236CF" w:rsidP="003B502A">
      <w:pPr>
        <w:rPr>
          <w:rFonts w:eastAsia="游明朝"/>
          <w:lang w:eastAsia="ja-JP"/>
        </w:rPr>
      </w:pPr>
    </w:p>
    <w:p w14:paraId="5B7DF00F" w14:textId="096F494B" w:rsidR="000236CF" w:rsidRPr="008D07AF" w:rsidRDefault="000236CF" w:rsidP="003B502A">
      <w:pPr>
        <w:rPr>
          <w:rFonts w:eastAsia="游明朝"/>
          <w:lang w:eastAsia="ja-JP"/>
        </w:rPr>
      </w:pPr>
    </w:p>
    <w:p w14:paraId="0D5B6D8F" w14:textId="0786B9FB" w:rsidR="000236CF" w:rsidRPr="008D07AF" w:rsidRDefault="000236CF" w:rsidP="003B502A">
      <w:pPr>
        <w:rPr>
          <w:rFonts w:eastAsia="游明朝"/>
          <w:lang w:eastAsia="ja-JP"/>
        </w:rPr>
      </w:pPr>
    </w:p>
    <w:p w14:paraId="4FB76F14" w14:textId="4B2D2FA0" w:rsidR="000236CF" w:rsidRPr="008D07AF" w:rsidRDefault="000236CF" w:rsidP="003B502A">
      <w:pPr>
        <w:rPr>
          <w:rFonts w:eastAsia="游明朝"/>
          <w:lang w:eastAsia="ja-JP"/>
        </w:rPr>
      </w:pPr>
    </w:p>
    <w:p w14:paraId="1F88F368" w14:textId="63EE8DEF" w:rsidR="000236CF" w:rsidRPr="008D07AF" w:rsidRDefault="000236CF" w:rsidP="003B502A">
      <w:pPr>
        <w:rPr>
          <w:rFonts w:eastAsia="游明朝"/>
          <w:lang w:eastAsia="ja-JP"/>
        </w:rPr>
      </w:pPr>
    </w:p>
    <w:p w14:paraId="4A8BB810" w14:textId="77777777" w:rsidR="000236CF" w:rsidRPr="008D07AF" w:rsidRDefault="000236CF" w:rsidP="003B502A">
      <w:pPr>
        <w:rPr>
          <w:rFonts w:eastAsia="游明朝"/>
          <w:lang w:eastAsia="ja-JP"/>
        </w:rPr>
      </w:pPr>
    </w:p>
    <w:p w14:paraId="6C9B09A4" w14:textId="1B99F5F4" w:rsidR="003B502A" w:rsidRPr="008D07AF" w:rsidRDefault="005A22A2" w:rsidP="008125E5">
      <w:pPr>
        <w:pStyle w:val="3"/>
      </w:pPr>
      <w:r w:rsidRPr="008D07AF">
        <w:lastRenderedPageBreak/>
        <w:t>Budget Spent</w:t>
      </w:r>
      <w:r w:rsidR="003B502A" w:rsidRPr="008D07AF">
        <w:t xml:space="preserve"> (</w:t>
      </w:r>
      <w:r w:rsidRPr="008D07AF">
        <w:t>YCA</w:t>
      </w:r>
      <w:r w:rsidR="003B502A" w:rsidRPr="008D07AF">
        <w:t>)</w:t>
      </w:r>
    </w:p>
    <w:p w14:paraId="7CBFFEB3" w14:textId="77777777" w:rsidR="003B502A" w:rsidRPr="008D07AF" w:rsidRDefault="003B502A" w:rsidP="003B502A">
      <w:pPr>
        <w:rPr>
          <w:rFonts w:eastAsia="游明朝"/>
          <w:lang w:eastAsia="ja-JP"/>
        </w:rPr>
      </w:pPr>
    </w:p>
    <w:p w14:paraId="2096D4B6" w14:textId="122E5582" w:rsidR="003B502A" w:rsidRPr="008D07AF" w:rsidRDefault="003B502A" w:rsidP="008125E5">
      <w:pPr>
        <w:pStyle w:val="3"/>
      </w:pPr>
      <w:r w:rsidRPr="008D07AF">
        <w:t>Summary</w:t>
      </w:r>
    </w:p>
    <w:p w14:paraId="382E81FB" w14:textId="77777777" w:rsidR="002E7926" w:rsidRDefault="002E7926" w:rsidP="006A7615">
      <w:pPr>
        <w:spacing w:before="120" w:after="0"/>
      </w:pPr>
      <w:r>
        <w:t>In Task 5.17.1.5, data driven model optimization is used to optimize chemicals dosing for RO membrane system and Title 22 filter. In this report, we update the progresses in the process data analysis for the model creation based on the full-scale plant in OCWD, the pilot plant in LVMWD, and the full-scale plant WBMWD.</w:t>
      </w:r>
    </w:p>
    <w:p w14:paraId="6B3D3D18" w14:textId="77777777" w:rsidR="002E7926" w:rsidRDefault="002E7926" w:rsidP="002E7926">
      <w:pPr>
        <w:spacing w:before="120" w:after="0"/>
      </w:pPr>
      <w:r>
        <w:t xml:space="preserve">OCWD is measuring trace chemicals in the RO feed and permeate by Xact 920, which documents the trace chemicals passage across RO and thus informs the RO membrane scaling for RO stages 1, 2, and 3. We completed data preprocessing including temperature correction and are working on prediction of salt passage in terms of conductivity and the chemical equilibrium concentration polarization using Xact 920 data. </w:t>
      </w:r>
      <w:r w:rsidRPr="00544BD9">
        <w:t>The inhibitor (anti-</w:t>
      </w:r>
      <w:proofErr w:type="spellStart"/>
      <w:r w:rsidRPr="00544BD9">
        <w:t>scalant</w:t>
      </w:r>
      <w:proofErr w:type="spellEnd"/>
      <w:r w:rsidRPr="00544BD9">
        <w:t>) is subject to optimize to prevent scaling and to maintain RO permeability as well as salt passage.</w:t>
      </w:r>
    </w:p>
    <w:p w14:paraId="275DA36D" w14:textId="1E6B4BE9" w:rsidR="002E7926" w:rsidRDefault="002E7926" w:rsidP="002E7926">
      <w:pPr>
        <w:spacing w:before="120" w:after="0"/>
      </w:pPr>
      <w:r>
        <w:t xml:space="preserve">LVMWD adopts TMG10D RO membranes (Toray), and we completed exchanging data into temperature correction data using Toray’s software to understand the general performance trends. We are working on prediction of water qualities such as conductivity, and TOC. In the model creation, we considered head loss at </w:t>
      </w:r>
      <w:r w:rsidR="005F1BED">
        <w:t>R</w:t>
      </w:r>
      <w:r>
        <w:t>O membrane behavior as a function of total chlorine concentration detect. Reduce operating costs by optimizing drive pressure while reducing chlorine dependency.</w:t>
      </w:r>
    </w:p>
    <w:p w14:paraId="4E53610B" w14:textId="0A364265" w:rsidR="002E7926" w:rsidRPr="00272009" w:rsidRDefault="002E7926" w:rsidP="002E7926">
      <w:pPr>
        <w:spacing w:before="120" w:after="0"/>
      </w:pPr>
      <w:r>
        <w:t>WBMWD receives secondary effluent from the City of Los Angeles’s Hyperion Water Reclamation Plant to produce recycled water for industrial, irrigation, and boiler feed. We received data from WBMWD and completed data preprocessing. In this analysis, we are working on data analysis focusing on effluent turbidity against Title 22 criteria from the Title 22 filter and ferric chloride and cationic polymer are subject to optimize to save chemical dosage.</w:t>
      </w:r>
    </w:p>
    <w:p w14:paraId="610D1DEF" w14:textId="432BBC26" w:rsidR="005A22A2" w:rsidRPr="008D07AF" w:rsidRDefault="005A22A2" w:rsidP="005A22A2">
      <w:pPr>
        <w:spacing w:before="120" w:after="0"/>
      </w:pPr>
    </w:p>
    <w:p w14:paraId="7FDDC79B" w14:textId="77B5C797" w:rsidR="00C06ED9" w:rsidRPr="008D07AF" w:rsidRDefault="00C06ED9" w:rsidP="005A22A2">
      <w:pPr>
        <w:spacing w:before="120" w:after="0"/>
      </w:pPr>
    </w:p>
    <w:p w14:paraId="13B6E29F" w14:textId="6A209D7D" w:rsidR="00C06ED9" w:rsidRPr="008D07AF" w:rsidRDefault="00C06ED9" w:rsidP="005A22A2">
      <w:pPr>
        <w:spacing w:before="120" w:after="0"/>
      </w:pPr>
    </w:p>
    <w:p w14:paraId="0046B94D" w14:textId="343F803C" w:rsidR="00C06ED9" w:rsidRPr="008D07AF" w:rsidRDefault="00C06ED9" w:rsidP="005A22A2">
      <w:pPr>
        <w:spacing w:before="120" w:after="0"/>
      </w:pPr>
    </w:p>
    <w:p w14:paraId="03275FA9" w14:textId="188D7A70" w:rsidR="00C06ED9" w:rsidRPr="008D07AF" w:rsidRDefault="00C06ED9" w:rsidP="005A22A2">
      <w:pPr>
        <w:spacing w:before="120" w:after="0"/>
      </w:pPr>
    </w:p>
    <w:p w14:paraId="069EDC55" w14:textId="1777517E" w:rsidR="00C06ED9" w:rsidRPr="008D07AF" w:rsidRDefault="00C06ED9" w:rsidP="005A22A2">
      <w:pPr>
        <w:spacing w:before="120" w:after="0"/>
      </w:pPr>
    </w:p>
    <w:p w14:paraId="577E137B" w14:textId="1ABE452E" w:rsidR="00C06ED9" w:rsidRPr="008D07AF" w:rsidRDefault="00C06ED9" w:rsidP="005A22A2">
      <w:pPr>
        <w:spacing w:before="120" w:after="0"/>
      </w:pPr>
    </w:p>
    <w:p w14:paraId="1070B3FB" w14:textId="4EB5557C" w:rsidR="00C06ED9" w:rsidRPr="008D07AF" w:rsidRDefault="00C06ED9" w:rsidP="005A22A2">
      <w:pPr>
        <w:spacing w:before="120" w:after="0"/>
      </w:pPr>
    </w:p>
    <w:p w14:paraId="58D9E405" w14:textId="3A0D78F8" w:rsidR="00C06ED9" w:rsidRPr="008D07AF" w:rsidRDefault="00C06ED9" w:rsidP="005A22A2">
      <w:pPr>
        <w:spacing w:before="120" w:after="0"/>
      </w:pPr>
    </w:p>
    <w:p w14:paraId="31E6A42D" w14:textId="78352344" w:rsidR="00C06ED9" w:rsidRPr="008D07AF" w:rsidRDefault="00C06ED9" w:rsidP="005A22A2">
      <w:pPr>
        <w:spacing w:before="120" w:after="0"/>
      </w:pPr>
    </w:p>
    <w:p w14:paraId="2996EE80" w14:textId="1E4875A6" w:rsidR="00C06ED9" w:rsidRPr="008D07AF" w:rsidRDefault="00C06ED9" w:rsidP="005A22A2">
      <w:pPr>
        <w:spacing w:before="120" w:after="0"/>
      </w:pPr>
    </w:p>
    <w:p w14:paraId="5CD63047" w14:textId="77777777" w:rsidR="00C06ED9" w:rsidRPr="008D07AF" w:rsidRDefault="00C06ED9" w:rsidP="005A22A2">
      <w:pPr>
        <w:spacing w:before="120" w:after="0"/>
      </w:pPr>
    </w:p>
    <w:p w14:paraId="136C4648" w14:textId="3FD3C118" w:rsidR="001C613A" w:rsidRDefault="001C613A" w:rsidP="00C06ED9">
      <w:pPr>
        <w:pStyle w:val="3"/>
      </w:pPr>
      <w:r w:rsidRPr="008D07AF">
        <w:lastRenderedPageBreak/>
        <w:t>Desktop Evaluation based on OCWD</w:t>
      </w:r>
    </w:p>
    <w:p w14:paraId="3EF608EF" w14:textId="05B3DAFB" w:rsidR="00B6106F" w:rsidRPr="002621BF" w:rsidRDefault="006457D2" w:rsidP="002621BF">
      <w:pPr>
        <w:pStyle w:val="4"/>
        <w:numPr>
          <w:ilvl w:val="0"/>
          <w:numId w:val="5"/>
        </w:numPr>
        <w:spacing w:before="120"/>
        <w:ind w:left="357" w:hanging="357"/>
        <w:rPr>
          <w:szCs w:val="24"/>
        </w:rPr>
      </w:pPr>
      <w:r w:rsidRPr="008D07AF">
        <w:rPr>
          <w:szCs w:val="24"/>
        </w:rPr>
        <w:t xml:space="preserve">RO Optimization </w:t>
      </w:r>
      <w:r w:rsidR="00B6106F">
        <w:rPr>
          <w:szCs w:val="24"/>
        </w:rPr>
        <w:t>Overview</w:t>
      </w:r>
      <w:r w:rsidR="00241F32">
        <w:rPr>
          <w:szCs w:val="24"/>
        </w:rPr>
        <w:t xml:space="preserve"> and Flow Chart</w:t>
      </w:r>
    </w:p>
    <w:p w14:paraId="6F516E37" w14:textId="434FBC79" w:rsidR="006457D2" w:rsidRPr="008D07AF" w:rsidRDefault="006457D2" w:rsidP="005F1BED">
      <w:pPr>
        <w:pStyle w:val="a4"/>
        <w:numPr>
          <w:ilvl w:val="0"/>
          <w:numId w:val="35"/>
        </w:numPr>
        <w:spacing w:before="120" w:after="0"/>
        <w:rPr>
          <w:rFonts w:eastAsia="游明朝"/>
          <w:lang w:eastAsia="ja-JP"/>
        </w:rPr>
      </w:pPr>
      <w:r w:rsidRPr="008D07AF">
        <w:rPr>
          <w:rFonts w:eastAsia="游明朝"/>
          <w:lang w:eastAsia="ja-JP"/>
        </w:rPr>
        <w:t xml:space="preserve">RO Optimization </w:t>
      </w:r>
      <w:r w:rsidR="00CA041A">
        <w:rPr>
          <w:rFonts w:eastAsia="游明朝"/>
          <w:lang w:eastAsia="ja-JP"/>
        </w:rPr>
        <w:t>Overview</w:t>
      </w:r>
    </w:p>
    <w:p w14:paraId="5BC37704" w14:textId="76FF522C" w:rsidR="005F1BED" w:rsidRDefault="006457D2" w:rsidP="005F1BED">
      <w:pPr>
        <w:spacing w:before="120" w:after="0"/>
        <w:rPr>
          <w:rFonts w:eastAsia="游明朝"/>
          <w:lang w:eastAsia="ja-JP"/>
        </w:rPr>
      </w:pPr>
      <w:r w:rsidRPr="008D07AF">
        <w:rPr>
          <w:rFonts w:eastAsia="游明朝"/>
          <w:lang w:eastAsia="ja-JP"/>
        </w:rPr>
        <w:t xml:space="preserve">Basic optimization story is to decrease the chemical dosing cost (e.g., sulfuric acid or inhibitor) while satisfying water quality standards or monitoring a RO membrane scaling. </w:t>
      </w:r>
    </w:p>
    <w:p w14:paraId="3133F382" w14:textId="0FCAF4BC" w:rsidR="006457D2" w:rsidRPr="008D07AF" w:rsidRDefault="006457D2" w:rsidP="005F1BED">
      <w:pPr>
        <w:spacing w:before="120" w:after="0"/>
        <w:rPr>
          <w:rFonts w:eastAsia="游明朝"/>
          <w:lang w:eastAsia="ja-JP"/>
        </w:rPr>
      </w:pPr>
      <w:r w:rsidRPr="008D07AF">
        <w:rPr>
          <w:rFonts w:eastAsia="游明朝"/>
          <w:lang w:eastAsia="ja-JP"/>
        </w:rPr>
        <w:t xml:space="preserve">RO optimization is to improve the operation in some </w:t>
      </w:r>
      <w:r w:rsidR="005F1BED" w:rsidRPr="008D07AF">
        <w:rPr>
          <w:rFonts w:eastAsia="游明朝"/>
          <w:lang w:eastAsia="ja-JP"/>
        </w:rPr>
        <w:t>period</w:t>
      </w:r>
      <w:r w:rsidRPr="008D07AF">
        <w:rPr>
          <w:rFonts w:eastAsia="游明朝"/>
          <w:lang w:eastAsia="ja-JP"/>
        </w:rPr>
        <w:t>. This type of optimization problem is the scheduling problem, which is formulated and solved according to procedure as shown in Figure 1.1. The procedure consists of drawing flow chart, formulation optimization problem, and calculation operational schedule</w:t>
      </w:r>
      <w:r w:rsidR="0045068A">
        <w:rPr>
          <w:rFonts w:eastAsia="游明朝"/>
          <w:lang w:eastAsia="ja-JP"/>
        </w:rPr>
        <w:t>.</w:t>
      </w:r>
      <w:r w:rsidRPr="008D07AF">
        <w:rPr>
          <w:rFonts w:eastAsia="游明朝"/>
          <w:lang w:eastAsia="ja-JP"/>
        </w:rPr>
        <w:t xml:space="preserve"> </w:t>
      </w:r>
      <w:r w:rsidR="0045068A">
        <w:t>T</w:t>
      </w:r>
      <w:r w:rsidRPr="008D07AF">
        <w:t xml:space="preserve">herefore, </w:t>
      </w:r>
      <w:r w:rsidR="0045068A">
        <w:rPr>
          <w:rFonts w:eastAsia="游明朝"/>
          <w:lang w:eastAsia="ja-JP"/>
        </w:rPr>
        <w:t xml:space="preserve">first and second </w:t>
      </w:r>
      <w:r w:rsidRPr="008D07AF">
        <w:rPr>
          <w:rFonts w:eastAsia="游明朝"/>
          <w:lang w:eastAsia="ja-JP"/>
        </w:rPr>
        <w:t>are required to construct a simulation model.</w:t>
      </w:r>
    </w:p>
    <w:p w14:paraId="6F975C33" w14:textId="77777777" w:rsidR="00DF30DB" w:rsidRPr="008D07AF" w:rsidRDefault="00DF30DB" w:rsidP="006457D2">
      <w:pPr>
        <w:spacing w:before="120" w:after="0"/>
        <w:rPr>
          <w:rFonts w:eastAsia="游明朝"/>
          <w:lang w:eastAsia="ja-JP"/>
        </w:rPr>
      </w:pPr>
    </w:p>
    <w:p w14:paraId="6BCAC44A" w14:textId="77777777" w:rsidR="0045068A" w:rsidRPr="008D07AF" w:rsidRDefault="0045068A" w:rsidP="0045068A">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428703BD" w14:textId="77777777" w:rsidR="005F1BED" w:rsidRDefault="0045068A" w:rsidP="005F1BED">
      <w:pPr>
        <w:spacing w:before="120" w:after="0"/>
        <w:rPr>
          <w:rFonts w:eastAsia="游明朝"/>
          <w:lang w:eastAsia="ja-JP"/>
        </w:rPr>
      </w:pPr>
      <w:r w:rsidRPr="008D07AF">
        <w:rPr>
          <w:rFonts w:eastAsia="游明朝"/>
          <w:lang w:eastAsia="ja-JP"/>
        </w:rPr>
        <w:t>Figure 1.</w:t>
      </w:r>
      <w:r>
        <w:rPr>
          <w:rFonts w:eastAsia="游明朝"/>
          <w:lang w:eastAsia="ja-JP"/>
        </w:rPr>
        <w:t>2</w:t>
      </w:r>
      <w:r w:rsidRPr="008D07AF">
        <w:rPr>
          <w:rFonts w:eastAsia="游明朝"/>
          <w:lang w:eastAsia="ja-JP"/>
        </w:rPr>
        <w:t xml:space="preserve"> shows the flow chart for RO system configuration. Figure 1.</w:t>
      </w:r>
      <w:r>
        <w:rPr>
          <w:rFonts w:eastAsia="游明朝"/>
          <w:lang w:eastAsia="ja-JP"/>
        </w:rPr>
        <w:t>2</w:t>
      </w:r>
      <w:r w:rsidRPr="008D07AF">
        <w:rPr>
          <w:rFonts w:eastAsia="游明朝"/>
          <w:lang w:eastAsia="ja-JP"/>
        </w:rPr>
        <w:t xml:space="preserve"> (a) is the flow chart limited to the part related to permeate TOC prediction and Figure 1.</w:t>
      </w:r>
      <w:r>
        <w:rPr>
          <w:rFonts w:eastAsia="游明朝"/>
          <w:lang w:eastAsia="ja-JP"/>
        </w:rPr>
        <w:t>2</w:t>
      </w:r>
      <w:r w:rsidRPr="008D07AF">
        <w:rPr>
          <w:rFonts w:eastAsia="游明朝"/>
          <w:lang w:eastAsia="ja-JP"/>
        </w:rPr>
        <w:t xml:space="preserve"> (b) is the flow chart limited to the part related to permeate EC prediction.</w:t>
      </w:r>
      <w:r w:rsidR="005F1BED" w:rsidRPr="005F1BED">
        <w:rPr>
          <w:rFonts w:eastAsia="游明朝"/>
          <w:lang w:eastAsia="ja-JP"/>
        </w:rPr>
        <w:t xml:space="preserve"> </w:t>
      </w:r>
      <w:r w:rsidR="005F1BED" w:rsidRPr="008D07AF">
        <w:rPr>
          <w:rFonts w:eastAsia="游明朝"/>
          <w:lang w:eastAsia="ja-JP"/>
        </w:rPr>
        <w:t>In Figure 1.</w:t>
      </w:r>
      <w:r w:rsidR="005F1BED">
        <w:rPr>
          <w:rFonts w:eastAsia="游明朝"/>
          <w:lang w:eastAsia="ja-JP"/>
        </w:rPr>
        <w:t>2</w:t>
      </w:r>
      <w:r w:rsidR="005F1BED" w:rsidRPr="008D07AF">
        <w:rPr>
          <w:rFonts w:eastAsia="游明朝"/>
          <w:lang w:eastAsia="ja-JP"/>
        </w:rPr>
        <w:t xml:space="preserve">, arrows connecting objects are assigned variables. The classification of each variable (e.g., optimization variable or fixed variable) is described below. The storage object means exogenous variable, the hexagon object means mathematical model, and the square object means predictive variable (e.g., water quality data). The arrow toward the object is input data and the arrow out from the object is output data. The color of arrows is different for each object to which it is connected. Especially, mathematical models have both input and output data. Output data from the hexagon object toward the square object is calculated by the prediction model in the </w:t>
      </w:r>
      <w:r w:rsidR="005F1BED">
        <w:rPr>
          <w:rFonts w:eastAsia="游明朝"/>
          <w:lang w:eastAsia="ja-JP"/>
        </w:rPr>
        <w:t>later</w:t>
      </w:r>
      <w:r w:rsidR="005F1BED" w:rsidRPr="008D07AF">
        <w:rPr>
          <w:rFonts w:eastAsia="游明朝"/>
          <w:lang w:eastAsia="ja-JP"/>
        </w:rPr>
        <w:t xml:space="preserve"> section.</w:t>
      </w:r>
    </w:p>
    <w:p w14:paraId="5CD9374D" w14:textId="774C3B2C" w:rsidR="0045068A" w:rsidRPr="008D07AF" w:rsidRDefault="005F1BED" w:rsidP="005F1BED">
      <w:pPr>
        <w:spacing w:before="120" w:after="0"/>
        <w:rPr>
          <w:rFonts w:eastAsia="游明朝"/>
          <w:lang w:eastAsia="ja-JP"/>
        </w:rPr>
      </w:pPr>
      <w:r w:rsidRPr="008D07AF">
        <w:rPr>
          <w:rFonts w:eastAsia="游明朝"/>
          <w:lang w:eastAsia="ja-JP"/>
        </w:rPr>
        <w:t xml:space="preserve">The RO system configuration </w:t>
      </w:r>
      <w:r>
        <w:rPr>
          <w:rFonts w:eastAsia="游明朝"/>
          <w:lang w:eastAsia="ja-JP"/>
        </w:rPr>
        <w:t xml:space="preserve">and </w:t>
      </w:r>
      <w:r>
        <w:rPr>
          <w:rFonts w:eastAsia="游明朝"/>
          <w:bCs/>
          <w:lang w:eastAsia="ja-JP"/>
        </w:rPr>
        <w:t>t</w:t>
      </w:r>
      <w:r w:rsidRPr="008D07AF">
        <w:rPr>
          <w:rFonts w:eastAsia="游明朝"/>
          <w:bCs/>
          <w:lang w:eastAsia="ja-JP"/>
        </w:rPr>
        <w:t>ag name list</w:t>
      </w:r>
      <w:r w:rsidRPr="008D07AF">
        <w:rPr>
          <w:rFonts w:eastAsia="游明朝"/>
          <w:lang w:eastAsia="ja-JP"/>
        </w:rPr>
        <w:t xml:space="preserve"> of OCWD </w:t>
      </w:r>
      <w:r>
        <w:rPr>
          <w:rFonts w:eastAsia="游明朝"/>
          <w:lang w:eastAsia="ja-JP"/>
        </w:rPr>
        <w:t>is provided as “</w:t>
      </w:r>
      <w:r w:rsidRPr="008D07AF">
        <w:rPr>
          <w:rFonts w:eastAsia="游明朝"/>
          <w:lang w:eastAsia="ja-JP"/>
        </w:rPr>
        <w:t>Additional Materials A1</w:t>
      </w:r>
      <w:r>
        <w:rPr>
          <w:rFonts w:eastAsia="游明朝"/>
          <w:lang w:eastAsia="ja-JP"/>
        </w:rPr>
        <w:t>” at the appendix of this report</w:t>
      </w:r>
      <w:r w:rsidRPr="008D07AF">
        <w:rPr>
          <w:rFonts w:eastAsia="游明朝"/>
          <w:lang w:eastAsia="ja-JP"/>
        </w:rPr>
        <w:t>.</w:t>
      </w:r>
    </w:p>
    <w:p w14:paraId="142B7EE2" w14:textId="177599BD" w:rsidR="0045068A" w:rsidRPr="008D07AF" w:rsidRDefault="0045068A" w:rsidP="005F1BED">
      <w:pPr>
        <w:spacing w:before="120" w:after="0"/>
        <w:rPr>
          <w:rFonts w:eastAsia="游明朝"/>
          <w:lang w:eastAsia="ja-JP"/>
        </w:rPr>
      </w:pPr>
    </w:p>
    <w:p w14:paraId="1D180A29" w14:textId="77777777" w:rsidR="006457D2" w:rsidRPr="008D07AF" w:rsidRDefault="006457D2" w:rsidP="006457D2">
      <w:pPr>
        <w:spacing w:before="120" w:after="0"/>
        <w:rPr>
          <w:rFonts w:eastAsia="游明朝"/>
          <w:lang w:eastAsia="ja-JP"/>
        </w:rPr>
      </w:pPr>
    </w:p>
    <w:p w14:paraId="0CDE2BDA" w14:textId="77777777" w:rsidR="002621BF" w:rsidRPr="008D07AF" w:rsidRDefault="002621BF" w:rsidP="006457D2">
      <w:pPr>
        <w:spacing w:before="120" w:after="0"/>
        <w:rPr>
          <w:rFonts w:eastAsia="游明朝"/>
          <w:lang w:eastAsia="ja-JP"/>
        </w:rPr>
      </w:pPr>
    </w:p>
    <w:p w14:paraId="5B69E347" w14:textId="77777777" w:rsidR="006457D2" w:rsidRPr="008D07AF" w:rsidRDefault="006457D2" w:rsidP="006457D2">
      <w:pPr>
        <w:spacing w:before="120" w:after="0"/>
        <w:rPr>
          <w:rFonts w:eastAsia="游明朝"/>
          <w:lang w:eastAsia="ja-JP"/>
        </w:rPr>
      </w:pPr>
      <w:r w:rsidRPr="008D07AF">
        <w:rPr>
          <w:noProof/>
        </w:rPr>
        <mc:AlternateContent>
          <mc:Choice Requires="wps">
            <w:drawing>
              <wp:anchor distT="45720" distB="45720" distL="114300" distR="114300" simplePos="0" relativeHeight="251912192" behindDoc="0" locked="0" layoutInCell="1" allowOverlap="1" wp14:anchorId="1E12EF81" wp14:editId="577AF3D7">
                <wp:simplePos x="0" y="0"/>
                <wp:positionH relativeFrom="column">
                  <wp:posOffset>0</wp:posOffset>
                </wp:positionH>
                <wp:positionV relativeFrom="paragraph">
                  <wp:posOffset>180975</wp:posOffset>
                </wp:positionV>
                <wp:extent cx="5931535" cy="6734175"/>
                <wp:effectExtent l="0" t="0" r="0" b="9525"/>
                <wp:wrapTopAndBottom/>
                <wp:docPr id="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34175"/>
                        </a:xfrm>
                        <a:prstGeom prst="rect">
                          <a:avLst/>
                        </a:prstGeom>
                        <a:solidFill>
                          <a:srgbClr val="FFFFFF"/>
                        </a:solidFill>
                        <a:ln w="9525">
                          <a:noFill/>
                          <a:miter lim="800000"/>
                          <a:headEnd/>
                          <a:tailEnd/>
                        </a:ln>
                      </wps:spPr>
                      <wps:txbx>
                        <w:txbxContent>
                          <w:p w14:paraId="54ACFCC4" w14:textId="77777777" w:rsidR="006457D2" w:rsidRDefault="006457D2" w:rsidP="006457D2">
                            <w:pPr>
                              <w:pStyle w:val="a4"/>
                              <w:ind w:left="0"/>
                              <w:jc w:val="center"/>
                              <w:rPr>
                                <w:rFonts w:ascii="Arial" w:hAnsi="Arial" w:cs="Arial"/>
                                <w:b/>
                                <w:bCs/>
                              </w:rPr>
                            </w:pPr>
                            <w:r w:rsidRPr="00EA6B94">
                              <w:rPr>
                                <w:noProof/>
                              </w:rPr>
                              <w:drawing>
                                <wp:inline distT="0" distB="0" distL="0" distR="0" wp14:anchorId="72C4B3A8" wp14:editId="7F2D38C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0B69BEAD" w14:textId="085BBD34" w:rsidR="006457D2" w:rsidRPr="00C0200B" w:rsidRDefault="006457D2" w:rsidP="006457D2">
                            <w:pPr>
                              <w:pStyle w:val="a4"/>
                              <w:spacing w:before="120" w:after="0"/>
                              <w:ind w:left="0"/>
                              <w:jc w:val="center"/>
                              <w:rPr>
                                <w:b/>
                                <w:bCs/>
                              </w:rPr>
                            </w:pPr>
                            <w:r w:rsidRPr="00FC6ED4">
                              <w:rPr>
                                <w:b/>
                                <w:bCs/>
                              </w:rPr>
                              <w:t xml:space="preserve">Figure </w:t>
                            </w:r>
                            <w:r>
                              <w:rPr>
                                <w:b/>
                                <w:bCs/>
                              </w:rPr>
                              <w:t>1.1</w:t>
                            </w:r>
                            <w:r w:rsidRPr="00FC6ED4">
                              <w:rPr>
                                <w:b/>
                                <w:bCs/>
                              </w:rPr>
                              <w:t xml:space="preserve">: </w:t>
                            </w:r>
                            <w:r>
                              <w:rPr>
                                <w:b/>
                                <w:bCs/>
                              </w:rPr>
                              <w:t>Procedure for Solving Scheduling Problem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12EF81" id="_x0000_t202" coordsize="21600,21600" o:spt="202" path="m,l,21600r21600,l21600,xe">
                <v:stroke joinstyle="miter"/>
                <v:path gradientshapeok="t" o:connecttype="rect"/>
              </v:shapetype>
              <v:shape id="_x0000_s1026" type="#_x0000_t202" style="position:absolute;margin-left:0;margin-top:14.25pt;width:467.05pt;height:530.25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" stroked="f">
                <v:textbox>
                  <w:txbxContent>
                    <w:p w14:paraId="54ACFCC4" w14:textId="77777777" w:rsidR="006457D2" w:rsidRDefault="006457D2" w:rsidP="006457D2">
                      <w:pPr>
                        <w:pStyle w:val="a4"/>
                        <w:ind w:left="0"/>
                        <w:jc w:val="center"/>
                        <w:rPr>
                          <w:rFonts w:ascii="Arial" w:hAnsi="Arial" w:cs="Arial"/>
                          <w:b/>
                          <w:bCs/>
                        </w:rPr>
                      </w:pPr>
                      <w:r w:rsidRPr="00EA6B94">
                        <w:rPr>
                          <w:noProof/>
                        </w:rPr>
                        <w:drawing>
                          <wp:inline distT="0" distB="0" distL="0" distR="0" wp14:anchorId="72C4B3A8" wp14:editId="7F2D38CD">
                            <wp:extent cx="3351047" cy="6384897"/>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54993" cy="6392416"/>
                                    </a:xfrm>
                                    <a:prstGeom prst="rect">
                                      <a:avLst/>
                                    </a:prstGeom>
                                    <a:noFill/>
                                    <a:ln>
                                      <a:noFill/>
                                    </a:ln>
                                  </pic:spPr>
                                </pic:pic>
                              </a:graphicData>
                            </a:graphic>
                          </wp:inline>
                        </w:drawing>
                      </w:r>
                    </w:p>
                    <w:p w14:paraId="0B69BEAD" w14:textId="085BBD34" w:rsidR="006457D2" w:rsidRPr="00C0200B" w:rsidRDefault="006457D2" w:rsidP="006457D2">
                      <w:pPr>
                        <w:pStyle w:val="a4"/>
                        <w:spacing w:before="120" w:after="0"/>
                        <w:ind w:left="0"/>
                        <w:jc w:val="center"/>
                        <w:rPr>
                          <w:b/>
                          <w:bCs/>
                        </w:rPr>
                      </w:pPr>
                      <w:r w:rsidRPr="00FC6ED4">
                        <w:rPr>
                          <w:b/>
                          <w:bCs/>
                        </w:rPr>
                        <w:t xml:space="preserve">Figure </w:t>
                      </w:r>
                      <w:r>
                        <w:rPr>
                          <w:b/>
                          <w:bCs/>
                        </w:rPr>
                        <w:t>1.1</w:t>
                      </w:r>
                      <w:r w:rsidRPr="00FC6ED4">
                        <w:rPr>
                          <w:b/>
                          <w:bCs/>
                        </w:rPr>
                        <w:t xml:space="preserve">: </w:t>
                      </w:r>
                      <w:r>
                        <w:rPr>
                          <w:b/>
                          <w:bCs/>
                        </w:rPr>
                        <w:t>Procedure for Solving Scheduling Problem</w:t>
                      </w:r>
                    </w:p>
                  </w:txbxContent>
                </v:textbox>
                <w10:wrap type="topAndBottom"/>
              </v:shape>
            </w:pict>
          </mc:Fallback>
        </mc:AlternateContent>
      </w:r>
    </w:p>
    <w:p w14:paraId="01A55F04" w14:textId="77777777" w:rsidR="006457D2" w:rsidRPr="008D07AF" w:rsidRDefault="006457D2" w:rsidP="006457D2">
      <w:pPr>
        <w:spacing w:before="120" w:after="0"/>
        <w:rPr>
          <w:rFonts w:eastAsia="游明朝"/>
          <w:lang w:eastAsia="ja-JP"/>
        </w:rPr>
      </w:pPr>
    </w:p>
    <w:p w14:paraId="403ABD1F" w14:textId="77777777" w:rsidR="006457D2" w:rsidRPr="008D07AF" w:rsidRDefault="006457D2" w:rsidP="006457D2">
      <w:pPr>
        <w:spacing w:before="120" w:after="0"/>
        <w:rPr>
          <w:rFonts w:eastAsia="游明朝"/>
          <w:lang w:eastAsia="ja-JP"/>
        </w:rPr>
      </w:pPr>
      <w:r w:rsidRPr="008D07AF">
        <w:rPr>
          <w:noProof/>
        </w:rPr>
        <mc:AlternateContent>
          <mc:Choice Requires="wps">
            <w:drawing>
              <wp:anchor distT="45720" distB="45720" distL="114300" distR="114300" simplePos="0" relativeHeight="251914240" behindDoc="0" locked="0" layoutInCell="1" allowOverlap="1" wp14:anchorId="1A1EEE9B" wp14:editId="2FB47B77">
                <wp:simplePos x="0" y="0"/>
                <wp:positionH relativeFrom="column">
                  <wp:posOffset>0</wp:posOffset>
                </wp:positionH>
                <wp:positionV relativeFrom="paragraph">
                  <wp:posOffset>372110</wp:posOffset>
                </wp:positionV>
                <wp:extent cx="5931535" cy="7036435"/>
                <wp:effectExtent l="0" t="0" r="0" b="0"/>
                <wp:wrapTopAndBottom/>
                <wp:docPr id="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036435"/>
                        </a:xfrm>
                        <a:prstGeom prst="rect">
                          <a:avLst/>
                        </a:prstGeom>
                        <a:solidFill>
                          <a:srgbClr val="FFFFFF"/>
                        </a:solidFill>
                        <a:ln w="9525">
                          <a:noFill/>
                          <a:miter lim="800000"/>
                          <a:headEnd/>
                          <a:tailEnd/>
                        </a:ln>
                      </wps:spPr>
                      <wps:txbx>
                        <w:txbxContent>
                          <w:p w14:paraId="75A97E94" w14:textId="77777777" w:rsidR="006457D2" w:rsidRDefault="006457D2" w:rsidP="006457D2">
                            <w:pPr>
                              <w:pStyle w:val="a4"/>
                              <w:ind w:left="0"/>
                              <w:jc w:val="center"/>
                              <w:rPr>
                                <w:rFonts w:ascii="Arial" w:hAnsi="Arial" w:cs="Arial"/>
                                <w:b/>
                                <w:bCs/>
                              </w:rPr>
                            </w:pPr>
                            <w:r w:rsidRPr="0016138C">
                              <w:rPr>
                                <w:noProof/>
                              </w:rPr>
                              <w:drawing>
                                <wp:inline distT="0" distB="0" distL="0" distR="0" wp14:anchorId="506DE949" wp14:editId="239B77FA">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0269DA7F" w14:textId="77777777" w:rsidR="006457D2" w:rsidRDefault="006457D2" w:rsidP="006457D2">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31EFEED0" w14:textId="77777777" w:rsidR="006457D2" w:rsidRPr="00802875" w:rsidRDefault="006457D2" w:rsidP="006457D2">
                            <w:pPr>
                              <w:pStyle w:val="a4"/>
                              <w:spacing w:before="120" w:after="0"/>
                              <w:ind w:left="360"/>
                              <w:rPr>
                                <w:rFonts w:eastAsia="游明朝"/>
                                <w:b/>
                                <w:bCs/>
                                <w:lang w:eastAsia="ja-JP"/>
                              </w:rPr>
                            </w:pPr>
                          </w:p>
                          <w:p w14:paraId="5CA96FA4" w14:textId="77777777" w:rsidR="006457D2" w:rsidRDefault="006457D2" w:rsidP="006457D2">
                            <w:pPr>
                              <w:pStyle w:val="a4"/>
                              <w:spacing w:before="120" w:after="0"/>
                              <w:ind w:left="0"/>
                              <w:jc w:val="center"/>
                              <w:rPr>
                                <w:b/>
                                <w:bCs/>
                              </w:rPr>
                            </w:pPr>
                            <w:r w:rsidRPr="00C471F0">
                              <w:rPr>
                                <w:noProof/>
                              </w:rPr>
                              <w:drawing>
                                <wp:inline distT="0" distB="0" distL="0" distR="0" wp14:anchorId="1E567F39" wp14:editId="775B7988">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6B2CBB65" w14:textId="77777777" w:rsidR="006457D2" w:rsidRPr="00802875" w:rsidRDefault="006457D2" w:rsidP="006457D2">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2E1E0336" w14:textId="124E8E60" w:rsidR="006457D2" w:rsidRPr="00C0200B" w:rsidRDefault="006457D2" w:rsidP="006457D2">
                            <w:pPr>
                              <w:pStyle w:val="a4"/>
                              <w:spacing w:before="120" w:after="0"/>
                              <w:ind w:left="0"/>
                              <w:jc w:val="center"/>
                              <w:rPr>
                                <w:b/>
                                <w:bCs/>
                              </w:rPr>
                            </w:pPr>
                            <w:r w:rsidRPr="00FC6ED4">
                              <w:rPr>
                                <w:b/>
                                <w:bCs/>
                              </w:rPr>
                              <w:t xml:space="preserve">Figure </w:t>
                            </w:r>
                            <w:r>
                              <w:rPr>
                                <w:b/>
                                <w:bCs/>
                              </w:rPr>
                              <w:t>1.</w:t>
                            </w:r>
                            <w:r w:rsidR="004B14A7">
                              <w:rPr>
                                <w:b/>
                                <w:bCs/>
                              </w:rPr>
                              <w:t>2</w:t>
                            </w:r>
                            <w:r w:rsidRPr="00FC6ED4">
                              <w:rPr>
                                <w:b/>
                                <w:bCs/>
                              </w:rPr>
                              <w:t xml:space="preserve">: </w:t>
                            </w:r>
                            <w:r>
                              <w:rPr>
                                <w:b/>
                                <w:bCs/>
                              </w:rPr>
                              <w:t xml:space="preserve">Flow Chart for RO Optimization Simulation </w:t>
                            </w:r>
                            <w:r w:rsidRPr="00C0200B">
                              <w:rPr>
                                <w:b/>
                                <w:bCs/>
                              </w:rPr>
                              <w:t>(OCWD)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EEE9B" id="_x0000_s1027" type="#_x0000_t202" style="position:absolute;margin-left:0;margin-top:29.3pt;width:467.05pt;height:554.05pt;z-index:25191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" stroked="f">
                <v:textbox>
                  <w:txbxContent>
                    <w:p w14:paraId="75A97E94" w14:textId="77777777" w:rsidR="006457D2" w:rsidRDefault="006457D2" w:rsidP="006457D2">
                      <w:pPr>
                        <w:pStyle w:val="a4"/>
                        <w:ind w:left="0"/>
                        <w:jc w:val="center"/>
                        <w:rPr>
                          <w:rFonts w:ascii="Arial" w:hAnsi="Arial" w:cs="Arial"/>
                          <w:b/>
                          <w:bCs/>
                        </w:rPr>
                      </w:pPr>
                      <w:r w:rsidRPr="0016138C">
                        <w:rPr>
                          <w:noProof/>
                        </w:rPr>
                        <w:drawing>
                          <wp:inline distT="0" distB="0" distL="0" distR="0" wp14:anchorId="506DE949" wp14:editId="239B77FA">
                            <wp:extent cx="5739765" cy="3239770"/>
                            <wp:effectExtent l="0" t="0" r="0" b="0"/>
                            <wp:docPr id="9699983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9765" cy="3239770"/>
                                    </a:xfrm>
                                    <a:prstGeom prst="rect">
                                      <a:avLst/>
                                    </a:prstGeom>
                                    <a:noFill/>
                                    <a:ln>
                                      <a:noFill/>
                                    </a:ln>
                                  </pic:spPr>
                                </pic:pic>
                              </a:graphicData>
                            </a:graphic>
                          </wp:inline>
                        </w:drawing>
                      </w:r>
                    </w:p>
                    <w:p w14:paraId="0269DA7F" w14:textId="77777777" w:rsidR="006457D2" w:rsidRDefault="006457D2" w:rsidP="006457D2">
                      <w:pPr>
                        <w:pStyle w:val="a4"/>
                        <w:numPr>
                          <w:ilvl w:val="0"/>
                          <w:numId w:val="21"/>
                        </w:numPr>
                        <w:spacing w:before="120" w:after="0"/>
                        <w:jc w:val="center"/>
                        <w:rPr>
                          <w:rFonts w:eastAsia="游明朝"/>
                          <w:b/>
                          <w:bCs/>
                          <w:lang w:eastAsia="ja-JP"/>
                        </w:rPr>
                      </w:pPr>
                      <w:r>
                        <w:rPr>
                          <w:rFonts w:eastAsia="游明朝"/>
                          <w:b/>
                          <w:bCs/>
                          <w:lang w:eastAsia="ja-JP"/>
                        </w:rPr>
                        <w:t>RO Total Flow Chart (Permeate TOC)</w:t>
                      </w:r>
                    </w:p>
                    <w:p w14:paraId="31EFEED0" w14:textId="77777777" w:rsidR="006457D2" w:rsidRPr="00802875" w:rsidRDefault="006457D2" w:rsidP="006457D2">
                      <w:pPr>
                        <w:pStyle w:val="a4"/>
                        <w:spacing w:before="120" w:after="0"/>
                        <w:ind w:left="360"/>
                        <w:rPr>
                          <w:rFonts w:eastAsia="游明朝"/>
                          <w:b/>
                          <w:bCs/>
                          <w:lang w:eastAsia="ja-JP"/>
                        </w:rPr>
                      </w:pPr>
                    </w:p>
                    <w:p w14:paraId="5CA96FA4" w14:textId="77777777" w:rsidR="006457D2" w:rsidRDefault="006457D2" w:rsidP="006457D2">
                      <w:pPr>
                        <w:pStyle w:val="a4"/>
                        <w:spacing w:before="120" w:after="0"/>
                        <w:ind w:left="0"/>
                        <w:jc w:val="center"/>
                        <w:rPr>
                          <w:b/>
                          <w:bCs/>
                        </w:rPr>
                      </w:pPr>
                      <w:r w:rsidRPr="00C471F0">
                        <w:rPr>
                          <w:noProof/>
                        </w:rPr>
                        <w:drawing>
                          <wp:inline distT="0" distB="0" distL="0" distR="0" wp14:anchorId="1E567F39" wp14:editId="775B7988">
                            <wp:extent cx="5739765" cy="2863215"/>
                            <wp:effectExtent l="0" t="0" r="0" b="0"/>
                            <wp:docPr id="5962680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9765" cy="2863215"/>
                                    </a:xfrm>
                                    <a:prstGeom prst="rect">
                                      <a:avLst/>
                                    </a:prstGeom>
                                    <a:noFill/>
                                    <a:ln>
                                      <a:noFill/>
                                    </a:ln>
                                  </pic:spPr>
                                </pic:pic>
                              </a:graphicData>
                            </a:graphic>
                          </wp:inline>
                        </w:drawing>
                      </w:r>
                    </w:p>
                    <w:p w14:paraId="6B2CBB65" w14:textId="77777777" w:rsidR="006457D2" w:rsidRPr="00802875" w:rsidRDefault="006457D2" w:rsidP="006457D2">
                      <w:pPr>
                        <w:pStyle w:val="a4"/>
                        <w:numPr>
                          <w:ilvl w:val="0"/>
                          <w:numId w:val="21"/>
                        </w:numPr>
                        <w:spacing w:before="120" w:after="0"/>
                        <w:jc w:val="center"/>
                        <w:rPr>
                          <w:rFonts w:eastAsia="游明朝"/>
                          <w:b/>
                          <w:bCs/>
                          <w:lang w:eastAsia="ja-JP"/>
                        </w:rPr>
                      </w:pPr>
                      <w:r>
                        <w:rPr>
                          <w:rFonts w:eastAsia="游明朝"/>
                          <w:b/>
                          <w:bCs/>
                          <w:lang w:eastAsia="ja-JP"/>
                        </w:rPr>
                        <w:t>RO Each Stage Flow Chart (Permeate EC)</w:t>
                      </w:r>
                    </w:p>
                    <w:p w14:paraId="2E1E0336" w14:textId="124E8E60" w:rsidR="006457D2" w:rsidRPr="00C0200B" w:rsidRDefault="006457D2" w:rsidP="006457D2">
                      <w:pPr>
                        <w:pStyle w:val="a4"/>
                        <w:spacing w:before="120" w:after="0"/>
                        <w:ind w:left="0"/>
                        <w:jc w:val="center"/>
                        <w:rPr>
                          <w:b/>
                          <w:bCs/>
                        </w:rPr>
                      </w:pPr>
                      <w:r w:rsidRPr="00FC6ED4">
                        <w:rPr>
                          <w:b/>
                          <w:bCs/>
                        </w:rPr>
                        <w:t xml:space="preserve">Figure </w:t>
                      </w:r>
                      <w:r>
                        <w:rPr>
                          <w:b/>
                          <w:bCs/>
                        </w:rPr>
                        <w:t>1.</w:t>
                      </w:r>
                      <w:r w:rsidR="004B14A7">
                        <w:rPr>
                          <w:b/>
                          <w:bCs/>
                        </w:rPr>
                        <w:t>2</w:t>
                      </w:r>
                      <w:r w:rsidRPr="00FC6ED4">
                        <w:rPr>
                          <w:b/>
                          <w:bCs/>
                        </w:rPr>
                        <w:t xml:space="preserve">: </w:t>
                      </w:r>
                      <w:r>
                        <w:rPr>
                          <w:b/>
                          <w:bCs/>
                        </w:rPr>
                        <w:t xml:space="preserve">Flow Chart for RO Optimization Simulation </w:t>
                      </w:r>
                      <w:r w:rsidRPr="00C0200B">
                        <w:rPr>
                          <w:b/>
                          <w:bCs/>
                        </w:rPr>
                        <w:t>(OCWD)</w:t>
                      </w:r>
                    </w:p>
                  </w:txbxContent>
                </v:textbox>
                <w10:wrap type="topAndBottom"/>
              </v:shape>
            </w:pict>
          </mc:Fallback>
        </mc:AlternateContent>
      </w:r>
    </w:p>
    <w:p w14:paraId="28762F99" w14:textId="77777777" w:rsidR="006457D2" w:rsidRPr="008D07AF" w:rsidRDefault="006457D2" w:rsidP="006457D2">
      <w:pPr>
        <w:spacing w:before="120" w:after="0"/>
        <w:rPr>
          <w:rFonts w:eastAsia="游明朝"/>
          <w:lang w:eastAsia="ja-JP"/>
        </w:rPr>
      </w:pPr>
    </w:p>
    <w:p w14:paraId="590CBDA6" w14:textId="204AF505" w:rsidR="006457D2" w:rsidRPr="008D07AF" w:rsidRDefault="0045068A" w:rsidP="006457D2">
      <w:pPr>
        <w:pStyle w:val="a4"/>
        <w:numPr>
          <w:ilvl w:val="0"/>
          <w:numId w:val="3"/>
        </w:numPr>
        <w:spacing w:before="120" w:after="0"/>
        <w:ind w:left="357" w:hanging="357"/>
        <w:rPr>
          <w:rFonts w:eastAsia="游明朝"/>
          <w:lang w:eastAsia="ja-JP"/>
        </w:rPr>
      </w:pPr>
      <w:r>
        <w:rPr>
          <w:rFonts w:eastAsia="游明朝"/>
          <w:lang w:eastAsia="ja-JP"/>
        </w:rPr>
        <w:t>Formulation</w:t>
      </w:r>
      <w:r w:rsidR="006457D2" w:rsidRPr="008D07AF">
        <w:rPr>
          <w:rFonts w:eastAsia="游明朝"/>
          <w:lang w:eastAsia="ja-JP"/>
        </w:rPr>
        <w:t xml:space="preserve"> Optimization Problem</w:t>
      </w:r>
    </w:p>
    <w:p w14:paraId="7B2D35DC" w14:textId="35D7A756" w:rsidR="001F500C" w:rsidRDefault="004B14A7" w:rsidP="00972007">
      <w:pPr>
        <w:spacing w:before="120" w:after="0"/>
        <w:rPr>
          <w:rFonts w:eastAsia="游明朝"/>
          <w:iCs/>
          <w:lang w:eastAsia="ja-JP"/>
        </w:rPr>
      </w:pPr>
      <w:r>
        <w:rPr>
          <w:rFonts w:eastAsia="游明朝"/>
          <w:lang w:eastAsia="ja-JP"/>
        </w:rPr>
        <w:t>The o</w:t>
      </w:r>
      <w:r w:rsidR="006457D2" w:rsidRPr="008D07AF">
        <w:rPr>
          <w:rFonts w:eastAsia="游明朝"/>
          <w:lang w:eastAsia="ja-JP"/>
        </w:rPr>
        <w:t xml:space="preserve">ptimization problem is formulated as minimizing </w:t>
      </w:r>
      <w:r w:rsidR="0045068A">
        <w:rPr>
          <w:rFonts w:eastAsia="游明朝"/>
          <w:lang w:eastAsia="ja-JP"/>
        </w:rPr>
        <w:t>objective function</w:t>
      </w:r>
      <w:r w:rsidR="006457D2" w:rsidRPr="008D07AF">
        <w:rPr>
          <w:rFonts w:eastAsia="游明朝"/>
          <w:iCs/>
          <w:lang w:eastAsia="ja-JP"/>
        </w:rPr>
        <w:t xml:space="preserve"> </w:t>
      </w:r>
      <w:r w:rsidR="001F500C">
        <w:rPr>
          <w:rFonts w:eastAsia="游明朝"/>
          <w:lang w:eastAsia="ja-JP"/>
        </w:rPr>
        <w:t>satisfying</w:t>
      </w:r>
      <w:r w:rsidR="006457D2" w:rsidRPr="008D07AF">
        <w:rPr>
          <w:rFonts w:eastAsia="游明朝"/>
          <w:lang w:eastAsia="ja-JP"/>
        </w:rPr>
        <w:t xml:space="preserve"> constraint</w:t>
      </w:r>
      <w:r w:rsidR="001F500C">
        <w:rPr>
          <w:rFonts w:eastAsia="游明朝"/>
          <w:lang w:eastAsia="ja-JP"/>
        </w:rPr>
        <w:t>s.</w:t>
      </w:r>
      <w:r w:rsidR="006457D2" w:rsidRPr="008D07AF">
        <w:rPr>
          <w:rFonts w:eastAsia="游明朝"/>
          <w:lang w:eastAsia="ja-JP"/>
        </w:rPr>
        <w:t xml:space="preserve"> </w:t>
      </w:r>
      <w:r w:rsidR="001F500C">
        <w:rPr>
          <w:rFonts w:eastAsia="游明朝"/>
          <w:lang w:eastAsia="ja-JP"/>
        </w:rPr>
        <w:t>In the optimization problem,</w:t>
      </w:r>
      <w:r w:rsidR="006457D2" w:rsidRPr="008D07AF">
        <w:rPr>
          <w:rFonts w:eastAsia="游明朝"/>
          <w:lang w:eastAsia="ja-JP"/>
        </w:rPr>
        <w:t xml:space="preserve"> </w:t>
      </w:r>
      <m:oMath>
        <m:r>
          <m:rPr>
            <m:sty m:val="bi"/>
          </m:rPr>
          <w:rPr>
            <w:rFonts w:ascii="Cambria Math" w:eastAsia="Cambria Math" w:hAnsi="Cambria Math"/>
          </w:rPr>
          <m:t>x</m:t>
        </m:r>
      </m:oMath>
      <w:r w:rsidR="006457D2" w:rsidRPr="008D07AF">
        <w:rPr>
          <w:rFonts w:eastAsia="游明朝"/>
          <w:lang w:eastAsia="ja-JP"/>
        </w:rPr>
        <w:t xml:space="preserve"> denotes the optimization variable</w:t>
      </w:r>
      <w:r w:rsidR="00CA041A">
        <w:rPr>
          <w:rFonts w:eastAsia="游明朝"/>
          <w:lang w:eastAsia="ja-JP"/>
        </w:rPr>
        <w:t xml:space="preserve"> and</w:t>
      </w:r>
      <w:r w:rsidR="006457D2" w:rsidRPr="008D07AF">
        <w:rPr>
          <w:rFonts w:eastAsia="游明朝"/>
          <w:lang w:eastAsia="ja-JP"/>
        </w:rPr>
        <w:t xml:space="preserve"> </w:t>
      </w:r>
      <m:oMath>
        <m:r>
          <w:rPr>
            <w:rFonts w:ascii="Cambria Math" w:eastAsia="Cambria Math" w:hAnsi="Cambria Math"/>
          </w:rPr>
          <m:t>f</m:t>
        </m:r>
      </m:oMath>
      <w:r w:rsidR="006457D2" w:rsidRPr="008D07AF">
        <w:rPr>
          <w:rFonts w:eastAsia="游明朝"/>
          <w:iCs/>
          <w:lang w:eastAsia="ja-JP"/>
        </w:rPr>
        <w:t xml:space="preserve"> denotes the objective function (cost function).</w:t>
      </w:r>
      <w:r w:rsidR="001F500C">
        <w:rPr>
          <w:rFonts w:eastAsia="游明朝"/>
          <w:iCs/>
          <w:lang w:eastAsia="ja-JP"/>
        </w:rPr>
        <w:t xml:space="preserve"> </w:t>
      </w:r>
      <w:r>
        <w:rPr>
          <w:rFonts w:eastAsia="游明朝"/>
          <w:iCs/>
          <w:lang w:eastAsia="ja-JP"/>
        </w:rPr>
        <w:t>A detail of the problem is provided at the next section.</w:t>
      </w:r>
    </w:p>
    <w:p w14:paraId="3F777B23" w14:textId="0611D3EB" w:rsidR="0045068A" w:rsidRPr="00DF30DB" w:rsidRDefault="00F34DB2" w:rsidP="00972007">
      <w:pPr>
        <w:spacing w:before="120" w:after="0"/>
        <w:rPr>
          <w:rFonts w:eastAsia="游明朝"/>
          <w:iCs/>
          <w:lang w:eastAsia="ja-JP"/>
        </w:rPr>
      </w:pPr>
      <w:r w:rsidRPr="008D07AF">
        <w:rPr>
          <w:noProof/>
        </w:rPr>
        <mc:AlternateContent>
          <mc:Choice Requires="wps">
            <w:drawing>
              <wp:anchor distT="45720" distB="45720" distL="114300" distR="114300" simplePos="0" relativeHeight="251915264" behindDoc="0" locked="0" layoutInCell="1" allowOverlap="1" wp14:anchorId="39F13ED3" wp14:editId="7BB91B20">
                <wp:simplePos x="0" y="0"/>
                <wp:positionH relativeFrom="column">
                  <wp:posOffset>-295</wp:posOffset>
                </wp:positionH>
                <wp:positionV relativeFrom="paragraph">
                  <wp:posOffset>1394460</wp:posOffset>
                </wp:positionV>
                <wp:extent cx="5931535" cy="5612765"/>
                <wp:effectExtent l="0" t="0" r="0" b="6985"/>
                <wp:wrapTopAndBottom/>
                <wp:docPr id="2058712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612765"/>
                        </a:xfrm>
                        <a:prstGeom prst="rect">
                          <a:avLst/>
                        </a:prstGeom>
                        <a:solidFill>
                          <a:srgbClr val="FFFFFF"/>
                        </a:solidFill>
                        <a:ln w="9525">
                          <a:noFill/>
                          <a:miter lim="800000"/>
                          <a:headEnd/>
                          <a:tailEnd/>
                        </a:ln>
                      </wps:spPr>
                      <wps:txbx>
                        <w:txbxContent>
                          <w:p w14:paraId="0B524FB8" w14:textId="291B9F09" w:rsidR="006457D2" w:rsidRPr="00024738" w:rsidRDefault="006457D2" w:rsidP="006457D2">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CA041A">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6457D2" w:rsidRPr="009031A6" w14:paraId="28A65330"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6FC8FC50" w14:textId="77777777" w:rsidR="006457D2" w:rsidRPr="00832CAD" w:rsidRDefault="006457D2"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0C848B4B"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53E06408"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626A720D"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6457D2" w:rsidRPr="009031A6" w14:paraId="3DC60E9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FD21296"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FB62C"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9C79DF"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C2938"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6457D2" w:rsidRPr="009031A6" w14:paraId="7F46002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A174F"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CD1FD8"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4B7BE7"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DD5657"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6457D2" w:rsidRPr="009031A6" w14:paraId="5496F93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B819D82"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45213"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4D988A" w14:textId="77777777" w:rsidR="006457D2" w:rsidRPr="004F22E9"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E1C6DE"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25AB25C6"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EE42A52"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8561E"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4C9DEE"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5395EA"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5A1DB687"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1D4E8C2"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F22D6C"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C56500"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C05F87"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4F486DF7"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0F035E1"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FD499"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9BE5F2"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D15220"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472B50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AF7C7E"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7A67E"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CB1CDF"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1F5C78"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52CC038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3AA97C7"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8D88B5"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C2524F"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C7045"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322321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7AFFA47" w14:textId="77777777" w:rsidR="006457D2" w:rsidRPr="00832CAD" w:rsidRDefault="006457D2"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216463" w14:textId="77777777" w:rsidR="006457D2" w:rsidRPr="00832CAD" w:rsidRDefault="006457D2"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1507B3" w14:textId="77777777" w:rsidR="006457D2"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540C9"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6457D2" w:rsidRPr="009031A6" w14:paraId="1D052F4F"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8D9892C" w14:textId="77777777" w:rsidR="006457D2" w:rsidRPr="00832CAD" w:rsidRDefault="006457D2"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700B11" w14:textId="77777777" w:rsidR="006457D2" w:rsidRPr="00832CAD" w:rsidRDefault="006457D2"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6559DB" w14:textId="77777777" w:rsidR="006457D2" w:rsidRPr="00832CAD" w:rsidRDefault="006457D2"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CF64" w14:textId="77777777" w:rsidR="006457D2" w:rsidRPr="00832CAD" w:rsidRDefault="006457D2"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63DAE11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AF4A677" w14:textId="77777777" w:rsidR="006457D2" w:rsidRPr="00832CAD" w:rsidRDefault="006457D2"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308FC" w14:textId="77777777" w:rsidR="006457D2" w:rsidRPr="00832CAD" w:rsidRDefault="006457D2"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9C78CB"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30E5D"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51F3B642"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EFB4C35" w14:textId="77777777" w:rsidR="006457D2" w:rsidRPr="00832CAD" w:rsidRDefault="006457D2"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A7874F"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EDDC7" w14:textId="77777777" w:rsidR="006457D2"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8F13B3"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6457D2" w:rsidRPr="009031A6" w14:paraId="57F2865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DA3E21D"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627BC"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CF2FC9"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91FB7"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3D7ED9A9"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E17E5A3"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D15CA1"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DB7218"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4C1E1"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3B6519D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6710B3A"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C879F2"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FB3CD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5ABF2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1850A52E"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09CDD37"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F62D9"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DFC677"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CDC6CE"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2906150A"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8DD8F1B"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C7DDE5"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860ED"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B298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75A2EAA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961DC0C" w14:textId="77777777" w:rsidR="006457D2" w:rsidRPr="00832CAD" w:rsidRDefault="006457D2"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43BA22"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489B45"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7975A4"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6457D2" w:rsidRPr="009031A6" w14:paraId="000FF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6119703" w14:textId="77777777" w:rsidR="006457D2" w:rsidRPr="00832CAD" w:rsidRDefault="006457D2"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DB0F5A"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E8D18D"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BBF0C0"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7E898CE6" w14:textId="77777777" w:rsidR="006457D2" w:rsidRPr="00064AE1" w:rsidRDefault="006457D2" w:rsidP="006457D2">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13ED3" id="_x0000_s1028" type="#_x0000_t202" style="position:absolute;margin-left:0;margin-top:109.8pt;width:467.05pt;height:441.95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" stroked="f">
                <v:textbox>
                  <w:txbxContent>
                    <w:p w14:paraId="0B524FB8" w14:textId="291B9F09" w:rsidR="006457D2" w:rsidRPr="00024738" w:rsidRDefault="006457D2" w:rsidP="006457D2">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CA041A">
                        <w:rPr>
                          <w:b/>
                          <w:bCs/>
                          <w:lang w:eastAsia="ja-JP"/>
                        </w:rPr>
                        <w:t>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OCWD)</w:t>
                      </w:r>
                    </w:p>
                    <w:tbl>
                      <w:tblPr>
                        <w:tblStyle w:val="4-1"/>
                        <w:tblW w:w="9044" w:type="dxa"/>
                        <w:jc w:val="center"/>
                        <w:tblLayout w:type="fixed"/>
                        <w:tblLook w:val="04A0" w:firstRow="1" w:lastRow="0" w:firstColumn="1" w:lastColumn="0" w:noHBand="0" w:noVBand="1"/>
                      </w:tblPr>
                      <w:tblGrid>
                        <w:gridCol w:w="1271"/>
                        <w:gridCol w:w="3119"/>
                        <w:gridCol w:w="1275"/>
                        <w:gridCol w:w="3379"/>
                      </w:tblGrid>
                      <w:tr w:rsidR="006457D2" w:rsidRPr="009031A6" w14:paraId="28A65330" w14:textId="77777777" w:rsidTr="00B21BF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l2br w:val="nil"/>
                            </w:tcBorders>
                          </w:tcPr>
                          <w:p w14:paraId="6FC8FC50" w14:textId="77777777" w:rsidR="006457D2" w:rsidRPr="00832CAD" w:rsidRDefault="006457D2"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3119" w:type="dxa"/>
                            <w:tcBorders>
                              <w:top w:val="single" w:sz="4" w:space="0" w:color="auto"/>
                              <w:left w:val="single" w:sz="4" w:space="0" w:color="auto"/>
                              <w:bottom w:val="single" w:sz="4" w:space="0" w:color="auto"/>
                              <w:right w:val="single" w:sz="4" w:space="0" w:color="auto"/>
                            </w:tcBorders>
                          </w:tcPr>
                          <w:p w14:paraId="0C848B4B"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275" w:type="dxa"/>
                            <w:tcBorders>
                              <w:top w:val="single" w:sz="4" w:space="0" w:color="auto"/>
                              <w:left w:val="single" w:sz="4" w:space="0" w:color="auto"/>
                              <w:bottom w:val="single" w:sz="4" w:space="0" w:color="auto"/>
                              <w:right w:val="single" w:sz="4" w:space="0" w:color="auto"/>
                            </w:tcBorders>
                          </w:tcPr>
                          <w:p w14:paraId="53E06408"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w:t>
                            </w:r>
                          </w:p>
                        </w:tc>
                        <w:tc>
                          <w:tcPr>
                            <w:tcW w:w="3379" w:type="dxa"/>
                            <w:tcBorders>
                              <w:top w:val="single" w:sz="4" w:space="0" w:color="auto"/>
                              <w:left w:val="single" w:sz="4" w:space="0" w:color="auto"/>
                              <w:bottom w:val="single" w:sz="4" w:space="0" w:color="auto"/>
                              <w:right w:val="single" w:sz="4" w:space="0" w:color="auto"/>
                            </w:tcBorders>
                          </w:tcPr>
                          <w:p w14:paraId="626A720D" w14:textId="77777777" w:rsidR="006457D2" w:rsidRPr="00832CAD" w:rsidRDefault="006457D2"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6457D2" w:rsidRPr="009031A6" w14:paraId="3DC60E94"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FD21296"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FB62C"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Sulfuric Acid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9C79DF"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C2938"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6457D2" w:rsidRPr="009031A6" w14:paraId="7F46002C"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22A174F"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CD1FD8"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Threshold Inhibitor Usage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4B7BE7"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DD5657"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6457D2" w:rsidRPr="009031A6" w14:paraId="5496F93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B819D82"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45213"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4D988A" w14:textId="77777777" w:rsidR="006457D2" w:rsidRPr="004F22E9"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E1C6DE"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25AB25C6"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EE42A52" w14:textId="77777777" w:rsidR="006457D2" w:rsidRPr="00832CAD" w:rsidRDefault="006457D2"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8561E"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4C9DEE"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5395EA"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5A1DB687"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1D4E8C2"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F22D6C"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Temperature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C56500"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C05F87"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4F486DF7"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0F035E1"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ID0005</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FD499"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pH</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9BE5F2"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D15220"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6457D2" w:rsidRPr="009031A6" w14:paraId="472B500B"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28AF7C7E"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47A67E" w14:textId="77777777" w:rsidR="006457D2" w:rsidRPr="00832CAD" w:rsidRDefault="006457D2"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CB1CDF" w14:textId="77777777" w:rsidR="006457D2" w:rsidRPr="00832CAD" w:rsidRDefault="006457D2" w:rsidP="004F22E9">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1F5C78" w14:textId="77777777" w:rsidR="006457D2" w:rsidRPr="00832CAD" w:rsidRDefault="006457D2"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52CC0385"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3AA97C7" w14:textId="77777777" w:rsidR="006457D2" w:rsidRPr="00832CAD" w:rsidRDefault="006457D2" w:rsidP="00670AF8">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8D88B5" w14:textId="77777777" w:rsidR="006457D2" w:rsidRPr="00832CAD" w:rsidRDefault="006457D2" w:rsidP="00832CAD">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C2524F" w14:textId="77777777" w:rsidR="006457D2" w:rsidRPr="00832CAD" w:rsidRDefault="006457D2" w:rsidP="004F22E9">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C7045" w14:textId="77777777" w:rsidR="006457D2" w:rsidRPr="00832CAD" w:rsidRDefault="006457D2" w:rsidP="00670AF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322321E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7AFFA47" w14:textId="77777777" w:rsidR="006457D2" w:rsidRPr="00832CAD" w:rsidRDefault="006457D2" w:rsidP="00A76FE3">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216463" w14:textId="77777777" w:rsidR="006457D2" w:rsidRPr="00832CAD" w:rsidRDefault="006457D2"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1507B3" w14:textId="77777777" w:rsidR="006457D2"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D540C9"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Fixed Parameter</w:t>
                            </w:r>
                          </w:p>
                        </w:tc>
                      </w:tr>
                      <w:tr w:rsidR="006457D2" w:rsidRPr="009031A6" w14:paraId="1D052F4F"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8D9892C" w14:textId="77777777" w:rsidR="006457D2" w:rsidRPr="00832CAD" w:rsidRDefault="006457D2"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700B11" w14:textId="77777777" w:rsidR="006457D2" w:rsidRPr="00832CAD" w:rsidRDefault="006457D2" w:rsidP="00A76FE3">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Pressure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6559DB" w14:textId="77777777" w:rsidR="006457D2" w:rsidRPr="00832CAD" w:rsidRDefault="006457D2"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34CF64" w14:textId="77777777" w:rsidR="006457D2" w:rsidRPr="00832CAD" w:rsidRDefault="006457D2" w:rsidP="00A76FE3">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63DAE11F"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AF4A677" w14:textId="77777777" w:rsidR="006457D2" w:rsidRPr="00832CAD" w:rsidRDefault="006457D2" w:rsidP="00A76FE3">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ID0201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308FC" w14:textId="77777777" w:rsidR="006457D2" w:rsidRPr="00832CAD" w:rsidRDefault="006457D2" w:rsidP="00A76FE3">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9C78CB"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30E5D" w14:textId="77777777" w:rsidR="006457D2" w:rsidRPr="00832CAD" w:rsidRDefault="006457D2" w:rsidP="00A76FE3">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51F3B642"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5EFB4C35" w14:textId="77777777" w:rsidR="006457D2" w:rsidRPr="00832CAD" w:rsidRDefault="006457D2" w:rsidP="00B21BF6">
                            <w:pPr>
                              <w:pStyle w:val="a4"/>
                              <w:snapToGrid/>
                              <w:spacing w:before="120" w:after="0"/>
                              <w:ind w:left="0"/>
                              <w:jc w:val="center"/>
                              <w:rPr>
                                <w:rFonts w:eastAsia="Meiryo UI"/>
                                <w:color w:val="FFFFFF" w:themeColor="background1"/>
                                <w:kern w:val="24"/>
                              </w:rPr>
                            </w:pPr>
                            <w:r w:rsidRPr="00832CAD">
                              <w:rPr>
                                <w:rFonts w:eastAsia="Meiryo UI"/>
                                <w:b w:val="0"/>
                                <w:bCs w:val="0"/>
                                <w:color w:val="FFFFFF" w:themeColor="background1"/>
                                <w:kern w:val="24"/>
                              </w:rPr>
                              <w:t>ID020</w:t>
                            </w:r>
                            <w:r>
                              <w:rPr>
                                <w:rFonts w:eastAsia="Meiryo UI"/>
                                <w:b w:val="0"/>
                                <w:bCs w:val="0"/>
                                <w:color w:val="FFFFFF" w:themeColor="background1"/>
                                <w:kern w:val="24"/>
                              </w:rPr>
                              <w:t>2</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A7874F"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EDDC7" w14:textId="77777777" w:rsidR="006457D2"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8F13B3"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6457D2" w:rsidRPr="009031A6" w14:paraId="57F28652"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DA3E21D"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2627BC"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Flow Rate</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CF2FC9"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91FB7"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6457D2" w:rsidRPr="009031A6" w14:paraId="3D7ED9A9"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E17E5A3"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D15CA1"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DB7218"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B4C1E1"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3B6519D5"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46710B3A"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C879F2"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FB3CD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5ABF2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1850A52E"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309CDD37"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F62D9"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DFC677"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CDC6CE"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2906150A"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8DD8F1B" w14:textId="77777777" w:rsidR="006457D2" w:rsidRPr="00832CAD" w:rsidRDefault="006457D2" w:rsidP="00B21BF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C7DDE5"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860ED"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B298E"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6457D2" w:rsidRPr="009031A6" w14:paraId="75A2EAAB" w14:textId="77777777" w:rsidTr="00B21BF6">
                        <w:trPr>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6961DC0C" w14:textId="77777777" w:rsidR="006457D2" w:rsidRPr="00832CAD" w:rsidRDefault="006457D2"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ID3001</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43BA22" w14:textId="77777777" w:rsidR="006457D2" w:rsidRPr="00832CAD" w:rsidRDefault="006457D2" w:rsidP="00B21BF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489B45"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7975A4" w14:textId="77777777" w:rsidR="006457D2" w:rsidRPr="00832CAD" w:rsidRDefault="006457D2" w:rsidP="00B21BF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r w:rsidR="006457D2" w:rsidRPr="009031A6" w14:paraId="000FF07D" w14:textId="77777777" w:rsidTr="00B21BF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left w:val="single" w:sz="4" w:space="0" w:color="auto"/>
                              <w:bottom w:val="single" w:sz="4" w:space="0" w:color="auto"/>
                              <w:right w:val="single" w:sz="4" w:space="0" w:color="auto"/>
                            </w:tcBorders>
                            <w:shd w:val="clear" w:color="auto" w:fill="4472C4" w:themeFill="accent1"/>
                          </w:tcPr>
                          <w:p w14:paraId="06119703" w14:textId="77777777" w:rsidR="006457D2" w:rsidRPr="00832CAD" w:rsidRDefault="006457D2" w:rsidP="00B21BF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31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DB0F5A" w14:textId="77777777" w:rsidR="006457D2" w:rsidRPr="00832CAD" w:rsidRDefault="006457D2" w:rsidP="00B21BF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Permeate TOC</w:t>
                            </w:r>
                          </w:p>
                        </w:tc>
                        <w:tc>
                          <w:tcPr>
                            <w:tcW w:w="127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E8D18D"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Pr>
                                <w:rFonts w:eastAsia="Meiryo UI"/>
                                <w:kern w:val="24"/>
                                <w:lang w:eastAsia="ja-JP"/>
                              </w:rPr>
                              <w:t>ppm</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BBF0C0" w14:textId="77777777" w:rsidR="006457D2" w:rsidRPr="00832CAD" w:rsidRDefault="006457D2" w:rsidP="00B21BF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w:r w:rsidRPr="00832CAD">
                              <w:rPr>
                                <w:rFonts w:eastAsia="Meiryo UI"/>
                                <w:kern w:val="24"/>
                              </w:rPr>
                              <w:t>Intermediate Variable</w:t>
                            </w:r>
                          </w:p>
                        </w:tc>
                      </w:tr>
                    </w:tbl>
                    <w:p w14:paraId="7E898CE6" w14:textId="77777777" w:rsidR="006457D2" w:rsidRPr="00064AE1" w:rsidRDefault="006457D2" w:rsidP="006457D2">
                      <w:pPr>
                        <w:pStyle w:val="a4"/>
                        <w:spacing w:before="120" w:after="0"/>
                        <w:ind w:left="0"/>
                        <w:rPr>
                          <w:rFonts w:eastAsia="游明朝"/>
                          <w:bCs/>
                          <w:lang w:eastAsia="ja-JP"/>
                        </w:rPr>
                      </w:pPr>
                    </w:p>
                  </w:txbxContent>
                </v:textbox>
                <w10:wrap type="topAndBottom"/>
              </v:shape>
            </w:pict>
          </mc:Fallback>
        </mc:AlternateContent>
      </w:r>
      <w:r w:rsidR="00CA041A">
        <w:rPr>
          <w:rFonts w:eastAsia="游明朝"/>
          <w:lang w:eastAsia="ja-JP"/>
        </w:rPr>
        <w:t>Table 1.1 shows the o</w:t>
      </w:r>
      <w:r w:rsidR="006457D2" w:rsidRPr="008D07AF">
        <w:rPr>
          <w:rFonts w:eastAsia="游明朝"/>
          <w:lang w:eastAsia="ja-JP"/>
        </w:rPr>
        <w:t xml:space="preserve">ptimization variable list </w:t>
      </w:r>
      <w:r w:rsidR="00CA041A">
        <w:rPr>
          <w:rFonts w:eastAsia="游明朝"/>
          <w:lang w:eastAsia="ja-JP"/>
        </w:rPr>
        <w:t>in</w:t>
      </w:r>
      <w:r w:rsidR="00D20B9A">
        <w:rPr>
          <w:rFonts w:eastAsia="游明朝"/>
          <w:lang w:eastAsia="ja-JP"/>
        </w:rPr>
        <w:t xml:space="preserve"> the</w:t>
      </w:r>
      <w:r w:rsidR="00CA041A">
        <w:rPr>
          <w:rFonts w:eastAsia="游明朝"/>
          <w:lang w:eastAsia="ja-JP"/>
        </w:rPr>
        <w:t xml:space="preserve"> OCWD </w:t>
      </w:r>
      <w:r w:rsidR="00DF30DB">
        <w:rPr>
          <w:rFonts w:eastAsia="游明朝"/>
          <w:lang w:eastAsia="ja-JP"/>
        </w:rPr>
        <w:t xml:space="preserve">optimization </w:t>
      </w:r>
      <w:r w:rsidR="00CA041A">
        <w:rPr>
          <w:rFonts w:eastAsia="游明朝"/>
          <w:lang w:eastAsia="ja-JP"/>
        </w:rPr>
        <w:t>model</w:t>
      </w:r>
      <w:r w:rsidR="006457D2" w:rsidRPr="008D07AF">
        <w:rPr>
          <w:rFonts w:eastAsia="游明朝"/>
          <w:lang w:eastAsia="ja-JP"/>
        </w:rPr>
        <w:t xml:space="preserve">. “Optimization Variable” means cost or manipulated variable (chemical dose), “Fixed Parameter” is given by actual value, “Intermediate Variable” indirectly affects the objective function or constraints in the calculation. In OCWD optimization model, </w:t>
      </w:r>
      <w:r>
        <w:rPr>
          <w:rFonts w:eastAsia="游明朝"/>
          <w:lang w:eastAsia="ja-JP"/>
        </w:rPr>
        <w:t>the o</w:t>
      </w:r>
      <w:r w:rsidR="006457D2" w:rsidRPr="008D07AF">
        <w:rPr>
          <w:rFonts w:eastAsia="游明朝"/>
          <w:lang w:eastAsia="ja-JP"/>
        </w:rPr>
        <w:t xml:space="preserve">ptimization </w:t>
      </w:r>
      <w:r>
        <w:rPr>
          <w:rFonts w:eastAsia="游明朝"/>
          <w:lang w:eastAsia="ja-JP"/>
        </w:rPr>
        <w:t>v</w:t>
      </w:r>
      <w:r w:rsidR="006457D2" w:rsidRPr="008D07AF">
        <w:rPr>
          <w:rFonts w:eastAsia="游明朝"/>
          <w:lang w:eastAsia="ja-JP"/>
        </w:rPr>
        <w:t xml:space="preserve">ariable is </w:t>
      </w:r>
      <w:r>
        <w:rPr>
          <w:rFonts w:eastAsia="游明朝"/>
          <w:lang w:eastAsia="ja-JP"/>
        </w:rPr>
        <w:t>s</w:t>
      </w:r>
      <w:r w:rsidR="006457D2" w:rsidRPr="008D07AF">
        <w:rPr>
          <w:rFonts w:eastAsia="游明朝"/>
          <w:lang w:eastAsia="ja-JP"/>
        </w:rPr>
        <w:t xml:space="preserve">ulfuric </w:t>
      </w:r>
      <w:r>
        <w:rPr>
          <w:rFonts w:eastAsia="游明朝"/>
          <w:lang w:eastAsia="ja-JP"/>
        </w:rPr>
        <w:t>a</w:t>
      </w:r>
      <w:r w:rsidR="006457D2" w:rsidRPr="008D07AF">
        <w:rPr>
          <w:rFonts w:eastAsia="游明朝"/>
          <w:lang w:eastAsia="ja-JP"/>
        </w:rPr>
        <w:t xml:space="preserve">cid and </w:t>
      </w:r>
      <w:r>
        <w:rPr>
          <w:rFonts w:eastAsia="游明朝"/>
          <w:lang w:eastAsia="ja-JP"/>
        </w:rPr>
        <w:t>t</w:t>
      </w:r>
      <w:r w:rsidR="006457D2" w:rsidRPr="008D07AF">
        <w:rPr>
          <w:rFonts w:eastAsia="游明朝"/>
          <w:lang w:eastAsia="ja-JP"/>
        </w:rPr>
        <w:t xml:space="preserve">hreshold </w:t>
      </w:r>
      <w:r>
        <w:rPr>
          <w:rFonts w:eastAsia="游明朝"/>
          <w:lang w:eastAsia="ja-JP"/>
        </w:rPr>
        <w:t>i</w:t>
      </w:r>
      <w:r w:rsidR="006457D2" w:rsidRPr="008D07AF">
        <w:rPr>
          <w:rFonts w:eastAsia="游明朝"/>
          <w:lang w:eastAsia="ja-JP"/>
        </w:rPr>
        <w:t xml:space="preserve">nhibitor </w:t>
      </w:r>
      <w:r>
        <w:rPr>
          <w:rFonts w:eastAsia="游明朝"/>
          <w:lang w:eastAsia="ja-JP"/>
        </w:rPr>
        <w:t>u</w:t>
      </w:r>
      <w:r w:rsidR="006457D2" w:rsidRPr="008D07AF">
        <w:rPr>
          <w:rFonts w:eastAsia="游明朝"/>
          <w:lang w:eastAsia="ja-JP"/>
        </w:rPr>
        <w:t>sage</w:t>
      </w:r>
      <w:r>
        <w:rPr>
          <w:rFonts w:eastAsia="游明朝"/>
          <w:lang w:eastAsia="ja-JP"/>
        </w:rPr>
        <w:t>, and t</w:t>
      </w:r>
      <w:r w:rsidRPr="00F34DB2">
        <w:rPr>
          <w:rFonts w:eastAsia="游明朝"/>
          <w:lang w:eastAsia="ja-JP"/>
        </w:rPr>
        <w:t>he intermediate variables</w:t>
      </w:r>
      <w:r>
        <w:rPr>
          <w:rFonts w:eastAsia="游明朝"/>
          <w:lang w:eastAsia="ja-JP"/>
        </w:rPr>
        <w:t xml:space="preserve"> are</w:t>
      </w:r>
      <w:r w:rsidRPr="00F34DB2">
        <w:rPr>
          <w:rFonts w:eastAsia="游明朝"/>
          <w:lang w:eastAsia="ja-JP"/>
        </w:rPr>
        <w:t xml:space="preserve"> </w:t>
      </w:r>
      <w:r>
        <w:rPr>
          <w:rFonts w:eastAsia="游明朝"/>
          <w:lang w:eastAsia="ja-JP"/>
        </w:rPr>
        <w:t xml:space="preserve">the </w:t>
      </w:r>
      <w:r w:rsidRPr="00F34DB2">
        <w:rPr>
          <w:rFonts w:eastAsia="游明朝"/>
          <w:lang w:eastAsia="ja-JP"/>
        </w:rPr>
        <w:t xml:space="preserve">permeate </w:t>
      </w:r>
      <w:r>
        <w:rPr>
          <w:rFonts w:eastAsia="游明朝"/>
          <w:lang w:eastAsia="ja-JP"/>
        </w:rPr>
        <w:t xml:space="preserve">electric </w:t>
      </w:r>
      <w:r w:rsidRPr="00F34DB2">
        <w:rPr>
          <w:rFonts w:eastAsia="游明朝"/>
          <w:lang w:eastAsia="ja-JP"/>
        </w:rPr>
        <w:t>conductivity</w:t>
      </w:r>
      <w:r>
        <w:rPr>
          <w:rFonts w:eastAsia="游明朝"/>
          <w:lang w:eastAsia="ja-JP"/>
        </w:rPr>
        <w:t xml:space="preserve"> (EC) at stage 1</w:t>
      </w:r>
      <w:r w:rsidRPr="00F34DB2">
        <w:rPr>
          <w:rFonts w:eastAsia="游明朝"/>
          <w:lang w:eastAsia="ja-JP"/>
        </w:rPr>
        <w:t xml:space="preserve">, </w:t>
      </w:r>
      <w:r>
        <w:rPr>
          <w:rFonts w:eastAsia="游明朝"/>
          <w:lang w:eastAsia="ja-JP"/>
        </w:rPr>
        <w:t>s</w:t>
      </w:r>
      <w:r w:rsidRPr="00F34DB2">
        <w:rPr>
          <w:rFonts w:eastAsia="游明朝"/>
          <w:lang w:eastAsia="ja-JP"/>
        </w:rPr>
        <w:t>tage</w:t>
      </w:r>
      <w:r>
        <w:rPr>
          <w:rFonts w:eastAsia="游明朝"/>
          <w:lang w:eastAsia="ja-JP"/>
        </w:rPr>
        <w:t xml:space="preserve"> </w:t>
      </w:r>
      <w:r w:rsidRPr="00F34DB2">
        <w:rPr>
          <w:rFonts w:eastAsia="游明朝"/>
          <w:lang w:eastAsia="ja-JP"/>
        </w:rPr>
        <w:t>2</w:t>
      </w:r>
      <w:r>
        <w:rPr>
          <w:rFonts w:eastAsia="游明朝"/>
          <w:lang w:eastAsia="ja-JP"/>
        </w:rPr>
        <w:t>, and</w:t>
      </w:r>
      <w:r w:rsidRPr="00F34DB2">
        <w:rPr>
          <w:rFonts w:eastAsia="游明朝"/>
          <w:lang w:eastAsia="ja-JP"/>
        </w:rPr>
        <w:t xml:space="preserve"> </w:t>
      </w:r>
      <w:r>
        <w:rPr>
          <w:rFonts w:eastAsia="游明朝"/>
          <w:lang w:eastAsia="ja-JP"/>
        </w:rPr>
        <w:t>s</w:t>
      </w:r>
      <w:r w:rsidRPr="00F34DB2">
        <w:rPr>
          <w:rFonts w:eastAsia="游明朝"/>
          <w:lang w:eastAsia="ja-JP"/>
        </w:rPr>
        <w:t>tage</w:t>
      </w:r>
      <w:r>
        <w:rPr>
          <w:rFonts w:eastAsia="游明朝"/>
          <w:lang w:eastAsia="ja-JP"/>
        </w:rPr>
        <w:t xml:space="preserve"> </w:t>
      </w:r>
      <w:r w:rsidRPr="00F34DB2">
        <w:rPr>
          <w:rFonts w:eastAsia="游明朝"/>
          <w:lang w:eastAsia="ja-JP"/>
        </w:rPr>
        <w:t>3</w:t>
      </w:r>
      <w:r>
        <w:rPr>
          <w:rFonts w:eastAsia="游明朝"/>
          <w:lang w:eastAsia="ja-JP"/>
        </w:rPr>
        <w:t>,</w:t>
      </w:r>
      <w:r w:rsidRPr="00F34DB2">
        <w:rPr>
          <w:rFonts w:eastAsia="游明朝"/>
          <w:lang w:eastAsia="ja-JP"/>
        </w:rPr>
        <w:t xml:space="preserve"> and </w:t>
      </w:r>
      <w:r>
        <w:rPr>
          <w:rFonts w:eastAsia="游明朝"/>
          <w:lang w:eastAsia="ja-JP"/>
        </w:rPr>
        <w:t xml:space="preserve">permeate </w:t>
      </w:r>
      <w:r w:rsidRPr="00F34DB2">
        <w:rPr>
          <w:rFonts w:eastAsia="游明朝"/>
          <w:lang w:eastAsia="ja-JP"/>
        </w:rPr>
        <w:t>TOC calculated by water quality prediction</w:t>
      </w:r>
      <w:r>
        <w:rPr>
          <w:rFonts w:eastAsia="游明朝"/>
          <w:lang w:eastAsia="ja-JP"/>
        </w:rPr>
        <w:t xml:space="preserve"> model. </w:t>
      </w:r>
    </w:p>
    <w:p w14:paraId="65BBC23B" w14:textId="77777777" w:rsidR="0045068A" w:rsidRPr="008D07AF" w:rsidRDefault="0045068A" w:rsidP="0045068A">
      <w:pPr>
        <w:pStyle w:val="4"/>
        <w:numPr>
          <w:ilvl w:val="0"/>
          <w:numId w:val="5"/>
        </w:numPr>
        <w:spacing w:before="120"/>
        <w:ind w:left="357" w:hanging="357"/>
        <w:rPr>
          <w:szCs w:val="24"/>
        </w:rPr>
      </w:pPr>
      <w:r w:rsidRPr="008D07AF">
        <w:rPr>
          <w:szCs w:val="24"/>
        </w:rPr>
        <w:t xml:space="preserve">RO Optimization </w:t>
      </w:r>
      <w:r>
        <w:rPr>
          <w:szCs w:val="24"/>
        </w:rPr>
        <w:t>Simulation Model</w:t>
      </w:r>
    </w:p>
    <w:p w14:paraId="6F174D70" w14:textId="77777777" w:rsidR="0045068A" w:rsidRPr="00972007" w:rsidRDefault="0045068A" w:rsidP="00972007">
      <w:pPr>
        <w:pStyle w:val="a4"/>
        <w:numPr>
          <w:ilvl w:val="0"/>
          <w:numId w:val="36"/>
        </w:numPr>
        <w:spacing w:before="120" w:after="0"/>
        <w:rPr>
          <w:rFonts w:eastAsia="游明朝"/>
          <w:lang w:eastAsia="ja-JP"/>
        </w:rPr>
      </w:pPr>
      <w:r w:rsidRPr="00972007">
        <w:rPr>
          <w:rFonts w:eastAsia="游明朝"/>
          <w:lang w:eastAsia="ja-JP"/>
        </w:rPr>
        <w:t>Summary</w:t>
      </w:r>
    </w:p>
    <w:p w14:paraId="6C02B320" w14:textId="1B131D93" w:rsidR="0045068A" w:rsidRDefault="0045068A" w:rsidP="00972007">
      <w:pPr>
        <w:spacing w:before="120" w:after="0"/>
        <w:rPr>
          <w:rFonts w:eastAsia="游明朝"/>
          <w:lang w:eastAsia="ja-JP"/>
        </w:rPr>
      </w:pPr>
      <w:r w:rsidRPr="008D07AF">
        <w:rPr>
          <w:rFonts w:eastAsia="游明朝"/>
          <w:lang w:eastAsia="ja-JP"/>
        </w:rPr>
        <w:t xml:space="preserve">We formulated RO optimization problem and constructed a RO optimization simulation model implemented by the water quality prediction. We will </w:t>
      </w:r>
      <w:r w:rsidR="00273EFC">
        <w:rPr>
          <w:rFonts w:eastAsia="游明朝"/>
          <w:lang w:eastAsia="ja-JP"/>
        </w:rPr>
        <w:t xml:space="preserve">introduce the </w:t>
      </w:r>
      <w:r w:rsidR="00273EFC" w:rsidRPr="008D07AF">
        <w:rPr>
          <w:rFonts w:eastAsia="游明朝"/>
          <w:lang w:eastAsia="ja-JP"/>
        </w:rPr>
        <w:t xml:space="preserve">scaling model </w:t>
      </w:r>
      <w:r w:rsidR="00273EFC">
        <w:rPr>
          <w:rFonts w:eastAsia="游明朝"/>
          <w:lang w:eastAsia="ja-JP"/>
        </w:rPr>
        <w:t xml:space="preserve">and </w:t>
      </w:r>
      <w:r w:rsidRPr="008D07AF">
        <w:rPr>
          <w:rFonts w:eastAsia="游明朝"/>
          <w:lang w:eastAsia="ja-JP"/>
        </w:rPr>
        <w:t>carry out the optimization simulation and calculate an improvement effect compared actual operation in the past period in the final report.</w:t>
      </w:r>
    </w:p>
    <w:p w14:paraId="16890F06" w14:textId="77777777" w:rsidR="002621BF" w:rsidRDefault="002621BF" w:rsidP="002621BF">
      <w:pPr>
        <w:spacing w:before="120" w:after="0"/>
        <w:rPr>
          <w:b/>
          <w:bCs/>
        </w:rPr>
      </w:pPr>
    </w:p>
    <w:p w14:paraId="5F067A27" w14:textId="686A6B44" w:rsidR="002621BF" w:rsidRPr="002621BF" w:rsidRDefault="002621BF" w:rsidP="0045068A">
      <w:pPr>
        <w:pStyle w:val="a4"/>
        <w:numPr>
          <w:ilvl w:val="0"/>
          <w:numId w:val="3"/>
        </w:numPr>
        <w:spacing w:before="120" w:after="0"/>
        <w:ind w:left="357" w:hanging="357"/>
        <w:rPr>
          <w:rFonts w:eastAsia="游明朝"/>
          <w:lang w:eastAsia="ja-JP"/>
        </w:rPr>
      </w:pPr>
      <w:r w:rsidRPr="008D07AF">
        <w:rPr>
          <w:rFonts w:eastAsia="游明朝"/>
          <w:lang w:eastAsia="ja-JP"/>
        </w:rPr>
        <w:t>Mathematical Optimization Problem</w:t>
      </w:r>
    </w:p>
    <w:p w14:paraId="2AA0B47E" w14:textId="6819B4CE" w:rsidR="002621BF" w:rsidRDefault="002621BF" w:rsidP="00972007">
      <w:pPr>
        <w:spacing w:before="120" w:after="0"/>
        <w:rPr>
          <w:rFonts w:eastAsia="游明朝"/>
          <w:lang w:eastAsia="ja-JP"/>
        </w:rPr>
      </w:pPr>
      <w:r>
        <w:rPr>
          <w:rFonts w:eastAsia="游明朝"/>
          <w:lang w:eastAsia="ja-JP"/>
        </w:rPr>
        <w:t xml:space="preserve">RO optimization problem is formulated as the scheduling problem. </w:t>
      </w:r>
      <w:r w:rsidR="0045068A" w:rsidRPr="008D07AF">
        <w:rPr>
          <w:rFonts w:eastAsia="游明朝"/>
          <w:lang w:eastAsia="ja-JP"/>
        </w:rPr>
        <w:t>The operational schedule structure is shown as Table 1.</w:t>
      </w:r>
      <w:r w:rsidR="00DF30DB">
        <w:rPr>
          <w:rFonts w:eastAsia="游明朝"/>
          <w:lang w:eastAsia="ja-JP"/>
        </w:rPr>
        <w:t>2</w:t>
      </w:r>
      <w:r w:rsidR="0045068A" w:rsidRPr="008D07AF">
        <w:t xml:space="preserve">. </w:t>
      </w:r>
      <m:oMath>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t</m:t>
            </m:r>
          </m:e>
        </m:d>
      </m:oMath>
      <w:r w:rsidR="0045068A" w:rsidRPr="008D07AF">
        <w:rPr>
          <w:rFonts w:eastAsia="游明朝"/>
          <w:lang w:eastAsia="ja-JP"/>
        </w:rPr>
        <w:t xml:space="preserve"> denotes the </w:t>
      </w:r>
      <m:oMath>
        <m:r>
          <w:rPr>
            <w:rFonts w:ascii="Cambria Math" w:eastAsia="Cambria Math" w:hAnsi="Cambria Math"/>
          </w:rPr>
          <m:t>i</m:t>
        </m:r>
      </m:oMath>
      <w:r w:rsidR="0045068A" w:rsidRPr="008D07AF">
        <w:rPr>
          <w:rFonts w:eastAsia="游明朝"/>
          <w:lang w:eastAsia="ja-JP"/>
        </w:rPr>
        <w:t xml:space="preserve">-th </w:t>
      </w:r>
      <w:r w:rsidR="0045068A" w:rsidRPr="008D07AF">
        <w:t xml:space="preserve">variable schedule at time </w:t>
      </w:r>
      <m:oMath>
        <m:r>
          <w:rPr>
            <w:rFonts w:ascii="Cambria Math" w:eastAsia="Cambria Math" w:hAnsi="Cambria Math"/>
          </w:rPr>
          <m:t>t</m:t>
        </m:r>
      </m:oMath>
      <w:r w:rsidR="0045068A" w:rsidRPr="008D07AF">
        <w:t>,</w:t>
      </w:r>
      <w:r w:rsidR="0045068A" w:rsidRPr="008D07AF">
        <w:rPr>
          <w:rFonts w:eastAsia="游明朝"/>
          <w:lang w:eastAsia="ja-JP"/>
        </w:rPr>
        <w:t xml:space="preserve"> </w:t>
      </w:r>
      <m:oMath>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i</m:t>
            </m:r>
          </m:sub>
        </m:sSub>
        <m:r>
          <w:rPr>
            <w:rFonts w:ascii="Cambria Math" w:eastAsia="Cambria Math" w:hAnsi="Cambria Math"/>
          </w:rPr>
          <m:t>=(</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1</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2</m:t>
            </m:r>
          </m:e>
        </m:d>
        <m:r>
          <w:rPr>
            <w:rFonts w:ascii="Cambria Math" w:eastAsia="Cambria Math" w:hAnsi="Cambria Math"/>
          </w:rPr>
          <m:t xml:space="preserve">,…, </m:t>
        </m:r>
        <m:sSub>
          <m:sSubPr>
            <m:ctrlPr>
              <w:rPr>
                <w:rFonts w:ascii="Cambria Math" w:eastAsia="Cambria Math" w:hAnsi="Cambria Math"/>
                <w:i/>
              </w:rPr>
            </m:ctrlPr>
          </m:sSubPr>
          <m:e>
            <m:r>
              <w:rPr>
                <w:rFonts w:ascii="Cambria Math" w:eastAsia="Cambria Math" w:hAnsi="Cambria Math"/>
              </w:rPr>
              <m:t>x</m:t>
            </m:r>
          </m:e>
          <m:sub>
            <m:r>
              <w:rPr>
                <w:rFonts w:ascii="Cambria Math" w:eastAsia="Cambria Math" w:hAnsi="Cambria Math"/>
              </w:rPr>
              <m:t>i</m:t>
            </m:r>
          </m:sub>
        </m:sSub>
        <m:d>
          <m:dPr>
            <m:begChr m:val="["/>
            <m:endChr m:val="]"/>
            <m:ctrlPr>
              <w:rPr>
                <w:rFonts w:ascii="Cambria Math" w:eastAsia="Cambria Math" w:hAnsi="Cambria Math"/>
                <w:i/>
              </w:rPr>
            </m:ctrlPr>
          </m:dPr>
          <m:e>
            <m:r>
              <w:rPr>
                <w:rFonts w:ascii="Cambria Math" w:eastAsia="Cambria Math" w:hAnsi="Cambria Math"/>
              </w:rPr>
              <m:t>L</m:t>
            </m:r>
          </m:e>
        </m:d>
        <m:r>
          <w:rPr>
            <w:rFonts w:ascii="Cambria Math" w:eastAsia="游明朝" w:hAnsi="Cambria Math"/>
          </w:rPr>
          <m:t>)</m:t>
        </m:r>
      </m:oMath>
      <w:r w:rsidR="0045068A" w:rsidRPr="008D07AF">
        <w:rPr>
          <w:rFonts w:eastAsia="游明朝"/>
          <w:lang w:eastAsia="ja-JP"/>
        </w:rPr>
        <w:t xml:space="preserve"> denotes the </w:t>
      </w:r>
      <m:oMath>
        <m:r>
          <w:rPr>
            <w:rFonts w:ascii="Cambria Math" w:eastAsia="Cambria Math" w:hAnsi="Cambria Math"/>
          </w:rPr>
          <m:t>i</m:t>
        </m:r>
      </m:oMath>
      <w:r w:rsidR="0045068A" w:rsidRPr="008D07AF">
        <w:rPr>
          <w:rFonts w:eastAsia="游明朝"/>
          <w:lang w:eastAsia="ja-JP"/>
        </w:rPr>
        <w:t xml:space="preserve">-th </w:t>
      </w:r>
      <w:r w:rsidR="0045068A" w:rsidRPr="008D07AF">
        <w:t>variable schedule in all period,</w:t>
      </w:r>
      <w:r w:rsidR="0045068A" w:rsidRPr="008D07AF">
        <w:rPr>
          <w:rFonts w:eastAsia="游明朝"/>
          <w:lang w:eastAsia="ja-JP"/>
        </w:rPr>
        <w:t xml:space="preserve"> </w:t>
      </w:r>
      <m:oMath>
        <m:r>
          <w:rPr>
            <w:rFonts w:ascii="Cambria Math" w:eastAsia="Cambria Math" w:hAnsi="Cambria Math"/>
          </w:rPr>
          <m:t>X</m:t>
        </m:r>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1</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2</m:t>
            </m:r>
          </m:sub>
        </m:sSub>
        <m:r>
          <w:rPr>
            <w:rFonts w:ascii="Cambria Math" w:eastAsia="游明朝" w:hAnsi="Cambria Math"/>
          </w:rPr>
          <m:t>,…,</m:t>
        </m:r>
        <m:sSub>
          <m:sSubPr>
            <m:ctrlPr>
              <w:rPr>
                <w:rFonts w:ascii="Cambria Math" w:eastAsia="Cambria Math" w:hAnsi="Cambria Math"/>
                <w:i/>
              </w:rPr>
            </m:ctrlPr>
          </m:sSubPr>
          <m:e>
            <m:r>
              <m:rPr>
                <m:sty m:val="bi"/>
              </m:rPr>
              <w:rPr>
                <w:rFonts w:ascii="Cambria Math" w:eastAsia="Cambria Math" w:hAnsi="Cambria Math"/>
              </w:rPr>
              <m:t>x</m:t>
            </m:r>
          </m:e>
          <m:sub>
            <m:r>
              <w:rPr>
                <w:rFonts w:ascii="Cambria Math" w:eastAsia="Cambria Math" w:hAnsi="Cambria Math"/>
              </w:rPr>
              <m:t>n</m:t>
            </m:r>
          </m:sub>
        </m:sSub>
        <m:r>
          <w:rPr>
            <w:rFonts w:ascii="Cambria Math" w:eastAsia="游明朝" w:hAnsi="Cambria Math"/>
          </w:rPr>
          <m:t>)</m:t>
        </m:r>
      </m:oMath>
      <w:r w:rsidR="0045068A" w:rsidRPr="008D07AF">
        <w:rPr>
          <w:rFonts w:eastAsia="游明朝"/>
          <w:lang w:eastAsia="ja-JP"/>
        </w:rPr>
        <w:t xml:space="preserve"> denotes all variables schedule in all period, </w:t>
      </w:r>
      <m:oMath>
        <m:r>
          <w:rPr>
            <w:rFonts w:ascii="Cambria Math" w:eastAsia="Cambria Math" w:hAnsi="Cambria Math"/>
          </w:rPr>
          <m:t>L</m:t>
        </m:r>
      </m:oMath>
      <w:r w:rsidR="0045068A" w:rsidRPr="008D07AF">
        <w:t xml:space="preserve"> denotes the length (step size) of the optimization period, and </w:t>
      </w:r>
      <m:oMath>
        <m:r>
          <w:rPr>
            <w:rFonts w:ascii="Cambria Math" w:eastAsia="Cambria Math" w:hAnsi="Cambria Math"/>
          </w:rPr>
          <m:t>n</m:t>
        </m:r>
      </m:oMath>
      <w:r w:rsidR="0045068A" w:rsidRPr="008D07AF">
        <w:t xml:space="preserve"> denotes the number of variables, respectively. </w:t>
      </w:r>
      <w:r w:rsidR="0045068A" w:rsidRPr="008D07AF">
        <w:rPr>
          <w:rFonts w:eastAsia="游明朝"/>
          <w:lang w:eastAsia="ja-JP"/>
        </w:rPr>
        <w:t xml:space="preserve">For example, if the optimization period is 1 week of 30 minutes time interval data (e.g., 0:30, 1:00. 1:30, 2:00, …), we can estimate </w:t>
      </w:r>
      <m:oMath>
        <m:r>
          <w:rPr>
            <w:rFonts w:ascii="Cambria Math" w:eastAsia="游明朝" w:hAnsi="Cambria Math"/>
          </w:rPr>
          <m:t>L=(60[</m:t>
        </m:r>
        <m:r>
          <m:rPr>
            <m:sty m:val="p"/>
          </m:rPr>
          <w:rPr>
            <w:rFonts w:ascii="Cambria Math" w:eastAsia="游明朝" w:hAnsi="Cambria Math"/>
          </w:rPr>
          <m:t>minutes</m:t>
        </m:r>
        <m:r>
          <w:rPr>
            <w:rFonts w:ascii="Cambria Math" w:eastAsia="游明朝" w:hAnsi="Cambria Math"/>
          </w:rPr>
          <m:t>]/30)×24[</m:t>
        </m:r>
        <m:r>
          <m:rPr>
            <m:sty m:val="p"/>
          </m:rPr>
          <w:rPr>
            <w:rFonts w:ascii="Cambria Math" w:eastAsia="游明朝" w:hAnsi="Cambria Math"/>
          </w:rPr>
          <m:t>hours</m:t>
        </m:r>
        <m:r>
          <w:rPr>
            <w:rFonts w:ascii="Cambria Math" w:eastAsia="游明朝" w:hAnsi="Cambria Math"/>
          </w:rPr>
          <m:t>]×7[</m:t>
        </m:r>
        <m:r>
          <m:rPr>
            <m:sty m:val="p"/>
          </m:rPr>
          <w:rPr>
            <w:rFonts w:ascii="Cambria Math" w:eastAsia="游明朝" w:hAnsi="Cambria Math"/>
          </w:rPr>
          <m:t>days</m:t>
        </m:r>
        <m:r>
          <w:rPr>
            <w:rFonts w:ascii="Cambria Math" w:eastAsia="游明朝" w:hAnsi="Cambria Math"/>
          </w:rPr>
          <m:t>]=336</m:t>
        </m:r>
      </m:oMath>
      <w:r w:rsidR="0045068A" w:rsidRPr="008D07AF">
        <w:rPr>
          <w:rFonts w:eastAsia="游明朝"/>
          <w:lang w:eastAsia="ja-JP"/>
        </w:rPr>
        <w:t xml:space="preserve"> step.</w:t>
      </w:r>
    </w:p>
    <w:p w14:paraId="283A5C15" w14:textId="4A7961B4" w:rsidR="00826E63" w:rsidRPr="008D07AF" w:rsidRDefault="002621BF" w:rsidP="00925D49">
      <w:pPr>
        <w:spacing w:before="120" w:after="0"/>
        <w:rPr>
          <w:rFonts w:eastAsia="游明朝"/>
          <w:lang w:eastAsia="ja-JP"/>
        </w:rPr>
      </w:pPr>
      <w:r>
        <w:rPr>
          <w:rFonts w:eastAsia="游明朝" w:hint="eastAsia"/>
          <w:lang w:eastAsia="ja-JP"/>
        </w:rPr>
        <w:t>T</w:t>
      </w:r>
      <w:r>
        <w:rPr>
          <w:rFonts w:eastAsia="游明朝"/>
          <w:lang w:eastAsia="ja-JP"/>
        </w:rPr>
        <w:t xml:space="preserve">he objective function is sum of the </w:t>
      </w:r>
      <w:r w:rsidRPr="008D07AF">
        <w:rPr>
          <w:rFonts w:eastAsia="游明朝"/>
          <w:iCs/>
          <w:lang w:eastAsia="ja-JP"/>
        </w:rPr>
        <w:t>threshold inhibitor usage</w:t>
      </w:r>
      <w:r>
        <w:rPr>
          <w:rFonts w:eastAsia="游明朝"/>
          <w:iCs/>
          <w:lang w:eastAsia="ja-JP"/>
        </w:rPr>
        <w:t xml:space="preserve"> and </w:t>
      </w:r>
      <w:r w:rsidRPr="008D07AF">
        <w:rPr>
          <w:rFonts w:eastAsia="游明朝"/>
          <w:iCs/>
          <w:lang w:eastAsia="ja-JP"/>
        </w:rPr>
        <w:t>sulfuric acid usage</w:t>
      </w:r>
      <w:r>
        <w:rPr>
          <w:rFonts w:eastAsia="游明朝"/>
          <w:iCs/>
          <w:lang w:eastAsia="ja-JP"/>
        </w:rPr>
        <w:t xml:space="preserve"> during the optimization period.</w:t>
      </w:r>
      <w:r w:rsidR="004B14A7">
        <w:rPr>
          <w:rFonts w:eastAsia="游明朝" w:hint="eastAsia"/>
          <w:lang w:eastAsia="ja-JP"/>
        </w:rPr>
        <w:t xml:space="preserve"> </w:t>
      </w:r>
      <w:r w:rsidR="00826E63">
        <w:rPr>
          <w:rFonts w:eastAsia="游明朝" w:hint="eastAsia"/>
          <w:lang w:eastAsia="ja-JP"/>
        </w:rPr>
        <w:t xml:space="preserve">The </w:t>
      </w:r>
      <w:r w:rsidR="00826E63">
        <w:rPr>
          <w:rFonts w:eastAsia="游明朝"/>
          <w:lang w:eastAsia="ja-JP"/>
        </w:rPr>
        <w:t>c</w:t>
      </w:r>
      <w:r w:rsidRPr="008D07AF">
        <w:rPr>
          <w:rFonts w:eastAsia="游明朝"/>
          <w:lang w:eastAsia="ja-JP"/>
        </w:rPr>
        <w:t xml:space="preserve">onstraint conditions are </w:t>
      </w:r>
      <w:r>
        <w:rPr>
          <w:rFonts w:eastAsia="游明朝"/>
          <w:lang w:eastAsia="ja-JP"/>
        </w:rPr>
        <w:t xml:space="preserve">given by </w:t>
      </w:r>
      <w:r w:rsidR="00826E63" w:rsidRPr="008D07AF">
        <w:rPr>
          <w:rFonts w:eastAsia="游明朝"/>
          <w:lang w:eastAsia="ja-JP"/>
        </w:rPr>
        <w:t xml:space="preserve">lower </w:t>
      </w:r>
      <w:r w:rsidR="00826E63">
        <w:rPr>
          <w:rFonts w:eastAsia="游明朝"/>
          <w:lang w:eastAsia="ja-JP"/>
        </w:rPr>
        <w:t>and</w:t>
      </w:r>
      <w:r w:rsidR="00826E63" w:rsidRPr="008D07AF">
        <w:rPr>
          <w:rFonts w:eastAsia="游明朝"/>
          <w:lang w:eastAsia="ja-JP"/>
        </w:rPr>
        <w:t xml:space="preserve"> upper limit</w:t>
      </w:r>
      <w:r w:rsidR="00826E63">
        <w:rPr>
          <w:rFonts w:eastAsia="游明朝"/>
          <w:lang w:eastAsia="ja-JP"/>
        </w:rPr>
        <w:t xml:space="preserve">, and </w:t>
      </w:r>
      <w:r w:rsidR="00826E63" w:rsidRPr="008D07AF">
        <w:rPr>
          <w:rFonts w:eastAsia="游明朝"/>
          <w:lang w:eastAsia="ja-JP"/>
        </w:rPr>
        <w:t xml:space="preserve">water quality standards limit based on Logarithmic Reduction Value </w:t>
      </w:r>
      <w:r w:rsidR="00826E63">
        <w:rPr>
          <w:rFonts w:eastAsia="游明朝"/>
          <w:lang w:eastAsia="ja-JP"/>
        </w:rPr>
        <w:t>(</w:t>
      </w:r>
      <w:r w:rsidR="00826E63" w:rsidRPr="008D07AF">
        <w:rPr>
          <w:rFonts w:eastAsia="游明朝"/>
          <w:lang w:eastAsia="ja-JP"/>
        </w:rPr>
        <w:t>LRV</w:t>
      </w:r>
      <w:r w:rsidR="00826E63">
        <w:rPr>
          <w:rFonts w:eastAsia="游明朝"/>
          <w:lang w:eastAsia="ja-JP"/>
        </w:rPr>
        <w:t xml:space="preserve">). </w:t>
      </w:r>
      <w:r w:rsidR="005C6E3F">
        <w:rPr>
          <w:rFonts w:eastAsia="游明朝"/>
          <w:lang w:eastAsia="ja-JP"/>
        </w:rPr>
        <w:t>Table 1.3 shows o</w:t>
      </w:r>
      <w:r w:rsidR="00826E63" w:rsidRPr="00826E63">
        <w:rPr>
          <w:rFonts w:eastAsia="游明朝"/>
          <w:lang w:eastAsia="ja-JP"/>
        </w:rPr>
        <w:t>nly the major constraints.</w:t>
      </w:r>
      <w:r w:rsidR="005C6E3F">
        <w:rPr>
          <w:rFonts w:eastAsia="游明朝"/>
          <w:lang w:eastAsia="ja-JP"/>
        </w:rPr>
        <w:t xml:space="preserve"> </w:t>
      </w:r>
      <w:r w:rsidR="005C6E3F" w:rsidRPr="008D07AF">
        <w:rPr>
          <w:rFonts w:eastAsia="游明朝"/>
          <w:lang w:eastAsia="ja-JP"/>
        </w:rPr>
        <w:t>LRV</w:t>
      </w:r>
      <w:r w:rsidR="005C6E3F">
        <w:rPr>
          <w:rFonts w:eastAsia="游明朝"/>
          <w:lang w:eastAsia="ja-JP"/>
        </w:rPr>
        <w:t xml:space="preserve">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826E63" w:rsidRPr="008D07AF">
        <w:rPr>
          <w:rFonts w:eastAsia="游明朝"/>
          <w:lang w:eastAsia="ja-JP"/>
        </w:rPr>
        <w:t xml:space="preserve"> of water quality data </w:t>
      </w:r>
      <m:oMath>
        <m:r>
          <w:rPr>
            <w:rFonts w:ascii="Cambria Math" w:eastAsia="游明朝" w:hAnsi="Cambria Math"/>
          </w:rPr>
          <m:t>X</m:t>
        </m:r>
      </m:oMath>
      <w:r w:rsidR="00826E63" w:rsidRPr="008D07AF">
        <w:rPr>
          <w:rFonts w:eastAsia="游明朝"/>
          <w:lang w:eastAsia="ja-JP"/>
        </w:rPr>
        <w:t xml:space="preserve"> (e.g., electric conductivity and TOC) as follows: </w:t>
      </w:r>
    </w:p>
    <w:p w14:paraId="61EB4C12" w14:textId="6889386A" w:rsidR="00826E63" w:rsidRPr="008D07AF" w:rsidRDefault="006321AF" w:rsidP="00826E63">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m:t>
                          </m:r>
                          <m:r>
                            <w:rPr>
                              <w:rFonts w:ascii="Cambria Math" w:eastAsia="Cambria Math" w:hAnsi="Cambria Math"/>
                            </w:rPr>
                            <m:t>t</m:t>
                          </m:r>
                          <m:r>
                            <w:rPr>
                              <w:rFonts w:ascii="Cambria Math" w:eastAsia="Cambria Math" w:hAnsi="Cambria Math"/>
                            </w:rPr>
                            <m: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m:t>
                          </m:r>
                          <m:r>
                            <w:rPr>
                              <w:rFonts w:ascii="Cambria Math" w:eastAsia="Cambria Math" w:hAnsi="Cambria Math"/>
                            </w:rPr>
                            <m:t>t</m:t>
                          </m:r>
                          <m:r>
                            <w:rPr>
                              <w:rFonts w:ascii="Cambria Math" w:eastAsia="Cambria Math" w:hAnsi="Cambria Math"/>
                            </w:rPr>
                            <m:t>]</m:t>
                          </m:r>
                        </m:den>
                      </m:f>
                    </m:e>
                  </m:d>
                  <m:ctrlPr>
                    <w:rPr>
                      <w:rFonts w:ascii="Cambria Math" w:eastAsia="Cambria Math" w:hAnsi="Cambria Math"/>
                      <w:i/>
                    </w:rPr>
                  </m:ctrlPr>
                </m:e>
              </m:func>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1.1</m:t>
                  </m:r>
                </m:e>
              </m:d>
              <m:ctrlPr>
                <w:rPr>
                  <w:rFonts w:ascii="Cambria Math" w:eastAsia="Cambria Math" w:hAnsi="Cambria Math"/>
                  <w:i/>
                  <w:iCs/>
                </w:rPr>
              </m:ctrlPr>
            </m:e>
          </m:eqArr>
        </m:oMath>
      </m:oMathPara>
    </w:p>
    <w:p w14:paraId="613F950E" w14:textId="33748BA9" w:rsidR="002621BF" w:rsidRPr="004B14A7" w:rsidRDefault="00826E63" w:rsidP="006457D2">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8D07AF">
        <w:rPr>
          <w:rFonts w:eastAsia="游明朝"/>
          <w:lang w:eastAsia="ja-JP"/>
        </w:rPr>
        <w:t xml:space="preserve"> denotes feed quality data </w:t>
      </w:r>
      <m:oMath>
        <m:r>
          <w:rPr>
            <w:rFonts w:ascii="Cambria Math" w:eastAsia="Cambria Math" w:hAnsi="Cambria Math"/>
          </w:rPr>
          <m:t>X</m:t>
        </m:r>
      </m:oMath>
      <w:r w:rsidRPr="008D07AF">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8D07AF">
        <w:rPr>
          <w:rFonts w:eastAsia="游明朝"/>
          <w:lang w:eastAsia="ja-JP"/>
        </w:rPr>
        <w:t xml:space="preserve"> denotes permeate quality data </w:t>
      </w:r>
      <m:oMath>
        <m:r>
          <w:rPr>
            <w:rFonts w:ascii="Cambria Math" w:eastAsia="Cambria Math" w:hAnsi="Cambria Math"/>
          </w:rPr>
          <m:t>X</m:t>
        </m:r>
      </m:oMath>
      <w:r w:rsidRPr="008D07AF">
        <w:rPr>
          <w:rFonts w:eastAsia="游明朝"/>
          <w:lang w:eastAsia="ja-JP"/>
        </w:rPr>
        <w:t xml:space="preserve"> at each stage.</w:t>
      </w:r>
      <w:r w:rsidR="004B14A7">
        <w:rPr>
          <w:rFonts w:eastAsia="游明朝" w:hint="eastAsia"/>
          <w:lang w:eastAsia="ja-JP"/>
        </w:rPr>
        <w:t xml:space="preserve"> </w:t>
      </w:r>
      <w:r>
        <w:rPr>
          <w:rFonts w:eastAsia="游明朝"/>
          <w:lang w:eastAsia="ja-JP"/>
        </w:rPr>
        <w:t>The detail of the problem formulation is provided as “</w:t>
      </w:r>
      <w:r w:rsidRPr="008D07AF">
        <w:rPr>
          <w:rFonts w:eastAsia="游明朝"/>
          <w:lang w:eastAsia="ja-JP"/>
        </w:rPr>
        <w:t>Additional Materials A</w:t>
      </w:r>
      <w:r w:rsidR="0015023F">
        <w:rPr>
          <w:rFonts w:eastAsia="游明朝"/>
          <w:lang w:eastAsia="ja-JP"/>
        </w:rPr>
        <w:t>2</w:t>
      </w:r>
      <w:r>
        <w:rPr>
          <w:rFonts w:eastAsia="游明朝"/>
          <w:lang w:eastAsia="ja-JP"/>
        </w:rPr>
        <w:t>” at the end of this report</w:t>
      </w:r>
      <w:r w:rsidRPr="008D07AF">
        <w:rPr>
          <w:rFonts w:eastAsia="游明朝"/>
          <w:lang w:eastAsia="ja-JP"/>
        </w:rPr>
        <w:t>.</w:t>
      </w:r>
    </w:p>
    <w:p w14:paraId="5A92FB88" w14:textId="5DB0DDEB" w:rsidR="004B14A7" w:rsidRPr="008D07AF" w:rsidRDefault="004B14A7" w:rsidP="004B14A7">
      <w:pPr>
        <w:spacing w:before="120" w:after="0"/>
        <w:rPr>
          <w:rFonts w:eastAsia="游明朝"/>
          <w:lang w:eastAsia="ja-JP"/>
        </w:rPr>
      </w:pPr>
      <w:r w:rsidRPr="008D07AF">
        <w:rPr>
          <w:rFonts w:eastAsia="游明朝"/>
          <w:lang w:eastAsia="ja-JP"/>
        </w:rPr>
        <w:t xml:space="preserve">The scale of the above problem can be roughly estimated such as number of total optimization variables </w:t>
      </w:r>
      <m:oMath>
        <m:r>
          <w:rPr>
            <w:rFonts w:ascii="Cambria Math" w:eastAsia="游明朝" w:hAnsi="Cambria Math"/>
          </w:rPr>
          <m:t>N=2L</m:t>
        </m:r>
      </m:oMath>
      <w:r w:rsidRPr="008D07AF">
        <w:rPr>
          <w:rFonts w:eastAsia="游明朝"/>
          <w:lang w:eastAsia="ja-JP"/>
        </w:rPr>
        <w:t xml:space="preserve"> and number of total constraints </w:t>
      </w:r>
      <m:oMath>
        <m:r>
          <w:rPr>
            <w:rFonts w:ascii="Cambria Math" w:eastAsia="游明朝" w:hAnsi="Cambria Math"/>
          </w:rPr>
          <m:t>K=12L-2</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L=(60/30)×24×7=336</m:t>
        </m:r>
      </m:oMath>
      <w:r w:rsidRPr="008D07AF">
        <w:rPr>
          <w:rFonts w:eastAsia="游明朝"/>
          <w:lang w:eastAsia="ja-JP"/>
        </w:rPr>
        <w:t xml:space="preserve"> steps, </w:t>
      </w:r>
      <m:oMath>
        <m:r>
          <w:rPr>
            <w:rFonts w:ascii="Cambria Math" w:eastAsia="游明朝" w:hAnsi="Cambria Math"/>
          </w:rPr>
          <m:t>N=2×336=672</m:t>
        </m:r>
      </m:oMath>
      <w:r w:rsidRPr="008D07AF">
        <w:rPr>
          <w:rFonts w:eastAsia="游明朝"/>
          <w:lang w:eastAsia="ja-JP"/>
        </w:rPr>
        <w:t xml:space="preserve">, and </w:t>
      </w:r>
      <m:oMath>
        <m:r>
          <w:rPr>
            <w:rFonts w:ascii="Cambria Math" w:eastAsia="游明朝" w:hAnsi="Cambria Math"/>
          </w:rPr>
          <m:t>K=12×336-2=4030</m:t>
        </m:r>
      </m:oMath>
      <w:r w:rsidRPr="008D07AF">
        <w:rPr>
          <w:rFonts w:eastAsia="游明朝"/>
          <w:lang w:eastAsia="ja-JP"/>
        </w:rPr>
        <w:t>.</w:t>
      </w:r>
    </w:p>
    <w:p w14:paraId="5B3CFD7D" w14:textId="56A08202" w:rsidR="004B14A7" w:rsidRPr="004B14A7" w:rsidRDefault="004B14A7" w:rsidP="006457D2">
      <w:pPr>
        <w:spacing w:before="120" w:after="0"/>
        <w:rPr>
          <w:rFonts w:eastAsia="游明朝"/>
          <w:b/>
          <w:bCs/>
          <w:lang w:eastAsia="ja-JP"/>
        </w:rPr>
      </w:pPr>
    </w:p>
    <w:p w14:paraId="2821A66B" w14:textId="002AE339" w:rsidR="00826E63" w:rsidRPr="004B14A7" w:rsidRDefault="004B14A7" w:rsidP="006457D2">
      <w:pPr>
        <w:spacing w:before="120" w:after="0"/>
        <w:rPr>
          <w:rFonts w:eastAsia="游明朝"/>
          <w:b/>
          <w:bCs/>
          <w:lang w:eastAsia="ja-JP"/>
        </w:rPr>
      </w:pPr>
      <w:r w:rsidRPr="008D07AF">
        <w:rPr>
          <w:noProof/>
        </w:rPr>
        <mc:AlternateContent>
          <mc:Choice Requires="wps">
            <w:drawing>
              <wp:anchor distT="45720" distB="45720" distL="114300" distR="114300" simplePos="0" relativeHeight="251920384" behindDoc="0" locked="0" layoutInCell="1" allowOverlap="1" wp14:anchorId="1C7E4717" wp14:editId="107C0079">
                <wp:simplePos x="0" y="0"/>
                <wp:positionH relativeFrom="column">
                  <wp:posOffset>-21723</wp:posOffset>
                </wp:positionH>
                <wp:positionV relativeFrom="paragraph">
                  <wp:posOffset>36520</wp:posOffset>
                </wp:positionV>
                <wp:extent cx="5931535" cy="3891280"/>
                <wp:effectExtent l="0" t="0" r="0" b="0"/>
                <wp:wrapTopAndBottom/>
                <wp:docPr id="2058712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891280"/>
                        </a:xfrm>
                        <a:prstGeom prst="rect">
                          <a:avLst/>
                        </a:prstGeom>
                        <a:solidFill>
                          <a:srgbClr val="FFFFFF"/>
                        </a:solidFill>
                        <a:ln w="9525">
                          <a:noFill/>
                          <a:miter lim="800000"/>
                          <a:headEnd/>
                          <a:tailEnd/>
                        </a:ln>
                      </wps:spPr>
                      <wps:txbx>
                        <w:txbxContent>
                          <w:p w14:paraId="3E88C6CF" w14:textId="2C091464" w:rsidR="0045068A" w:rsidRPr="00024738" w:rsidRDefault="0045068A" w:rsidP="0045068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DF30DB">
                              <w:rPr>
                                <w:b/>
                                <w:bCs/>
                                <w:lang w:eastAsia="ja-JP"/>
                              </w:rPr>
                              <w:t>2</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45068A" w:rsidRPr="009031A6" w14:paraId="11B8B62B"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203FD788" w14:textId="77777777" w:rsidR="0045068A" w:rsidRPr="009031A6" w:rsidRDefault="0045068A"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4C3C3833" w14:textId="77777777" w:rsidR="0045068A" w:rsidRPr="002E5109" w:rsidRDefault="006321AF"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3D44D46B" w14:textId="77777777" w:rsidR="0045068A" w:rsidRPr="002E5109" w:rsidRDefault="006321AF"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1495E930" w14:textId="77777777" w:rsidR="0045068A" w:rsidRPr="002E5109" w:rsidRDefault="0045068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561F8185" w14:textId="77777777" w:rsidR="0045068A" w:rsidRPr="002E5109" w:rsidRDefault="006321AF"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r>
                            <w:tr w:rsidR="0045068A" w:rsidRPr="009031A6" w14:paraId="3E3A0C37"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63143D8"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4A676" w14:textId="77777777" w:rsidR="0045068A" w:rsidRPr="00064AE1" w:rsidRDefault="006321AF"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72D368" w14:textId="77777777" w:rsidR="0045068A" w:rsidRPr="00064AE1" w:rsidRDefault="006321AF"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25351E"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38ECB" w14:textId="77777777" w:rsidR="0045068A" w:rsidRPr="00064AE1" w:rsidRDefault="006321AF"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45068A" w:rsidRPr="009031A6" w14:paraId="666C7E22"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3F3673B"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CC26B0"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F50921"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6BECA3" w14:textId="77777777" w:rsidR="0045068A" w:rsidRPr="00064AE1" w:rsidRDefault="0045068A"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20527"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45068A" w:rsidRPr="009031A6" w14:paraId="3EA2A967"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B2FDDCD"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D008E"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FD75"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A6258"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BB8F1"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45068A" w:rsidRPr="009031A6" w14:paraId="5ADD708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49A293"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EE7FD4"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AA91C0"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A65EC2" w14:textId="77777777" w:rsidR="0045068A" w:rsidRPr="00064AE1" w:rsidRDefault="0045068A"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E0833"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r>
                            <w:tr w:rsidR="00826E63" w:rsidRPr="009031A6" w14:paraId="7F82C459"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5DD70C4" w14:textId="77777777" w:rsidR="00826E63" w:rsidRDefault="00826E63" w:rsidP="00064AE1">
                                  <w:pPr>
                                    <w:pStyle w:val="a4"/>
                                    <w:snapToGrid/>
                                    <w:spacing w:before="120" w:after="0"/>
                                    <w:ind w:left="0"/>
                                    <w:jc w:val="center"/>
                                    <w:rPr>
                                      <w:rStyle w:val="20"/>
                                      <w:rFonts w:eastAsia="Calibri"/>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E0A6"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62B28"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5251C3"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174A1C"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r>
                          </w:tbl>
                          <w:p w14:paraId="6269EB6A" w14:textId="77777777" w:rsidR="005C6E3F" w:rsidRDefault="005C6E3F" w:rsidP="00826E63">
                            <w:pPr>
                              <w:pStyle w:val="a4"/>
                              <w:spacing w:before="120" w:after="0"/>
                              <w:ind w:left="0"/>
                              <w:jc w:val="center"/>
                              <w:rPr>
                                <w:b/>
                                <w:bCs/>
                                <w:lang w:eastAsia="ja-JP"/>
                              </w:rPr>
                            </w:pPr>
                          </w:p>
                          <w:p w14:paraId="567B31F0" w14:textId="58341DD9" w:rsidR="00826E63" w:rsidRPr="00024738" w:rsidRDefault="00826E63" w:rsidP="00826E63">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.3</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5C6E3F" w:rsidRPr="009031A6" w14:paraId="53509E11"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7F16D69C" w14:textId="47556C8C" w:rsidR="005C6E3F" w:rsidRPr="00745EA8" w:rsidRDefault="005C6E3F" w:rsidP="00826E63">
                                  <w:pPr>
                                    <w:pStyle w:val="a4"/>
                                    <w:snapToGrid/>
                                    <w:spacing w:before="120" w:after="0"/>
                                    <w:ind w:left="0"/>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4F5EF9AF" w14:textId="11EAB394"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2A341BF4" w14:textId="4CD62BE6"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2C212E18" w14:textId="69187B64"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5C6E3F" w:rsidRPr="009031A6" w14:paraId="210D2162"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F4D908" w14:textId="4D93E215"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50279D" w14:textId="6CB5FAE7"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6C618" w14:textId="099D9455"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1</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5A7DC8" w14:textId="00AB9246"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9</w:t>
                                  </w:r>
                                  <w:r w:rsidRPr="00243AAB">
                                    <w:rPr>
                                      <w:rStyle w:val="20"/>
                                      <w:b w:val="0"/>
                                      <w:noProof/>
                                      <w:lang w:eastAsia="ja-JP"/>
                                    </w:rPr>
                                    <w:t>5</w:t>
                                  </w:r>
                                </w:p>
                              </w:tc>
                            </w:tr>
                            <w:tr w:rsidR="005C6E3F" w:rsidRPr="009031A6" w14:paraId="39A6E86F"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B168E" w14:textId="707AAFAD"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785EA" w14:textId="46707094"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8D2246" w14:textId="070CAEB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68A55A" w14:textId="7039340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00</w:t>
                                  </w:r>
                                </w:p>
                              </w:tc>
                            </w:tr>
                            <w:tr w:rsidR="005C6E3F" w:rsidRPr="009031A6" w14:paraId="4F0808BA"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5A075B" w14:textId="33DEA4C9"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F0A544" w14:textId="0B8EDF18"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92FC2" w14:textId="21618FF6"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0A0F80" w14:textId="2AAC071A"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5C6E3F" w:rsidRPr="009031A6" w14:paraId="2FCC3C0E"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D95EBB" w14:textId="3E4C2431"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B17AE1" w14:textId="182DCF9D"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p</w:t>
                                  </w:r>
                                  <w:r w:rsidRPr="00243AAB">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141A28" w14:textId="249930E3"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3C426E" w14:textId="2D002135"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r w:rsidRPr="00243AAB">
                                    <w:rPr>
                                      <w:rStyle w:val="20"/>
                                      <w:b w:val="0"/>
                                      <w:noProof/>
                                      <w:lang w:eastAsia="ja-JP"/>
                                    </w:rPr>
                                    <w:t>.15</w:t>
                                  </w:r>
                                </w:p>
                              </w:tc>
                            </w:tr>
                            <w:tr w:rsidR="005C6E3F" w:rsidRPr="009031A6" w14:paraId="51ABCE82"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42F204" w14:textId="18B825D7"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1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AE005" w14:textId="0CF079E8"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B48C3" w14:textId="011FCA41"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1</w:t>
                                  </w:r>
                                  <w:r w:rsidRPr="00243AAB">
                                    <w:rPr>
                                      <w:rStyle w:val="20"/>
                                      <w:b w:val="0"/>
                                      <w:noProof/>
                                      <w:lang w:eastAsia="ja-JP"/>
                                    </w:rPr>
                                    <w:t>.5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33B5A" w14:textId="280BD983" w:rsidR="005C6E3F" w:rsidRPr="00243AAB" w:rsidRDefault="005C6E3F"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5C6E3F" w:rsidRPr="009031A6" w14:paraId="15684F09"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B702BD" w14:textId="30B09AC8"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2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F0C6F4" w14:textId="44D9A41C"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0D64A0" w14:textId="140B9FAD"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D9FA69" w14:textId="606D296A" w:rsidR="005C6E3F" w:rsidRPr="00243AAB" w:rsidRDefault="005C6E3F"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2</w:t>
                                  </w:r>
                                  <w:r w:rsidRPr="00243AAB">
                                    <w:rPr>
                                      <w:rStyle w:val="20"/>
                                      <w:b w:val="0"/>
                                      <w:noProof/>
                                      <w:lang w:eastAsia="ja-JP"/>
                                    </w:rPr>
                                    <w:t>.3</w:t>
                                  </w:r>
                                </w:p>
                              </w:tc>
                            </w:tr>
                            <w:tr w:rsidR="005C6E3F" w:rsidRPr="009031A6" w14:paraId="0BC1C06A"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A44175" w14:textId="531BDD03"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3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6FFC6B" w14:textId="683F1F4F"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3389B0" w14:textId="114C14FB"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5DF3B" w14:textId="63FCBE2C" w:rsidR="005C6E3F" w:rsidRPr="00243AAB" w:rsidRDefault="005C6E3F"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5C6E3F" w:rsidRPr="009031A6" w14:paraId="41B335D2"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FE7006" w14:textId="1F790714"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C5F02" w14:textId="359F994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5BED8" w14:textId="0EEA56AA"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274C9F" w14:textId="177B0FBD" w:rsidR="005C6E3F" w:rsidRPr="00243AAB" w:rsidRDefault="005C6E3F"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2.5</w:t>
                                  </w:r>
                                </w:p>
                              </w:tc>
                            </w:tr>
                          </w:tbl>
                          <w:p w14:paraId="7C33E43B" w14:textId="77777777" w:rsidR="0045068A" w:rsidRPr="00064AE1" w:rsidRDefault="0045068A" w:rsidP="0045068A">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E4717" id="_x0000_s1029" type="#_x0000_t202" style="position:absolute;margin-left:-1.7pt;margin-top:2.9pt;width:467.05pt;height:306.4pt;z-index:251920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" stroked="f">
                <v:textbox>
                  <w:txbxContent>
                    <w:p w14:paraId="3E88C6CF" w14:textId="2C091464" w:rsidR="0045068A" w:rsidRPr="00024738" w:rsidRDefault="0045068A" w:rsidP="0045068A">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DF30DB">
                        <w:rPr>
                          <w:b/>
                          <w:bCs/>
                          <w:lang w:eastAsia="ja-JP"/>
                        </w:rPr>
                        <w:t>2</w:t>
                      </w:r>
                      <w:r w:rsidRPr="00105B69">
                        <w:rPr>
                          <w:b/>
                          <w:bCs/>
                          <w:lang w:eastAsia="ja-JP"/>
                        </w:rPr>
                        <w:t>:</w:t>
                      </w:r>
                      <w:r>
                        <w:rPr>
                          <w:b/>
                          <w:bCs/>
                          <w:lang w:eastAsia="ja-JP"/>
                        </w:rPr>
                        <w:t xml:space="preserve"> Operational Schedule Structure</w:t>
                      </w:r>
                    </w:p>
                    <w:tbl>
                      <w:tblPr>
                        <w:tblStyle w:val="4-1"/>
                        <w:tblW w:w="8505" w:type="dxa"/>
                        <w:jc w:val="center"/>
                        <w:tblLayout w:type="fixed"/>
                        <w:tblLook w:val="04A0" w:firstRow="1" w:lastRow="0" w:firstColumn="1" w:lastColumn="0" w:noHBand="0" w:noVBand="1"/>
                      </w:tblPr>
                      <w:tblGrid>
                        <w:gridCol w:w="1701"/>
                        <w:gridCol w:w="1701"/>
                        <w:gridCol w:w="1701"/>
                        <w:gridCol w:w="1701"/>
                        <w:gridCol w:w="1701"/>
                      </w:tblGrid>
                      <w:tr w:rsidR="0045068A" w:rsidRPr="009031A6" w14:paraId="11B8B62B" w14:textId="77777777" w:rsidTr="009031A6">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l2br w:val="single" w:sz="4" w:space="0" w:color="auto"/>
                            </w:tcBorders>
                          </w:tcPr>
                          <w:p w14:paraId="203FD788" w14:textId="77777777" w:rsidR="0045068A" w:rsidRPr="009031A6" w:rsidRDefault="0045068A" w:rsidP="009031A6">
                            <w:pPr>
                              <w:pStyle w:val="a4"/>
                              <w:snapToGrid/>
                              <w:spacing w:before="120" w:after="0"/>
                              <w:ind w:left="0"/>
                              <w:jc w:val="center"/>
                              <w:rPr>
                                <w:rStyle w:val="20"/>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tcPr>
                          <w:p w14:paraId="4C3C3833" w14:textId="77777777" w:rsidR="0045068A" w:rsidRPr="002E5109" w:rsidRDefault="006321AF"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1</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3D44D46B" w14:textId="77777777" w:rsidR="0045068A" w:rsidRPr="002E5109" w:rsidRDefault="006321AF"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2</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1495E930" w14:textId="77777777" w:rsidR="0045068A" w:rsidRPr="002E5109" w:rsidRDefault="0045068A"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tcPr>
                          <w:p w14:paraId="561F8185" w14:textId="77777777" w:rsidR="0045068A" w:rsidRPr="002E5109" w:rsidRDefault="006321AF"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sz w:val="22"/>
                                <w:szCs w:val="22"/>
                                <w:lang w:eastAsia="ja-JP"/>
                              </w:rPr>
                            </w:pPr>
                            <m:oMathPara>
                              <m:oMath>
                                <m:sSub>
                                  <m:sSubPr>
                                    <m:ctrlPr>
                                      <w:rPr>
                                        <w:rStyle w:val="20"/>
                                        <w:rFonts w:ascii="Cambria Math" w:hAnsi="Cambria Math"/>
                                        <w:b/>
                                        <w:bCs/>
                                        <w:i/>
                                        <w:noProof/>
                                        <w:color w:val="FFFFFF" w:themeColor="background1"/>
                                        <w:sz w:val="22"/>
                                        <w:szCs w:val="22"/>
                                        <w:lang w:eastAsia="ja-JP"/>
                                      </w:rPr>
                                    </m:ctrlPr>
                                  </m:sSubPr>
                                  <m:e>
                                    <m:r>
                                      <m:rPr>
                                        <m:sty m:val="bi"/>
                                      </m:rPr>
                                      <w:rPr>
                                        <w:rStyle w:val="20"/>
                                        <w:rFonts w:ascii="Cambria Math" w:hAnsi="Cambria Math"/>
                                        <w:noProof/>
                                        <w:color w:val="FFFFFF" w:themeColor="background1"/>
                                        <w:sz w:val="22"/>
                                        <w:szCs w:val="22"/>
                                        <w:lang w:eastAsia="ja-JP"/>
                                      </w:rPr>
                                      <m:t>x</m:t>
                                    </m:r>
                                  </m:e>
                                  <m:sub>
                                    <m:r>
                                      <m:rPr>
                                        <m:sty m:val="bi"/>
                                      </m:rPr>
                                      <w:rPr>
                                        <w:rStyle w:val="20"/>
                                        <w:rFonts w:ascii="Cambria Math" w:hAnsi="Cambria Math"/>
                                        <w:noProof/>
                                        <w:color w:val="FFFFFF" w:themeColor="background1"/>
                                        <w:sz w:val="22"/>
                                        <w:szCs w:val="22"/>
                                        <w:lang w:eastAsia="ja-JP"/>
                                      </w:rPr>
                                      <m:t>n</m:t>
                                    </m:r>
                                  </m:sub>
                                </m:sSub>
                                <m:r>
                                  <m:rPr>
                                    <m:sty m:val="bi"/>
                                  </m:rPr>
                                  <w:rPr>
                                    <w:rStyle w:val="20"/>
                                    <w:rFonts w:ascii="Cambria Math" w:hAnsi="Cambria Math"/>
                                    <w:noProof/>
                                    <w:color w:val="FFFFFF" w:themeColor="background1"/>
                                    <w:sz w:val="22"/>
                                    <w:szCs w:val="22"/>
                                    <w:lang w:eastAsia="ja-JP"/>
                                  </w:rPr>
                                  <m:t>[</m:t>
                                </m:r>
                                <m:r>
                                  <m:rPr>
                                    <m:sty m:val="bi"/>
                                  </m:rPr>
                                  <w:rPr>
                                    <w:rStyle w:val="20"/>
                                    <w:rFonts w:ascii="Cambria Math" w:hAnsi="Cambria Math"/>
                                    <w:noProof/>
                                    <w:color w:val="FFFFFF" w:themeColor="background1"/>
                                    <w:sz w:val="22"/>
                                    <w:szCs w:val="22"/>
                                    <w:lang w:eastAsia="ja-JP"/>
                                  </w:rPr>
                                  <m:t>t</m:t>
                                </m:r>
                                <m:r>
                                  <m:rPr>
                                    <m:sty m:val="bi"/>
                                  </m:rPr>
                                  <w:rPr>
                                    <w:rStyle w:val="20"/>
                                    <w:rFonts w:ascii="Cambria Math" w:hAnsi="Cambria Math"/>
                                    <w:noProof/>
                                    <w:color w:val="FFFFFF" w:themeColor="background1"/>
                                    <w:sz w:val="22"/>
                                    <w:szCs w:val="22"/>
                                    <w:lang w:eastAsia="ja-JP"/>
                                  </w:rPr>
                                  <m:t>]</m:t>
                                </m:r>
                              </m:oMath>
                            </m:oMathPara>
                          </w:p>
                        </w:tc>
                      </w:tr>
                      <w:tr w:rsidR="0045068A" w:rsidRPr="009031A6" w14:paraId="3E3A0C37"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63143D8"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4A676" w14:textId="77777777" w:rsidR="0045068A" w:rsidRPr="00064AE1" w:rsidRDefault="006321AF"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72D368" w14:textId="77777777" w:rsidR="0045068A" w:rsidRPr="00064AE1" w:rsidRDefault="006321AF"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[1]</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25351E"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738ECB" w14:textId="77777777" w:rsidR="0045068A" w:rsidRPr="00064AE1" w:rsidRDefault="006321AF"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[1]</m:t>
                                </m:r>
                              </m:oMath>
                            </m:oMathPara>
                          </w:p>
                        </w:tc>
                      </w:tr>
                      <w:tr w:rsidR="0045068A" w:rsidRPr="009031A6" w14:paraId="666C7E22"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3F3673B"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CC26B0"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F50921"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[2]</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6BECA3" w14:textId="77777777" w:rsidR="0045068A" w:rsidRPr="00064AE1" w:rsidRDefault="0045068A"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20527"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[2]</m:t>
                                </m:r>
                              </m:oMath>
                            </m:oMathPara>
                          </w:p>
                        </w:tc>
                      </w:tr>
                      <w:tr w:rsidR="0045068A" w:rsidRPr="009031A6" w14:paraId="3EA2A967"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B2FDDCD"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5D008E"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EAFD75"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A6258"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BB8F1" w14:textId="77777777" w:rsidR="0045068A" w:rsidRPr="00064AE1" w:rsidRDefault="0045068A"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r>
                      <w:tr w:rsidR="0045068A" w:rsidRPr="009031A6" w14:paraId="5ADD708E" w14:textId="77777777" w:rsidTr="009031A6">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0149A293" w14:textId="77777777" w:rsidR="0045068A" w:rsidRPr="009031A6" w:rsidRDefault="0045068A" w:rsidP="00064AE1">
                            <w:pPr>
                              <w:pStyle w:val="a4"/>
                              <w:snapToGrid/>
                              <w:spacing w:before="120" w:after="0"/>
                              <w:ind w:left="0"/>
                              <w:jc w:val="center"/>
                              <w:rPr>
                                <w:rStyle w:val="20"/>
                                <w:bCs/>
                                <w:noProof/>
                                <w:color w:val="FFFFFF" w:themeColor="background1"/>
                                <w:sz w:val="22"/>
                                <w:szCs w:val="22"/>
                                <w:lang w:eastAsia="ja-JP"/>
                              </w:rPr>
                            </w:pPr>
                            <m:oMathPara>
                              <m:oMath>
                                <m:r>
                                  <m:rPr>
                                    <m:sty m:val="bi"/>
                                  </m:rPr>
                                  <w:rPr>
                                    <w:rStyle w:val="20"/>
                                    <w:rFonts w:ascii="Cambria Math" w:hAnsi="Cambria Math"/>
                                    <w:noProof/>
                                    <w:color w:val="FFFFFF" w:themeColor="background1"/>
                                    <w:sz w:val="22"/>
                                    <w:szCs w:val="22"/>
                                    <w:lang w:eastAsia="ja-JP"/>
                                  </w:rPr>
                                  <m:t>t=L</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EE7FD4"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1</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AA91C0"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2</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A65EC2" w14:textId="77777777" w:rsidR="0045068A" w:rsidRPr="00064AE1" w:rsidRDefault="0045068A"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r>
                                  <w:rPr>
                                    <w:rStyle w:val="20"/>
                                    <w:rFonts w:ascii="Cambria Math" w:hAnsi="Cambria Math"/>
                                    <w:noProof/>
                                    <w:sz w:val="22"/>
                                    <w:szCs w:val="22"/>
                                    <w:lang w:eastAsia="ja-JP"/>
                                  </w:rPr>
                                  <m:t>⋯</m:t>
                                </m:r>
                              </m:oMath>
                            </m:oMathPara>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8E0833" w14:textId="77777777" w:rsidR="0045068A" w:rsidRPr="00064AE1" w:rsidRDefault="006321AF" w:rsidP="00064AE1">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m:oMathPara>
                              <m:oMath>
                                <m:sSub>
                                  <m:sSubPr>
                                    <m:ctrlPr>
                                      <w:rPr>
                                        <w:rStyle w:val="20"/>
                                        <w:rFonts w:ascii="Cambria Math" w:hAnsi="Cambria Math"/>
                                        <w:b w:val="0"/>
                                        <w:bCs w:val="0"/>
                                        <w:i/>
                                        <w:noProof/>
                                        <w:sz w:val="22"/>
                                        <w:szCs w:val="22"/>
                                        <w:lang w:eastAsia="ja-JP"/>
                                      </w:rPr>
                                    </m:ctrlPr>
                                  </m:sSubPr>
                                  <m:e>
                                    <m:r>
                                      <w:rPr>
                                        <w:rStyle w:val="20"/>
                                        <w:rFonts w:ascii="Cambria Math" w:hAnsi="Cambria Math"/>
                                        <w:noProof/>
                                        <w:sz w:val="22"/>
                                        <w:szCs w:val="22"/>
                                        <w:lang w:eastAsia="ja-JP"/>
                                      </w:rPr>
                                      <m:t>x</m:t>
                                    </m:r>
                                  </m:e>
                                  <m:sub>
                                    <m:r>
                                      <w:rPr>
                                        <w:rStyle w:val="20"/>
                                        <w:rFonts w:ascii="Cambria Math" w:hAnsi="Cambria Math"/>
                                        <w:noProof/>
                                        <w:sz w:val="22"/>
                                        <w:szCs w:val="22"/>
                                        <w:lang w:eastAsia="ja-JP"/>
                                      </w:rPr>
                                      <m:t>n</m:t>
                                    </m:r>
                                  </m:sub>
                                </m:sSub>
                                <m:r>
                                  <w:rPr>
                                    <w:rStyle w:val="20"/>
                                    <w:rFonts w:ascii="Cambria Math" w:hAnsi="Cambria Math"/>
                                    <w:noProof/>
                                    <w:sz w:val="22"/>
                                    <w:szCs w:val="22"/>
                                    <w:lang w:eastAsia="ja-JP"/>
                                  </w:rPr>
                                  <m:t>[</m:t>
                                </m:r>
                                <m:r>
                                  <w:rPr>
                                    <w:rStyle w:val="20"/>
                                    <w:rFonts w:ascii="Cambria Math" w:hAnsi="Cambria Math"/>
                                    <w:noProof/>
                                    <w:sz w:val="22"/>
                                    <w:szCs w:val="22"/>
                                    <w:lang w:eastAsia="ja-JP"/>
                                  </w:rPr>
                                  <m:t>L</m:t>
                                </m:r>
                                <m:r>
                                  <w:rPr>
                                    <w:rStyle w:val="20"/>
                                    <w:rFonts w:ascii="Cambria Math" w:hAnsi="Cambria Math"/>
                                    <w:noProof/>
                                    <w:sz w:val="22"/>
                                    <w:szCs w:val="22"/>
                                    <w:lang w:eastAsia="ja-JP"/>
                                  </w:rPr>
                                  <m:t>]</m:t>
                                </m:r>
                              </m:oMath>
                            </m:oMathPara>
                          </w:p>
                        </w:tc>
                      </w:tr>
                      <w:tr w:rsidR="00826E63" w:rsidRPr="009031A6" w14:paraId="7F82C459" w14:textId="77777777" w:rsidTr="009031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5DD70C4" w14:textId="77777777" w:rsidR="00826E63" w:rsidRDefault="00826E63" w:rsidP="00064AE1">
                            <w:pPr>
                              <w:pStyle w:val="a4"/>
                              <w:snapToGrid/>
                              <w:spacing w:before="120" w:after="0"/>
                              <w:ind w:left="0"/>
                              <w:jc w:val="center"/>
                              <w:rPr>
                                <w:rStyle w:val="20"/>
                                <w:rFonts w:eastAsia="Calibri"/>
                                <w:bCs/>
                                <w:noProof/>
                                <w:color w:val="FFFFFF" w:themeColor="background1"/>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BE0A6"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62B28"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5251C3"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174A1C" w14:textId="77777777" w:rsidR="00826E63" w:rsidRDefault="00826E63" w:rsidP="00064AE1">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sz w:val="22"/>
                                <w:szCs w:val="22"/>
                                <w:lang w:eastAsia="ja-JP"/>
                              </w:rPr>
                            </w:pPr>
                          </w:p>
                        </w:tc>
                      </w:tr>
                    </w:tbl>
                    <w:p w14:paraId="6269EB6A" w14:textId="77777777" w:rsidR="005C6E3F" w:rsidRDefault="005C6E3F" w:rsidP="00826E63">
                      <w:pPr>
                        <w:pStyle w:val="a4"/>
                        <w:spacing w:before="120" w:after="0"/>
                        <w:ind w:left="0"/>
                        <w:jc w:val="center"/>
                        <w:rPr>
                          <w:b/>
                          <w:bCs/>
                          <w:lang w:eastAsia="ja-JP"/>
                        </w:rPr>
                      </w:pPr>
                    </w:p>
                    <w:p w14:paraId="567B31F0" w14:textId="58341DD9" w:rsidR="00826E63" w:rsidRPr="00024738" w:rsidRDefault="00826E63" w:rsidP="00826E63">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.3</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5C6E3F" w:rsidRPr="009031A6" w14:paraId="53509E11"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7F16D69C" w14:textId="47556C8C" w:rsidR="005C6E3F" w:rsidRPr="00745EA8" w:rsidRDefault="005C6E3F" w:rsidP="00826E63">
                            <w:pPr>
                              <w:pStyle w:val="a4"/>
                              <w:snapToGrid/>
                              <w:spacing w:before="120" w:after="0"/>
                              <w:ind w:left="0"/>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4F5EF9AF" w14:textId="11EAB394"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2A341BF4" w14:textId="4CD62BE6"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2C212E18" w14:textId="69187B64" w:rsidR="005C6E3F" w:rsidRPr="00745EA8" w:rsidRDefault="005C6E3F"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5C6E3F" w:rsidRPr="009031A6" w14:paraId="210D2162"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F4D908" w14:textId="4D93E215"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50279D" w14:textId="6CB5FAE7"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6C618" w14:textId="099D9455"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1</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5A7DC8" w14:textId="00AB9246"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9</w:t>
                            </w:r>
                            <w:r w:rsidRPr="00243AAB">
                              <w:rPr>
                                <w:rStyle w:val="20"/>
                                <w:b w:val="0"/>
                                <w:noProof/>
                                <w:lang w:eastAsia="ja-JP"/>
                              </w:rPr>
                              <w:t>5</w:t>
                            </w:r>
                          </w:p>
                        </w:tc>
                      </w:tr>
                      <w:tr w:rsidR="005C6E3F" w:rsidRPr="009031A6" w14:paraId="39A6E86F"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B168E" w14:textId="707AAFAD"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785EA" w14:textId="46707094"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8D2246" w14:textId="070CAEB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68A55A" w14:textId="7039340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2</w:t>
                            </w:r>
                            <w:r w:rsidRPr="00243AAB">
                              <w:rPr>
                                <w:rStyle w:val="20"/>
                                <w:b w:val="0"/>
                                <w:noProof/>
                                <w:lang w:eastAsia="ja-JP"/>
                              </w:rPr>
                              <w:t>00</w:t>
                            </w:r>
                          </w:p>
                        </w:tc>
                      </w:tr>
                      <w:tr w:rsidR="005C6E3F" w:rsidRPr="009031A6" w14:paraId="4F0808BA"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5A075B" w14:textId="33DEA4C9"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F0A544" w14:textId="0B8EDF18"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92FC2" w14:textId="21618FF6"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6</w:t>
                            </w:r>
                            <w:r w:rsidRPr="00243AAB">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0A0F80" w14:textId="2AAC071A"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43AAB">
                              <w:rPr>
                                <w:rStyle w:val="20"/>
                                <w:rFonts w:hint="eastAsia"/>
                                <w:b w:val="0"/>
                                <w:noProof/>
                                <w:lang w:eastAsia="ja-JP"/>
                              </w:rPr>
                              <w:t>3</w:t>
                            </w:r>
                            <w:r w:rsidRPr="00243AAB">
                              <w:rPr>
                                <w:rStyle w:val="20"/>
                                <w:b w:val="0"/>
                                <w:noProof/>
                                <w:lang w:eastAsia="ja-JP"/>
                              </w:rPr>
                              <w:t>50</w:t>
                            </w:r>
                          </w:p>
                        </w:tc>
                      </w:tr>
                      <w:tr w:rsidR="005C6E3F" w:rsidRPr="009031A6" w14:paraId="2FCC3C0E"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D95EBB" w14:textId="3E4C2431"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B17AE1" w14:textId="182DCF9D"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p</w:t>
                            </w:r>
                            <w:r w:rsidRPr="00243AAB">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141A28" w14:textId="249930E3"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3C426E" w14:textId="2D002135"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243AAB">
                              <w:rPr>
                                <w:rStyle w:val="20"/>
                                <w:rFonts w:hint="eastAsia"/>
                                <w:b w:val="0"/>
                                <w:noProof/>
                                <w:lang w:eastAsia="ja-JP"/>
                              </w:rPr>
                              <w:t>0</w:t>
                            </w:r>
                            <w:r w:rsidRPr="00243AAB">
                              <w:rPr>
                                <w:rStyle w:val="20"/>
                                <w:b w:val="0"/>
                                <w:noProof/>
                                <w:lang w:eastAsia="ja-JP"/>
                              </w:rPr>
                              <w:t>.15</w:t>
                            </w:r>
                          </w:p>
                        </w:tc>
                      </w:tr>
                      <w:tr w:rsidR="005C6E3F" w:rsidRPr="009031A6" w14:paraId="51ABCE82"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42F204" w14:textId="18B825D7"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1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AE005" w14:textId="0CF079E8"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4B48C3" w14:textId="011FCA41"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1</w:t>
                            </w:r>
                            <w:r w:rsidRPr="00243AAB">
                              <w:rPr>
                                <w:rStyle w:val="20"/>
                                <w:b w:val="0"/>
                                <w:noProof/>
                                <w:lang w:eastAsia="ja-JP"/>
                              </w:rPr>
                              <w:t>.5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33B5A" w14:textId="280BD983" w:rsidR="005C6E3F" w:rsidRPr="00243AAB" w:rsidRDefault="005C6E3F"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5C6E3F" w:rsidRPr="009031A6" w14:paraId="15684F09"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B702BD" w14:textId="30B09AC8"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2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F0C6F4" w14:textId="44D9A41C"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0D64A0" w14:textId="140B9FAD"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D9FA69" w14:textId="606D296A" w:rsidR="005C6E3F" w:rsidRPr="00243AAB" w:rsidRDefault="005C6E3F"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noProof/>
                                <w:lang w:eastAsia="ja-JP"/>
                              </w:rPr>
                              <w:t>2</w:t>
                            </w:r>
                            <w:r w:rsidRPr="00243AAB">
                              <w:rPr>
                                <w:rStyle w:val="20"/>
                                <w:b w:val="0"/>
                                <w:noProof/>
                                <w:lang w:eastAsia="ja-JP"/>
                              </w:rPr>
                              <w:t>.3</w:t>
                            </w:r>
                          </w:p>
                        </w:tc>
                      </w:tr>
                      <w:tr w:rsidR="005C6E3F" w:rsidRPr="009031A6" w14:paraId="0BC1C06A"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A44175" w14:textId="531BDD03"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Stage 3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6FFC6B" w14:textId="683F1F4F"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3389B0" w14:textId="114C14FB" w:rsidR="005C6E3F" w:rsidRPr="00243AAB" w:rsidRDefault="005C6E3F"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5DF3B" w14:textId="63FCBE2C" w:rsidR="005C6E3F" w:rsidRPr="00243AAB" w:rsidRDefault="005C6E3F"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243AAB">
                              <w:rPr>
                                <w:rStyle w:val="20"/>
                                <w:b w:val="0"/>
                                <w:noProof/>
                                <w:lang w:eastAsia="ja-JP"/>
                              </w:rPr>
                              <w:t>2.3</w:t>
                            </w:r>
                          </w:p>
                        </w:tc>
                      </w:tr>
                      <w:tr w:rsidR="005C6E3F" w:rsidRPr="009031A6" w14:paraId="41B335D2"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FE7006" w14:textId="1F790714" w:rsidR="005C6E3F" w:rsidRPr="00243AAB" w:rsidRDefault="005C6E3F" w:rsidP="005C6E3F">
                            <w:pPr>
                              <w:pStyle w:val="a4"/>
                              <w:snapToGrid/>
                              <w:spacing w:after="0"/>
                              <w:ind w:left="0"/>
                              <w:jc w:val="center"/>
                              <w:rPr>
                                <w:rStyle w:val="20"/>
                                <w:b/>
                                <w:bCs/>
                                <w:noProof/>
                                <w:lang w:eastAsia="ja-JP"/>
                              </w:rPr>
                            </w:pPr>
                            <w:r w:rsidRPr="00243AAB">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C5F02" w14:textId="359F9948"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75BED8" w14:textId="0EEA56AA" w:rsidR="005C6E3F" w:rsidRPr="00243AAB" w:rsidRDefault="005C6E3F"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1.5</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274C9F" w14:textId="177B0FBD" w:rsidR="005C6E3F" w:rsidRPr="00243AAB" w:rsidRDefault="005C6E3F"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243AAB">
                              <w:rPr>
                                <w:rStyle w:val="20"/>
                                <w:b w:val="0"/>
                                <w:noProof/>
                                <w:lang w:eastAsia="ja-JP"/>
                              </w:rPr>
                              <w:t>2.5</w:t>
                            </w:r>
                          </w:p>
                        </w:tc>
                      </w:tr>
                    </w:tbl>
                    <w:p w14:paraId="7C33E43B" w14:textId="77777777" w:rsidR="0045068A" w:rsidRPr="00064AE1" w:rsidRDefault="0045068A" w:rsidP="0045068A">
                      <w:pPr>
                        <w:pStyle w:val="a4"/>
                        <w:spacing w:before="120" w:after="0"/>
                        <w:ind w:left="0"/>
                        <w:rPr>
                          <w:rFonts w:eastAsia="游明朝"/>
                          <w:bCs/>
                          <w:lang w:eastAsia="ja-JP"/>
                        </w:rPr>
                      </w:pPr>
                    </w:p>
                  </w:txbxContent>
                </v:textbox>
                <w10:wrap type="topAndBottom"/>
              </v:shape>
            </w:pict>
          </mc:Fallback>
        </mc:AlternateContent>
      </w:r>
    </w:p>
    <w:p w14:paraId="52EF39C9" w14:textId="77777777" w:rsidR="0045068A" w:rsidRPr="008D07AF" w:rsidRDefault="0045068A" w:rsidP="006457D2">
      <w:pPr>
        <w:spacing w:before="120" w:after="0"/>
        <w:rPr>
          <w:b/>
          <w:bCs/>
        </w:rPr>
      </w:pPr>
    </w:p>
    <w:p w14:paraId="12C7F56F" w14:textId="77777777" w:rsidR="006457D2" w:rsidRPr="008D07AF" w:rsidRDefault="006457D2" w:rsidP="006457D2">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1C1F4EA3" w14:textId="77777777" w:rsidR="006457D2" w:rsidRPr="008D07AF" w:rsidRDefault="006457D2" w:rsidP="00925D49">
      <w:pPr>
        <w:spacing w:before="120" w:after="0"/>
        <w:rPr>
          <w:rFonts w:eastAsia="游明朝"/>
          <w:lang w:eastAsia="ja-JP"/>
        </w:rPr>
      </w:pPr>
      <w:r w:rsidRPr="008D07AF">
        <w:rPr>
          <w:rFonts w:eastAsia="游明朝"/>
          <w:lang w:eastAsia="ja-JP"/>
        </w:rPr>
        <w:t>The above problem is classified as constrained and black-box problem. We constructed and used an optimization algorithm by combining SHADE</w:t>
      </w:r>
      <w:r w:rsidRPr="008D07AF">
        <w:rPr>
          <w:rStyle w:val="af2"/>
          <w:rFonts w:eastAsia="游明朝"/>
          <w:lang w:eastAsia="ja-JP"/>
        </w:rPr>
        <w:footnoteReference w:id="1"/>
      </w:r>
      <w:r w:rsidRPr="008D07AF">
        <w:rPr>
          <w:rFonts w:eastAsia="游明朝"/>
          <w:lang w:eastAsia="ja-JP"/>
        </w:rPr>
        <w:t xml:space="preserve"> and Feasibility Rule</w:t>
      </w:r>
      <w:r w:rsidRPr="008D07AF">
        <w:rPr>
          <w:rStyle w:val="af2"/>
          <w:rFonts w:eastAsia="游明朝"/>
          <w:lang w:eastAsia="ja-JP"/>
        </w:rPr>
        <w:footnoteReference w:id="2"/>
      </w:r>
      <w:r w:rsidRPr="008D07AF">
        <w:rPr>
          <w:rFonts w:eastAsia="游明朝"/>
          <w:lang w:eastAsia="ja-JP"/>
        </w:rPr>
        <w:t xml:space="preserve"> for solving the problem. SHADE is known to the best unconstrained black-box optimization in the optimization field recently and often used in the BBOB competition</w:t>
      </w:r>
      <w:r w:rsidRPr="008D07AF">
        <w:rPr>
          <w:rStyle w:val="af2"/>
          <w:rFonts w:eastAsia="游明朝"/>
          <w:lang w:eastAsia="ja-JP"/>
        </w:rPr>
        <w:footnoteReference w:id="3"/>
      </w:r>
      <w:r w:rsidRPr="008D07AF">
        <w:rPr>
          <w:rFonts w:eastAsia="游明朝"/>
          <w:lang w:eastAsia="ja-JP"/>
        </w:rPr>
        <w:t>. Feasibility Rule is one of the constraint handling techniques, which enable unconstrained optimization algorithms to apply to the constrained optimization. We finished to write python source code from scratch and will apply it to the above problem.</w:t>
      </w:r>
    </w:p>
    <w:p w14:paraId="39A39C39" w14:textId="767FCFC0" w:rsidR="006457D2" w:rsidRDefault="006457D2" w:rsidP="006457D2"/>
    <w:p w14:paraId="2051F236" w14:textId="77777777" w:rsidR="00BA6016" w:rsidRPr="006457D2" w:rsidRDefault="00BA6016" w:rsidP="006457D2"/>
    <w:p w14:paraId="3BD0FAF5" w14:textId="0995FA4C" w:rsidR="001C613A" w:rsidRPr="008D07AF" w:rsidRDefault="005A22A2">
      <w:pPr>
        <w:pStyle w:val="4"/>
        <w:numPr>
          <w:ilvl w:val="0"/>
          <w:numId w:val="5"/>
        </w:numPr>
        <w:spacing w:before="120"/>
        <w:ind w:left="357" w:hanging="357"/>
        <w:rPr>
          <w:szCs w:val="24"/>
        </w:rPr>
      </w:pPr>
      <w:r w:rsidRPr="008D07AF">
        <w:rPr>
          <w:szCs w:val="24"/>
        </w:rPr>
        <w:t>Water Quality Prediction</w:t>
      </w:r>
    </w:p>
    <w:p w14:paraId="1EC0DDAC" w14:textId="4205B2A2" w:rsidR="00AF78DC" w:rsidRPr="00AF78DC" w:rsidRDefault="00AF78DC" w:rsidP="00925D49">
      <w:pPr>
        <w:snapToGrid/>
        <w:spacing w:before="120" w:after="0"/>
        <w:rPr>
          <w:rStyle w:val="20"/>
          <w:b w:val="0"/>
          <w:noProof/>
          <w:lang w:eastAsia="ja-JP"/>
        </w:rPr>
      </w:pPr>
      <w:r w:rsidRPr="00AF78DC">
        <w:rPr>
          <w:rStyle w:val="20"/>
          <w:b w:val="0"/>
          <w:noProof/>
          <w:lang w:eastAsia="ja-JP"/>
        </w:rPr>
        <w:t xml:space="preserve">We received data measured at 30-minute intervals in RO B01 unit from OCWD. </w:t>
      </w:r>
      <w:r w:rsidRPr="00AF78DC">
        <w:rPr>
          <w:rFonts w:eastAsia="游明朝"/>
          <w:lang w:eastAsia="ja-JP"/>
        </w:rPr>
        <w:t>The RO system configuration of OCWD</w:t>
      </w:r>
      <w:r w:rsidR="00680908">
        <w:rPr>
          <w:rFonts w:eastAsia="游明朝"/>
          <w:lang w:eastAsia="ja-JP"/>
        </w:rPr>
        <w:t xml:space="preserve"> is provided as “</w:t>
      </w:r>
      <w:r w:rsidR="00680908" w:rsidRPr="008D07AF">
        <w:rPr>
          <w:rFonts w:eastAsia="游明朝"/>
          <w:lang w:eastAsia="ja-JP"/>
        </w:rPr>
        <w:t>Additional Materials A</w:t>
      </w:r>
      <w:r w:rsidR="00680908">
        <w:rPr>
          <w:rFonts w:eastAsia="游明朝"/>
          <w:lang w:eastAsia="ja-JP"/>
        </w:rPr>
        <w:t>1” at the end of this report</w:t>
      </w:r>
      <w:r w:rsidRPr="00AF78DC">
        <w:rPr>
          <w:rFonts w:eastAsia="游明朝"/>
          <w:lang w:eastAsia="ja-JP"/>
        </w:rPr>
        <w:t xml:space="preserve">. The focus of the analysis is to create statistical prediction models for </w:t>
      </w:r>
      <w:r w:rsidRPr="00AF78DC">
        <w:rPr>
          <w:rStyle w:val="20"/>
          <w:b w:val="0"/>
          <w:noProof/>
          <w:lang w:eastAsia="ja-JP"/>
        </w:rPr>
        <w:t>RO permeate electric conductivity (EC) and TOC, which are considered an indicator of RO membrane scaling. Each permeate EC is measured at each stage permeate in B01 unit and permeate TOC is measured at the whole RO permeate.</w:t>
      </w:r>
    </w:p>
    <w:p w14:paraId="5ED69243" w14:textId="44DA8935" w:rsidR="00D40FCA" w:rsidRPr="00AF78DC" w:rsidRDefault="00D40FCA" w:rsidP="00D40FCA">
      <w:pPr>
        <w:snapToGrid/>
        <w:spacing w:before="120" w:after="0"/>
        <w:rPr>
          <w:rStyle w:val="20"/>
          <w:b w:val="0"/>
          <w:noProof/>
          <w:lang w:eastAsia="ja-JP"/>
        </w:rPr>
      </w:pPr>
    </w:p>
    <w:p w14:paraId="4B0C326D" w14:textId="1118587F" w:rsidR="00BE42D5" w:rsidRPr="00854308" w:rsidRDefault="00BE42D5" w:rsidP="00854308">
      <w:pPr>
        <w:pStyle w:val="a4"/>
        <w:numPr>
          <w:ilvl w:val="0"/>
          <w:numId w:val="3"/>
        </w:numPr>
        <w:spacing w:before="120" w:after="0"/>
        <w:ind w:left="357" w:hanging="357"/>
        <w:rPr>
          <w:rFonts w:eastAsia="游明朝"/>
          <w:bCs/>
          <w:lang w:eastAsia="ja-JP"/>
        </w:rPr>
      </w:pPr>
      <w:r w:rsidRPr="00854308">
        <w:rPr>
          <w:rFonts w:eastAsia="游明朝"/>
          <w:bCs/>
          <w:lang w:eastAsia="ja-JP"/>
        </w:rPr>
        <w:t>Data Preprocessing</w:t>
      </w:r>
    </w:p>
    <w:p w14:paraId="4D6D6EDC" w14:textId="77777777" w:rsidR="00AF78DC" w:rsidRPr="00AF78DC" w:rsidRDefault="00AF78DC" w:rsidP="00925D49">
      <w:pPr>
        <w:snapToGrid/>
        <w:spacing w:before="120" w:after="0"/>
        <w:rPr>
          <w:rStyle w:val="20"/>
          <w:b w:val="0"/>
          <w:noProof/>
          <w:lang w:eastAsia="ja-JP"/>
        </w:rPr>
      </w:pPr>
      <w:r w:rsidRPr="00AF78DC">
        <w:rPr>
          <w:rStyle w:val="20"/>
          <w:b w:val="0"/>
          <w:noProof/>
          <w:lang w:eastAsia="ja-JP"/>
        </w:rPr>
        <w:t xml:space="preserve">We used continuous data from May 13th, 2022 to November 18th, 2022 and excluded data from other periods because it contains data that is not properly measured or has significantly different trends. </w:t>
      </w:r>
    </w:p>
    <w:p w14:paraId="304D2F60" w14:textId="2EABC3D4" w:rsidR="00E46E03" w:rsidRDefault="00E46E03" w:rsidP="00925D49">
      <w:pPr>
        <w:snapToGrid/>
        <w:spacing w:before="120" w:after="0"/>
        <w:rPr>
          <w:lang w:eastAsia="ja-JP"/>
        </w:rPr>
      </w:pPr>
      <w:r w:rsidRPr="008D07AF">
        <w:rPr>
          <w:rStyle w:val="20"/>
          <w:b w:val="0"/>
          <w:noProof/>
          <w:lang w:eastAsia="ja-JP"/>
        </w:rPr>
        <w:t>There are many noise components in the received raw data. The data preprocessing for them was needed before data analysis. Figure 1</w:t>
      </w:r>
      <w:r>
        <w:rPr>
          <w:rStyle w:val="20"/>
          <w:b w:val="0"/>
          <w:noProof/>
          <w:lang w:eastAsia="ja-JP"/>
        </w:rPr>
        <w:t>.3</w:t>
      </w:r>
      <w:r w:rsidRPr="008D07AF">
        <w:rPr>
          <w:rStyle w:val="20"/>
          <w:b w:val="0"/>
          <w:noProof/>
          <w:lang w:eastAsia="ja-JP"/>
        </w:rPr>
        <w:t xml:space="preserve"> shows a summary diagram of the data preprocessing</w:t>
      </w:r>
      <w:r>
        <w:rPr>
          <w:rStyle w:val="20"/>
          <w:b w:val="0"/>
          <w:noProof/>
          <w:lang w:eastAsia="ja-JP"/>
        </w:rPr>
        <w:t>, which consists of</w:t>
      </w:r>
      <w:r w:rsidRPr="008D07AF">
        <w:rPr>
          <w:rStyle w:val="20"/>
          <w:b w:val="0"/>
          <w:noProof/>
          <w:lang w:eastAsia="ja-JP"/>
        </w:rPr>
        <w:t xml:space="preserve"> outlier filtering, noisy data imputation, and missing data imputation. </w:t>
      </w:r>
      <w:r w:rsidRPr="00272009">
        <w:rPr>
          <w:rStyle w:val="20"/>
          <w:b w:val="0"/>
          <w:noProof/>
          <w:lang w:eastAsia="ja-JP"/>
        </w:rPr>
        <w:t xml:space="preserve">The outlier filtering is to remove outlier data by imposing upper-lower bounds as a first step. The noisy data imputation is to replace noisy data with alternative data in the time series data by using Hample filter with 96 window steps. Hample filter detects data </w:t>
      </w:r>
      <w:r>
        <w:rPr>
          <w:rStyle w:val="20"/>
          <w:b w:val="0"/>
          <w:noProof/>
          <w:lang w:eastAsia="ja-JP"/>
        </w:rPr>
        <w:t xml:space="preserve">points </w:t>
      </w:r>
      <w:r w:rsidRPr="00E16470">
        <w:rPr>
          <w:rStyle w:val="20"/>
          <w:rFonts w:hint="eastAsia"/>
          <w:b w:val="0"/>
          <w:noProof/>
          <w:lang w:eastAsia="ja-JP"/>
        </w:rPr>
        <w:t>e</w:t>
      </w:r>
      <w:r w:rsidRPr="00E16470">
        <w:rPr>
          <w:rStyle w:val="20"/>
          <w:b w:val="0"/>
          <w:noProof/>
          <w:lang w:eastAsia="ja-JP"/>
        </w:rPr>
        <w:t>xceeding</w:t>
      </w:r>
      <w:r w:rsidRPr="00E16470">
        <w:rPr>
          <w:rStyle w:val="20"/>
          <w:rFonts w:hint="eastAsia"/>
          <w:b w:val="0"/>
          <w:bCs w:val="0"/>
          <w:noProof/>
          <w:lang w:eastAsia="ja-JP"/>
        </w:rPr>
        <w:t xml:space="preserve"> </w:t>
      </w:r>
      <w:r w:rsidRPr="00E16470">
        <w:rPr>
          <w:rStyle w:val="20"/>
          <w:b w:val="0"/>
          <w:bCs w:val="0"/>
          <w:noProof/>
          <w:lang w:eastAsia="ja-JP"/>
        </w:rPr>
        <w:t xml:space="preserve">confidence interval </w:t>
      </w:r>
      <w:r w:rsidRPr="00E16470">
        <w:rPr>
          <w:rStyle w:val="20"/>
          <w:b w:val="0"/>
          <w:noProof/>
          <w:lang w:eastAsia="ja-JP"/>
        </w:rPr>
        <w:t>in</w:t>
      </w:r>
      <w:r>
        <w:rPr>
          <w:rStyle w:val="20"/>
          <w:b w:val="0"/>
          <w:noProof/>
          <w:lang w:eastAsia="ja-JP"/>
        </w:rPr>
        <w:t xml:space="preserve"> a</w:t>
      </w:r>
      <w:r w:rsidRPr="00E16470">
        <w:rPr>
          <w:rStyle w:val="20"/>
          <w:b w:val="0"/>
          <w:noProof/>
          <w:lang w:eastAsia="ja-JP"/>
        </w:rPr>
        <w:t xml:space="preserve"> given window as nois</w:t>
      </w:r>
      <w:r>
        <w:rPr>
          <w:rStyle w:val="20"/>
          <w:b w:val="0"/>
          <w:noProof/>
          <w:lang w:eastAsia="ja-JP"/>
        </w:rPr>
        <w:t>e</w:t>
      </w:r>
      <w:r w:rsidRPr="00E16470">
        <w:rPr>
          <w:rStyle w:val="20"/>
          <w:b w:val="0"/>
          <w:noProof/>
          <w:lang w:eastAsia="ja-JP"/>
        </w:rPr>
        <w:t xml:space="preserve"> and replaces </w:t>
      </w:r>
      <w:r>
        <w:rPr>
          <w:rStyle w:val="20"/>
          <w:b w:val="0"/>
          <w:noProof/>
          <w:lang w:eastAsia="ja-JP"/>
        </w:rPr>
        <w:t xml:space="preserve">them with </w:t>
      </w:r>
      <w:r w:rsidRPr="00E16470">
        <w:rPr>
          <w:rStyle w:val="20"/>
          <w:b w:val="0"/>
          <w:noProof/>
          <w:lang w:eastAsia="ja-JP"/>
        </w:rPr>
        <w:t xml:space="preserve">the median </w:t>
      </w:r>
      <w:r>
        <w:rPr>
          <w:rStyle w:val="20"/>
          <w:b w:val="0"/>
          <w:noProof/>
          <w:lang w:eastAsia="ja-JP"/>
        </w:rPr>
        <w:t xml:space="preserve">value </w:t>
      </w:r>
      <w:r w:rsidRPr="00E16470">
        <w:rPr>
          <w:rStyle w:val="20"/>
          <w:b w:val="0"/>
          <w:noProof/>
          <w:lang w:eastAsia="ja-JP"/>
        </w:rPr>
        <w:t xml:space="preserve">in </w:t>
      </w:r>
      <w:r>
        <w:rPr>
          <w:rStyle w:val="20"/>
          <w:b w:val="0"/>
          <w:noProof/>
          <w:lang w:eastAsia="ja-JP"/>
        </w:rPr>
        <w:t xml:space="preserve">the </w:t>
      </w:r>
      <w:r w:rsidRPr="00E16470">
        <w:rPr>
          <w:rStyle w:val="20"/>
          <w:b w:val="0"/>
          <w:noProof/>
          <w:lang w:eastAsia="ja-JP"/>
        </w:rPr>
        <w:t xml:space="preserve">window. The missing data imputation is to fill missing raw data by copying </w:t>
      </w:r>
      <w:r w:rsidR="00E36BAF">
        <w:rPr>
          <w:rStyle w:val="20"/>
          <w:b w:val="0"/>
          <w:noProof/>
          <w:lang w:eastAsia="ja-JP"/>
        </w:rPr>
        <w:t xml:space="preserve">the </w:t>
      </w:r>
      <w:r w:rsidRPr="00E16470">
        <w:rPr>
          <w:rStyle w:val="20"/>
          <w:b w:val="0"/>
          <w:noProof/>
          <w:lang w:eastAsia="ja-JP"/>
        </w:rPr>
        <w:t>previous actual data</w:t>
      </w:r>
      <w:r w:rsidR="00E36BAF">
        <w:rPr>
          <w:rStyle w:val="20"/>
          <w:b w:val="0"/>
          <w:noProof/>
          <w:lang w:eastAsia="ja-JP"/>
        </w:rPr>
        <w:t xml:space="preserve"> or the next one if the previous one is not available</w:t>
      </w:r>
      <w:r w:rsidRPr="00272009">
        <w:rPr>
          <w:lang w:eastAsia="ja-JP"/>
        </w:rPr>
        <w:t>.</w:t>
      </w:r>
    </w:p>
    <w:p w14:paraId="1C1F527D" w14:textId="77777777" w:rsidR="00E46E03" w:rsidRPr="008D07AF" w:rsidRDefault="00E46E03" w:rsidP="00925D49">
      <w:pPr>
        <w:snapToGrid/>
        <w:spacing w:before="120" w:after="0"/>
        <w:rPr>
          <w:lang w:eastAsia="ja-JP"/>
        </w:rPr>
      </w:pPr>
      <w:r w:rsidRPr="008D07AF">
        <w:rPr>
          <w:lang w:eastAsia="ja-JP"/>
        </w:rPr>
        <w:t xml:space="preserve">We converted the </w:t>
      </w:r>
      <w:r>
        <w:rPr>
          <w:lang w:eastAsia="ja-JP"/>
        </w:rPr>
        <w:t xml:space="preserve">daily </w:t>
      </w:r>
      <w:r w:rsidRPr="008D07AF">
        <w:rPr>
          <w:lang w:eastAsia="ja-JP"/>
        </w:rPr>
        <w:t xml:space="preserve">chemical dosing usage into 30-minute </w:t>
      </w:r>
      <w:r>
        <w:rPr>
          <w:lang w:eastAsia="ja-JP"/>
        </w:rPr>
        <w:t>usage</w:t>
      </w:r>
      <w:r w:rsidRPr="008D07AF">
        <w:rPr>
          <w:lang w:eastAsia="ja-JP"/>
        </w:rPr>
        <w:t xml:space="preserve"> by dividing </w:t>
      </w:r>
      <w:r>
        <w:rPr>
          <w:lang w:eastAsia="ja-JP"/>
        </w:rPr>
        <w:t xml:space="preserve">the amount by </w:t>
      </w:r>
      <w:r w:rsidRPr="008D07AF">
        <w:rPr>
          <w:lang w:eastAsia="ja-JP"/>
        </w:rPr>
        <w:t xml:space="preserve">48 </w:t>
      </w:r>
      <w:r>
        <w:rPr>
          <w:lang w:eastAsia="ja-JP"/>
        </w:rPr>
        <w:t>[</w:t>
      </w:r>
      <w:r w:rsidRPr="008D07AF">
        <w:rPr>
          <w:lang w:eastAsia="ja-JP"/>
        </w:rPr>
        <w:t>steps</w:t>
      </w:r>
      <w:r>
        <w:rPr>
          <w:lang w:eastAsia="ja-JP"/>
        </w:rPr>
        <w:t>]</w:t>
      </w:r>
      <w:r w:rsidRPr="008D07AF">
        <w:rPr>
          <w:lang w:eastAsia="ja-JP"/>
        </w:rPr>
        <w:t>.</w:t>
      </w:r>
    </w:p>
    <w:p w14:paraId="78AC4C5D" w14:textId="0F7C21CC" w:rsidR="00E46E03" w:rsidRPr="008D07AF" w:rsidRDefault="00E46E03" w:rsidP="00925D49">
      <w:pPr>
        <w:snapToGrid/>
        <w:spacing w:before="120" w:after="0"/>
        <w:rPr>
          <w:rStyle w:val="20"/>
          <w:b w:val="0"/>
          <w:noProof/>
          <w:lang w:eastAsia="ja-JP"/>
        </w:rPr>
      </w:pPr>
      <w:r>
        <w:rPr>
          <w:rStyle w:val="20"/>
          <w:b w:val="0"/>
          <w:noProof/>
          <w:lang w:eastAsia="ja-JP"/>
        </w:rPr>
        <w:t xml:space="preserve">The raw and preprocessed trends of </w:t>
      </w:r>
      <w:r w:rsidRPr="008D07AF">
        <w:rPr>
          <w:rStyle w:val="20"/>
          <w:b w:val="0"/>
          <w:noProof/>
          <w:lang w:eastAsia="ja-JP"/>
        </w:rPr>
        <w:t>Permeate EC [</w:t>
      </w:r>
      <m:oMath>
        <m:r>
          <m:rPr>
            <m:sty m:val="p"/>
          </m:rPr>
          <w:rPr>
            <w:rStyle w:val="20"/>
            <w:rFonts w:ascii="Cambria Math" w:hAnsi="Cambria Math"/>
            <w:noProof/>
            <w:lang w:eastAsia="ja-JP"/>
          </w:rPr>
          <m:t>μS/cm</m:t>
        </m:r>
      </m:oMath>
      <w:r w:rsidRPr="008D07AF">
        <w:rPr>
          <w:rStyle w:val="20"/>
          <w:b w:val="0"/>
          <w:noProof/>
          <w:lang w:eastAsia="ja-JP"/>
        </w:rPr>
        <w:t xml:space="preserve">] at each stage and permeate TOC from </w:t>
      </w:r>
      <w:r w:rsidRPr="00E16470">
        <w:rPr>
          <w:rStyle w:val="20"/>
          <w:b w:val="0"/>
          <w:noProof/>
          <w:lang w:eastAsia="ja-JP"/>
        </w:rPr>
        <w:t>May 2022 to November 2022</w:t>
      </w:r>
      <w:r w:rsidRPr="008D07AF">
        <w:rPr>
          <w:rStyle w:val="20"/>
          <w:b w:val="0"/>
          <w:noProof/>
          <w:lang w:eastAsia="ja-JP"/>
        </w:rPr>
        <w:t xml:space="preserve"> are plotted in Figure 1.</w:t>
      </w:r>
      <w:r>
        <w:rPr>
          <w:rStyle w:val="20"/>
          <w:b w:val="0"/>
          <w:noProof/>
          <w:lang w:eastAsia="ja-JP"/>
        </w:rPr>
        <w:t>4</w:t>
      </w:r>
      <w:r w:rsidRPr="008D07AF">
        <w:rPr>
          <w:rStyle w:val="20"/>
          <w:b w:val="0"/>
          <w:noProof/>
          <w:lang w:eastAsia="ja-JP"/>
        </w:rPr>
        <w:t xml:space="preserve"> (a)-(h). By preprocessing the data, outliers are removed, and the data behavior can be extracted.</w:t>
      </w:r>
    </w:p>
    <w:p w14:paraId="06BD8969" w14:textId="2625C833" w:rsidR="00E46E03" w:rsidRDefault="00494DFE" w:rsidP="00C06ED9">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97856" behindDoc="0" locked="0" layoutInCell="1" allowOverlap="1" wp14:anchorId="5EA51675" wp14:editId="698EE276">
                <wp:simplePos x="0" y="0"/>
                <wp:positionH relativeFrom="column">
                  <wp:posOffset>17780</wp:posOffset>
                </wp:positionH>
                <wp:positionV relativeFrom="paragraph">
                  <wp:posOffset>330200</wp:posOffset>
                </wp:positionV>
                <wp:extent cx="5931535" cy="2152650"/>
                <wp:effectExtent l="0" t="0" r="0" b="0"/>
                <wp:wrapTopAndBottom/>
                <wp:docPr id="2058712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52650"/>
                        </a:xfrm>
                        <a:prstGeom prst="rect">
                          <a:avLst/>
                        </a:prstGeom>
                        <a:solidFill>
                          <a:srgbClr val="FFFFFF"/>
                        </a:solidFill>
                        <a:ln w="9525">
                          <a:noFill/>
                          <a:miter lim="800000"/>
                          <a:headEnd/>
                          <a:tailEnd/>
                        </a:ln>
                      </wps:spPr>
                      <wps:txbx>
                        <w:txbxContent>
                          <w:p w14:paraId="69230956" w14:textId="77777777" w:rsidR="00C218B1" w:rsidRPr="00761EEF" w:rsidRDefault="00C218B1" w:rsidP="00C218B1">
                            <w:pPr>
                              <w:pStyle w:val="a4"/>
                              <w:spacing w:before="120" w:after="0"/>
                              <w:ind w:left="0"/>
                              <w:jc w:val="center"/>
                              <w:rPr>
                                <w:rFonts w:eastAsia="游明朝"/>
                                <w:b/>
                                <w:bCs/>
                                <w:lang w:eastAsia="ja-JP"/>
                              </w:rPr>
                            </w:pPr>
                            <w:bookmarkStart w:id="10" w:name="_Hlk137831456"/>
                            <w:bookmarkEnd w:id="10"/>
                            <w:r w:rsidRPr="007D1D58">
                              <w:rPr>
                                <w:rFonts w:eastAsia="游明朝"/>
                                <w:b/>
                                <w:bCs/>
                                <w:noProof/>
                                <w:lang w:eastAsia="ja-JP"/>
                              </w:rPr>
                              <w:drawing>
                                <wp:inline distT="0" distB="0" distL="0" distR="0" wp14:anchorId="39D1ECDE" wp14:editId="4578C2E3">
                                  <wp:extent cx="1440000" cy="1597158"/>
                                  <wp:effectExtent l="0" t="0" r="8255" b="3175"/>
                                  <wp:docPr id="2058712615" name="図 17">
                                    <a:extLst xmlns:a="http://schemas.openxmlformats.org/drawingml/2006/main">
                                      <a:ext uri="{FF2B5EF4-FFF2-40B4-BE49-F238E27FC236}">
                                        <a16:creationId xmlns:a16="http://schemas.microsoft.com/office/drawing/2014/main" id="{3F07959A-98E3-FDC6-A3D9-C4A7B5234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F07959A-98E3-FDC6-A3D9-C4A7B5234AD3}"/>
                                              </a:ext>
                                            </a:extLst>
                                          </pic:cNvPr>
                                          <pic:cNvPicPr>
                                            <a:picLocks noChangeAspect="1"/>
                                          </pic:cNvPicPr>
                                        </pic:nvPicPr>
                                        <pic:blipFill>
                                          <a:blip r:embed="rId11"/>
                                          <a:stretch>
                                            <a:fillRect/>
                                          </a:stretch>
                                        </pic:blipFill>
                                        <pic:spPr>
                                          <a:xfrm>
                                            <a:off x="0" y="0"/>
                                            <a:ext cx="1440000" cy="1597158"/>
                                          </a:xfrm>
                                          <a:prstGeom prst="rect">
                                            <a:avLst/>
                                          </a:prstGeom>
                                        </pic:spPr>
                                      </pic:pic>
                                    </a:graphicData>
                                  </a:graphic>
                                </wp:inline>
                              </w:drawing>
                            </w:r>
                          </w:p>
                          <w:p w14:paraId="002A047C" w14:textId="459D6FAE" w:rsidR="00C218B1" w:rsidRDefault="00C218B1" w:rsidP="00C218B1">
                            <w:pPr>
                              <w:pStyle w:val="a4"/>
                              <w:spacing w:before="120" w:after="0"/>
                              <w:ind w:left="0"/>
                              <w:jc w:val="center"/>
                              <w:rPr>
                                <w:b/>
                                <w:bCs/>
                                <w:lang w:eastAsia="ja-JP"/>
                              </w:rPr>
                            </w:pPr>
                            <w:r w:rsidRPr="00522BC7">
                              <w:rPr>
                                <w:b/>
                                <w:bCs/>
                                <w:lang w:eastAsia="ja-JP"/>
                              </w:rPr>
                              <w:t xml:space="preserve">Figure </w:t>
                            </w:r>
                            <w:r>
                              <w:rPr>
                                <w:b/>
                                <w:bCs/>
                                <w:lang w:eastAsia="ja-JP"/>
                              </w:rPr>
                              <w:t>1.</w:t>
                            </w:r>
                            <w:r w:rsidR="0015023F">
                              <w:rPr>
                                <w:b/>
                                <w:bCs/>
                                <w:lang w:eastAsia="ja-JP"/>
                              </w:rPr>
                              <w:t>3</w:t>
                            </w:r>
                            <w:r w:rsidRPr="00024738">
                              <w:rPr>
                                <w:b/>
                                <w:bCs/>
                                <w:lang w:eastAsia="ja-JP"/>
                              </w:rPr>
                              <w:t xml:space="preserve">: </w:t>
                            </w:r>
                            <w:r w:rsidRPr="00761EEF">
                              <w:rPr>
                                <w:b/>
                                <w:bCs/>
                                <w:lang w:eastAsia="ja-JP"/>
                              </w:rPr>
                              <w:t>Data Preprocessing Flow Chart</w:t>
                            </w:r>
                            <w:r>
                              <w:rPr>
                                <w:b/>
                                <w:bCs/>
                                <w:lang w:eastAsia="ja-JP"/>
                              </w:rPr>
                              <w:t xml:space="preserve"> (OCWD)</w:t>
                            </w:r>
                          </w:p>
                          <w:p w14:paraId="66FAAD29" w14:textId="77777777" w:rsidR="00C218B1" w:rsidRPr="0073267B" w:rsidRDefault="00C218B1" w:rsidP="00C218B1">
                            <w:pPr>
                              <w:pStyle w:val="a4"/>
                              <w:spacing w:before="120" w:after="0"/>
                              <w:ind w:left="0"/>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51675" id="_x0000_s1030" type="#_x0000_t202" style="position:absolute;margin-left:1.4pt;margin-top:26pt;width:467.05pt;height:169.5pt;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" stroked="f">
                <v:textbox>
                  <w:txbxContent>
                    <w:p w14:paraId="69230956" w14:textId="77777777" w:rsidR="00C218B1" w:rsidRPr="00761EEF" w:rsidRDefault="00C218B1" w:rsidP="00C218B1">
                      <w:pPr>
                        <w:pStyle w:val="a4"/>
                        <w:spacing w:before="120" w:after="0"/>
                        <w:ind w:left="0"/>
                        <w:jc w:val="center"/>
                        <w:rPr>
                          <w:rFonts w:eastAsia="游明朝"/>
                          <w:b/>
                          <w:bCs/>
                          <w:lang w:eastAsia="ja-JP"/>
                        </w:rPr>
                      </w:pPr>
                      <w:bookmarkStart w:id="11" w:name="_Hlk137831456"/>
                      <w:bookmarkEnd w:id="11"/>
                      <w:r w:rsidRPr="007D1D58">
                        <w:rPr>
                          <w:rFonts w:eastAsia="游明朝"/>
                          <w:b/>
                          <w:bCs/>
                          <w:noProof/>
                          <w:lang w:eastAsia="ja-JP"/>
                        </w:rPr>
                        <w:drawing>
                          <wp:inline distT="0" distB="0" distL="0" distR="0" wp14:anchorId="39D1ECDE" wp14:editId="4578C2E3">
                            <wp:extent cx="1440000" cy="1597158"/>
                            <wp:effectExtent l="0" t="0" r="8255" b="3175"/>
                            <wp:docPr id="2058712615" name="図 17">
                              <a:extLst xmlns:a="http://schemas.openxmlformats.org/drawingml/2006/main">
                                <a:ext uri="{FF2B5EF4-FFF2-40B4-BE49-F238E27FC236}">
                                  <a16:creationId xmlns:a16="http://schemas.microsoft.com/office/drawing/2014/main" id="{3F07959A-98E3-FDC6-A3D9-C4A7B5234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a:extLst>
                                        <a:ext uri="{FF2B5EF4-FFF2-40B4-BE49-F238E27FC236}">
                                          <a16:creationId xmlns:a16="http://schemas.microsoft.com/office/drawing/2014/main" id="{3F07959A-98E3-FDC6-A3D9-C4A7B5234AD3}"/>
                                        </a:ext>
                                      </a:extLst>
                                    </pic:cNvPr>
                                    <pic:cNvPicPr>
                                      <a:picLocks noChangeAspect="1"/>
                                    </pic:cNvPicPr>
                                  </pic:nvPicPr>
                                  <pic:blipFill>
                                    <a:blip r:embed="rId11"/>
                                    <a:stretch>
                                      <a:fillRect/>
                                    </a:stretch>
                                  </pic:blipFill>
                                  <pic:spPr>
                                    <a:xfrm>
                                      <a:off x="0" y="0"/>
                                      <a:ext cx="1440000" cy="1597158"/>
                                    </a:xfrm>
                                    <a:prstGeom prst="rect">
                                      <a:avLst/>
                                    </a:prstGeom>
                                  </pic:spPr>
                                </pic:pic>
                              </a:graphicData>
                            </a:graphic>
                          </wp:inline>
                        </w:drawing>
                      </w:r>
                    </w:p>
                    <w:p w14:paraId="002A047C" w14:textId="459D6FAE" w:rsidR="00C218B1" w:rsidRDefault="00C218B1" w:rsidP="00C218B1">
                      <w:pPr>
                        <w:pStyle w:val="a4"/>
                        <w:spacing w:before="120" w:after="0"/>
                        <w:ind w:left="0"/>
                        <w:jc w:val="center"/>
                        <w:rPr>
                          <w:b/>
                          <w:bCs/>
                          <w:lang w:eastAsia="ja-JP"/>
                        </w:rPr>
                      </w:pPr>
                      <w:r w:rsidRPr="00522BC7">
                        <w:rPr>
                          <w:b/>
                          <w:bCs/>
                          <w:lang w:eastAsia="ja-JP"/>
                        </w:rPr>
                        <w:t xml:space="preserve">Figure </w:t>
                      </w:r>
                      <w:r>
                        <w:rPr>
                          <w:b/>
                          <w:bCs/>
                          <w:lang w:eastAsia="ja-JP"/>
                        </w:rPr>
                        <w:t>1.</w:t>
                      </w:r>
                      <w:r w:rsidR="0015023F">
                        <w:rPr>
                          <w:b/>
                          <w:bCs/>
                          <w:lang w:eastAsia="ja-JP"/>
                        </w:rPr>
                        <w:t>3</w:t>
                      </w:r>
                      <w:r w:rsidRPr="00024738">
                        <w:rPr>
                          <w:b/>
                          <w:bCs/>
                          <w:lang w:eastAsia="ja-JP"/>
                        </w:rPr>
                        <w:t xml:space="preserve">: </w:t>
                      </w:r>
                      <w:r w:rsidRPr="00761EEF">
                        <w:rPr>
                          <w:b/>
                          <w:bCs/>
                          <w:lang w:eastAsia="ja-JP"/>
                        </w:rPr>
                        <w:t>Data Preprocessing Flow Chart</w:t>
                      </w:r>
                      <w:r>
                        <w:rPr>
                          <w:b/>
                          <w:bCs/>
                          <w:lang w:eastAsia="ja-JP"/>
                        </w:rPr>
                        <w:t xml:space="preserve"> (OCWD)</w:t>
                      </w:r>
                    </w:p>
                    <w:p w14:paraId="66FAAD29" w14:textId="77777777" w:rsidR="00C218B1" w:rsidRPr="0073267B" w:rsidRDefault="00C218B1" w:rsidP="00C218B1">
                      <w:pPr>
                        <w:pStyle w:val="a4"/>
                        <w:spacing w:before="120" w:after="0"/>
                        <w:ind w:left="0"/>
                        <w:rPr>
                          <w:b/>
                          <w:bCs/>
                          <w:lang w:eastAsia="ja-JP"/>
                        </w:rPr>
                      </w:pPr>
                    </w:p>
                  </w:txbxContent>
                </v:textbox>
                <w10:wrap type="topAndBottom"/>
              </v:shape>
            </w:pict>
          </mc:Fallback>
        </mc:AlternateContent>
      </w:r>
    </w:p>
    <w:p w14:paraId="2FE13DAD" w14:textId="6F443157" w:rsidR="00C06ED9" w:rsidRPr="008D07AF" w:rsidRDefault="00C06ED9" w:rsidP="00C06ED9">
      <w:pPr>
        <w:snapToGrid/>
        <w:spacing w:before="120" w:after="0"/>
        <w:rPr>
          <w:rFonts w:eastAsia="游明朝"/>
          <w:lang w:eastAsia="ja-JP"/>
        </w:rPr>
      </w:pPr>
      <w:r w:rsidRPr="008D07AF">
        <w:rPr>
          <w:noProof/>
        </w:rPr>
        <mc:AlternateContent>
          <mc:Choice Requires="wps">
            <w:drawing>
              <wp:anchor distT="45720" distB="45720" distL="114300" distR="114300" simplePos="0" relativeHeight="251863040" behindDoc="0" locked="0" layoutInCell="1" allowOverlap="1" wp14:anchorId="1D11B44D" wp14:editId="733F1698">
                <wp:simplePos x="0" y="0"/>
                <wp:positionH relativeFrom="column">
                  <wp:posOffset>-16510</wp:posOffset>
                </wp:positionH>
                <wp:positionV relativeFrom="paragraph">
                  <wp:posOffset>45720</wp:posOffset>
                </wp:positionV>
                <wp:extent cx="5931535" cy="6742430"/>
                <wp:effectExtent l="0" t="0" r="0" b="1270"/>
                <wp:wrapTopAndBottom/>
                <wp:docPr id="20587126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6742430"/>
                        </a:xfrm>
                        <a:prstGeom prst="rect">
                          <a:avLst/>
                        </a:prstGeom>
                        <a:solidFill>
                          <a:srgbClr val="FFFFFF"/>
                        </a:solidFill>
                        <a:ln w="9525">
                          <a:noFill/>
                          <a:miter lim="800000"/>
                          <a:headEnd/>
                          <a:tailEnd/>
                        </a:ln>
                      </wps:spPr>
                      <wps:txb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r>
                              <w:rPr>
                                <w:rFonts w:eastAsia="游明朝"/>
                                <w:b/>
                                <w:bCs/>
                                <w:lang w:eastAsia="ja-JP"/>
                              </w:rPr>
                              <w:t xml:space="preserve">  (</w:t>
                            </w:r>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1B44D" id="_x0000_s1031" type="#_x0000_t202" style="position:absolute;margin-left:-1.3pt;margin-top:3.6pt;width:467.05pt;height:530.9pt;z-index:25186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" stroked="f">
                <v:textbox>
                  <w:txbxContent>
                    <w:p w14:paraId="6F07D383"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45C07687" wp14:editId="038FE519">
                            <wp:extent cx="2700000" cy="1865454"/>
                            <wp:effectExtent l="0" t="0" r="5715" b="1905"/>
                            <wp:docPr id="2058712559"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254B192" wp14:editId="462CFE70">
                            <wp:extent cx="2700000" cy="1865454"/>
                            <wp:effectExtent l="0" t="0" r="5715" b="1905"/>
                            <wp:docPr id="2058712560"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1A4A353D"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(a): 1st Stage Raw Conductivity</w:t>
                      </w:r>
                      <w:r>
                        <w:rPr>
                          <w:b/>
                          <w:bCs/>
                          <w:lang w:eastAsia="ja-JP"/>
                        </w:rPr>
                        <w:t xml:space="preserve">       </w:t>
                      </w:r>
                      <w:r>
                        <w:rPr>
                          <w:rFonts w:eastAsia="游明朝"/>
                          <w:b/>
                          <w:bCs/>
                          <w:lang w:eastAsia="ja-JP"/>
                        </w:rPr>
                        <w:t xml:space="preserve">  (</w:t>
                      </w:r>
                      <w:r>
                        <w:rPr>
                          <w:b/>
                          <w:bCs/>
                          <w:lang w:eastAsia="ja-JP"/>
                        </w:rPr>
                        <w:t>b</w:t>
                      </w:r>
                      <w:r w:rsidRPr="00666775">
                        <w:rPr>
                          <w:b/>
                          <w:bCs/>
                          <w:lang w:eastAsia="ja-JP"/>
                        </w:rPr>
                        <w:t>): 1st Stage Preprocessed Conductivity</w:t>
                      </w:r>
                    </w:p>
                    <w:p w14:paraId="2BE92753" w14:textId="77777777" w:rsidR="00C06ED9" w:rsidRPr="00B45A32" w:rsidRDefault="00C06ED9" w:rsidP="00C06ED9">
                      <w:pPr>
                        <w:pStyle w:val="a4"/>
                        <w:spacing w:before="120" w:after="0"/>
                        <w:ind w:left="0"/>
                        <w:jc w:val="center"/>
                        <w:rPr>
                          <w:rFonts w:eastAsia="游明朝"/>
                          <w:b/>
                          <w:bCs/>
                          <w:lang w:eastAsia="ja-JP"/>
                        </w:rPr>
                      </w:pPr>
                    </w:p>
                    <w:p w14:paraId="2A965D8A"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4729E4B4" wp14:editId="2D37BB50">
                            <wp:extent cx="2700000" cy="1865454"/>
                            <wp:effectExtent l="0" t="0" r="5715" b="1905"/>
                            <wp:docPr id="26" name="図 30" descr="グラフ&#10;&#10;自動的に生成された説明">
                              <a:extLst xmlns:a="http://schemas.openxmlformats.org/drawingml/2006/main">
                                <a:ext uri="{FF2B5EF4-FFF2-40B4-BE49-F238E27FC236}">
                                  <a16:creationId xmlns:a16="http://schemas.microsoft.com/office/drawing/2014/main" id="{74783DA5-E066-754F-273A-E74888220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74783DA5-E066-754F-273A-E7488822031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4E19B172" wp14:editId="4AB943E5">
                            <wp:extent cx="2700000" cy="1865454"/>
                            <wp:effectExtent l="0" t="0" r="5715" b="1905"/>
                            <wp:docPr id="2058712550" name="図 22" descr="グラフ, ヒストグラム&#10;&#10;自動的に生成された説明">
                              <a:extLst xmlns:a="http://schemas.openxmlformats.org/drawingml/2006/main">
                                <a:ext uri="{FF2B5EF4-FFF2-40B4-BE49-F238E27FC236}">
                                  <a16:creationId xmlns:a16="http://schemas.microsoft.com/office/drawing/2014/main" id="{241962ED-D9A5-8C5F-8DB9-DB406D8B49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グラフ, ヒストグラム&#10;&#10;自動的に生成された説明">
                                      <a:extLst>
                                        <a:ext uri="{FF2B5EF4-FFF2-40B4-BE49-F238E27FC236}">
                                          <a16:creationId xmlns:a16="http://schemas.microsoft.com/office/drawing/2014/main" id="{241962ED-D9A5-8C5F-8DB9-DB406D8B49C9}"/>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658F4E6C" w14:textId="1E15ECFB"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c</w:t>
                      </w:r>
                      <w:r w:rsidRPr="00666775">
                        <w:rPr>
                          <w:b/>
                          <w:bCs/>
                          <w:lang w:eastAsia="ja-JP"/>
                        </w:rPr>
                        <w:t xml:space="preserve">): </w:t>
                      </w:r>
                      <w:r>
                        <w:rPr>
                          <w:b/>
                          <w:bCs/>
                          <w:lang w:eastAsia="ja-JP"/>
                        </w:rPr>
                        <w:t>2nd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d</w:t>
                      </w:r>
                      <w:r w:rsidRPr="00666775">
                        <w:rPr>
                          <w:b/>
                          <w:bCs/>
                          <w:lang w:eastAsia="ja-JP"/>
                        </w:rPr>
                        <w:t xml:space="preserve">): </w:t>
                      </w:r>
                      <w:r>
                        <w:rPr>
                          <w:b/>
                          <w:bCs/>
                          <w:lang w:eastAsia="ja-JP"/>
                        </w:rPr>
                        <w:t>2nd</w:t>
                      </w:r>
                      <w:r w:rsidRPr="00666775">
                        <w:rPr>
                          <w:b/>
                          <w:bCs/>
                          <w:lang w:eastAsia="ja-JP"/>
                        </w:rPr>
                        <w:t xml:space="preserve"> Stage Preprocessed Conductivity</w:t>
                      </w:r>
                    </w:p>
                    <w:p w14:paraId="4A31198C" w14:textId="58ADF653" w:rsidR="00C06ED9" w:rsidRDefault="00C06ED9" w:rsidP="00C06ED9">
                      <w:pPr>
                        <w:pStyle w:val="a4"/>
                        <w:spacing w:before="120" w:after="0"/>
                        <w:ind w:left="0"/>
                        <w:jc w:val="center"/>
                        <w:rPr>
                          <w:rFonts w:eastAsia="游明朝"/>
                          <w:b/>
                          <w:bCs/>
                          <w:lang w:eastAsia="ja-JP"/>
                        </w:rPr>
                      </w:pPr>
                    </w:p>
                    <w:p w14:paraId="4CCE740F" w14:textId="77777777" w:rsidR="00C06ED9" w:rsidRDefault="00C06ED9" w:rsidP="00C06ED9">
                      <w:pPr>
                        <w:pStyle w:val="a4"/>
                        <w:spacing w:before="120" w:after="0"/>
                        <w:ind w:left="0"/>
                        <w:jc w:val="center"/>
                        <w:rPr>
                          <w:b/>
                          <w:bCs/>
                          <w:lang w:eastAsia="ja-JP"/>
                        </w:rPr>
                      </w:pPr>
                      <w:r w:rsidRPr="00666775">
                        <w:rPr>
                          <w:b/>
                          <w:bCs/>
                          <w:noProof/>
                        </w:rPr>
                        <w:drawing>
                          <wp:inline distT="0" distB="0" distL="0" distR="0" wp14:anchorId="726EB868" wp14:editId="1CA561C6">
                            <wp:extent cx="2700000" cy="1865454"/>
                            <wp:effectExtent l="0" t="0" r="5715" b="1905"/>
                            <wp:docPr id="2058712551" name="図 32" descr="グラフ&#10;&#10;自動的に生成された説明">
                              <a:extLst xmlns:a="http://schemas.openxmlformats.org/drawingml/2006/main">
                                <a:ext uri="{FF2B5EF4-FFF2-40B4-BE49-F238E27FC236}">
                                  <a16:creationId xmlns:a16="http://schemas.microsoft.com/office/drawing/2014/main" id="{332EDD3E-F2B9-9BA7-01F8-C0855807A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グラフ&#10;&#10;自動的に生成された説明">
                                      <a:extLst>
                                        <a:ext uri="{FF2B5EF4-FFF2-40B4-BE49-F238E27FC236}">
                                          <a16:creationId xmlns:a16="http://schemas.microsoft.com/office/drawing/2014/main" id="{332EDD3E-F2B9-9BA7-01F8-C0855807AA6C}"/>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0FA4A34D" wp14:editId="3A19878E">
                            <wp:extent cx="2700000" cy="1865454"/>
                            <wp:effectExtent l="0" t="0" r="5715" b="1905"/>
                            <wp:docPr id="30" name="図 24" descr="グラフ&#10;&#10;自動的に生成された説明">
                              <a:extLst xmlns:a="http://schemas.openxmlformats.org/drawingml/2006/main">
                                <a:ext uri="{FF2B5EF4-FFF2-40B4-BE49-F238E27FC236}">
                                  <a16:creationId xmlns:a16="http://schemas.microsoft.com/office/drawing/2014/main" id="{8F4356F9-56B9-EF7C-41A0-5CA4A06AC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グラフ&#10;&#10;自動的に生成された説明">
                                      <a:extLst>
                                        <a:ext uri="{FF2B5EF4-FFF2-40B4-BE49-F238E27FC236}">
                                          <a16:creationId xmlns:a16="http://schemas.microsoft.com/office/drawing/2014/main" id="{8F4356F9-56B9-EF7C-41A0-5CA4A06ACC0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27473952"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e</w:t>
                      </w:r>
                      <w:r w:rsidRPr="00666775">
                        <w:rPr>
                          <w:b/>
                          <w:bCs/>
                          <w:lang w:eastAsia="ja-JP"/>
                        </w:rPr>
                        <w:t xml:space="preserve">): </w:t>
                      </w:r>
                      <w:r>
                        <w:rPr>
                          <w:b/>
                          <w:bCs/>
                          <w:lang w:eastAsia="ja-JP"/>
                        </w:rPr>
                        <w:t>3rd</w:t>
                      </w:r>
                      <w:r w:rsidRPr="00666775">
                        <w:rPr>
                          <w:b/>
                          <w:bCs/>
                          <w:lang w:eastAsia="ja-JP"/>
                        </w:rPr>
                        <w:t xml:space="preserve"> Stage Raw Conductivity</w:t>
                      </w:r>
                      <w:r>
                        <w:rPr>
                          <w:b/>
                          <w:bCs/>
                          <w:lang w:eastAsia="ja-JP"/>
                        </w:rPr>
                        <w:t xml:space="preserve">       </w:t>
                      </w:r>
                      <w:r>
                        <w:rPr>
                          <w:rFonts w:eastAsia="游明朝"/>
                          <w:b/>
                          <w:bCs/>
                          <w:lang w:eastAsia="ja-JP"/>
                        </w:rPr>
                        <w:t xml:space="preserve">  (</w:t>
                      </w:r>
                      <w:r>
                        <w:rPr>
                          <w:b/>
                          <w:bCs/>
                          <w:lang w:eastAsia="ja-JP"/>
                        </w:rPr>
                        <w:t>f</w:t>
                      </w:r>
                      <w:r w:rsidRPr="00666775">
                        <w:rPr>
                          <w:b/>
                          <w:bCs/>
                          <w:lang w:eastAsia="ja-JP"/>
                        </w:rPr>
                        <w:t xml:space="preserve">): </w:t>
                      </w:r>
                      <w:r>
                        <w:rPr>
                          <w:b/>
                          <w:bCs/>
                          <w:lang w:eastAsia="ja-JP"/>
                        </w:rPr>
                        <w:t>3rd</w:t>
                      </w:r>
                      <w:r w:rsidRPr="00666775">
                        <w:rPr>
                          <w:b/>
                          <w:bCs/>
                          <w:lang w:eastAsia="ja-JP"/>
                        </w:rPr>
                        <w:t xml:space="preserve"> Stage Preprocessed Conductivity</w:t>
                      </w:r>
                    </w:p>
                    <w:p w14:paraId="24CFA3DF" w14:textId="77777777" w:rsidR="00C06ED9" w:rsidRPr="00C06ED9" w:rsidRDefault="00C06ED9" w:rsidP="00C06ED9">
                      <w:pPr>
                        <w:pStyle w:val="a4"/>
                        <w:spacing w:before="120" w:after="0"/>
                        <w:ind w:left="0"/>
                        <w:jc w:val="center"/>
                        <w:rPr>
                          <w:rFonts w:eastAsia="游明朝"/>
                          <w:b/>
                          <w:bCs/>
                          <w:lang w:eastAsia="ja-JP"/>
                        </w:rPr>
                      </w:pPr>
                    </w:p>
                  </w:txbxContent>
                </v:textbox>
                <w10:wrap type="topAndBottom"/>
              </v:shape>
            </w:pict>
          </mc:Fallback>
        </mc:AlternateContent>
      </w:r>
    </w:p>
    <w:p w14:paraId="3A232540" w14:textId="62BD0CDE" w:rsidR="00B050F7" w:rsidRPr="008D07AF" w:rsidRDefault="00B050F7" w:rsidP="00BE42D5">
      <w:pPr>
        <w:snapToGrid/>
        <w:spacing w:before="120" w:after="0"/>
        <w:rPr>
          <w:rStyle w:val="20"/>
          <w:b w:val="0"/>
          <w:noProof/>
          <w:lang w:eastAsia="ja-JP"/>
        </w:rPr>
      </w:pPr>
    </w:p>
    <w:p w14:paraId="41EBF0EB" w14:textId="35FE0ECF" w:rsidR="007165FC" w:rsidRPr="008D07AF" w:rsidRDefault="00C06ED9" w:rsidP="00BE42D5">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67136" behindDoc="0" locked="0" layoutInCell="1" allowOverlap="1" wp14:anchorId="6A66F03A" wp14:editId="59759579">
                <wp:simplePos x="0" y="0"/>
                <wp:positionH relativeFrom="column">
                  <wp:posOffset>31750</wp:posOffset>
                </wp:positionH>
                <wp:positionV relativeFrom="paragraph">
                  <wp:posOffset>4445</wp:posOffset>
                </wp:positionV>
                <wp:extent cx="5931535" cy="2774950"/>
                <wp:effectExtent l="0" t="0" r="0" b="6350"/>
                <wp:wrapTopAndBottom/>
                <wp:docPr id="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774950"/>
                        </a:xfrm>
                        <a:prstGeom prst="rect">
                          <a:avLst/>
                        </a:prstGeom>
                        <a:solidFill>
                          <a:srgbClr val="FFFFFF"/>
                        </a:solidFill>
                        <a:ln w="9525">
                          <a:noFill/>
                          <a:miter lim="800000"/>
                          <a:headEnd/>
                          <a:tailEnd/>
                        </a:ln>
                      </wps:spPr>
                      <wps:txb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r>
                              <w:rPr>
                                <w:rFonts w:eastAsia="游明朝"/>
                                <w:b/>
                                <w:bCs/>
                                <w:lang w:eastAsia="ja-JP"/>
                              </w:rPr>
                              <w:t>(</w:t>
                            </w:r>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F0B36D3" w14:textId="7F3F805C" w:rsidR="00C06ED9" w:rsidRPr="0015023F" w:rsidRDefault="00C06ED9" w:rsidP="0015023F">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w:t>
                            </w:r>
                            <w:r w:rsidR="0015023F">
                              <w:rPr>
                                <w:b/>
                                <w:bCs/>
                                <w:lang w:eastAsia="ja-JP"/>
                              </w:rPr>
                              <w:t>4</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6F03A" id="_x0000_s1032" type="#_x0000_t202" style="position:absolute;margin-left:2.5pt;margin-top:.35pt;width:467.05pt;height:218.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" stroked="f">
                <v:textbox>
                  <w:txbxContent>
                    <w:p w14:paraId="462D8E6A" w14:textId="77777777" w:rsidR="00C06ED9" w:rsidRPr="00B45A32" w:rsidRDefault="00C06ED9" w:rsidP="00C06ED9">
                      <w:pPr>
                        <w:pStyle w:val="a4"/>
                        <w:spacing w:before="120" w:after="0"/>
                        <w:ind w:left="0"/>
                        <w:jc w:val="center"/>
                        <w:rPr>
                          <w:rFonts w:eastAsia="游明朝"/>
                          <w:b/>
                          <w:bCs/>
                          <w:lang w:eastAsia="ja-JP"/>
                        </w:rPr>
                      </w:pPr>
                      <w:r w:rsidRPr="00666775">
                        <w:rPr>
                          <w:b/>
                          <w:bCs/>
                          <w:noProof/>
                        </w:rPr>
                        <w:drawing>
                          <wp:inline distT="0" distB="0" distL="0" distR="0" wp14:anchorId="3C4302DD" wp14:editId="71D1AA54">
                            <wp:extent cx="2700000" cy="1865454"/>
                            <wp:effectExtent l="0" t="0" r="5715" b="1905"/>
                            <wp:docPr id="2058712544" name="図 28" descr="グラフ&#10;&#10;自動的に生成された説明">
                              <a:extLst xmlns:a="http://schemas.openxmlformats.org/drawingml/2006/main">
                                <a:ext uri="{FF2B5EF4-FFF2-40B4-BE49-F238E27FC236}">
                                  <a16:creationId xmlns:a16="http://schemas.microsoft.com/office/drawing/2014/main" id="{5943F8D3-1C4B-0248-C545-50D2E3DA9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グラフ&#10;&#10;自動的に生成された説明">
                                      <a:extLst>
                                        <a:ext uri="{FF2B5EF4-FFF2-40B4-BE49-F238E27FC236}">
                                          <a16:creationId xmlns:a16="http://schemas.microsoft.com/office/drawing/2014/main" id="{5943F8D3-1C4B-0248-C545-50D2E3DA9C1A}"/>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r w:rsidRPr="00666775">
                        <w:rPr>
                          <w:b/>
                          <w:bCs/>
                          <w:noProof/>
                        </w:rPr>
                        <w:drawing>
                          <wp:inline distT="0" distB="0" distL="0" distR="0" wp14:anchorId="138054C0" wp14:editId="3D400385">
                            <wp:extent cx="2700000" cy="1865454"/>
                            <wp:effectExtent l="0" t="0" r="5715" b="1905"/>
                            <wp:docPr id="2058712554" name="図 20" descr="グラフ&#10;&#10;中程度の精度で自動的に生成された説明">
                              <a:extLst xmlns:a="http://schemas.openxmlformats.org/drawingml/2006/main">
                                <a:ext uri="{FF2B5EF4-FFF2-40B4-BE49-F238E27FC236}">
                                  <a16:creationId xmlns:a16="http://schemas.microsoft.com/office/drawing/2014/main" id="{6648D570-3D08-B9C2-1672-A4574D2A16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グラフ&#10;&#10;中程度の精度で自動的に生成された説明">
                                      <a:extLst>
                                        <a:ext uri="{FF2B5EF4-FFF2-40B4-BE49-F238E27FC236}">
                                          <a16:creationId xmlns:a16="http://schemas.microsoft.com/office/drawing/2014/main" id="{6648D570-3D08-B9C2-1672-A4574D2A16B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00000" cy="1865454"/>
                                    </a:xfrm>
                                    <a:prstGeom prst="rect">
                                      <a:avLst/>
                                    </a:prstGeom>
                                  </pic:spPr>
                                </pic:pic>
                              </a:graphicData>
                            </a:graphic>
                          </wp:inline>
                        </w:drawing>
                      </w:r>
                    </w:p>
                    <w:p w14:paraId="5CBD4F33" w14:textId="77777777" w:rsidR="00C06ED9" w:rsidRDefault="00C06ED9" w:rsidP="00C06ED9">
                      <w:pPr>
                        <w:pStyle w:val="a4"/>
                        <w:spacing w:before="120" w:after="0"/>
                        <w:ind w:left="0"/>
                        <w:jc w:val="center"/>
                        <w:rPr>
                          <w:b/>
                          <w:bCs/>
                          <w:lang w:eastAsia="ja-JP"/>
                        </w:rPr>
                      </w:pPr>
                      <w:r>
                        <w:rPr>
                          <w:b/>
                          <w:bCs/>
                          <w:lang w:eastAsia="ja-JP"/>
                        </w:rPr>
                        <w:t xml:space="preserve">              </w:t>
                      </w:r>
                      <w:r w:rsidRPr="00666775">
                        <w:rPr>
                          <w:b/>
                          <w:bCs/>
                          <w:lang w:eastAsia="ja-JP"/>
                        </w:rPr>
                        <w:t>(</w:t>
                      </w:r>
                      <w:r>
                        <w:rPr>
                          <w:b/>
                          <w:bCs/>
                          <w:lang w:eastAsia="ja-JP"/>
                        </w:rPr>
                        <w:t>g</w:t>
                      </w:r>
                      <w:r w:rsidRPr="00666775">
                        <w:rPr>
                          <w:b/>
                          <w:bCs/>
                          <w:lang w:eastAsia="ja-JP"/>
                        </w:rPr>
                        <w:t>):</w:t>
                      </w:r>
                      <w:r w:rsidRPr="00BA33A4">
                        <w:rPr>
                          <w:b/>
                          <w:bCs/>
                          <w:lang w:eastAsia="ja-JP"/>
                        </w:rPr>
                        <w:t xml:space="preserve"> </w:t>
                      </w:r>
                      <w:r>
                        <w:rPr>
                          <w:b/>
                          <w:bCs/>
                          <w:lang w:eastAsia="ja-JP"/>
                        </w:rPr>
                        <w:t>Permeate</w:t>
                      </w:r>
                      <w:r w:rsidRPr="00666775">
                        <w:rPr>
                          <w:b/>
                          <w:bCs/>
                          <w:lang w:eastAsia="ja-JP"/>
                        </w:rPr>
                        <w:t xml:space="preserve"> Raw </w:t>
                      </w:r>
                      <w:r>
                        <w:rPr>
                          <w:b/>
                          <w:bCs/>
                          <w:lang w:eastAsia="ja-JP"/>
                        </w:rPr>
                        <w:t xml:space="preserve">TOC                       </w:t>
                      </w:r>
                      <w:r>
                        <w:rPr>
                          <w:rFonts w:eastAsia="游明朝"/>
                          <w:b/>
                          <w:bCs/>
                          <w:lang w:eastAsia="ja-JP"/>
                        </w:rPr>
                        <w:t>(</w:t>
                      </w:r>
                      <w:r>
                        <w:rPr>
                          <w:b/>
                          <w:bCs/>
                          <w:lang w:eastAsia="ja-JP"/>
                        </w:rPr>
                        <w:t>h</w:t>
                      </w:r>
                      <w:r w:rsidRPr="00666775">
                        <w:rPr>
                          <w:b/>
                          <w:bCs/>
                          <w:lang w:eastAsia="ja-JP"/>
                        </w:rPr>
                        <w:t xml:space="preserve">): </w:t>
                      </w:r>
                      <w:r>
                        <w:rPr>
                          <w:b/>
                          <w:bCs/>
                          <w:lang w:eastAsia="ja-JP"/>
                        </w:rPr>
                        <w:t>Permeate</w:t>
                      </w:r>
                      <w:r w:rsidRPr="00666775">
                        <w:rPr>
                          <w:b/>
                          <w:bCs/>
                          <w:lang w:eastAsia="ja-JP"/>
                        </w:rPr>
                        <w:t xml:space="preserve"> Preprocessed </w:t>
                      </w:r>
                      <w:r>
                        <w:rPr>
                          <w:b/>
                          <w:bCs/>
                          <w:lang w:eastAsia="ja-JP"/>
                        </w:rPr>
                        <w:t>TOC</w:t>
                      </w:r>
                    </w:p>
                    <w:p w14:paraId="6594376F" w14:textId="77777777" w:rsidR="00C06ED9" w:rsidRDefault="00C06ED9" w:rsidP="00C06ED9">
                      <w:pPr>
                        <w:pStyle w:val="a4"/>
                        <w:spacing w:before="120" w:after="0"/>
                        <w:ind w:left="0"/>
                        <w:jc w:val="center"/>
                        <w:rPr>
                          <w:b/>
                          <w:bCs/>
                          <w:lang w:eastAsia="ja-JP"/>
                        </w:rPr>
                      </w:pPr>
                    </w:p>
                    <w:p w14:paraId="0F0B36D3" w14:textId="7F3F805C" w:rsidR="00C06ED9" w:rsidRPr="0015023F" w:rsidRDefault="00C06ED9" w:rsidP="0015023F">
                      <w:pPr>
                        <w:pStyle w:val="a4"/>
                        <w:spacing w:before="120" w:after="0"/>
                        <w:ind w:left="0"/>
                        <w:jc w:val="center"/>
                        <w:rPr>
                          <w:rFonts w:eastAsia="游明朝"/>
                          <w:b/>
                          <w:bCs/>
                          <w:lang w:eastAsia="ja-JP"/>
                        </w:rPr>
                      </w:pPr>
                      <w:r w:rsidRPr="00522BC7">
                        <w:rPr>
                          <w:b/>
                          <w:bCs/>
                          <w:lang w:eastAsia="ja-JP"/>
                        </w:rPr>
                        <w:t xml:space="preserve">Figure </w:t>
                      </w:r>
                      <w:r>
                        <w:rPr>
                          <w:b/>
                          <w:bCs/>
                          <w:lang w:eastAsia="ja-JP"/>
                        </w:rPr>
                        <w:t>1.</w:t>
                      </w:r>
                      <w:r w:rsidR="0015023F">
                        <w:rPr>
                          <w:b/>
                          <w:bCs/>
                          <w:lang w:eastAsia="ja-JP"/>
                        </w:rPr>
                        <w:t>4</w:t>
                      </w:r>
                      <w:r w:rsidRPr="00024738">
                        <w:rPr>
                          <w:b/>
                          <w:bCs/>
                          <w:lang w:eastAsia="ja-JP"/>
                        </w:rPr>
                        <w:t xml:space="preserve">: </w:t>
                      </w:r>
                      <w:r w:rsidRPr="000522B9">
                        <w:rPr>
                          <w:b/>
                          <w:bCs/>
                          <w:lang w:eastAsia="ja-JP"/>
                        </w:rPr>
                        <w:t>Raw and Preprocessed Data of Permeate Conductivity in Each RO Stage</w:t>
                      </w:r>
                      <w:r>
                        <w:rPr>
                          <w:b/>
                          <w:bCs/>
                          <w:lang w:eastAsia="ja-JP"/>
                        </w:rPr>
                        <w:t xml:space="preserve"> and Permeate TOC (OCWD)</w:t>
                      </w:r>
                    </w:p>
                  </w:txbxContent>
                </v:textbox>
                <w10:wrap type="topAndBottom"/>
              </v:shape>
            </w:pict>
          </mc:Fallback>
        </mc:AlternateContent>
      </w:r>
    </w:p>
    <w:p w14:paraId="0801CEA6" w14:textId="25AC8EFE" w:rsidR="00AF78DC" w:rsidRPr="00AF78DC" w:rsidRDefault="00AF78DC" w:rsidP="00854308">
      <w:pPr>
        <w:pStyle w:val="a4"/>
        <w:numPr>
          <w:ilvl w:val="0"/>
          <w:numId w:val="38"/>
        </w:numPr>
        <w:rPr>
          <w:rStyle w:val="20"/>
          <w:b w:val="0"/>
          <w:noProof/>
          <w:lang w:eastAsia="ja-JP"/>
        </w:rPr>
      </w:pPr>
      <w:r w:rsidRPr="00AF78DC">
        <w:rPr>
          <w:rStyle w:val="20"/>
          <w:b w:val="0"/>
          <w:noProof/>
          <w:lang w:eastAsia="ja-JP"/>
        </w:rPr>
        <w:t>Mathematical Model for Water Quality Prediction</w:t>
      </w:r>
    </w:p>
    <w:p w14:paraId="504C64EB" w14:textId="77777777" w:rsidR="00AF78DC" w:rsidRPr="008D07AF" w:rsidRDefault="00AF78DC" w:rsidP="00925D49">
      <w:pPr>
        <w:snapToGrid/>
        <w:spacing w:before="120" w:after="0"/>
        <w:rPr>
          <w:rStyle w:val="20"/>
          <w:b w:val="0"/>
          <w:noProof/>
          <w:lang w:eastAsia="ja-JP"/>
        </w:rPr>
      </w:pPr>
      <w:r w:rsidRPr="008D07AF">
        <w:rPr>
          <w:rStyle w:val="20"/>
          <w:b w:val="0"/>
          <w:noProof/>
          <w:lang w:eastAsia="ja-JP"/>
        </w:rPr>
        <w:t>We constructed four models for permeate EC</w:t>
      </w:r>
      <w:r>
        <w:rPr>
          <w:rStyle w:val="20"/>
          <w:b w:val="0"/>
          <w:noProof/>
          <w:lang w:eastAsia="ja-JP"/>
        </w:rPr>
        <w:t>s</w:t>
      </w:r>
      <w:r w:rsidRPr="008D07AF">
        <w:rPr>
          <w:rStyle w:val="20"/>
          <w:b w:val="0"/>
          <w:noProof/>
          <w:lang w:eastAsia="ja-JP"/>
        </w:rPr>
        <w:t xml:space="preserve"> at 1st, 2nd, and 3rd stage</w:t>
      </w:r>
      <w:r>
        <w:rPr>
          <w:rStyle w:val="20"/>
          <w:b w:val="0"/>
          <w:noProof/>
          <w:lang w:eastAsia="ja-JP"/>
        </w:rPr>
        <w:t>s</w:t>
      </w:r>
      <w:r w:rsidRPr="008D07AF">
        <w:rPr>
          <w:rStyle w:val="20"/>
          <w:b w:val="0"/>
          <w:noProof/>
          <w:lang w:eastAsia="ja-JP"/>
        </w:rPr>
        <w:t xml:space="preserve"> and permeate TOC at the whole RO. The prediction model</w:t>
      </w:r>
      <w:r>
        <w:rPr>
          <w:rStyle w:val="20"/>
          <w:b w:val="0"/>
          <w:noProof/>
          <w:lang w:eastAsia="ja-JP"/>
        </w:rPr>
        <w:t>s are</w:t>
      </w:r>
      <w:r w:rsidRPr="008D07AF">
        <w:rPr>
          <w:rStyle w:val="20"/>
          <w:b w:val="0"/>
          <w:noProof/>
          <w:lang w:eastAsia="ja-JP"/>
        </w:rPr>
        <w:t xml:space="preserve"> based on the multiple linear regression (MLR), which is </w:t>
      </w:r>
      <w:r>
        <w:rPr>
          <w:rStyle w:val="20"/>
          <w:b w:val="0"/>
          <w:noProof/>
          <w:lang w:eastAsia="ja-JP"/>
        </w:rPr>
        <w:t xml:space="preserve">a </w:t>
      </w:r>
      <w:r w:rsidRPr="008D07AF">
        <w:rPr>
          <w:rStyle w:val="20"/>
          <w:b w:val="0"/>
          <w:noProof/>
          <w:lang w:eastAsia="ja-JP"/>
        </w:rPr>
        <w:t xml:space="preserve">statistical model. The mathematical model of MLR is </w:t>
      </w:r>
      <w:r>
        <w:rPr>
          <w:rStyle w:val="20"/>
          <w:b w:val="0"/>
          <w:noProof/>
          <w:lang w:eastAsia="ja-JP"/>
        </w:rPr>
        <w:t>given</w:t>
      </w:r>
      <w:r w:rsidRPr="008D07AF">
        <w:rPr>
          <w:rStyle w:val="20"/>
          <w:b w:val="0"/>
          <w:noProof/>
          <w:lang w:eastAsia="ja-JP"/>
        </w:rPr>
        <w:t xml:space="preserve"> as follows:</w:t>
      </w:r>
    </w:p>
    <w:p w14:paraId="1DC85DCB" w14:textId="7A17A535" w:rsidR="00AF78DC" w:rsidRPr="008D07AF" w:rsidRDefault="006321AF" w:rsidP="00AF78DC">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r>
                <w:rPr>
                  <w:rStyle w:val="20"/>
                  <w:rFonts w:ascii="Cambria Math" w:hAnsi="Cambria Math"/>
                  <w:noProof/>
                  <w:lang w:eastAsia="ja-JP"/>
                </w:rPr>
                <m:t>y</m:t>
              </m:r>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1.2</m:t>
                  </m:r>
                </m:e>
              </m:d>
            </m:e>
          </m:eqArr>
        </m:oMath>
      </m:oMathPara>
    </w:p>
    <w:p w14:paraId="2AC30718" w14:textId="0E9A6274" w:rsidR="00AF78DC" w:rsidRPr="008D07AF" w:rsidRDefault="00AF78DC" w:rsidP="00AF78DC">
      <w:pPr>
        <w:snapToGrid/>
        <w:spacing w:before="120" w:after="0"/>
        <w:rPr>
          <w:rFonts w:eastAsia="游明朝"/>
          <w:bCs/>
          <w:lang w:eastAsia="ja-JP"/>
        </w:rPr>
      </w:pPr>
      <w:r w:rsidRPr="008D07AF">
        <w:rPr>
          <w:rStyle w:val="20"/>
          <w:b w:val="0"/>
          <w:noProof/>
          <w:lang w:eastAsia="ja-JP"/>
        </w:rPr>
        <w:t xml:space="preserve">Here,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Pr="008D07AF">
        <w:rPr>
          <w:rStyle w:val="20"/>
          <w:b w:val="0"/>
          <w:bCs w:val="0"/>
          <w:noProof/>
          <w:lang w:eastAsia="ja-JP"/>
        </w:rPr>
        <w:t xml:space="preserve"> (</w:t>
      </w:r>
      <m:oMath>
        <m:r>
          <w:rPr>
            <w:rStyle w:val="20"/>
            <w:rFonts w:ascii="Cambria Math" w:hAnsi="Cambria Math"/>
            <w:noProof/>
            <w:lang w:eastAsia="ja-JP"/>
          </w:rPr>
          <m:t>j=1,2,…,M</m:t>
        </m:r>
      </m:oMath>
      <w:r w:rsidRPr="008D07AF">
        <w:rPr>
          <w:rStyle w:val="20"/>
          <w:b w:val="0"/>
          <w:bCs w:val="0"/>
          <w:noProof/>
          <w:lang w:eastAsia="ja-JP"/>
        </w:rPr>
        <w:t xml:space="preserve">) denotes explanatory variable, </w:t>
      </w:r>
      <m:oMath>
        <m:r>
          <w:rPr>
            <w:rStyle w:val="20"/>
            <w:rFonts w:ascii="Cambria Math" w:hAnsi="Cambria Math"/>
            <w:noProof/>
            <w:lang w:eastAsia="ja-JP"/>
          </w:rPr>
          <m:t>y</m:t>
        </m:r>
      </m:oMath>
      <w:r w:rsidRPr="008D07AF">
        <w:rPr>
          <w:rStyle w:val="20"/>
          <w:b w:val="0"/>
          <w:bCs w:val="0"/>
          <w:noProof/>
          <w:lang w:eastAsia="ja-JP"/>
        </w:rPr>
        <w:t xml:space="preserve"> denotes predictive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Pr="008D07AF">
        <w:rPr>
          <w:rStyle w:val="20"/>
          <w:b w:val="0"/>
          <w:bCs w:val="0"/>
          <w:noProof/>
          <w:lang w:eastAsia="ja-JP"/>
        </w:rPr>
        <w:t xml:space="preserve"> (</w:t>
      </w:r>
      <m:oMath>
        <m:r>
          <w:rPr>
            <w:rStyle w:val="20"/>
            <w:rFonts w:ascii="Cambria Math" w:hAnsi="Cambria Math"/>
            <w:noProof/>
            <w:lang w:eastAsia="ja-JP"/>
          </w:rPr>
          <m:t>j=1,2,…,M</m:t>
        </m:r>
      </m:oMath>
      <w:r w:rsidRPr="008D07AF">
        <w:rPr>
          <w:rStyle w:val="20"/>
          <w:b w:val="0"/>
          <w:bCs w:val="0"/>
          <w:noProof/>
          <w:lang w:eastAsia="ja-JP"/>
        </w:rPr>
        <w:t xml:space="preserve">) denotes coefficient parameter, and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oMath>
      <w:r w:rsidRPr="008D07AF">
        <w:rPr>
          <w:rStyle w:val="20"/>
          <w:b w:val="0"/>
          <w:bCs w:val="0"/>
          <w:noProof/>
          <w:lang w:eastAsia="ja-JP"/>
        </w:rPr>
        <w:t xml:space="preserve"> denotes bias parameter. The parameters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j</m:t>
            </m:r>
          </m:sub>
        </m:sSub>
      </m:oMath>
      <w:r w:rsidRPr="008D07AF">
        <w:rPr>
          <w:rStyle w:val="20"/>
          <w:b w:val="0"/>
          <w:bCs w:val="0"/>
          <w:noProof/>
          <w:lang w:eastAsia="ja-JP"/>
        </w:rPr>
        <w:t xml:space="preserve"> and </w:t>
      </w:r>
      <w:r w:rsidRPr="008D07AF">
        <w:rPr>
          <w:rFonts w:eastAsia="游明朝"/>
          <w:bCs/>
          <w:lang w:eastAsia="ja-JP"/>
        </w:rPr>
        <w:t>the standard</w:t>
      </w:r>
      <w:r>
        <w:rPr>
          <w:rFonts w:eastAsia="游明朝"/>
          <w:bCs/>
          <w:lang w:eastAsia="ja-JP"/>
        </w:rPr>
        <w:t>ized</w:t>
      </w:r>
      <w:r w:rsidRPr="008D07AF">
        <w:rPr>
          <w:rFonts w:eastAsia="游明朝"/>
          <w:bCs/>
          <w:lang w:eastAsia="ja-JP"/>
        </w:rPr>
        <w:t xml:space="preserve"> coefficients</w:t>
      </w:r>
      <w:r w:rsidRPr="008D07AF">
        <w:rPr>
          <w:rStyle w:val="20"/>
          <w:b w:val="0"/>
          <w:bCs w:val="0"/>
          <w:noProof/>
          <w:lang w:eastAsia="ja-JP"/>
        </w:rPr>
        <w:t xml:space="preserve"> are estimated by actual data in the training period. </w:t>
      </w:r>
      <w:r w:rsidRPr="008D07AF">
        <w:rPr>
          <w:rFonts w:eastAsia="游明朝"/>
          <w:bCs/>
          <w:lang w:eastAsia="ja-JP"/>
        </w:rPr>
        <w:t>The standard</w:t>
      </w:r>
      <w:r>
        <w:rPr>
          <w:rFonts w:eastAsia="游明朝"/>
          <w:bCs/>
          <w:lang w:eastAsia="ja-JP"/>
        </w:rPr>
        <w:t>ized</w:t>
      </w:r>
      <w:r w:rsidRPr="008D07AF">
        <w:rPr>
          <w:rFonts w:eastAsia="游明朝"/>
          <w:bCs/>
          <w:lang w:eastAsia="ja-JP"/>
        </w:rPr>
        <w:t xml:space="preserve"> coefficients </w:t>
      </w:r>
      <w:r>
        <w:rPr>
          <w:rFonts w:eastAsia="游明朝"/>
          <w:bCs/>
          <w:lang w:eastAsia="ja-JP"/>
        </w:rPr>
        <w:t>can be interpreted as</w:t>
      </w:r>
      <w:r w:rsidRPr="008D07AF">
        <w:rPr>
          <w:rFonts w:eastAsia="游明朝"/>
          <w:bCs/>
          <w:lang w:eastAsia="ja-JP"/>
        </w:rPr>
        <w:t xml:space="preserve"> relative contribution of each variable </w:t>
      </w:r>
      <m:oMath>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oMath>
      <w:r w:rsidRPr="008D07AF">
        <w:rPr>
          <w:rFonts w:eastAsia="游明朝"/>
          <w:bCs/>
          <w:lang w:eastAsia="ja-JP"/>
        </w:rPr>
        <w:t xml:space="preserve"> for prediction </w:t>
      </w:r>
      <w:r>
        <w:rPr>
          <w:rFonts w:eastAsia="游明朝"/>
          <w:bCs/>
          <w:lang w:eastAsia="ja-JP"/>
        </w:rPr>
        <w:t xml:space="preserve">of </w:t>
      </w:r>
      <m:oMath>
        <m:r>
          <w:rPr>
            <w:rStyle w:val="20"/>
            <w:rFonts w:ascii="Cambria Math" w:hAnsi="Cambria Math"/>
            <w:noProof/>
            <w:lang w:eastAsia="ja-JP"/>
          </w:rPr>
          <m:t>y</m:t>
        </m:r>
      </m:oMath>
      <w:r w:rsidRPr="008D07AF">
        <w:rPr>
          <w:rStyle w:val="20"/>
          <w:b w:val="0"/>
          <w:bCs w:val="0"/>
          <w:noProof/>
          <w:lang w:eastAsia="ja-JP"/>
        </w:rPr>
        <w:t xml:space="preserve">. The </w:t>
      </w:r>
      <w:r>
        <w:rPr>
          <w:rStyle w:val="20"/>
          <w:b w:val="0"/>
          <w:bCs w:val="0"/>
          <w:noProof/>
          <w:lang w:eastAsia="ja-JP"/>
        </w:rPr>
        <w:t xml:space="preserve">detail of the </w:t>
      </w:r>
      <w:r w:rsidRPr="008D07AF">
        <w:rPr>
          <w:rStyle w:val="20"/>
          <w:b w:val="0"/>
          <w:bCs w:val="0"/>
          <w:noProof/>
          <w:lang w:eastAsia="ja-JP"/>
        </w:rPr>
        <w:t>estimat</w:t>
      </w:r>
      <w:r>
        <w:rPr>
          <w:rStyle w:val="20"/>
          <w:b w:val="0"/>
          <w:bCs w:val="0"/>
          <w:noProof/>
          <w:lang w:eastAsia="ja-JP"/>
        </w:rPr>
        <w:t>ion of the</w:t>
      </w:r>
      <w:r w:rsidRPr="008D07AF">
        <w:rPr>
          <w:rStyle w:val="20"/>
          <w:b w:val="0"/>
          <w:bCs w:val="0"/>
          <w:noProof/>
          <w:lang w:eastAsia="ja-JP"/>
        </w:rPr>
        <w:t xml:space="preserve"> parameters</w:t>
      </w:r>
      <w:r w:rsidRPr="008D07AF">
        <w:rPr>
          <w:rStyle w:val="20"/>
          <w:rFonts w:eastAsia="游明朝"/>
          <w:b w:val="0"/>
          <w:bCs w:val="0"/>
          <w:lang w:eastAsia="ja-JP"/>
        </w:rPr>
        <w:t xml:space="preserve"> </w:t>
      </w:r>
      <w:r w:rsidR="009203CB">
        <w:rPr>
          <w:rFonts w:eastAsia="游明朝"/>
          <w:lang w:eastAsia="ja-JP"/>
        </w:rPr>
        <w:t>is provided as “</w:t>
      </w:r>
      <w:r w:rsidR="009203CB" w:rsidRPr="008D07AF">
        <w:rPr>
          <w:rFonts w:eastAsia="游明朝"/>
          <w:lang w:eastAsia="ja-JP"/>
        </w:rPr>
        <w:t>Additional Materials A</w:t>
      </w:r>
      <w:r w:rsidR="009203CB">
        <w:rPr>
          <w:rFonts w:eastAsia="游明朝"/>
          <w:lang w:eastAsia="ja-JP"/>
        </w:rPr>
        <w:t>3” at the end of this report</w:t>
      </w:r>
      <w:r w:rsidR="009203CB" w:rsidRPr="008D07AF">
        <w:rPr>
          <w:rFonts w:eastAsia="游明朝"/>
          <w:lang w:eastAsia="ja-JP"/>
        </w:rPr>
        <w:t>.</w:t>
      </w:r>
    </w:p>
    <w:p w14:paraId="16F3EF19" w14:textId="47C30C23" w:rsidR="00AF78DC" w:rsidRPr="008D07AF" w:rsidRDefault="00AF78DC" w:rsidP="00925D49">
      <w:pPr>
        <w:widowControl w:val="0"/>
        <w:snapToGrid/>
        <w:spacing w:after="0"/>
        <w:jc w:val="both"/>
        <w:rPr>
          <w:rFonts w:eastAsia="游明朝"/>
          <w:bCs/>
          <w:lang w:eastAsia="ja-JP"/>
        </w:rPr>
      </w:pPr>
      <w:r w:rsidRPr="008D07AF">
        <w:rPr>
          <w:rFonts w:eastAsia="游明朝"/>
          <w:bCs/>
          <w:lang w:eastAsia="ja-JP"/>
        </w:rPr>
        <w:t>Table 1.</w:t>
      </w:r>
      <w:r w:rsidR="009203CB">
        <w:rPr>
          <w:rFonts w:eastAsia="游明朝"/>
          <w:bCs/>
          <w:lang w:eastAsia="ja-JP"/>
        </w:rPr>
        <w:t>4</w:t>
      </w:r>
      <w:r w:rsidRPr="008D07AF">
        <w:rPr>
          <w:rFonts w:eastAsia="游明朝"/>
          <w:bCs/>
          <w:lang w:eastAsia="ja-JP"/>
        </w:rPr>
        <w:t xml:space="preserve"> shows the variable list for each water quality prediction model. “X” means explanatory variable, “Y” means predictive variable, and “*” means calculated variable. Tag name list </w:t>
      </w:r>
      <w:r w:rsidR="009203CB">
        <w:rPr>
          <w:rFonts w:eastAsia="游明朝"/>
          <w:lang w:eastAsia="ja-JP"/>
        </w:rPr>
        <w:t>is provided as “</w:t>
      </w:r>
      <w:r w:rsidR="009203CB" w:rsidRPr="008D07AF">
        <w:rPr>
          <w:rFonts w:eastAsia="游明朝"/>
          <w:lang w:eastAsia="ja-JP"/>
        </w:rPr>
        <w:t>Additional Materials A</w:t>
      </w:r>
      <w:r w:rsidR="009203CB">
        <w:rPr>
          <w:rFonts w:eastAsia="游明朝"/>
          <w:lang w:eastAsia="ja-JP"/>
        </w:rPr>
        <w:t>1” at the end of this report</w:t>
      </w:r>
      <w:r w:rsidR="009203CB" w:rsidRPr="008D07AF">
        <w:rPr>
          <w:rFonts w:eastAsia="游明朝"/>
          <w:lang w:eastAsia="ja-JP"/>
        </w:rPr>
        <w:t>.</w:t>
      </w:r>
    </w:p>
    <w:p w14:paraId="27286195" w14:textId="77777777" w:rsidR="00AF78DC" w:rsidRPr="008D07AF" w:rsidRDefault="00AF78DC" w:rsidP="00925D49">
      <w:pPr>
        <w:widowControl w:val="0"/>
        <w:snapToGrid/>
        <w:spacing w:after="0"/>
        <w:jc w:val="both"/>
        <w:rPr>
          <w:rStyle w:val="20"/>
          <w:rFonts w:eastAsia="游明朝"/>
          <w:b w:val="0"/>
          <w:lang w:eastAsia="ja-JP"/>
        </w:rPr>
      </w:pPr>
      <w:r w:rsidRPr="008D07AF">
        <w:rPr>
          <w:rFonts w:eastAsia="游明朝"/>
          <w:bCs/>
          <w:lang w:eastAsia="ja-JP"/>
        </w:rPr>
        <w:t xml:space="preserve">The calculated 1st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oMath>
      <w:r w:rsidRPr="008D07AF">
        <w:rPr>
          <w:rFonts w:eastAsia="游明朝"/>
          <w:bCs/>
          <w:lang w:eastAsia="ja-JP"/>
        </w:rPr>
        <w:t xml:space="preserve">, 2nd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w:t>
      </w:r>
      <w:r>
        <w:rPr>
          <w:rFonts w:eastAsia="游明朝"/>
          <w:bCs/>
          <w:lang w:eastAsia="ja-JP"/>
        </w:rPr>
        <w:t xml:space="preserve">and </w:t>
      </w:r>
      <w:r w:rsidRPr="008D07AF">
        <w:rPr>
          <w:rFonts w:eastAsia="游明朝"/>
          <w:bCs/>
          <w:lang w:eastAsia="ja-JP"/>
        </w:rPr>
        <w:t xml:space="preserve">3rd stage feed flow rate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w:t>
      </w:r>
      <w:r>
        <w:rPr>
          <w:rFonts w:eastAsia="游明朝"/>
          <w:bCs/>
          <w:lang w:eastAsia="ja-JP"/>
        </w:rPr>
        <w:t>given, respectively, as follows</w:t>
      </w:r>
      <w:r w:rsidRPr="008D07AF">
        <w:rPr>
          <w:rFonts w:eastAsia="游明朝"/>
          <w:bCs/>
          <w:lang w:eastAsia="ja-JP"/>
        </w:rPr>
        <w:t>:</w:t>
      </w:r>
    </w:p>
    <w:p w14:paraId="53346041" w14:textId="793ABBC0" w:rsidR="00AF78DC" w:rsidRPr="008D07AF" w:rsidRDefault="006321AF" w:rsidP="00AF78D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perm</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conc</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1.3</m:t>
                  </m:r>
                </m:e>
              </m:d>
              <m:ctrlPr>
                <w:rPr>
                  <w:rStyle w:val="20"/>
                  <w:rFonts w:ascii="Cambria Math" w:hAnsi="Cambria Math"/>
                  <w:b w:val="0"/>
                  <w:bCs w:val="0"/>
                  <w:i/>
                  <w:noProof/>
                  <w:lang w:eastAsia="ja-JP"/>
                </w:rPr>
              </m:ctrlPr>
            </m:e>
          </m:eqArr>
        </m:oMath>
      </m:oMathPara>
    </w:p>
    <w:p w14:paraId="1B5D7043" w14:textId="39582DF6" w:rsidR="00AF78DC" w:rsidRPr="008D07AF" w:rsidRDefault="006321AF" w:rsidP="00AF78D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perm</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1.4</m:t>
                  </m:r>
                </m:e>
              </m:d>
              <m:ctrlPr>
                <w:rPr>
                  <w:rStyle w:val="20"/>
                  <w:rFonts w:ascii="Cambria Math" w:hAnsi="Cambria Math"/>
                  <w:b w:val="0"/>
                  <w:bCs w:val="0"/>
                  <w:i/>
                  <w:noProof/>
                  <w:lang w:eastAsia="ja-JP"/>
                </w:rPr>
              </m:ctrlPr>
            </m:e>
          </m:eqArr>
        </m:oMath>
      </m:oMathPara>
    </w:p>
    <w:p w14:paraId="6AA87B3A" w14:textId="0FFEF037" w:rsidR="00AF78DC" w:rsidRPr="008D07AF" w:rsidRDefault="006321AF" w:rsidP="00AF78DC">
      <w:pPr>
        <w:pStyle w:val="a4"/>
        <w:snapToGrid/>
        <w:spacing w:before="120" w:after="0"/>
        <w:ind w:left="0"/>
        <w:rPr>
          <w:rStyle w:val="20"/>
          <w:b w:val="0"/>
          <w:bCs w:val="0"/>
          <w:noProof/>
          <w:lang w:eastAsia="ja-JP"/>
        </w:rPr>
      </w:pPr>
      <m:oMathPara>
        <m:oMathParaPr>
          <m:jc m:val="center"/>
        </m:oMathParaPr>
        <m:oMath>
          <m:eqArr>
            <m:eqArrPr>
              <m:maxDist m:val="1"/>
              <m:ctrlPr>
                <w:rPr>
                  <w:rStyle w:val="20"/>
                  <w:rFonts w:ascii="Cambria Math" w:hAnsi="Cambria Math"/>
                  <w:b w:val="0"/>
                  <w:bCs w:val="0"/>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3, </m:t>
                  </m:r>
                  <m:r>
                    <m:rPr>
                      <m:sty m:val="p"/>
                    </m:rPr>
                    <w:rPr>
                      <w:rStyle w:val="20"/>
                      <w:rFonts w:ascii="Cambria Math" w:hAnsi="Cambria Math"/>
                      <w:noProof/>
                      <w:lang w:eastAsia="ja-JP"/>
                    </w:rPr>
                    <m:t xml:space="preserve">feed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r>
                    <w:rPr>
                      <w:rStyle w:val="20"/>
                      <w:rFonts w:ascii="Cambria Math" w:hAnsi="Cambria Math"/>
                      <w:noProof/>
                      <w:lang w:eastAsia="ja-JP"/>
                    </w:rPr>
                    <m:t xml:space="preserve"> </m:t>
                  </m:r>
                </m:sub>
              </m:sSub>
              <m:r>
                <w:rPr>
                  <w:rStyle w:val="20"/>
                  <w:rFonts w:ascii="Cambria Math" w:hAnsi="Cambria Math"/>
                  <w:noProof/>
                  <w:lang w:eastAsia="ja-JP"/>
                </w:rPr>
                <m:t>#</m:t>
              </m:r>
              <m:d>
                <m:dPr>
                  <m:ctrlPr>
                    <w:rPr>
                      <w:rStyle w:val="20"/>
                      <w:rFonts w:ascii="Cambria Math" w:hAnsi="Cambria Math"/>
                      <w:b w:val="0"/>
                      <w:bCs w:val="0"/>
                      <w:iCs/>
                      <w:noProof/>
                      <w:lang w:eastAsia="ja-JP"/>
                    </w:rPr>
                  </m:ctrlPr>
                </m:dPr>
                <m:e>
                  <m:r>
                    <m:rPr>
                      <m:sty m:val="p"/>
                    </m:rPr>
                    <w:rPr>
                      <w:rStyle w:val="20"/>
                      <w:rFonts w:ascii="Cambria Math" w:hAnsi="Cambria Math"/>
                      <w:noProof/>
                      <w:lang w:eastAsia="ja-JP"/>
                    </w:rPr>
                    <m:t>1.5</m:t>
                  </m:r>
                </m:e>
              </m:d>
              <m:ctrlPr>
                <w:rPr>
                  <w:rStyle w:val="20"/>
                  <w:rFonts w:ascii="Cambria Math" w:hAnsi="Cambria Math"/>
                  <w:b w:val="0"/>
                  <w:bCs w:val="0"/>
                  <w:i/>
                  <w:noProof/>
                  <w:lang w:eastAsia="ja-JP"/>
                </w:rPr>
              </m:ctrlPr>
            </m:e>
          </m:eqArr>
        </m:oMath>
      </m:oMathPara>
    </w:p>
    <w:p w14:paraId="5C8C4572" w14:textId="77777777" w:rsidR="00AF78DC" w:rsidRPr="008D07AF" w:rsidRDefault="00AF78DC" w:rsidP="00AF78DC">
      <w:pPr>
        <w:widowControl w:val="0"/>
        <w:snapToGrid/>
        <w:spacing w:after="0"/>
        <w:jc w:val="both"/>
        <w:rPr>
          <w:rStyle w:val="20"/>
          <w:rFonts w:eastAsia="游明朝"/>
          <w:b w:val="0"/>
          <w:bCs w:val="0"/>
          <w:lang w:eastAsia="ja-JP"/>
        </w:rPr>
      </w:pPr>
      <w:r w:rsidRPr="008D07AF">
        <w:rPr>
          <w:rFonts w:eastAsia="游明朝"/>
          <w:bCs/>
          <w:lang w:eastAsia="ja-JP"/>
        </w:rPr>
        <w:t xml:space="preserve">Here,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perm</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r>
          <w:rPr>
            <w:rStyle w:val="20"/>
            <w:rFonts w:ascii="Cambria Math" w:hAnsi="Cambria Math"/>
            <w:noProof/>
            <w:lang w:eastAsia="ja-JP"/>
          </w:rPr>
          <m:t xml:space="preserve"> </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 xml:space="preserve">i, </m:t>
            </m:r>
            <m:r>
              <m:rPr>
                <m:sty m:val="p"/>
              </m:rPr>
              <w:rPr>
                <w:rStyle w:val="20"/>
                <w:rFonts w:ascii="Cambria Math" w:hAnsi="Cambria Math"/>
                <w:noProof/>
                <w:lang w:eastAsia="ja-JP"/>
              </w:rPr>
              <m:t>conc</m:t>
            </m:r>
          </m:sub>
        </m:sSub>
      </m:oMath>
      <w:r w:rsidRPr="008D07AF">
        <w:rPr>
          <w:rStyle w:val="20"/>
          <w:rFonts w:eastAsia="游明朝"/>
          <w:b w:val="0"/>
          <w:bCs w:val="0"/>
          <w:lang w:eastAsia="ja-JP"/>
        </w:rPr>
        <w:t xml:space="preserve"> denote permeate and concentrate flow rate</w:t>
      </w:r>
      <w:r>
        <w:rPr>
          <w:rStyle w:val="20"/>
          <w:rFonts w:eastAsia="游明朝"/>
          <w:b w:val="0"/>
          <w:bCs w:val="0"/>
          <w:lang w:eastAsia="ja-JP"/>
        </w:rPr>
        <w:t>s</w:t>
      </w:r>
      <w:r w:rsidRPr="008D07AF">
        <w:rPr>
          <w:rStyle w:val="20"/>
          <w:rFonts w:eastAsia="游明朝"/>
          <w:b w:val="0"/>
          <w:bCs w:val="0"/>
          <w:lang w:eastAsia="ja-JP"/>
        </w:rPr>
        <w:t xml:space="preserve"> at stage</w:t>
      </w:r>
      <w:r>
        <w:rPr>
          <w:rStyle w:val="20"/>
          <w:rFonts w:eastAsia="游明朝"/>
          <w:b w:val="0"/>
          <w:bCs w:val="0"/>
          <w:lang w:eastAsia="ja-JP"/>
        </w:rPr>
        <w:t>s</w:t>
      </w:r>
      <w:r w:rsidRPr="008D07AF">
        <w:rPr>
          <w:rStyle w:val="20"/>
          <w:rFonts w:eastAsia="游明朝"/>
          <w:b w:val="0"/>
          <w:bCs w:val="0"/>
          <w:lang w:eastAsia="ja-JP"/>
        </w:rPr>
        <w:t xml:space="preserve"> </w:t>
      </w:r>
      <m:oMath>
        <m:r>
          <w:rPr>
            <w:rStyle w:val="20"/>
            <w:rFonts w:ascii="Cambria Math" w:hAnsi="Cambria Math"/>
            <w:noProof/>
            <w:lang w:eastAsia="ja-JP"/>
          </w:rPr>
          <m:t>i=1,2,3</m:t>
        </m:r>
      </m:oMath>
      <w:r w:rsidRPr="008D07AF">
        <w:rPr>
          <w:rStyle w:val="20"/>
          <w:rFonts w:eastAsia="游明朝"/>
          <w:b w:val="0"/>
          <w:bCs w:val="0"/>
          <w:lang w:eastAsia="ja-JP"/>
        </w:rPr>
        <w:t>.</w:t>
      </w:r>
    </w:p>
    <w:p w14:paraId="23C71EEA" w14:textId="77777777" w:rsidR="00925D49" w:rsidRDefault="00925D49" w:rsidP="00925D49">
      <w:pPr>
        <w:widowControl w:val="0"/>
        <w:snapToGrid/>
        <w:spacing w:after="0"/>
        <w:jc w:val="both"/>
        <w:rPr>
          <w:rFonts w:eastAsia="游明朝"/>
          <w:bCs/>
          <w:lang w:eastAsia="ja-JP"/>
        </w:rPr>
      </w:pPr>
    </w:p>
    <w:p w14:paraId="0C511D67" w14:textId="653E581C" w:rsidR="00AF78DC" w:rsidRPr="008D07AF" w:rsidRDefault="00AF78DC" w:rsidP="00925D49">
      <w:pPr>
        <w:widowControl w:val="0"/>
        <w:snapToGrid/>
        <w:spacing w:after="0"/>
        <w:jc w:val="both"/>
        <w:rPr>
          <w:rStyle w:val="20"/>
          <w:rFonts w:eastAsia="游明朝"/>
          <w:b w:val="0"/>
          <w:lang w:eastAsia="ja-JP"/>
        </w:rPr>
      </w:pPr>
      <w:r w:rsidRPr="008D07AF">
        <w:rPr>
          <w:rFonts w:eastAsia="游明朝"/>
          <w:bCs/>
          <w:lang w:eastAsia="ja-JP"/>
        </w:rPr>
        <w:t xml:space="preserve">The 2nd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oMath>
      <w:r w:rsidRPr="008D07AF">
        <w:rPr>
          <w:rFonts w:eastAsia="游明朝"/>
          <w:bCs/>
          <w:lang w:eastAsia="ja-JP"/>
        </w:rPr>
        <w:t xml:space="preserve"> and 3rd stage feed EC </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sidRPr="008D07AF">
        <w:rPr>
          <w:rFonts w:eastAsia="游明朝"/>
          <w:bCs/>
          <w:lang w:eastAsia="ja-JP"/>
        </w:rPr>
        <w:t xml:space="preserve"> are calculated </w:t>
      </w:r>
      <w:r>
        <w:rPr>
          <w:rFonts w:eastAsia="游明朝"/>
          <w:bCs/>
          <w:lang w:eastAsia="ja-JP"/>
        </w:rPr>
        <w:t xml:space="preserve">based on the law of conservation of mass </w:t>
      </w:r>
      <w:r w:rsidRPr="008D07AF">
        <w:rPr>
          <w:rFonts w:eastAsia="游明朝"/>
          <w:bCs/>
          <w:lang w:eastAsia="ja-JP"/>
        </w:rPr>
        <w:t xml:space="preserve">using </w:t>
      </w:r>
      <w:r>
        <w:rPr>
          <w:rFonts w:eastAsia="游明朝"/>
          <w:bCs/>
          <w:lang w:eastAsia="ja-JP"/>
        </w:rPr>
        <w:t xml:space="preserve">the </w:t>
      </w:r>
      <w:r w:rsidRPr="008D07AF">
        <w:rPr>
          <w:rFonts w:eastAsia="游明朝"/>
          <w:bCs/>
          <w:lang w:eastAsia="ja-JP"/>
        </w:rPr>
        <w:t>following equations:</w:t>
      </w:r>
    </w:p>
    <w:p w14:paraId="1EE1BCFB" w14:textId="625088E4" w:rsidR="00AF78DC" w:rsidRPr="008D07AF" w:rsidRDefault="006321AF" w:rsidP="00AF78DC">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1,</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1.6</m:t>
                  </m:r>
                </m:e>
              </m:d>
            </m:e>
          </m:eqArr>
        </m:oMath>
      </m:oMathPara>
    </w:p>
    <w:p w14:paraId="551BA460" w14:textId="17835F1C" w:rsidR="00AF78DC" w:rsidRPr="008D07AF" w:rsidRDefault="006321AF" w:rsidP="00AF78DC">
      <w:pPr>
        <w:pStyle w:val="a4"/>
        <w:snapToGrid/>
        <w:spacing w:before="120" w:after="0"/>
        <w:ind w:left="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r>
                    <w:rPr>
                      <w:rStyle w:val="20"/>
                      <w:rFonts w:ascii="Cambria Math" w:hAnsi="Cambria Math"/>
                      <w:noProof/>
                      <w:lang w:eastAsia="ja-JP"/>
                    </w:rPr>
                    <m:t xml:space="preserve"> </m:t>
                  </m:r>
                </m:sub>
              </m:sSub>
              <m:r>
                <m:rPr>
                  <m:sty m:val="p"/>
                </m:rPr>
                <w:rPr>
                  <w:rStyle w:val="20"/>
                  <w:rFonts w:ascii="Cambria Math" w:hAnsi="Cambria Math"/>
                  <w:noProof/>
                  <w:lang w:eastAsia="ja-JP"/>
                </w:rPr>
                <m:t>=</m:t>
              </m:r>
              <m:f>
                <m:fPr>
                  <m:ctrlPr>
                    <w:rPr>
                      <w:rStyle w:val="20"/>
                      <w:rFonts w:ascii="Cambria Math" w:hAnsi="Cambria Math"/>
                      <w:b w:val="0"/>
                      <w:bCs w:val="0"/>
                      <w:iCs/>
                      <w:noProof/>
                      <w:lang w:eastAsia="ja-JP"/>
                    </w:rPr>
                  </m:ctrlPr>
                </m:fPr>
                <m:num>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num>
                <m:den>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feed</m:t>
                      </m:r>
                    </m:sub>
                  </m:sSub>
                  <m:r>
                    <m:rPr>
                      <m:sty m:val="p"/>
                    </m:rPr>
                    <w:rPr>
                      <w:rStyle w:val="20"/>
                      <w:rFonts w:ascii="Cambria Math" w:hAnsi="Cambria Math"/>
                      <w:noProof/>
                      <w:lang w:eastAsia="ja-JP"/>
                    </w:rPr>
                    <m:t>-</m:t>
                  </m:r>
                  <m:sSub>
                    <m:sSubPr>
                      <m:ctrlPr>
                        <w:rPr>
                          <w:rStyle w:val="20"/>
                          <w:rFonts w:ascii="Cambria Math" w:hAnsi="Cambria Math"/>
                          <w:b w:val="0"/>
                          <w:bCs w:val="0"/>
                          <w:noProof/>
                          <w:lang w:eastAsia="ja-JP"/>
                        </w:rPr>
                      </m:ctrlPr>
                    </m:sSubPr>
                    <m:e>
                      <m:r>
                        <w:rPr>
                          <w:rStyle w:val="20"/>
                          <w:rFonts w:ascii="Cambria Math" w:hAnsi="Cambria Math"/>
                          <w:noProof/>
                          <w:lang w:eastAsia="ja-JP"/>
                        </w:rPr>
                        <m:t>Q</m:t>
                      </m:r>
                    </m:e>
                    <m:sub>
                      <m:r>
                        <w:rPr>
                          <w:rStyle w:val="20"/>
                          <w:rFonts w:ascii="Cambria Math" w:hAnsi="Cambria Math"/>
                          <w:noProof/>
                          <w:lang w:eastAsia="ja-JP"/>
                        </w:rPr>
                        <m:t>2,</m:t>
                      </m:r>
                      <m:r>
                        <m:rPr>
                          <m:sty m:val="p"/>
                        </m:rPr>
                        <w:rPr>
                          <w:rStyle w:val="20"/>
                          <w:rFonts w:ascii="Cambria Math" w:hAnsi="Cambria Math"/>
                          <w:noProof/>
                          <w:lang w:eastAsia="ja-JP"/>
                        </w:rPr>
                        <m:t xml:space="preserve"> perm</m:t>
                      </m:r>
                    </m:sub>
                  </m:sSub>
                </m:den>
              </m:f>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1.7</m:t>
                  </m:r>
                </m:e>
              </m:d>
            </m:e>
          </m:eqArr>
        </m:oMath>
      </m:oMathPara>
    </w:p>
    <w:p w14:paraId="207DE3C0" w14:textId="77777777" w:rsidR="00AF78DC" w:rsidRPr="008D07AF" w:rsidRDefault="00AF78DC" w:rsidP="00AF78DC">
      <w:pPr>
        <w:widowControl w:val="0"/>
        <w:snapToGrid/>
        <w:spacing w:after="0"/>
        <w:jc w:val="both"/>
        <w:rPr>
          <w:rFonts w:eastAsia="游明朝"/>
          <w:bCs/>
          <w:lang w:eastAsia="ja-JP"/>
        </w:rPr>
      </w:pPr>
      <w:r w:rsidRPr="008D07AF">
        <w:rPr>
          <w:rFonts w:eastAsia="游明朝"/>
          <w:bCs/>
          <w:lang w:eastAsia="ja-JP"/>
        </w:rPr>
        <w:t>In the optimization phase, we need to predict permeate EC</w:t>
      </w:r>
      <w:r>
        <w:rPr>
          <w:rFonts w:eastAsia="游明朝"/>
          <w:bCs/>
          <w:lang w:eastAsia="ja-JP"/>
        </w:rPr>
        <w:t>s</w:t>
      </w:r>
      <w:r w:rsidRPr="008D07AF">
        <w:rPr>
          <w:rFonts w:eastAsia="游明朝"/>
          <w:bCs/>
          <w:lang w:eastAsia="ja-JP"/>
        </w:rPr>
        <w:t xml:space="preserve"> </w:t>
      </w:r>
      <w:r>
        <w:rPr>
          <w:rFonts w:eastAsia="游明朝" w:hint="eastAsia"/>
          <w:bCs/>
          <w:lang w:eastAsia="ja-JP"/>
        </w:rPr>
        <w:t>(</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1, </m:t>
            </m:r>
            <m:r>
              <m:rPr>
                <m:sty m:val="p"/>
              </m:rPr>
              <w:rPr>
                <w:rStyle w:val="20"/>
                <w:rFonts w:ascii="Cambria Math" w:hAnsi="Cambria Math"/>
                <w:noProof/>
                <w:lang w:eastAsia="ja-JP"/>
              </w:rPr>
              <m:t>perm</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perm</m:t>
            </m:r>
          </m:sub>
        </m:sSub>
      </m:oMath>
      <w:r>
        <w:rPr>
          <w:rStyle w:val="20"/>
          <w:rFonts w:eastAsia="游明朝" w:hint="eastAsia"/>
          <w:b w:val="0"/>
          <w:bCs w:val="0"/>
          <w:lang w:eastAsia="ja-JP"/>
        </w:rPr>
        <w:t>)</w:t>
      </w:r>
      <w:r w:rsidRPr="008D07AF">
        <w:rPr>
          <w:rFonts w:eastAsia="游明朝"/>
          <w:bCs/>
          <w:lang w:eastAsia="ja-JP"/>
        </w:rPr>
        <w:t xml:space="preserve"> by the prediction model</w:t>
      </w:r>
      <w:r>
        <w:rPr>
          <w:rFonts w:eastAsia="游明朝"/>
          <w:bCs/>
          <w:lang w:eastAsia="ja-JP"/>
        </w:rPr>
        <w:t>s, which use feed ECs as explanatory variables. Unmeasured</w:t>
      </w:r>
      <w:r w:rsidRPr="008D07AF">
        <w:rPr>
          <w:rFonts w:eastAsia="游明朝"/>
          <w:bCs/>
          <w:lang w:eastAsia="ja-JP"/>
        </w:rPr>
        <w:t xml:space="preserve"> feed EC</w:t>
      </w:r>
      <w:r>
        <w:rPr>
          <w:rFonts w:eastAsia="游明朝"/>
          <w:bCs/>
          <w:lang w:eastAsia="ja-JP"/>
        </w:rPr>
        <w:t>s</w:t>
      </w:r>
      <w:r w:rsidRPr="008D07AF">
        <w:rPr>
          <w:rFonts w:eastAsia="游明朝"/>
          <w:bCs/>
          <w:lang w:eastAsia="ja-JP"/>
        </w:rPr>
        <w:t xml:space="preserve"> </w:t>
      </w:r>
      <w:r>
        <w:rPr>
          <w:rFonts w:eastAsia="游明朝"/>
          <w:bCs/>
          <w:lang w:eastAsia="ja-JP"/>
        </w:rPr>
        <w:t>(</w:t>
      </w:r>
      <m:oMath>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2, </m:t>
            </m:r>
            <m:r>
              <m:rPr>
                <m:sty m:val="p"/>
              </m:rPr>
              <w:rPr>
                <w:rStyle w:val="20"/>
                <w:rFonts w:ascii="Cambria Math" w:hAnsi="Cambria Math"/>
                <w:noProof/>
                <w:lang w:eastAsia="ja-JP"/>
              </w:rPr>
              <m:t>feed</m:t>
            </m:r>
          </m:sub>
        </m:sSub>
        <m:r>
          <w:rPr>
            <w:rStyle w:val="20"/>
            <w:rFonts w:ascii="Cambria Math" w:hAnsi="Cambria Math"/>
            <w:noProof/>
            <w:lang w:eastAsia="ja-JP"/>
          </w:rPr>
          <m:t xml:space="preserve"> </m:t>
        </m:r>
        <m:r>
          <m:rPr>
            <m:sty m:val="p"/>
          </m:rPr>
          <w:rPr>
            <w:rStyle w:val="20"/>
            <w:rFonts w:ascii="Cambria Math" w:hAnsi="Cambria Math"/>
            <w:noProof/>
            <w:lang w:eastAsia="ja-JP"/>
          </w:rPr>
          <m:t>and</m:t>
        </m:r>
        <m:sSub>
          <m:sSubPr>
            <m:ctrlPr>
              <w:rPr>
                <w:rStyle w:val="20"/>
                <w:rFonts w:ascii="Cambria Math" w:hAnsi="Cambria Math"/>
                <w:b w:val="0"/>
                <w:bCs w:val="0"/>
                <w:noProof/>
                <w:lang w:eastAsia="ja-JP"/>
              </w:rPr>
            </m:ctrlPr>
          </m:sSubPr>
          <m:e>
            <m:r>
              <w:rPr>
                <w:rStyle w:val="20"/>
                <w:rFonts w:ascii="Cambria Math" w:hAnsi="Cambria Math"/>
                <w:noProof/>
                <w:lang w:eastAsia="ja-JP"/>
              </w:rPr>
              <m:t>EC</m:t>
            </m:r>
          </m:e>
          <m:sub>
            <m:r>
              <w:rPr>
                <w:rStyle w:val="20"/>
                <w:rFonts w:ascii="Cambria Math" w:hAnsi="Cambria Math"/>
                <w:noProof/>
                <w:lang w:eastAsia="ja-JP"/>
              </w:rPr>
              <m:t xml:space="preserve">3, </m:t>
            </m:r>
            <m:r>
              <m:rPr>
                <m:sty m:val="p"/>
              </m:rPr>
              <w:rPr>
                <w:rStyle w:val="20"/>
                <w:rFonts w:ascii="Cambria Math" w:hAnsi="Cambria Math"/>
                <w:noProof/>
                <w:lang w:eastAsia="ja-JP"/>
              </w:rPr>
              <m:t>feed</m:t>
            </m:r>
          </m:sub>
        </m:sSub>
      </m:oMath>
      <w:r>
        <w:rPr>
          <w:rStyle w:val="20"/>
          <w:rFonts w:eastAsia="游明朝" w:hint="eastAsia"/>
          <w:b w:val="0"/>
          <w:bCs w:val="0"/>
          <w:lang w:eastAsia="ja-JP"/>
        </w:rPr>
        <w:t>)</w:t>
      </w:r>
      <w:r w:rsidRPr="008D07AF">
        <w:rPr>
          <w:rFonts w:eastAsia="游明朝"/>
          <w:bCs/>
          <w:lang w:eastAsia="ja-JP"/>
        </w:rPr>
        <w:t xml:space="preserve"> </w:t>
      </w:r>
      <w:r>
        <w:rPr>
          <w:rFonts w:eastAsia="游明朝"/>
          <w:bCs/>
          <w:lang w:eastAsia="ja-JP"/>
        </w:rPr>
        <w:t>are calculated by Equations (1.5) and (1.6).</w:t>
      </w:r>
    </w:p>
    <w:p w14:paraId="6917C779" w14:textId="77777777" w:rsidR="00AF78DC" w:rsidRPr="00AF78DC" w:rsidRDefault="00AF78DC" w:rsidP="00024738">
      <w:pPr>
        <w:widowControl w:val="0"/>
        <w:snapToGrid/>
        <w:spacing w:after="0"/>
        <w:jc w:val="both"/>
        <w:rPr>
          <w:rFonts w:eastAsia="游明朝"/>
          <w:bCs/>
          <w:lang w:eastAsia="ja-JP"/>
        </w:rPr>
      </w:pPr>
    </w:p>
    <w:p w14:paraId="0D3F2608" w14:textId="6C9D7899" w:rsidR="00762530" w:rsidRPr="008D07AF" w:rsidRDefault="00762530" w:rsidP="00024738">
      <w:pPr>
        <w:widowControl w:val="0"/>
        <w:snapToGrid/>
        <w:spacing w:after="0"/>
        <w:jc w:val="both"/>
        <w:rPr>
          <w:rFonts w:eastAsia="游明朝"/>
          <w:bCs/>
          <w:lang w:eastAsia="ja-JP"/>
        </w:rPr>
      </w:pPr>
      <w:r w:rsidRPr="008D07AF">
        <w:rPr>
          <w:noProof/>
        </w:rPr>
        <mc:AlternateContent>
          <mc:Choice Requires="wps">
            <w:drawing>
              <wp:anchor distT="45720" distB="45720" distL="114300" distR="114300" simplePos="0" relativeHeight="251826176" behindDoc="0" locked="0" layoutInCell="1" allowOverlap="1" wp14:anchorId="70287EAA" wp14:editId="5C902DFA">
                <wp:simplePos x="0" y="0"/>
                <wp:positionH relativeFrom="column">
                  <wp:posOffset>0</wp:posOffset>
                </wp:positionH>
                <wp:positionV relativeFrom="paragraph">
                  <wp:posOffset>221615</wp:posOffset>
                </wp:positionV>
                <wp:extent cx="5931535" cy="5478780"/>
                <wp:effectExtent l="0" t="0" r="0" b="7620"/>
                <wp:wrapTopAndBottom/>
                <wp:docPr id="20587125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478780"/>
                        </a:xfrm>
                        <a:prstGeom prst="rect">
                          <a:avLst/>
                        </a:prstGeom>
                        <a:solidFill>
                          <a:srgbClr val="FFFFFF"/>
                        </a:solidFill>
                        <a:ln w="9525">
                          <a:noFill/>
                          <a:miter lim="800000"/>
                          <a:headEnd/>
                          <a:tailEnd/>
                        </a:ln>
                      </wps:spPr>
                      <wps:txbx>
                        <w:txbxContent>
                          <w:p w14:paraId="142833B4" w14:textId="6F1C7C89"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203CB">
                              <w:rPr>
                                <w:b/>
                                <w:bCs/>
                                <w:lang w:eastAsia="ja-JP"/>
                              </w:rPr>
                              <w:t>4</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87EAA" id="_x0000_s1033" type="#_x0000_t202" style="position:absolute;left:0;text-align:left;margin-left:0;margin-top:17.45pt;width:467.05pt;height:431.4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" stroked="f">
                <v:textbox>
                  <w:txbxContent>
                    <w:p w14:paraId="142833B4" w14:textId="6F1C7C89"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203CB">
                        <w:rPr>
                          <w:b/>
                          <w:bCs/>
                          <w:lang w:eastAsia="ja-JP"/>
                        </w:rPr>
                        <w:t>4</w:t>
                      </w:r>
                      <w:r w:rsidRPr="00105B69">
                        <w:rPr>
                          <w:b/>
                          <w:bCs/>
                          <w:lang w:eastAsia="ja-JP"/>
                        </w:rPr>
                        <w:t xml:space="preserve">: </w:t>
                      </w:r>
                      <w:r>
                        <w:rPr>
                          <w:b/>
                          <w:bCs/>
                          <w:lang w:eastAsia="ja-JP"/>
                        </w:rPr>
                        <w:t xml:space="preserve">Variable List in </w:t>
                      </w:r>
                      <w:r w:rsidR="00A31C92">
                        <w:rPr>
                          <w:b/>
                          <w:bCs/>
                          <w:lang w:eastAsia="ja-JP"/>
                        </w:rPr>
                        <w:t>W</w:t>
                      </w:r>
                      <w:r>
                        <w:rPr>
                          <w:b/>
                          <w:bCs/>
                          <w:lang w:eastAsia="ja-JP"/>
                        </w:rPr>
                        <w:t xml:space="preserve">ater </w:t>
                      </w:r>
                      <w:r w:rsidR="00A31C92">
                        <w:rPr>
                          <w:b/>
                          <w:bCs/>
                          <w:lang w:eastAsia="ja-JP"/>
                        </w:rPr>
                        <w:t>Q</w:t>
                      </w:r>
                      <w:r>
                        <w:rPr>
                          <w:b/>
                          <w:bCs/>
                          <w:lang w:eastAsia="ja-JP"/>
                        </w:rPr>
                        <w:t xml:space="preserve">uality </w:t>
                      </w:r>
                      <w:r w:rsidR="00A31C92">
                        <w:rPr>
                          <w:b/>
                          <w:bCs/>
                          <w:lang w:eastAsia="ja-JP"/>
                        </w:rPr>
                        <w:t>P</w:t>
                      </w:r>
                      <w:r>
                        <w:rPr>
                          <w:b/>
                          <w:bCs/>
                          <w:lang w:eastAsia="ja-JP"/>
                        </w:rPr>
                        <w:t xml:space="preserve">rediction </w:t>
                      </w:r>
                      <w:r w:rsidR="00A31C92">
                        <w:rPr>
                          <w:b/>
                          <w:bCs/>
                          <w:lang w:eastAsia="ja-JP"/>
                        </w:rPr>
                        <w:t>M</w:t>
                      </w:r>
                      <w:r>
                        <w:rPr>
                          <w:b/>
                          <w:bCs/>
                          <w:lang w:eastAsia="ja-JP"/>
                        </w:rPr>
                        <w:t>odel</w:t>
                      </w:r>
                      <w:r>
                        <w:rPr>
                          <w:rFonts w:eastAsia="ＭＳ 明朝" w:hint="eastAsia"/>
                          <w:b/>
                          <w:bCs/>
                          <w:lang w:eastAsia="ja-JP"/>
                        </w:rPr>
                        <w:t xml:space="preserve"> </w:t>
                      </w:r>
                      <w:r>
                        <w:rPr>
                          <w:rFonts w:eastAsia="ＭＳ 明朝"/>
                          <w:b/>
                          <w:bCs/>
                          <w:lang w:eastAsia="ja-JP"/>
                        </w:rPr>
                        <w:t>(OCWD)</w:t>
                      </w:r>
                    </w:p>
                    <w:tbl>
                      <w:tblPr>
                        <w:tblStyle w:val="4-1"/>
                        <w:tblW w:w="8646" w:type="dxa"/>
                        <w:jc w:val="center"/>
                        <w:tblLayout w:type="fixed"/>
                        <w:tblLook w:val="04A0" w:firstRow="1" w:lastRow="0" w:firstColumn="1" w:lastColumn="0" w:noHBand="0" w:noVBand="1"/>
                      </w:tblPr>
                      <w:tblGrid>
                        <w:gridCol w:w="3969"/>
                        <w:gridCol w:w="1169"/>
                        <w:gridCol w:w="1169"/>
                        <w:gridCol w:w="1169"/>
                        <w:gridCol w:w="1170"/>
                      </w:tblGrid>
                      <w:tr w:rsidR="00762530" w:rsidRPr="00D828B2" w14:paraId="3BC3FC11" w14:textId="77777777" w:rsidTr="00B930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bottom w:val="single" w:sz="4" w:space="0" w:color="auto"/>
                            </w:tcBorders>
                            <w:vAlign w:val="center"/>
                          </w:tcPr>
                          <w:p w14:paraId="655429D3" w14:textId="77777777" w:rsidR="00762530" w:rsidRPr="001438F7" w:rsidRDefault="00762530" w:rsidP="004F0CD5">
                            <w:pPr>
                              <w:jc w:val="center"/>
                              <w:rPr>
                                <w:b w:val="0"/>
                                <w:bCs w:val="0"/>
                                <w:color w:val="FFFFFF" w:themeColor="background1"/>
                              </w:rPr>
                            </w:pPr>
                            <w:r w:rsidRPr="001438F7">
                              <w:rPr>
                                <w:b w:val="0"/>
                                <w:bCs w:val="0"/>
                                <w:color w:val="FFFFFF" w:themeColor="background1"/>
                              </w:rPr>
                              <w:t>Variable Name</w:t>
                            </w:r>
                          </w:p>
                        </w:tc>
                        <w:tc>
                          <w:tcPr>
                            <w:tcW w:w="1169" w:type="dxa"/>
                            <w:tcBorders>
                              <w:bottom w:val="single" w:sz="4" w:space="0" w:color="auto"/>
                            </w:tcBorders>
                            <w:vAlign w:val="center"/>
                          </w:tcPr>
                          <w:p w14:paraId="68D56EA6"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Stage1 Permeate </w:t>
                            </w:r>
                            <w:r>
                              <w:rPr>
                                <w:b w:val="0"/>
                                <w:bCs w:val="0"/>
                                <w:color w:val="FFFFFF" w:themeColor="background1"/>
                              </w:rPr>
                              <w:t>EC</w:t>
                            </w:r>
                          </w:p>
                        </w:tc>
                        <w:tc>
                          <w:tcPr>
                            <w:tcW w:w="1169" w:type="dxa"/>
                            <w:tcBorders>
                              <w:bottom w:val="single" w:sz="4" w:space="0" w:color="auto"/>
                            </w:tcBorders>
                            <w:vAlign w:val="center"/>
                          </w:tcPr>
                          <w:p w14:paraId="5F02BED4"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Stage2 Permeate </w:t>
                            </w:r>
                            <w:r>
                              <w:rPr>
                                <w:b w:val="0"/>
                                <w:bCs w:val="0"/>
                                <w:color w:val="FFFFFF" w:themeColor="background1"/>
                              </w:rPr>
                              <w:t>EC</w:t>
                            </w:r>
                          </w:p>
                        </w:tc>
                        <w:tc>
                          <w:tcPr>
                            <w:tcW w:w="1169" w:type="dxa"/>
                            <w:tcBorders>
                              <w:bottom w:val="single" w:sz="4" w:space="0" w:color="auto"/>
                            </w:tcBorders>
                            <w:vAlign w:val="center"/>
                          </w:tcPr>
                          <w:p w14:paraId="075FB3C5"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 xml:space="preserve">Stage3 Permeate </w:t>
                            </w:r>
                            <w:r>
                              <w:rPr>
                                <w:b w:val="0"/>
                                <w:bCs w:val="0"/>
                                <w:color w:val="FFFFFF" w:themeColor="background1"/>
                              </w:rPr>
                              <w:t>EC</w:t>
                            </w:r>
                          </w:p>
                        </w:tc>
                        <w:tc>
                          <w:tcPr>
                            <w:tcW w:w="1170" w:type="dxa"/>
                            <w:tcBorders>
                              <w:bottom w:val="single" w:sz="4" w:space="0" w:color="auto"/>
                            </w:tcBorders>
                            <w:vAlign w:val="center"/>
                          </w:tcPr>
                          <w:p w14:paraId="7D803D7E" w14:textId="77777777" w:rsidR="00762530" w:rsidRPr="001438F7" w:rsidRDefault="00762530" w:rsidP="004F0CD5">
                            <w:pPr>
                              <w:jc w:val="center"/>
                              <w:cnfStyle w:val="100000000000" w:firstRow="1" w:lastRow="0" w:firstColumn="0" w:lastColumn="0" w:oddVBand="0" w:evenVBand="0" w:oddHBand="0" w:evenHBand="0" w:firstRowFirstColumn="0" w:firstRowLastColumn="0" w:lastRowFirstColumn="0" w:lastRowLastColumn="0"/>
                              <w:rPr>
                                <w:b w:val="0"/>
                                <w:bCs w:val="0"/>
                                <w:color w:val="FFFFFF" w:themeColor="background1"/>
                              </w:rPr>
                            </w:pPr>
                            <w:r w:rsidRPr="001438F7">
                              <w:rPr>
                                <w:b w:val="0"/>
                                <w:bCs w:val="0"/>
                                <w:color w:val="FFFFFF" w:themeColor="background1"/>
                              </w:rPr>
                              <w:t>Permeate TOC</w:t>
                            </w:r>
                          </w:p>
                        </w:tc>
                      </w:tr>
                      <w:tr w:rsidR="00762530" w:rsidRPr="00D828B2" w14:paraId="09A3DC0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A9E43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 Feed Press</w:t>
                            </w:r>
                            <w:r>
                              <w:rPr>
                                <w:b w:val="0"/>
                                <w:bCs w:val="0"/>
                              </w:rPr>
                              <w: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8A56CE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D506A2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104705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257B411"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3F3BF03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E3BAE16"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Feed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29263C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0A7E6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EA0A06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33362526"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75CBE4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97AED14" w14:textId="77777777" w:rsidR="00762530" w:rsidRPr="001438F7" w:rsidRDefault="00762530" w:rsidP="00024738">
                            <w:pPr>
                              <w:rPr>
                                <w:b w:val="0"/>
                                <w:bCs w:val="0"/>
                              </w:rPr>
                            </w:pPr>
                            <w:r w:rsidRPr="001438F7">
                              <w:rPr>
                                <w:b w:val="0"/>
                                <w:bCs w:val="0"/>
                              </w:rPr>
                              <w:t>RO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BE6119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43D113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CB2D18"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E8DED0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C39F4BD"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A1B9805"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Temperature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FA3CBF5"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9D4758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6ADC23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30184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47C19DB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066EF0CD"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pH</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9188F8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E46606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EDBB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74B1DC3"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0CEE06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9CBD064" w14:textId="77777777" w:rsidR="00762530" w:rsidRPr="001438F7" w:rsidRDefault="00762530" w:rsidP="00024738">
                            <w:pPr>
                              <w:rPr>
                                <w:b w:val="0"/>
                                <w:bCs w:val="0"/>
                              </w:rPr>
                            </w:pPr>
                            <w:r w:rsidRPr="001438F7">
                              <w:rPr>
                                <w:b w:val="0"/>
                                <w:bCs w:val="0"/>
                              </w:rPr>
                              <w:t>Sulfuric Acid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B06698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0BAB7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ABE20B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AF9EB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3A0EBFE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B83E19B" w14:textId="77777777" w:rsidR="00762530" w:rsidRPr="001438F7" w:rsidRDefault="00762530" w:rsidP="00024738">
                            <w:pPr>
                              <w:rPr>
                                <w:b w:val="0"/>
                                <w:bCs w:val="0"/>
                              </w:rPr>
                            </w:pPr>
                            <w:r w:rsidRPr="001438F7">
                              <w:rPr>
                                <w:b w:val="0"/>
                                <w:bCs w:val="0"/>
                              </w:rPr>
                              <w:t>Threshold Inhibitor Usage</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72B96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3F44FA"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745EE8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0DC2F4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0ED87524"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2E3C6FB" w14:textId="77777777" w:rsidR="00762530" w:rsidRPr="001438F7" w:rsidRDefault="00762530" w:rsidP="00024738">
                            <w:pPr>
                              <w:rPr>
                                <w:b w:val="0"/>
                                <w:bCs w:val="0"/>
                              </w:rPr>
                            </w:pPr>
                            <w:r w:rsidRPr="001438F7">
                              <w:rPr>
                                <w:b w:val="0"/>
                                <w:bCs w:val="0"/>
                              </w:rPr>
                              <w:t>RO</w:t>
                            </w:r>
                            <w:r>
                              <w:rPr>
                                <w:b w:val="0"/>
                                <w:bCs w:val="0"/>
                              </w:rPr>
                              <w:t xml:space="preserve"> B01 Stage 2</w:t>
                            </w:r>
                            <w:r w:rsidRPr="001438F7">
                              <w:rPr>
                                <w:b w:val="0"/>
                                <w:bCs w:val="0"/>
                              </w:rPr>
                              <w:t xml:space="preserve"> Feed Press</w:t>
                            </w:r>
                            <w:r>
                              <w:rPr>
                                <w:b w:val="0"/>
                                <w:bCs w:val="0"/>
                              </w:rPr>
                              <w:t xml:space="preserve">ure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755822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66F968C"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EF340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0ACC39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762530" w:rsidRPr="00D828B2" w14:paraId="66C6E7F6"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2112A52C"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3573A36"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461106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ABFBACE"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86E33D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1526FB55"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7BDBF0D"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2</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5574B2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0EA4978"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7114C9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DB35DE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7E323EC4"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384A234"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w:t>
                            </w:r>
                            <w:r>
                              <w:rPr>
                                <w:b w:val="0"/>
                                <w:bCs w:val="0"/>
                              </w:rPr>
                              <w:t>EC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24F72D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1CF4922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985815"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877FD04"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32C23EB7"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89EEDDF" w14:textId="77777777" w:rsidR="00762530" w:rsidRPr="001438F7" w:rsidRDefault="00762530" w:rsidP="00024738">
                            <w:pPr>
                              <w:rPr>
                                <w:b w:val="0"/>
                                <w:bCs w:val="0"/>
                              </w:rPr>
                            </w:pPr>
                            <w:r w:rsidRPr="001438F7">
                              <w:rPr>
                                <w:b w:val="0"/>
                                <w:bCs w:val="0"/>
                              </w:rPr>
                              <w:t xml:space="preserve">RO </w:t>
                            </w:r>
                            <w:r>
                              <w:rPr>
                                <w:b w:val="0"/>
                                <w:bCs w:val="0"/>
                              </w:rPr>
                              <w:t xml:space="preserve">B01 </w:t>
                            </w:r>
                            <w:r w:rsidRPr="001438F7">
                              <w:rPr>
                                <w:b w:val="0"/>
                                <w:bCs w:val="0"/>
                              </w:rPr>
                              <w:t xml:space="preserve">Stage </w:t>
                            </w:r>
                            <w:r w:rsidRPr="001438F7">
                              <w:rPr>
                                <w:rFonts w:hint="eastAsia"/>
                                <w:b w:val="0"/>
                                <w:bCs w:val="0"/>
                              </w:rPr>
                              <w:t>3</w:t>
                            </w:r>
                            <w:r w:rsidRPr="001438F7">
                              <w:rPr>
                                <w:b w:val="0"/>
                                <w:bCs w:val="0"/>
                              </w:rPr>
                              <w:t xml:space="preserve"> Feed Flow</w:t>
                            </w:r>
                            <w:r>
                              <w:rPr>
                                <w:b w:val="0"/>
                                <w:bCs w:val="0"/>
                              </w:rPr>
                              <w:t xml:space="preserve"> Rate *</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341869D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7A1312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DE85D8B"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659814E"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B3F583B"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60ECC0D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Feed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75AF6B3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B239F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1675A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74FB642F"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762530" w:rsidRPr="00D828B2" w14:paraId="648921BA"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828D03B"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b w:val="0"/>
                                <w:bCs w:val="0"/>
                              </w:rPr>
                              <w:t xml:space="preserve">1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0C970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AFE19ED"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1356D2A"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9A9DCD1"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61BA0F55"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7BDFDAAC"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B01</w:t>
                            </w:r>
                            <w:r>
                              <w:rPr>
                                <w:b w:val="0"/>
                                <w:bCs w:val="0"/>
                              </w:rPr>
                              <w:t xml:space="preserve"> Stage </w:t>
                            </w:r>
                            <w:r w:rsidRPr="001438F7">
                              <w:rPr>
                                <w:b w:val="0"/>
                                <w:bCs w:val="0"/>
                              </w:rPr>
                              <w:t xml:space="preserve">2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55D4ED3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49D7D8B"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8E6358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02A07BCD"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r>
                      <w:tr w:rsidR="00762530" w:rsidRPr="00D828B2" w14:paraId="7E760850" w14:textId="77777777" w:rsidTr="00B930BE">
                        <w:trPr>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39EB21FF"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 xml:space="preserve">B01 </w:t>
                            </w:r>
                            <w:r>
                              <w:rPr>
                                <w:b w:val="0"/>
                                <w:bCs w:val="0"/>
                              </w:rPr>
                              <w:t xml:space="preserve">Stage </w:t>
                            </w:r>
                            <w:r w:rsidRPr="001438F7">
                              <w:rPr>
                                <w:rFonts w:hint="eastAsia"/>
                                <w:b w:val="0"/>
                                <w:bCs w:val="0"/>
                              </w:rPr>
                              <w:t>3</w:t>
                            </w:r>
                            <w:r w:rsidRPr="001438F7">
                              <w:rPr>
                                <w:b w:val="0"/>
                                <w:bCs w:val="0"/>
                              </w:rPr>
                              <w:t xml:space="preserve"> Permeate </w:t>
                            </w:r>
                            <w:r>
                              <w:rPr>
                                <w:b w:val="0"/>
                                <w:bCs w:val="0"/>
                              </w:rPr>
                              <w:t>EC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C84169F"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2648337"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50AAA53"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53507B9" w14:textId="77777777" w:rsidR="00762530" w:rsidRPr="00D828B2" w:rsidRDefault="00762530" w:rsidP="004F0CD5">
                            <w:pPr>
                              <w:jc w:val="center"/>
                              <w:cnfStyle w:val="000000000000" w:firstRow="0" w:lastRow="0" w:firstColumn="0" w:lastColumn="0" w:oddVBand="0" w:evenVBand="0" w:oddHBand="0" w:evenHBand="0" w:firstRowFirstColumn="0" w:firstRowLastColumn="0" w:lastRowFirstColumn="0" w:lastRowLastColumn="0"/>
                              <w:rPr>
                                <w:bCs/>
                              </w:rPr>
                            </w:pPr>
                          </w:p>
                        </w:tc>
                      </w:tr>
                      <w:tr w:rsidR="00762530" w:rsidRPr="00D828B2" w14:paraId="3C800AA0" w14:textId="77777777" w:rsidTr="00B93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9" w:type="dxa"/>
                            <w:tcBorders>
                              <w:top w:val="single" w:sz="4" w:space="0" w:color="auto"/>
                              <w:left w:val="single" w:sz="4" w:space="0" w:color="auto"/>
                              <w:bottom w:val="single" w:sz="4" w:space="0" w:color="auto"/>
                              <w:right w:val="single" w:sz="4" w:space="0" w:color="auto"/>
                            </w:tcBorders>
                            <w:shd w:val="clear" w:color="auto" w:fill="auto"/>
                          </w:tcPr>
                          <w:p w14:paraId="1129E98A" w14:textId="77777777" w:rsidR="00762530" w:rsidRPr="001438F7" w:rsidRDefault="00762530" w:rsidP="00024738">
                            <w:pPr>
                              <w:rPr>
                                <w:b w:val="0"/>
                                <w:bCs w:val="0"/>
                              </w:rPr>
                            </w:pPr>
                            <w:r w:rsidRPr="001438F7">
                              <w:rPr>
                                <w:b w:val="0"/>
                                <w:bCs w:val="0"/>
                              </w:rPr>
                              <w:t>RO</w:t>
                            </w:r>
                            <w:r>
                              <w:rPr>
                                <w:b w:val="0"/>
                                <w:bCs w:val="0"/>
                              </w:rPr>
                              <w:t xml:space="preserve"> </w:t>
                            </w:r>
                            <w:r w:rsidRPr="001438F7">
                              <w:rPr>
                                <w:b w:val="0"/>
                                <w:bCs w:val="0"/>
                              </w:rPr>
                              <w:t>Permeate TOC</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0FF10C02"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D665709"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4A25B17C"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2316CB40" w14:textId="77777777" w:rsidR="00762530" w:rsidRPr="00D828B2" w:rsidRDefault="00762530" w:rsidP="004F0CD5">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r>
                    </w:tbl>
                    <w:p w14:paraId="172474B1" w14:textId="77777777" w:rsidR="00762530" w:rsidRPr="00762530" w:rsidRDefault="00762530" w:rsidP="00762530">
                      <w:pPr>
                        <w:pStyle w:val="a4"/>
                        <w:spacing w:before="120" w:after="0"/>
                        <w:ind w:left="0"/>
                        <w:rPr>
                          <w:rFonts w:eastAsia="游明朝"/>
                          <w:b/>
                          <w:bCs/>
                          <w:lang w:eastAsia="ja-JP"/>
                        </w:rPr>
                      </w:pPr>
                    </w:p>
                  </w:txbxContent>
                </v:textbox>
                <w10:wrap type="topAndBottom"/>
              </v:shape>
            </w:pict>
          </mc:Fallback>
        </mc:AlternateContent>
      </w:r>
    </w:p>
    <w:p w14:paraId="1216E82E" w14:textId="77777777" w:rsidR="00762530" w:rsidRPr="008D07AF" w:rsidRDefault="00762530" w:rsidP="00024738">
      <w:pPr>
        <w:widowControl w:val="0"/>
        <w:snapToGrid/>
        <w:spacing w:after="0"/>
        <w:jc w:val="both"/>
        <w:rPr>
          <w:rFonts w:eastAsia="游明朝"/>
          <w:bCs/>
          <w:lang w:eastAsia="ja-JP"/>
        </w:rPr>
      </w:pPr>
    </w:p>
    <w:p w14:paraId="6D403199" w14:textId="0FC81453" w:rsidR="00762530"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t>Training and Period Term</w:t>
      </w:r>
    </w:p>
    <w:p w14:paraId="756D66DD" w14:textId="4DCB895A" w:rsidR="00AF78DC" w:rsidRPr="00AF78DC" w:rsidRDefault="00AF78DC" w:rsidP="00925D49">
      <w:pPr>
        <w:snapToGrid/>
        <w:spacing w:before="120" w:after="0"/>
        <w:rPr>
          <w:rFonts w:eastAsia="游明朝"/>
          <w:bCs/>
          <w:lang w:eastAsia="ja-JP"/>
        </w:rPr>
      </w:pPr>
      <w:r w:rsidRPr="00AF78DC">
        <w:rPr>
          <w:rFonts w:eastAsia="游明朝"/>
          <w:bCs/>
          <w:lang w:eastAsia="ja-JP"/>
        </w:rPr>
        <w:t xml:space="preserve">We </w:t>
      </w:r>
      <w:r>
        <w:rPr>
          <w:rFonts w:eastAsia="游明朝"/>
          <w:bCs/>
          <w:lang w:eastAsia="ja-JP"/>
        </w:rPr>
        <w:t>evaluated the accuracy of prediction models using the data</w:t>
      </w:r>
      <w:r w:rsidRPr="008D07AF">
        <w:rPr>
          <w:rFonts w:eastAsia="游明朝"/>
          <w:bCs/>
          <w:lang w:eastAsia="ja-JP"/>
        </w:rPr>
        <w:t xml:space="preserve"> from May 2022 to November 2022</w:t>
      </w:r>
      <w:r>
        <w:rPr>
          <w:rFonts w:eastAsia="游明朝"/>
          <w:bCs/>
          <w:lang w:eastAsia="ja-JP"/>
        </w:rPr>
        <w:t xml:space="preserve"> sequentially</w:t>
      </w:r>
      <w:r w:rsidRPr="008D07AF">
        <w:rPr>
          <w:rFonts w:eastAsia="游明朝"/>
          <w:bCs/>
          <w:lang w:eastAsia="ja-JP"/>
        </w:rPr>
        <w:t>. Figure 1.</w:t>
      </w:r>
      <w:r w:rsidR="00BA64ED">
        <w:rPr>
          <w:rFonts w:eastAsia="游明朝"/>
          <w:bCs/>
          <w:lang w:eastAsia="ja-JP"/>
        </w:rPr>
        <w:t>5</w:t>
      </w:r>
      <w:r w:rsidRPr="008D07AF">
        <w:rPr>
          <w:rFonts w:eastAsia="游明朝"/>
          <w:bCs/>
          <w:lang w:eastAsia="ja-JP"/>
        </w:rPr>
        <w:t xml:space="preserve"> shows overview of sequential prediction and </w:t>
      </w:r>
      <w:r w:rsidRPr="008D07AF">
        <w:rPr>
          <w:rStyle w:val="20"/>
          <w:b w:val="0"/>
          <w:noProof/>
          <w:lang w:eastAsia="ja-JP"/>
        </w:rPr>
        <w:t>Table 1.</w:t>
      </w:r>
      <w:r w:rsidR="009203CB">
        <w:rPr>
          <w:rStyle w:val="20"/>
          <w:b w:val="0"/>
          <w:noProof/>
          <w:lang w:eastAsia="ja-JP"/>
        </w:rPr>
        <w:t>5</w:t>
      </w:r>
      <w:r w:rsidRPr="008D07AF">
        <w:rPr>
          <w:rFonts w:eastAsia="游明朝"/>
          <w:bCs/>
          <w:lang w:eastAsia="ja-JP"/>
        </w:rPr>
        <w:t xml:space="preserve"> shows training and prediction period</w:t>
      </w:r>
      <w:r>
        <w:rPr>
          <w:rFonts w:eastAsia="游明朝"/>
          <w:bCs/>
          <w:lang w:eastAsia="ja-JP"/>
        </w:rPr>
        <w:t>s</w:t>
      </w:r>
      <w:r w:rsidRPr="008D07AF">
        <w:rPr>
          <w:rFonts w:eastAsia="游明朝"/>
          <w:bCs/>
          <w:lang w:eastAsia="ja-JP"/>
        </w:rPr>
        <w:t xml:space="preserve"> in each term. </w:t>
      </w:r>
    </w:p>
    <w:p w14:paraId="11033300" w14:textId="6072FFF0" w:rsidR="00E17AEC" w:rsidRPr="008D07AF" w:rsidRDefault="0045507D" w:rsidP="00925D49">
      <w:pPr>
        <w:snapToGrid/>
        <w:spacing w:before="120" w:after="0"/>
        <w:rPr>
          <w:rFonts w:eastAsia="游明朝"/>
          <w:bCs/>
          <w:lang w:eastAsia="ja-JP"/>
        </w:rPr>
      </w:pPr>
      <w:r w:rsidRPr="008D07AF">
        <w:rPr>
          <w:noProof/>
        </w:rPr>
        <mc:AlternateContent>
          <mc:Choice Requires="wps">
            <w:drawing>
              <wp:anchor distT="45720" distB="45720" distL="114300" distR="114300" simplePos="0" relativeHeight="251824128" behindDoc="0" locked="0" layoutInCell="1" allowOverlap="1" wp14:anchorId="0C57976E" wp14:editId="72A78DE1">
                <wp:simplePos x="0" y="0"/>
                <wp:positionH relativeFrom="column">
                  <wp:posOffset>0</wp:posOffset>
                </wp:positionH>
                <wp:positionV relativeFrom="paragraph">
                  <wp:posOffset>1203380</wp:posOffset>
                </wp:positionV>
                <wp:extent cx="5931535" cy="4262120"/>
                <wp:effectExtent l="0" t="0" r="0" b="5080"/>
                <wp:wrapTopAndBottom/>
                <wp:docPr id="20587125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262120"/>
                        </a:xfrm>
                        <a:prstGeom prst="rect">
                          <a:avLst/>
                        </a:prstGeom>
                        <a:solidFill>
                          <a:srgbClr val="FFFFFF"/>
                        </a:solidFill>
                        <a:ln w="9525">
                          <a:noFill/>
                          <a:miter lim="800000"/>
                          <a:headEnd/>
                          <a:tailEnd/>
                        </a:ln>
                      </wps:spPr>
                      <wps:txb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4AF6B464"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BA64ED">
                              <w:rPr>
                                <w:b/>
                                <w:bCs/>
                                <w:lang w:eastAsia="ja-JP"/>
                              </w:rPr>
                              <w:t>5</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83CB5D3"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203CB">
                              <w:rPr>
                                <w:b/>
                                <w:bCs/>
                                <w:lang w:eastAsia="ja-JP"/>
                              </w:rPr>
                              <w:t>5</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976E" id="_x0000_s1034" type="#_x0000_t202" style="position:absolute;margin-left:0;margin-top:94.75pt;width:467.05pt;height:335.6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" stroked="f">
                <v:textbox>
                  <w:txbxContent>
                    <w:p w14:paraId="24B7ECD7" w14:textId="77777777" w:rsidR="00E17AEC" w:rsidRDefault="00E17AEC" w:rsidP="00762530">
                      <w:pPr>
                        <w:pStyle w:val="a4"/>
                        <w:spacing w:before="120" w:after="0"/>
                        <w:ind w:left="0"/>
                        <w:jc w:val="center"/>
                        <w:rPr>
                          <w:b/>
                          <w:bCs/>
                          <w:lang w:eastAsia="ja-JP"/>
                        </w:rPr>
                      </w:pPr>
                      <w:r>
                        <w:rPr>
                          <w:noProof/>
                        </w:rPr>
                        <w:drawing>
                          <wp:inline distT="0" distB="0" distL="0" distR="0" wp14:anchorId="607DA57C" wp14:editId="4F426E0C">
                            <wp:extent cx="3458818" cy="1845359"/>
                            <wp:effectExtent l="0" t="0" r="889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72822" cy="1852831"/>
                                    </a:xfrm>
                                    <a:prstGeom prst="rect">
                                      <a:avLst/>
                                    </a:prstGeom>
                                    <a:noFill/>
                                    <a:ln>
                                      <a:noFill/>
                                    </a:ln>
                                  </pic:spPr>
                                </pic:pic>
                              </a:graphicData>
                            </a:graphic>
                          </wp:inline>
                        </w:drawing>
                      </w:r>
                    </w:p>
                    <w:p w14:paraId="3AC89B16" w14:textId="4AF6B464" w:rsidR="00E17AEC" w:rsidRPr="00522BC7" w:rsidRDefault="00E17AEC" w:rsidP="00E17AEC">
                      <w:pPr>
                        <w:pStyle w:val="a4"/>
                        <w:spacing w:before="120" w:after="0"/>
                        <w:ind w:left="0"/>
                        <w:jc w:val="center"/>
                        <w:rPr>
                          <w:b/>
                          <w:bCs/>
                          <w:lang w:eastAsia="ja-JP"/>
                        </w:rPr>
                      </w:pPr>
                      <w:r w:rsidRPr="00522BC7">
                        <w:rPr>
                          <w:b/>
                          <w:bCs/>
                          <w:lang w:eastAsia="ja-JP"/>
                        </w:rPr>
                        <w:t xml:space="preserve">Figure </w:t>
                      </w:r>
                      <w:r>
                        <w:rPr>
                          <w:b/>
                          <w:bCs/>
                          <w:lang w:eastAsia="ja-JP"/>
                        </w:rPr>
                        <w:t>1.</w:t>
                      </w:r>
                      <w:r w:rsidR="00BA64ED">
                        <w:rPr>
                          <w:b/>
                          <w:bCs/>
                          <w:lang w:eastAsia="ja-JP"/>
                        </w:rPr>
                        <w:t>5</w:t>
                      </w:r>
                      <w:r w:rsidRPr="00024738">
                        <w:rPr>
                          <w:b/>
                          <w:bCs/>
                          <w:lang w:eastAsia="ja-JP"/>
                        </w:rPr>
                        <w:t xml:space="preserve">: </w:t>
                      </w:r>
                      <w:r>
                        <w:rPr>
                          <w:b/>
                          <w:bCs/>
                          <w:lang w:eastAsia="ja-JP"/>
                        </w:rPr>
                        <w:t>Overview of Sequential Prediction</w:t>
                      </w:r>
                    </w:p>
                    <w:p w14:paraId="58BE1C7F" w14:textId="77777777" w:rsidR="00E17AEC" w:rsidRDefault="00E17AEC" w:rsidP="00762530">
                      <w:pPr>
                        <w:pStyle w:val="a4"/>
                        <w:spacing w:before="120" w:after="0"/>
                        <w:ind w:left="0"/>
                        <w:jc w:val="center"/>
                        <w:rPr>
                          <w:b/>
                          <w:bCs/>
                          <w:lang w:eastAsia="ja-JP"/>
                        </w:rPr>
                      </w:pPr>
                    </w:p>
                    <w:p w14:paraId="6FE33B1D" w14:textId="383CB5D3" w:rsidR="00762530" w:rsidRPr="00024738" w:rsidRDefault="00762530" w:rsidP="00762530">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w:t>
                      </w:r>
                      <w:r w:rsidR="009203CB">
                        <w:rPr>
                          <w:b/>
                          <w:bCs/>
                          <w:lang w:eastAsia="ja-JP"/>
                        </w:rPr>
                        <w:t>5</w:t>
                      </w:r>
                      <w:r w:rsidRPr="00024738">
                        <w:rPr>
                          <w:b/>
                          <w:bCs/>
                          <w:lang w:eastAsia="ja-JP"/>
                        </w:rPr>
                        <w:t xml:space="preserve">: </w:t>
                      </w:r>
                      <w:r w:rsidR="00E17AEC">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4082"/>
                        <w:gridCol w:w="4082"/>
                      </w:tblGrid>
                      <w:tr w:rsidR="00762530" w14:paraId="52D53788" w14:textId="77777777" w:rsidTr="00B930B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7B5FB869" w14:textId="233CEA51" w:rsidR="00762530" w:rsidRDefault="00E17AEC" w:rsidP="00196791">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4082" w:type="dxa"/>
                            <w:tcBorders>
                              <w:bottom w:val="single" w:sz="4" w:space="0" w:color="auto"/>
                            </w:tcBorders>
                            <w:vAlign w:val="center"/>
                          </w:tcPr>
                          <w:p w14:paraId="223299E5" w14:textId="79CEFEB6" w:rsidR="00762530" w:rsidRPr="00755666"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Pr>
                                <w:rStyle w:val="20"/>
                                <w:rFonts w:hint="eastAsia"/>
                                <w:b/>
                                <w:noProof/>
                                <w:color w:val="FFFFFF" w:themeColor="background1"/>
                                <w:lang w:eastAsia="ja-JP"/>
                              </w:rPr>
                              <w:t>T</w:t>
                            </w:r>
                            <w:r>
                              <w:rPr>
                                <w:rStyle w:val="20"/>
                                <w:b/>
                                <w:noProof/>
                                <w:color w:val="FFFFFF" w:themeColor="background1"/>
                                <w:lang w:eastAsia="ja-JP"/>
                              </w:rPr>
                              <w:t>rainig Period</w:t>
                            </w:r>
                          </w:p>
                        </w:tc>
                        <w:tc>
                          <w:tcPr>
                            <w:tcW w:w="4082" w:type="dxa"/>
                            <w:tcBorders>
                              <w:bottom w:val="single" w:sz="4" w:space="0" w:color="auto"/>
                            </w:tcBorders>
                            <w:vAlign w:val="center"/>
                          </w:tcPr>
                          <w:p w14:paraId="0A46A283" w14:textId="5FEB3870" w:rsidR="00762530" w:rsidRPr="008A5A8E" w:rsidRDefault="00E17AEC" w:rsidP="00196791">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8A5A8E">
                              <w:rPr>
                                <w:rStyle w:val="20"/>
                                <w:rFonts w:hint="eastAsia"/>
                                <w:b/>
                                <w:noProof/>
                                <w:color w:val="FFFFFF" w:themeColor="background1"/>
                                <w:lang w:eastAsia="ja-JP"/>
                              </w:rPr>
                              <w:t>P</w:t>
                            </w:r>
                            <w:r w:rsidRPr="008A5A8E">
                              <w:rPr>
                                <w:rStyle w:val="20"/>
                                <w:b/>
                                <w:noProof/>
                                <w:color w:val="FFFFFF" w:themeColor="background1"/>
                                <w:lang w:eastAsia="ja-JP"/>
                              </w:rPr>
                              <w:t>r</w:t>
                            </w:r>
                            <w:r w:rsidRPr="008A5A8E">
                              <w:rPr>
                                <w:rStyle w:val="20"/>
                                <w:b/>
                                <w:noProof/>
                                <w:color w:val="FFFFFF" w:themeColor="background1"/>
                              </w:rPr>
                              <w:t>ediction Period</w:t>
                            </w:r>
                          </w:p>
                        </w:tc>
                      </w:tr>
                      <w:tr w:rsidR="007165FC" w14:paraId="75EEA345" w14:textId="77777777" w:rsidTr="003E72D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8C0423C" w14:textId="77777777" w:rsidR="007165FC" w:rsidRPr="00755666" w:rsidRDefault="007165FC" w:rsidP="007165FC">
                            <w:pPr>
                              <w:snapToGrid/>
                              <w:spacing w:before="120" w:after="0"/>
                              <w:jc w:val="center"/>
                              <w:rPr>
                                <w:rStyle w:val="20"/>
                                <w:bCs/>
                                <w:noProof/>
                                <w:lang w:eastAsia="ja-JP"/>
                              </w:rPr>
                            </w:pPr>
                            <w:r w:rsidRPr="00755666">
                              <w:rPr>
                                <w:rStyle w:val="20"/>
                                <w:rFonts w:hint="eastAsia"/>
                                <w:bCs/>
                                <w:noProof/>
                                <w:lang w:eastAsia="ja-JP"/>
                              </w:rPr>
                              <w:t>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2B9CBDD" w14:textId="277D787B" w:rsidR="007165FC" w:rsidRDefault="007165FC" w:rsidP="003E72D2">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May 13th to May 19th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0CCED5D9" w14:textId="5D0EADBD"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464108">
                              <w:rPr>
                                <w:rStyle w:val="20"/>
                                <w:b w:val="0"/>
                                <w:noProof/>
                                <w:lang w:eastAsia="ja-JP"/>
                              </w:rPr>
                              <w:t xml:space="preserve"> 2022</w:t>
                            </w:r>
                          </w:p>
                        </w:tc>
                      </w:tr>
                      <w:tr w:rsidR="007165FC" w14:paraId="01048F2A"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EFA8C2B"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CE0426F" w14:textId="64B6C92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20</w:t>
                            </w:r>
                            <w:r>
                              <w:rPr>
                                <w:rStyle w:val="20"/>
                                <w:b w:val="0"/>
                                <w:noProof/>
                                <w:lang w:eastAsia="ja-JP"/>
                              </w:rPr>
                              <w:t>th to May 26th</w:t>
                            </w:r>
                            <w:r w:rsidR="0001545C">
                              <w:rPr>
                                <w:rStyle w:val="20"/>
                                <w:b w:val="0"/>
                                <w:noProof/>
                                <w:lang w:eastAsia="ja-JP"/>
                              </w:rPr>
                              <w:t>,</w:t>
                            </w:r>
                            <w:r w:rsidR="0001545C">
                              <w:rPr>
                                <w:rStyle w:val="2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52617CFB" w14:textId="1C039908"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 xml:space="preserve">from May </w:t>
                            </w:r>
                            <w:r>
                              <w:rPr>
                                <w:rStyle w:val="20"/>
                                <w:rFonts w:hint="eastAsia"/>
                                <w:b w:val="0"/>
                                <w:noProof/>
                                <w:lang w:eastAsia="ja-JP"/>
                              </w:rPr>
                              <w:t>2</w:t>
                            </w:r>
                            <w:r>
                              <w:rPr>
                                <w:rStyle w:val="20"/>
                                <w:b w:val="0"/>
                                <w:noProof/>
                                <w:lang w:eastAsia="ja-JP"/>
                              </w:rPr>
                              <w:t>7th to Jun</w:t>
                            </w:r>
                            <w:r w:rsidR="00464108">
                              <w:rPr>
                                <w:rStyle w:val="20"/>
                                <w:b w:val="0"/>
                                <w:noProof/>
                                <w:lang w:eastAsia="ja-JP"/>
                              </w:rPr>
                              <w:t>.</w:t>
                            </w:r>
                            <w:r>
                              <w:rPr>
                                <w:rStyle w:val="20"/>
                                <w:b w:val="0"/>
                                <w:noProof/>
                                <w:lang w:eastAsia="ja-JP"/>
                              </w:rPr>
                              <w:t xml:space="preserve"> 2nd</w:t>
                            </w:r>
                            <w:r w:rsidR="0001545C">
                              <w:rPr>
                                <w:rStyle w:val="20"/>
                                <w:b w:val="0"/>
                                <w:noProof/>
                                <w:lang w:eastAsia="ja-JP"/>
                              </w:rPr>
                              <w:t>,</w:t>
                            </w:r>
                            <w:r w:rsidR="00464108">
                              <w:rPr>
                                <w:rStyle w:val="20"/>
                                <w:b w:val="0"/>
                                <w:noProof/>
                                <w:lang w:eastAsia="ja-JP"/>
                              </w:rPr>
                              <w:t xml:space="preserve"> 2022</w:t>
                            </w:r>
                          </w:p>
                        </w:tc>
                      </w:tr>
                      <w:tr w:rsidR="007165FC" w14:paraId="6CFC3685"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6F4F9E7" w14:textId="77777777" w:rsidR="007165FC" w:rsidRPr="00755666" w:rsidRDefault="007165FC" w:rsidP="007165FC">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1F23DCE0" w14:textId="0CB376E5"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DDD4711" w14:textId="74B0A49F" w:rsidR="007165FC" w:rsidRPr="00196791"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7165FC" w14:paraId="19D1C078" w14:textId="77777777" w:rsidTr="00B930B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22C47EA9"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7</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3BD410" w14:textId="356833E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Oct</w:t>
                            </w:r>
                            <w:r w:rsidR="00464108">
                              <w:rPr>
                                <w:rStyle w:val="20"/>
                                <w:b w:val="0"/>
                                <w:noProof/>
                                <w:lang w:eastAsia="ja-JP"/>
                              </w:rPr>
                              <w:t>.</w:t>
                            </w:r>
                            <w:r>
                              <w:rPr>
                                <w:rStyle w:val="20"/>
                                <w:b w:val="0"/>
                                <w:noProof/>
                                <w:lang w:eastAsia="ja-JP"/>
                              </w:rPr>
                              <w:t xml:space="preserve"> </w:t>
                            </w:r>
                            <w:r>
                              <w:rPr>
                                <w:rStyle w:val="20"/>
                                <w:rFonts w:hint="eastAsia"/>
                                <w:b w:val="0"/>
                                <w:noProof/>
                                <w:lang w:eastAsia="ja-JP"/>
                              </w:rPr>
                              <w:t>2</w:t>
                            </w:r>
                            <w:r>
                              <w:rPr>
                                <w:rStyle w:val="20"/>
                                <w:b w:val="0"/>
                                <w:noProof/>
                                <w:lang w:eastAsia="ja-JP"/>
                              </w:rPr>
                              <w:t>8th to Nov</w:t>
                            </w:r>
                            <w:r w:rsidR="00464108">
                              <w:rPr>
                                <w:rStyle w:val="20"/>
                                <w:b w:val="0"/>
                                <w:noProof/>
                                <w:lang w:eastAsia="ja-JP"/>
                              </w:rPr>
                              <w:t>.</w:t>
                            </w:r>
                            <w:r>
                              <w:rPr>
                                <w:rStyle w:val="20"/>
                                <w:b w:val="0"/>
                                <w:noProof/>
                                <w:lang w:eastAsia="ja-JP"/>
                              </w:rPr>
                              <w:t xml:space="preserve"> 3rd</w:t>
                            </w:r>
                            <w:r w:rsidR="0001545C">
                              <w:rPr>
                                <w:rStyle w:val="20"/>
                                <w:b w:val="0"/>
                                <w:noProof/>
                                <w:lang w:eastAsia="ja-JP"/>
                              </w:rPr>
                              <w:t xml:space="preserve">, </w:t>
                            </w:r>
                            <w:r w:rsidR="00464108">
                              <w:rPr>
                                <w:rStyle w:val="20"/>
                                <w:b w:val="0"/>
                                <w:noProof/>
                                <w:lang w:eastAsia="ja-JP"/>
                              </w:rPr>
                              <w:t>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D434C44" w14:textId="45E86C8F" w:rsidR="007165FC" w:rsidRDefault="007165FC" w:rsidP="007165F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r>
                      <w:tr w:rsidR="007165FC" w14:paraId="260E990E" w14:textId="77777777" w:rsidTr="00B930B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1ED18780" w14:textId="77777777" w:rsidR="007165FC" w:rsidRPr="00755666" w:rsidRDefault="007165FC" w:rsidP="007165FC">
                            <w:pPr>
                              <w:pStyle w:val="a4"/>
                              <w:snapToGrid/>
                              <w:spacing w:before="120" w:after="0"/>
                              <w:ind w:left="0"/>
                              <w:jc w:val="center"/>
                              <w:rPr>
                                <w:rStyle w:val="20"/>
                                <w:bCs/>
                                <w:noProof/>
                                <w:lang w:eastAsia="ja-JP"/>
                              </w:rPr>
                            </w:pPr>
                            <w:r w:rsidRPr="00755666">
                              <w:rPr>
                                <w:rStyle w:val="20"/>
                                <w:rFonts w:hint="eastAsia"/>
                                <w:bCs/>
                                <w:noProof/>
                                <w:lang w:eastAsia="ja-JP"/>
                              </w:rPr>
                              <w:t>2</w:t>
                            </w:r>
                            <w:r w:rsidRPr="00755666">
                              <w:rPr>
                                <w:rStyle w:val="20"/>
                                <w:bCs/>
                                <w:noProof/>
                                <w:lang w:eastAsia="ja-JP"/>
                              </w:rPr>
                              <w:t>8</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747ED0C" w14:textId="799D175C"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Nov</w:t>
                            </w:r>
                            <w:r w:rsidR="00464108">
                              <w:rPr>
                                <w:rStyle w:val="20"/>
                                <w:b w:val="0"/>
                                <w:noProof/>
                                <w:lang w:eastAsia="ja-JP"/>
                              </w:rPr>
                              <w:t>.</w:t>
                            </w:r>
                            <w:r>
                              <w:rPr>
                                <w:rStyle w:val="20"/>
                                <w:b w:val="0"/>
                                <w:noProof/>
                                <w:lang w:eastAsia="ja-JP"/>
                              </w:rPr>
                              <w:t xml:space="preserve"> 4th to Nov</w:t>
                            </w:r>
                            <w:r w:rsidR="00464108">
                              <w:rPr>
                                <w:rStyle w:val="20"/>
                                <w:b w:val="0"/>
                                <w:noProof/>
                                <w:lang w:eastAsia="ja-JP"/>
                              </w:rPr>
                              <w:t>.</w:t>
                            </w:r>
                            <w:r>
                              <w:rPr>
                                <w:rStyle w:val="20"/>
                                <w:b w:val="0"/>
                                <w:noProof/>
                                <w:lang w:eastAsia="ja-JP"/>
                              </w:rPr>
                              <w:t xml:space="preserve"> 10th</w:t>
                            </w:r>
                            <w:r w:rsidR="0001545C">
                              <w:rPr>
                                <w:rStyle w:val="20"/>
                                <w:b w:val="0"/>
                                <w:noProof/>
                                <w:lang w:eastAsia="ja-JP"/>
                              </w:rPr>
                              <w:t>,</w:t>
                            </w:r>
                            <w:r w:rsidR="00464108">
                              <w:rPr>
                                <w:rStyle w:val="20"/>
                                <w:b w:val="0"/>
                                <w:noProof/>
                                <w:lang w:eastAsia="ja-JP"/>
                              </w:rPr>
                              <w:t xml:space="preserve">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4D5DE45D" w14:textId="4F066300" w:rsidR="007165FC" w:rsidRDefault="007165FC" w:rsidP="007165F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2C0363">
                              <w:rPr>
                                <w:rStyle w:val="20"/>
                                <w:b w:val="0"/>
                                <w:noProof/>
                                <w:lang w:eastAsia="ja-JP"/>
                              </w:rPr>
                              <w:t>from Nov</w:t>
                            </w:r>
                            <w:r w:rsidR="00464108">
                              <w:rPr>
                                <w:rStyle w:val="20"/>
                                <w:b w:val="0"/>
                                <w:noProof/>
                                <w:lang w:eastAsia="ja-JP"/>
                              </w:rPr>
                              <w:t>.</w:t>
                            </w:r>
                            <w:r w:rsidRPr="002C0363">
                              <w:rPr>
                                <w:rStyle w:val="20"/>
                                <w:b w:val="0"/>
                                <w:noProof/>
                                <w:lang w:eastAsia="ja-JP"/>
                              </w:rPr>
                              <w:t xml:space="preserve"> </w:t>
                            </w:r>
                            <w:r>
                              <w:rPr>
                                <w:rStyle w:val="20"/>
                                <w:b w:val="0"/>
                                <w:noProof/>
                                <w:lang w:eastAsia="ja-JP"/>
                              </w:rPr>
                              <w:t>11</w:t>
                            </w:r>
                            <w:r w:rsidRPr="002C0363">
                              <w:rPr>
                                <w:rStyle w:val="20"/>
                                <w:b w:val="0"/>
                                <w:noProof/>
                                <w:lang w:eastAsia="ja-JP"/>
                              </w:rPr>
                              <w:t>th to Nov</w:t>
                            </w:r>
                            <w:r w:rsidR="00464108">
                              <w:rPr>
                                <w:rStyle w:val="20"/>
                                <w:b w:val="0"/>
                                <w:noProof/>
                                <w:lang w:eastAsia="ja-JP"/>
                              </w:rPr>
                              <w:t>.</w:t>
                            </w:r>
                            <w:r w:rsidRPr="002C0363">
                              <w:rPr>
                                <w:rStyle w:val="20"/>
                                <w:b w:val="0"/>
                                <w:noProof/>
                                <w:lang w:eastAsia="ja-JP"/>
                              </w:rPr>
                              <w:t xml:space="preserve"> 1</w:t>
                            </w:r>
                            <w:r>
                              <w:rPr>
                                <w:rStyle w:val="20"/>
                                <w:b w:val="0"/>
                                <w:noProof/>
                                <w:lang w:eastAsia="ja-JP"/>
                              </w:rPr>
                              <w:t>7</w:t>
                            </w:r>
                            <w:r w:rsidRPr="002C0363">
                              <w:rPr>
                                <w:rStyle w:val="20"/>
                                <w:b w:val="0"/>
                                <w:noProof/>
                                <w:lang w:eastAsia="ja-JP"/>
                              </w:rPr>
                              <w:t>th</w:t>
                            </w:r>
                            <w:r w:rsidR="0001545C">
                              <w:rPr>
                                <w:rStyle w:val="20"/>
                                <w:b w:val="0"/>
                                <w:noProof/>
                                <w:lang w:eastAsia="ja-JP"/>
                              </w:rPr>
                              <w:t>,</w:t>
                            </w:r>
                            <w:r w:rsidR="00464108">
                              <w:rPr>
                                <w:rStyle w:val="20"/>
                                <w:b w:val="0"/>
                                <w:noProof/>
                                <w:lang w:eastAsia="ja-JP"/>
                              </w:rPr>
                              <w:t xml:space="preserve"> 2022</w:t>
                            </w:r>
                          </w:p>
                        </w:tc>
                      </w:tr>
                    </w:tbl>
                    <w:p w14:paraId="7546342A" w14:textId="1A76FA5B" w:rsidR="00762530" w:rsidRPr="00E17AEC" w:rsidRDefault="00762530" w:rsidP="00E17AEC">
                      <w:pPr>
                        <w:pStyle w:val="a4"/>
                        <w:spacing w:before="120" w:after="0"/>
                        <w:ind w:left="0"/>
                        <w:rPr>
                          <w:rFonts w:eastAsia="游明朝"/>
                          <w:b/>
                          <w:bCs/>
                          <w:lang w:eastAsia="ja-JP"/>
                        </w:rPr>
                      </w:pPr>
                    </w:p>
                  </w:txbxContent>
                </v:textbox>
                <w10:wrap type="topAndBottom"/>
              </v:shape>
            </w:pict>
          </mc:Fallback>
        </mc:AlternateContent>
      </w:r>
      <w:r w:rsidR="00C0707A" w:rsidRPr="008D07AF">
        <w:rPr>
          <w:rFonts w:eastAsia="游明朝"/>
          <w:bCs/>
          <w:lang w:eastAsia="ja-JP"/>
        </w:rPr>
        <w:t xml:space="preserve">For </w:t>
      </w:r>
      <w:r w:rsidR="00AF78DC" w:rsidRPr="008D07AF">
        <w:rPr>
          <w:rFonts w:eastAsia="游明朝"/>
          <w:bCs/>
          <w:lang w:eastAsia="ja-JP"/>
        </w:rPr>
        <w:t xml:space="preserve">example, </w:t>
      </w:r>
      <w:r w:rsidR="00AF78DC">
        <w:rPr>
          <w:rFonts w:eastAsia="游明朝"/>
          <w:bCs/>
          <w:lang w:eastAsia="ja-JP"/>
        </w:rPr>
        <w:t>we trained a model with data</w:t>
      </w:r>
      <w:r w:rsidR="00AF78DC" w:rsidRPr="008D07AF">
        <w:rPr>
          <w:rFonts w:eastAsia="游明朝"/>
          <w:bCs/>
          <w:lang w:eastAsia="ja-JP"/>
        </w:rPr>
        <w:t xml:space="preserve"> from May 13th to May 19th, 2022 (1</w:t>
      </w:r>
      <w:r w:rsidR="00AF78DC">
        <w:rPr>
          <w:rFonts w:eastAsia="游明朝"/>
          <w:bCs/>
          <w:lang w:eastAsia="ja-JP"/>
        </w:rPr>
        <w:t xml:space="preserve"> </w:t>
      </w:r>
      <w:r w:rsidR="00AF78DC" w:rsidRPr="008D07AF">
        <w:rPr>
          <w:rFonts w:eastAsia="游明朝"/>
          <w:bCs/>
          <w:lang w:eastAsia="ja-JP"/>
        </w:rPr>
        <w:t xml:space="preserve">week) and </w:t>
      </w:r>
      <w:r w:rsidR="00AF78DC">
        <w:rPr>
          <w:rFonts w:eastAsia="游明朝"/>
          <w:bCs/>
          <w:lang w:eastAsia="ja-JP"/>
        </w:rPr>
        <w:t>tested it against data</w:t>
      </w:r>
      <w:r w:rsidR="00AF78DC" w:rsidRPr="008D07AF">
        <w:rPr>
          <w:rFonts w:eastAsia="游明朝"/>
          <w:bCs/>
          <w:lang w:eastAsia="ja-JP"/>
        </w:rPr>
        <w:t xml:space="preserve"> from May 20th to May 27th, 2022 (1</w:t>
      </w:r>
      <w:r w:rsidR="00AF78DC">
        <w:rPr>
          <w:rFonts w:eastAsia="游明朝"/>
          <w:bCs/>
          <w:lang w:eastAsia="ja-JP"/>
        </w:rPr>
        <w:t xml:space="preserve"> </w:t>
      </w:r>
      <w:r w:rsidR="00AF78DC" w:rsidRPr="008D07AF">
        <w:rPr>
          <w:rFonts w:eastAsia="游明朝"/>
          <w:bCs/>
          <w:lang w:eastAsia="ja-JP"/>
        </w:rPr>
        <w:t xml:space="preserve">week) in the first term. In the next term, we slide these periods to 1week later and conduct re-training (model re-tuning). </w:t>
      </w:r>
      <w:r w:rsidR="00AF78DC">
        <w:rPr>
          <w:rFonts w:eastAsia="游明朝"/>
          <w:bCs/>
          <w:lang w:eastAsia="ja-JP"/>
        </w:rPr>
        <w:t>T</w:t>
      </w:r>
      <w:r w:rsidR="00AF78DC" w:rsidRPr="008D07AF">
        <w:rPr>
          <w:rFonts w:eastAsia="游明朝"/>
          <w:bCs/>
          <w:lang w:eastAsia="ja-JP"/>
        </w:rPr>
        <w:t xml:space="preserve">he size of training data set is </w:t>
      </w:r>
      <m:oMath>
        <m:r>
          <w:rPr>
            <w:rStyle w:val="20"/>
            <w:rFonts w:ascii="Cambria Math" w:hAnsi="Cambria Math"/>
            <w:noProof/>
            <w:lang w:eastAsia="ja-JP"/>
          </w:rPr>
          <m:t xml:space="preserve">2 </m:t>
        </m:r>
        <m:r>
          <m:rPr>
            <m:sty m:val="p"/>
          </m:rPr>
          <w:rPr>
            <w:rStyle w:val="20"/>
            <w:rFonts w:ascii="Cambria Math" w:hAnsi="Cambria Math"/>
            <w:noProof/>
            <w:lang w:eastAsia="ja-JP"/>
          </w:rPr>
          <m:t>[points/hour]</m:t>
        </m:r>
        <m:r>
          <w:rPr>
            <w:rStyle w:val="20"/>
            <w:rFonts w:ascii="Cambria Math" w:hAnsi="Cambria Math"/>
            <w:noProof/>
            <w:lang w:eastAsia="ja-JP"/>
          </w:rPr>
          <m:t xml:space="preserve">×24 </m:t>
        </m:r>
        <m:r>
          <m:rPr>
            <m:sty m:val="p"/>
          </m:rPr>
          <w:rPr>
            <w:rStyle w:val="20"/>
            <w:rFonts w:ascii="Cambria Math" w:hAnsi="Cambria Math"/>
            <w:noProof/>
            <w:lang w:eastAsia="ja-JP"/>
          </w:rPr>
          <m:t>[hours/day]</m:t>
        </m:r>
        <m:r>
          <w:rPr>
            <w:rStyle w:val="20"/>
            <w:rFonts w:ascii="Cambria Math" w:hAnsi="Cambria Math"/>
            <w:noProof/>
            <w:lang w:eastAsia="ja-JP"/>
          </w:rPr>
          <m:t xml:space="preserve">×7 </m:t>
        </m:r>
        <m:r>
          <m:rPr>
            <m:sty m:val="p"/>
          </m:rPr>
          <w:rPr>
            <w:rStyle w:val="20"/>
            <w:rFonts w:ascii="Cambria Math" w:hAnsi="Cambria Math"/>
            <w:noProof/>
            <w:lang w:eastAsia="ja-JP"/>
          </w:rPr>
          <m:t>[days]</m:t>
        </m:r>
        <m:r>
          <w:rPr>
            <w:rStyle w:val="20"/>
            <w:rFonts w:ascii="Cambria Math" w:hAnsi="Cambria Math"/>
            <w:noProof/>
            <w:lang w:eastAsia="ja-JP"/>
          </w:rPr>
          <m:t>=</m:t>
        </m:r>
        <m:r>
          <w:rPr>
            <w:rFonts w:ascii="Cambria Math" w:eastAsia="游明朝" w:hAnsi="Cambria Math"/>
            <w:lang w:eastAsia="ja-JP"/>
          </w:rPr>
          <m:t xml:space="preserve">336 </m:t>
        </m:r>
        <m:r>
          <m:rPr>
            <m:sty m:val="p"/>
          </m:rPr>
          <w:rPr>
            <w:rFonts w:ascii="Cambria Math" w:eastAsia="游明朝" w:hAnsi="Cambria Math"/>
            <w:lang w:eastAsia="ja-JP"/>
          </w:rPr>
          <m:t>[points]</m:t>
        </m:r>
      </m:oMath>
      <w:r w:rsidR="00AF78DC" w:rsidRPr="008D07AF">
        <w:rPr>
          <w:rFonts w:eastAsia="游明朝"/>
          <w:lang w:eastAsia="ja-JP"/>
        </w:rPr>
        <w:t xml:space="preserve"> and </w:t>
      </w:r>
      <w:r w:rsidR="00AF78DC" w:rsidRPr="008D07AF">
        <w:rPr>
          <w:rFonts w:eastAsia="游明朝"/>
          <w:bCs/>
          <w:lang w:eastAsia="ja-JP"/>
        </w:rPr>
        <w:t>the size of prediction data set is</w:t>
      </w:r>
      <w:r w:rsidR="00AF78DC">
        <w:rPr>
          <w:rFonts w:eastAsia="游明朝"/>
          <w:bCs/>
          <w:lang w:eastAsia="ja-JP"/>
        </w:rPr>
        <w:t xml:space="preserve"> also</w:t>
      </w:r>
      <w:r w:rsidR="00AF78DC" w:rsidRPr="008D07AF">
        <w:rPr>
          <w:rFonts w:eastAsia="游明朝"/>
          <w:bCs/>
          <w:lang w:eastAsia="ja-JP"/>
        </w:rPr>
        <w:t xml:space="preserve"> </w:t>
      </w:r>
      <m:oMath>
        <m:r>
          <w:rPr>
            <w:rStyle w:val="20"/>
            <w:rFonts w:ascii="Cambria Math" w:hAnsi="Cambria Math"/>
            <w:noProof/>
            <w:lang w:eastAsia="ja-JP"/>
          </w:rPr>
          <m:t>2×24×7=336</m:t>
        </m:r>
      </m:oMath>
      <w:r w:rsidR="00AF78DC" w:rsidRPr="008D07AF">
        <w:rPr>
          <w:rFonts w:eastAsia="游明朝"/>
          <w:lang w:eastAsia="ja-JP"/>
        </w:rPr>
        <w:t xml:space="preserve"> </w:t>
      </w:r>
      <w:r w:rsidR="00AF78DC">
        <w:rPr>
          <w:rFonts w:eastAsia="游明朝"/>
          <w:lang w:eastAsia="ja-JP"/>
        </w:rPr>
        <w:t xml:space="preserve">for each </w:t>
      </w:r>
      <w:r w:rsidR="00AF78DC" w:rsidRPr="008D07AF">
        <w:rPr>
          <w:rFonts w:eastAsia="游明朝"/>
          <w:lang w:eastAsia="ja-JP"/>
        </w:rPr>
        <w:t>term</w:t>
      </w:r>
      <w:r w:rsidR="00AF78DC" w:rsidRPr="008D07AF">
        <w:rPr>
          <w:rFonts w:eastAsia="游明朝"/>
          <w:bCs/>
          <w:lang w:eastAsia="ja-JP"/>
        </w:rPr>
        <w:t>.</w:t>
      </w:r>
    </w:p>
    <w:p w14:paraId="5EC8DF9A" w14:textId="33FB18F6" w:rsidR="00024738" w:rsidRPr="008D07AF" w:rsidRDefault="00024738" w:rsidP="00024738">
      <w:pPr>
        <w:widowControl w:val="0"/>
        <w:snapToGrid/>
        <w:spacing w:after="0"/>
        <w:jc w:val="both"/>
        <w:rPr>
          <w:rFonts w:eastAsia="游明朝"/>
          <w:bCs/>
          <w:lang w:eastAsia="ja-JP"/>
        </w:rPr>
      </w:pPr>
    </w:p>
    <w:p w14:paraId="4DFD277F" w14:textId="373F634C" w:rsidR="00196791" w:rsidRPr="008D07AF" w:rsidRDefault="00762530" w:rsidP="00762530">
      <w:pPr>
        <w:pStyle w:val="a4"/>
        <w:numPr>
          <w:ilvl w:val="0"/>
          <w:numId w:val="3"/>
        </w:numPr>
        <w:snapToGrid/>
        <w:spacing w:before="120" w:after="0"/>
        <w:ind w:left="357" w:hanging="357"/>
        <w:rPr>
          <w:rStyle w:val="20"/>
          <w:b w:val="0"/>
          <w:noProof/>
          <w:lang w:eastAsia="ja-JP"/>
        </w:rPr>
      </w:pPr>
      <w:r w:rsidRPr="008D07AF">
        <w:rPr>
          <w:rStyle w:val="20"/>
          <w:b w:val="0"/>
          <w:noProof/>
          <w:lang w:eastAsia="ja-JP"/>
        </w:rPr>
        <w:t>Prediction Evaluation Index</w:t>
      </w:r>
    </w:p>
    <w:p w14:paraId="40CA3506" w14:textId="767A8264" w:rsidR="004B67C6" w:rsidRPr="008D07AF" w:rsidRDefault="004B67C6" w:rsidP="00925D49">
      <w:pPr>
        <w:spacing w:before="120" w:after="0"/>
        <w:rPr>
          <w:rStyle w:val="20"/>
          <w:rFonts w:eastAsia="Calibri"/>
          <w:b w:val="0"/>
          <w:bCs w:val="0"/>
          <w:lang w:eastAsia="ja-JP"/>
        </w:rPr>
      </w:pPr>
      <w:r w:rsidRPr="008D07AF">
        <w:t xml:space="preserve">The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8D07AF">
        <w:rPr>
          <w:rFonts w:eastAsia="游明朝"/>
          <w:lang w:eastAsia="ja-JP"/>
        </w:rPr>
        <w:t xml:space="preserve"> </w:t>
      </w:r>
      <w:r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indicates </w:t>
      </w:r>
      <w:r w:rsidRPr="008D07AF">
        <w:t>a relative prediction error and RMSE is an absolute prediction error</w:t>
      </w:r>
      <w:r w:rsidRPr="008D07AF">
        <w:rPr>
          <w:rFonts w:eastAsia="游明朝"/>
          <w:lang w:eastAsia="ja-JP"/>
        </w:rPr>
        <w:t xml:space="preserve">. They are calculated between actual data and predicted data in the prediction period. </w:t>
      </w:r>
      <w:r w:rsidRPr="008D07AF">
        <w:rPr>
          <w:rStyle w:val="20"/>
          <w:b w:val="0"/>
          <w:bCs w:val="0"/>
          <w:noProof/>
          <w:lang w:eastAsia="ja-JP"/>
        </w:rPr>
        <w:t xml:space="preserve">Their mathematical definition </w:t>
      </w:r>
      <w:r w:rsidR="009203CB">
        <w:rPr>
          <w:rFonts w:eastAsia="游明朝"/>
          <w:lang w:eastAsia="ja-JP"/>
        </w:rPr>
        <w:t>is provided as “</w:t>
      </w:r>
      <w:r w:rsidR="009203CB" w:rsidRPr="008D07AF">
        <w:rPr>
          <w:rFonts w:eastAsia="游明朝"/>
          <w:lang w:eastAsia="ja-JP"/>
        </w:rPr>
        <w:t>Additional Materials A</w:t>
      </w:r>
      <w:r w:rsidR="009203CB">
        <w:rPr>
          <w:rFonts w:eastAsia="游明朝"/>
          <w:lang w:eastAsia="ja-JP"/>
        </w:rPr>
        <w:t>3” at the end of this report</w:t>
      </w:r>
      <w:r w:rsidR="009203CB" w:rsidRPr="008D07AF">
        <w:rPr>
          <w:rFonts w:eastAsia="游明朝"/>
          <w:lang w:eastAsia="ja-JP"/>
        </w:rPr>
        <w:t>.</w:t>
      </w:r>
      <w:r w:rsidRPr="008D07AF">
        <w:rPr>
          <w:rStyle w:val="20"/>
          <w:b w:val="0"/>
          <w:noProof/>
          <w:lang w:eastAsia="ja-JP"/>
        </w:rPr>
        <w:t xml:space="preserve"> </w:t>
      </w:r>
      <w:r>
        <w:rPr>
          <w:lang w:eastAsia="ja-JP"/>
        </w:rPr>
        <w:t>O</w:t>
      </w:r>
      <w:r w:rsidRPr="008D07AF">
        <w:rPr>
          <w:lang w:eastAsia="ja-JP"/>
        </w:rPr>
        <w:t xml:space="preserve">utlier data </w:t>
      </w:r>
      <w:r>
        <w:rPr>
          <w:lang w:eastAsia="ja-JP"/>
        </w:rPr>
        <w:t xml:space="preserve">was excluded from evaluation data </w:t>
      </w:r>
      <w:r w:rsidRPr="008D07AF">
        <w:rPr>
          <w:lang w:eastAsia="ja-JP"/>
        </w:rPr>
        <w:t>in the data preprocessing.</w:t>
      </w:r>
      <w:r w:rsidRPr="008D07AF">
        <w:rPr>
          <w:rStyle w:val="20"/>
          <w:rFonts w:eastAsia="Calibri"/>
          <w:b w:val="0"/>
          <w:bCs w:val="0"/>
          <w:lang w:eastAsia="ja-JP"/>
        </w:rPr>
        <w:t xml:space="preserve"> </w:t>
      </w:r>
    </w:p>
    <w:p w14:paraId="32D1AD1D" w14:textId="099DDBB1" w:rsidR="00196791" w:rsidRPr="008D07AF" w:rsidRDefault="00196791" w:rsidP="00196791">
      <w:pPr>
        <w:snapToGrid/>
        <w:spacing w:before="120" w:after="0"/>
        <w:rPr>
          <w:rStyle w:val="20"/>
          <w:b w:val="0"/>
          <w:noProof/>
          <w:lang w:eastAsia="ja-JP"/>
        </w:rPr>
      </w:pPr>
    </w:p>
    <w:p w14:paraId="433A9373" w14:textId="1B6D1E6E" w:rsidR="00044CEC" w:rsidRPr="004B67C6" w:rsidRDefault="004F0CD5" w:rsidP="00854308">
      <w:pPr>
        <w:pStyle w:val="a4"/>
        <w:numPr>
          <w:ilvl w:val="0"/>
          <w:numId w:val="39"/>
        </w:numPr>
        <w:snapToGrid/>
        <w:spacing w:before="120" w:after="0"/>
        <w:rPr>
          <w:rStyle w:val="20"/>
          <w:b w:val="0"/>
          <w:noProof/>
          <w:lang w:eastAsia="ja-JP"/>
        </w:rPr>
      </w:pPr>
      <w:r w:rsidRPr="008D07AF">
        <w:rPr>
          <w:rStyle w:val="30"/>
          <w:b w:val="0"/>
          <w:noProof/>
          <w:lang w:eastAsia="ja-JP"/>
        </w:rPr>
        <w:t>Result</w:t>
      </w:r>
      <w:r w:rsidR="00494DFE">
        <w:rPr>
          <w:rStyle w:val="30"/>
          <w:b w:val="0"/>
          <w:noProof/>
          <w:lang w:eastAsia="ja-JP"/>
        </w:rPr>
        <w:t>s</w:t>
      </w:r>
    </w:p>
    <w:p w14:paraId="232562DF" w14:textId="1AE5042D" w:rsidR="004B67C6" w:rsidRPr="008D07AF" w:rsidRDefault="004B67C6" w:rsidP="00925D49">
      <w:pPr>
        <w:snapToGrid/>
        <w:spacing w:before="120" w:after="0"/>
        <w:rPr>
          <w:rStyle w:val="20"/>
          <w:b w:val="0"/>
          <w:noProof/>
          <w:lang w:eastAsia="ja-JP"/>
        </w:rPr>
      </w:pPr>
      <w:r w:rsidRPr="008D07AF">
        <w:rPr>
          <w:rStyle w:val="20"/>
          <w:b w:val="0"/>
          <w:noProof/>
          <w:lang w:eastAsia="ja-JP"/>
        </w:rPr>
        <w:t>Table 1.</w:t>
      </w:r>
      <w:r w:rsidR="00D5089A">
        <w:rPr>
          <w:rStyle w:val="20"/>
          <w:b w:val="0"/>
          <w:noProof/>
          <w:lang w:eastAsia="ja-JP"/>
        </w:rPr>
        <w:t>4</w:t>
      </w:r>
      <w:r w:rsidRPr="008D07AF">
        <w:rPr>
          <w:rStyle w:val="20"/>
          <w:b w:val="0"/>
          <w:noProof/>
          <w:lang w:eastAsia="ja-JP"/>
        </w:rPr>
        <w:t xml:space="preserve"> shows prediction accuracy result, Figure 1.</w:t>
      </w:r>
      <w:r w:rsidR="00D5089A">
        <w:rPr>
          <w:rStyle w:val="20"/>
          <w:b w:val="0"/>
          <w:noProof/>
          <w:lang w:eastAsia="ja-JP"/>
        </w:rPr>
        <w:t>6</w:t>
      </w:r>
      <w:r w:rsidRPr="008D07AF">
        <w:rPr>
          <w:rStyle w:val="20"/>
          <w:b w:val="0"/>
          <w:noProof/>
          <w:lang w:eastAsia="ja-JP"/>
        </w:rPr>
        <w:t xml:space="preserve"> shows each stage permeate EC and TOC prediction trend chart</w:t>
      </w:r>
      <w:r>
        <w:rPr>
          <w:rStyle w:val="20"/>
          <w:b w:val="0"/>
          <w:noProof/>
          <w:lang w:eastAsia="ja-JP"/>
        </w:rPr>
        <w:t>s</w:t>
      </w:r>
      <w:r w:rsidRPr="008D07AF">
        <w:rPr>
          <w:rStyle w:val="20"/>
          <w:b w:val="0"/>
          <w:noProof/>
          <w:lang w:eastAsia="ja-JP"/>
        </w:rPr>
        <w:t xml:space="preserve"> in </w:t>
      </w:r>
      <w:r>
        <w:rPr>
          <w:rStyle w:val="20"/>
          <w:b w:val="0"/>
          <w:noProof/>
          <w:lang w:eastAsia="ja-JP"/>
        </w:rPr>
        <w:t>the whole</w:t>
      </w:r>
      <w:r w:rsidRPr="008D07AF">
        <w:rPr>
          <w:rStyle w:val="20"/>
          <w:b w:val="0"/>
          <w:noProof/>
          <w:lang w:eastAsia="ja-JP"/>
        </w:rPr>
        <w:t xml:space="preserve"> priod, and Figure 1.</w:t>
      </w:r>
      <w:r w:rsidR="00D5089A">
        <w:rPr>
          <w:rStyle w:val="20"/>
          <w:b w:val="0"/>
          <w:noProof/>
          <w:lang w:eastAsia="ja-JP"/>
        </w:rPr>
        <w:t>7</w:t>
      </w:r>
      <w:r w:rsidRPr="008D07AF">
        <w:rPr>
          <w:rStyle w:val="20"/>
          <w:b w:val="0"/>
          <w:noProof/>
          <w:lang w:eastAsia="ja-JP"/>
        </w:rPr>
        <w:t xml:space="preserve"> shows </w:t>
      </w:r>
      <w:r>
        <w:rPr>
          <w:rStyle w:val="20"/>
          <w:b w:val="0"/>
          <w:noProof/>
          <w:lang w:eastAsia="ja-JP"/>
        </w:rPr>
        <w:t>an enlarged portion of Figure 1.</w:t>
      </w:r>
      <w:r w:rsidR="00D5089A">
        <w:rPr>
          <w:rStyle w:val="20"/>
          <w:b w:val="0"/>
          <w:noProof/>
          <w:lang w:eastAsia="ja-JP"/>
        </w:rPr>
        <w:t>6</w:t>
      </w:r>
      <w:r w:rsidRPr="008D07AF">
        <w:rPr>
          <w:rStyle w:val="20"/>
          <w:b w:val="0"/>
          <w:noProof/>
          <w:lang w:eastAsia="ja-JP"/>
        </w:rPr>
        <w:t xml:space="preserve"> from 10th to 16th June 2022</w:t>
      </w:r>
      <w:r>
        <w:rPr>
          <w:rStyle w:val="20"/>
          <w:b w:val="0"/>
          <w:noProof/>
          <w:lang w:eastAsia="ja-JP"/>
        </w:rPr>
        <w:t xml:space="preserve"> as an example</w:t>
      </w:r>
      <w:r w:rsidRPr="008D07AF">
        <w:rPr>
          <w:rStyle w:val="20"/>
          <w:b w:val="0"/>
          <w:noProof/>
          <w:lang w:eastAsia="ja-JP"/>
        </w:rPr>
        <w:t>. In Figure</w:t>
      </w:r>
      <w:r>
        <w:rPr>
          <w:rStyle w:val="20"/>
          <w:b w:val="0"/>
          <w:noProof/>
          <w:lang w:eastAsia="ja-JP"/>
        </w:rPr>
        <w:t>s</w:t>
      </w:r>
      <w:r w:rsidRPr="008D07AF">
        <w:rPr>
          <w:rStyle w:val="20"/>
          <w:b w:val="0"/>
          <w:noProof/>
          <w:lang w:eastAsia="ja-JP"/>
        </w:rPr>
        <w:t xml:space="preserve"> 1.</w:t>
      </w:r>
      <w:r w:rsidR="00D5089A">
        <w:rPr>
          <w:rStyle w:val="20"/>
          <w:b w:val="0"/>
          <w:noProof/>
          <w:lang w:eastAsia="ja-JP"/>
        </w:rPr>
        <w:t>6</w:t>
      </w:r>
      <w:r w:rsidRPr="008D07AF">
        <w:rPr>
          <w:rStyle w:val="20"/>
          <w:b w:val="0"/>
          <w:noProof/>
          <w:lang w:eastAsia="ja-JP"/>
        </w:rPr>
        <w:t xml:space="preserve"> and 1.</w:t>
      </w:r>
      <w:r w:rsidR="00D5089A">
        <w:rPr>
          <w:rStyle w:val="20"/>
          <w:b w:val="0"/>
          <w:noProof/>
          <w:lang w:eastAsia="ja-JP"/>
        </w:rPr>
        <w:t>7</w:t>
      </w:r>
      <w:r w:rsidRPr="008D07AF">
        <w:rPr>
          <w:rStyle w:val="20"/>
          <w:b w:val="0"/>
          <w:noProof/>
          <w:lang w:eastAsia="ja-JP"/>
        </w:rPr>
        <w:t xml:space="preserve">, blue line is preprocessed actual data and red line is prediction data. </w:t>
      </w:r>
    </w:p>
    <w:p w14:paraId="6C4EC8AB" w14:textId="71133056" w:rsidR="004B67C6" w:rsidRPr="008D07AF" w:rsidRDefault="004B67C6" w:rsidP="00925D49">
      <w:pPr>
        <w:snapToGrid/>
        <w:spacing w:before="120" w:after="0"/>
        <w:rPr>
          <w:rStyle w:val="20"/>
          <w:b w:val="0"/>
          <w:noProof/>
          <w:lang w:eastAsia="ja-JP"/>
        </w:rPr>
      </w:pPr>
      <w:r w:rsidRPr="008D07AF">
        <w:rPr>
          <w:rStyle w:val="20"/>
          <w:b w:val="0"/>
          <w:noProof/>
          <w:lang w:eastAsia="ja-JP"/>
        </w:rPr>
        <w:t>Figure 1.</w:t>
      </w:r>
      <w:r w:rsidR="00D5089A">
        <w:rPr>
          <w:rStyle w:val="20"/>
          <w:b w:val="0"/>
          <w:noProof/>
          <w:lang w:eastAsia="ja-JP"/>
        </w:rPr>
        <w:t>6</w:t>
      </w:r>
      <w:r>
        <w:rPr>
          <w:rStyle w:val="20"/>
          <w:b w:val="0"/>
          <w:noProof/>
          <w:lang w:eastAsia="ja-JP"/>
        </w:rPr>
        <w:t xml:space="preserve"> shows that </w:t>
      </w:r>
      <w:r w:rsidRPr="008D07AF">
        <w:rPr>
          <w:rStyle w:val="20"/>
          <w:b w:val="0"/>
          <w:noProof/>
          <w:lang w:eastAsia="ja-JP"/>
        </w:rPr>
        <w:t>the sequential prediction can predict global trend with good accuracy. Figure 1.</w:t>
      </w:r>
      <w:r w:rsidR="005577C6">
        <w:rPr>
          <w:rStyle w:val="20"/>
          <w:b w:val="0"/>
          <w:noProof/>
          <w:lang w:eastAsia="ja-JP"/>
        </w:rPr>
        <w:t>7</w:t>
      </w:r>
      <w:r>
        <w:rPr>
          <w:rStyle w:val="20"/>
          <w:b w:val="0"/>
          <w:noProof/>
          <w:lang w:eastAsia="ja-JP"/>
        </w:rPr>
        <w:t xml:space="preserve"> shows that </w:t>
      </w:r>
      <w:r w:rsidRPr="008D07AF">
        <w:rPr>
          <w:rStyle w:val="20"/>
          <w:b w:val="0"/>
          <w:noProof/>
          <w:lang w:eastAsia="ja-JP"/>
        </w:rPr>
        <w:t>the model also can predict periodic fluctuations of EC.</w:t>
      </w:r>
    </w:p>
    <w:p w14:paraId="628C8BC8" w14:textId="45F08030" w:rsidR="007903D3" w:rsidRPr="007903D3" w:rsidRDefault="00E36BAF" w:rsidP="00196791">
      <w:pPr>
        <w:snapToGrid/>
        <w:spacing w:before="120" w:after="0"/>
        <w:rPr>
          <w:rStyle w:val="30"/>
          <w:b w:val="0"/>
          <w:noProof/>
          <w:lang w:eastAsia="ja-JP"/>
        </w:rPr>
      </w:pPr>
      <w:r>
        <w:rPr>
          <w:rStyle w:val="20"/>
          <w:b w:val="0"/>
          <w:noProof/>
          <w:lang w:eastAsia="ja-JP"/>
        </w:rPr>
        <w:t>In t</w:t>
      </w:r>
      <w:r w:rsidR="004B67C6">
        <w:rPr>
          <w:rStyle w:val="20"/>
          <w:b w:val="0"/>
          <w:noProof/>
          <w:lang w:eastAsia="ja-JP"/>
        </w:rPr>
        <w:t xml:space="preserve">he </w:t>
      </w:r>
      <w:r w:rsidR="004B67C6" w:rsidRPr="008D07AF">
        <w:rPr>
          <w:rStyle w:val="20"/>
          <w:b w:val="0"/>
          <w:noProof/>
          <w:lang w:eastAsia="ja-JP"/>
        </w:rPr>
        <w:t xml:space="preserve">gray region </w:t>
      </w:r>
      <w:r>
        <w:rPr>
          <w:rStyle w:val="20"/>
          <w:b w:val="0"/>
          <w:noProof/>
          <w:lang w:eastAsia="ja-JP"/>
        </w:rPr>
        <w:t>of</w:t>
      </w:r>
      <w:r w:rsidR="004B67C6" w:rsidRPr="008D07AF">
        <w:rPr>
          <w:rStyle w:val="20"/>
          <w:b w:val="0"/>
          <w:noProof/>
          <w:lang w:eastAsia="ja-JP"/>
        </w:rPr>
        <w:t xml:space="preserve"> Figure 1.</w:t>
      </w:r>
      <w:r w:rsidR="00D5089A">
        <w:rPr>
          <w:rStyle w:val="20"/>
          <w:b w:val="0"/>
          <w:noProof/>
          <w:lang w:eastAsia="ja-JP"/>
        </w:rPr>
        <w:t>6</w:t>
      </w:r>
      <w:r w:rsidR="004B67C6" w:rsidRPr="008D07AF">
        <w:rPr>
          <w:rStyle w:val="20"/>
          <w:b w:val="0"/>
          <w:noProof/>
          <w:lang w:eastAsia="ja-JP"/>
        </w:rPr>
        <w:t xml:space="preserve"> (a)</w:t>
      </w:r>
      <w:r>
        <w:rPr>
          <w:rStyle w:val="20"/>
          <w:b w:val="0"/>
          <w:noProof/>
          <w:lang w:eastAsia="ja-JP"/>
        </w:rPr>
        <w:t>,</w:t>
      </w:r>
      <w:r w:rsidR="004B67C6">
        <w:rPr>
          <w:rStyle w:val="20"/>
          <w:b w:val="0"/>
          <w:noProof/>
          <w:lang w:eastAsia="ja-JP"/>
        </w:rPr>
        <w:t xml:space="preserve"> </w:t>
      </w:r>
      <w:r>
        <w:rPr>
          <w:rStyle w:val="20"/>
          <w:b w:val="0"/>
          <w:noProof/>
          <w:lang w:eastAsia="ja-JP"/>
        </w:rPr>
        <w:t>the</w:t>
      </w:r>
      <w:r w:rsidR="004B67C6" w:rsidRPr="008D07AF">
        <w:rPr>
          <w:rStyle w:val="20"/>
          <w:b w:val="0"/>
          <w:noProof/>
          <w:lang w:eastAsia="ja-JP"/>
        </w:rPr>
        <w:t xml:space="preserve"> 1st stage permeate EC actual data </w:t>
      </w:r>
      <w:r>
        <w:rPr>
          <w:rStyle w:val="20"/>
          <w:b w:val="0"/>
          <w:noProof/>
          <w:lang w:eastAsia="ja-JP"/>
        </w:rPr>
        <w:t>suddenly jumps from</w:t>
      </w:r>
      <w:r w:rsidR="004B67C6">
        <w:rPr>
          <w:rStyle w:val="20"/>
          <w:b w:val="0"/>
          <w:noProof/>
          <w:lang w:eastAsia="ja-JP"/>
        </w:rPr>
        <w:t xml:space="preserve"> 11 to 15 uS/cm </w:t>
      </w:r>
      <w:r>
        <w:rPr>
          <w:rStyle w:val="20"/>
          <w:b w:val="0"/>
          <w:noProof/>
          <w:lang w:eastAsia="ja-JP"/>
        </w:rPr>
        <w:t xml:space="preserve">and back again </w:t>
      </w:r>
      <w:r w:rsidR="004B67C6" w:rsidRPr="008D07AF">
        <w:rPr>
          <w:rStyle w:val="20"/>
          <w:b w:val="0"/>
          <w:noProof/>
          <w:lang w:eastAsia="ja-JP"/>
        </w:rPr>
        <w:t xml:space="preserve">in the period from July to August 2022. The </w:t>
      </w:r>
      <w:r w:rsidR="004B67C6">
        <w:rPr>
          <w:rStyle w:val="20"/>
          <w:b w:val="0"/>
          <w:noProof/>
          <w:lang w:eastAsia="ja-JP"/>
        </w:rPr>
        <w:t xml:space="preserve">accuracy of </w:t>
      </w:r>
      <w:r w:rsidR="004B67C6" w:rsidRPr="008D07AF">
        <w:rPr>
          <w:rStyle w:val="20"/>
          <w:b w:val="0"/>
          <w:noProof/>
          <w:lang w:eastAsia="ja-JP"/>
        </w:rPr>
        <w:t xml:space="preserve">sequential prediction during this period is </w:t>
      </w:r>
      <w:r w:rsidR="004B67C6">
        <w:rPr>
          <w:rStyle w:val="20"/>
          <w:b w:val="0"/>
          <w:noProof/>
          <w:lang w:eastAsia="ja-JP"/>
        </w:rPr>
        <w:t>worse because</w:t>
      </w:r>
      <w:r w:rsidR="004B67C6" w:rsidRPr="008D07AF">
        <w:rPr>
          <w:rStyle w:val="20"/>
          <w:b w:val="0"/>
          <w:noProof/>
          <w:lang w:eastAsia="ja-JP"/>
        </w:rPr>
        <w:t xml:space="preserve"> data characteristics differ significantly between training and prediction period</w:t>
      </w:r>
      <w:r w:rsidR="004B67C6">
        <w:rPr>
          <w:rStyle w:val="20"/>
          <w:b w:val="0"/>
          <w:noProof/>
          <w:lang w:eastAsia="ja-JP"/>
        </w:rPr>
        <w:t>s due to those sudden changes</w:t>
      </w:r>
      <w:r w:rsidR="004B67C6" w:rsidRPr="008D07AF">
        <w:rPr>
          <w:rStyle w:val="20"/>
          <w:b w:val="0"/>
          <w:noProof/>
          <w:lang w:eastAsia="ja-JP"/>
        </w:rPr>
        <w:t>.</w:t>
      </w:r>
    </w:p>
    <w:p w14:paraId="2C3F8E14" w14:textId="77777777" w:rsidR="007903D3" w:rsidRDefault="007903D3" w:rsidP="007903D3">
      <w:pPr>
        <w:snapToGrid/>
        <w:spacing w:before="120" w:after="0"/>
        <w:rPr>
          <w:rStyle w:val="20"/>
          <w:b w:val="0"/>
          <w:noProof/>
          <w:lang w:eastAsia="ja-JP"/>
        </w:rPr>
      </w:pPr>
      <w:r>
        <w:rPr>
          <w:rStyle w:val="20"/>
          <w:rFonts w:hint="eastAsia"/>
          <w:b w:val="0"/>
          <w:noProof/>
          <w:lang w:eastAsia="ja-JP"/>
        </w:rPr>
        <w:t>W</w:t>
      </w:r>
      <w:r>
        <w:rPr>
          <w:rStyle w:val="20"/>
          <w:b w:val="0"/>
          <w:noProof/>
          <w:lang w:eastAsia="ja-JP"/>
        </w:rPr>
        <w:t>e have analyzed the effects of explanatory variables on the prediction result by looking at the standardized coefficients of MLR models. The detail is described in Additional Materials A4 at the end of this report.</w:t>
      </w:r>
    </w:p>
    <w:p w14:paraId="1D3A5974" w14:textId="77777777" w:rsidR="007903D3" w:rsidRDefault="007903D3" w:rsidP="007903D3">
      <w:pPr>
        <w:pStyle w:val="a4"/>
        <w:numPr>
          <w:ilvl w:val="0"/>
          <w:numId w:val="2"/>
        </w:numPr>
        <w:snapToGrid/>
        <w:spacing w:before="120" w:after="0"/>
        <w:rPr>
          <w:rStyle w:val="20"/>
          <w:b w:val="0"/>
          <w:noProof/>
          <w:lang w:eastAsia="ja-JP"/>
        </w:rPr>
      </w:pPr>
      <w:r w:rsidRPr="00BE02DF">
        <w:rPr>
          <w:rStyle w:val="20"/>
          <w:b w:val="0"/>
          <w:noProof/>
          <w:lang w:eastAsia="ja-JP"/>
        </w:rPr>
        <w:t>Feed EC has a significant impact on permeate EC prediction and feed TOC has a significant impact on permeate TOC prediction.</w:t>
      </w:r>
    </w:p>
    <w:p w14:paraId="628675DB" w14:textId="77777777" w:rsidR="007903D3" w:rsidRDefault="007903D3" w:rsidP="007903D3">
      <w:pPr>
        <w:pStyle w:val="a4"/>
        <w:numPr>
          <w:ilvl w:val="0"/>
          <w:numId w:val="2"/>
        </w:numPr>
        <w:snapToGrid/>
        <w:spacing w:before="120" w:after="0"/>
        <w:rPr>
          <w:rStyle w:val="20"/>
          <w:b w:val="0"/>
          <w:noProof/>
          <w:lang w:eastAsia="ja-JP"/>
        </w:rPr>
      </w:pPr>
      <w:r>
        <w:rPr>
          <w:rStyle w:val="20"/>
          <w:b w:val="0"/>
          <w:noProof/>
          <w:lang w:eastAsia="ja-JP"/>
        </w:rPr>
        <w:t xml:space="preserve">Feed flow rate and feed pH </w:t>
      </w:r>
      <w:r w:rsidRPr="008D07AF">
        <w:rPr>
          <w:rStyle w:val="20"/>
          <w:b w:val="0"/>
          <w:noProof/>
          <w:lang w:eastAsia="ja-JP"/>
        </w:rPr>
        <w:t>have little impact on permeate EC and TOC prediction</w:t>
      </w:r>
      <w:r>
        <w:rPr>
          <w:rStyle w:val="20"/>
          <w:b w:val="0"/>
          <w:noProof/>
          <w:lang w:eastAsia="ja-JP"/>
        </w:rPr>
        <w:t xml:space="preserve"> because their actual data are almost constant.</w:t>
      </w:r>
    </w:p>
    <w:p w14:paraId="5B642DAC" w14:textId="77777777" w:rsidR="007903D3" w:rsidRPr="005725F0" w:rsidRDefault="007903D3" w:rsidP="007903D3">
      <w:pPr>
        <w:pStyle w:val="a4"/>
        <w:numPr>
          <w:ilvl w:val="0"/>
          <w:numId w:val="2"/>
        </w:numPr>
        <w:rPr>
          <w:rStyle w:val="20"/>
          <w:b w:val="0"/>
          <w:noProof/>
          <w:lang w:eastAsia="ja-JP"/>
        </w:rPr>
      </w:pPr>
      <w:r w:rsidRPr="00805A1C">
        <w:rPr>
          <w:rStyle w:val="20"/>
          <w:b w:val="0"/>
          <w:noProof/>
          <w:lang w:eastAsia="ja-JP"/>
        </w:rPr>
        <w:t>Sulfuric acid usage and inhibitor usage have unstable impact, that is positive for some periods of time and negative for other periods, on permeate EC and TOC prediction.</w:t>
      </w:r>
    </w:p>
    <w:p w14:paraId="323EBF59" w14:textId="77777777" w:rsidR="007903D3" w:rsidRPr="007903D3" w:rsidRDefault="007903D3" w:rsidP="00196791">
      <w:pPr>
        <w:snapToGrid/>
        <w:spacing w:before="120" w:after="0"/>
        <w:rPr>
          <w:rStyle w:val="30"/>
          <w:b w:val="0"/>
          <w:noProof/>
          <w:color w:val="auto"/>
          <w:lang w:eastAsia="ja-JP"/>
        </w:rPr>
      </w:pPr>
    </w:p>
    <w:p w14:paraId="59C74671" w14:textId="36727A7E" w:rsidR="004E0371" w:rsidRPr="007903D3" w:rsidRDefault="00024738" w:rsidP="00196791">
      <w:pPr>
        <w:snapToGrid/>
        <w:spacing w:before="120" w:after="0"/>
        <w:rPr>
          <w:rStyle w:val="20"/>
          <w:b w:val="0"/>
          <w:noProof/>
          <w:color w:val="auto"/>
          <w:lang w:eastAsia="ja-JP"/>
        </w:rPr>
        <w:sectPr w:rsidR="004E0371" w:rsidRPr="007903D3" w:rsidSect="00196791">
          <w:headerReference w:type="even" r:id="rId19"/>
          <w:headerReference w:type="default" r:id="rId20"/>
          <w:footerReference w:type="even" r:id="rId21"/>
          <w:footerReference w:type="default" r:id="rId22"/>
          <w:headerReference w:type="first" r:id="rId23"/>
          <w:footerReference w:type="first" r:id="rId24"/>
          <w:endnotePr>
            <w:numFmt w:val="decimal"/>
          </w:endnotePr>
          <w:pgSz w:w="12240" w:h="15840"/>
          <w:pgMar w:top="1440" w:right="1440" w:bottom="1440" w:left="1440" w:header="720" w:footer="720" w:gutter="0"/>
          <w:cols w:space="720"/>
          <w:docGrid w:linePitch="360"/>
        </w:sectPr>
      </w:pPr>
      <w:r w:rsidRPr="008D07AF">
        <w:rPr>
          <w:noProof/>
        </w:rPr>
        <mc:AlternateContent>
          <mc:Choice Requires="wps">
            <w:drawing>
              <wp:anchor distT="45720" distB="45720" distL="114300" distR="114300" simplePos="0" relativeHeight="251741184" behindDoc="0" locked="0" layoutInCell="1" allowOverlap="1" wp14:anchorId="76E93E0E" wp14:editId="66D40CFD">
                <wp:simplePos x="0" y="0"/>
                <wp:positionH relativeFrom="column">
                  <wp:posOffset>63610</wp:posOffset>
                </wp:positionH>
                <wp:positionV relativeFrom="paragraph">
                  <wp:posOffset>499607</wp:posOffset>
                </wp:positionV>
                <wp:extent cx="5931535" cy="1335405"/>
                <wp:effectExtent l="0" t="0" r="0" b="0"/>
                <wp:wrapTopAndBottom/>
                <wp:docPr id="20587125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93E0E" id="_x0000_s1035" type="#_x0000_t202" style="position:absolute;margin-left:5pt;margin-top:39.35pt;width:467.05pt;height:105.1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" stroked="f">
                <v:textbox>
                  <w:txbxContent>
                    <w:p w14:paraId="56049831" w14:textId="41F8D3C7" w:rsidR="00024738" w:rsidRPr="00024738" w:rsidRDefault="00024738" w:rsidP="00024738">
                      <w:pPr>
                        <w:pStyle w:val="a4"/>
                        <w:spacing w:before="120" w:after="0"/>
                        <w:ind w:left="0"/>
                        <w:jc w:val="center"/>
                        <w:rPr>
                          <w:rFonts w:eastAsia="ＭＳ 明朝"/>
                          <w:lang w:eastAsia="ja-JP"/>
                        </w:rPr>
                      </w:pPr>
                      <w:r>
                        <w:rPr>
                          <w:b/>
                          <w:bCs/>
                          <w:lang w:eastAsia="ja-JP"/>
                        </w:rPr>
                        <w:t>Table</w:t>
                      </w:r>
                      <w:r w:rsidRPr="00105B69">
                        <w:rPr>
                          <w:b/>
                          <w:bCs/>
                          <w:lang w:eastAsia="ja-JP"/>
                        </w:rPr>
                        <w:t xml:space="preserve"> 1</w:t>
                      </w:r>
                      <w:r>
                        <w:rPr>
                          <w:b/>
                          <w:bCs/>
                          <w:lang w:eastAsia="ja-JP"/>
                        </w:rPr>
                        <w:t>.4</w:t>
                      </w:r>
                      <w:r w:rsidRPr="00105B69">
                        <w:rPr>
                          <w:b/>
                          <w:bCs/>
                          <w:lang w:eastAsia="ja-JP"/>
                        </w:rPr>
                        <w:t xml:space="preserve">: </w:t>
                      </w:r>
                      <w:r w:rsidR="008D0AD5">
                        <w:rPr>
                          <w:b/>
                          <w:bCs/>
                          <w:lang w:eastAsia="ja-JP"/>
                        </w:rPr>
                        <w:t>Prediction</w:t>
                      </w:r>
                      <w:r w:rsidR="00F26CDA">
                        <w:rPr>
                          <w:b/>
                          <w:bCs/>
                          <w:lang w:eastAsia="ja-JP"/>
                        </w:rPr>
                        <w:t xml:space="preserve"> Accuracy</w:t>
                      </w:r>
                      <w:r w:rsidR="008D0AD5">
                        <w:rPr>
                          <w:b/>
                          <w:bCs/>
                          <w:lang w:eastAsia="ja-JP"/>
                        </w:rPr>
                        <w:t xml:space="preserve"> </w:t>
                      </w:r>
                      <w:r w:rsidR="00F26CDA">
                        <w:rPr>
                          <w:b/>
                          <w:bCs/>
                          <w:lang w:eastAsia="ja-JP"/>
                        </w:rPr>
                        <w:t>Result (OCWD)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024738" w:rsidRPr="00330468" w14:paraId="4B84E1D5" w14:textId="77777777" w:rsidTr="00A957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47801445" w14:textId="3F10512C" w:rsidR="00024738" w:rsidRPr="00330468" w:rsidRDefault="00F26CDA" w:rsidP="00A9571F">
                            <w:pPr>
                              <w:pStyle w:val="a4"/>
                              <w:snapToGrid/>
                              <w:spacing w:before="120" w:after="0"/>
                              <w:ind w:left="0"/>
                              <w:jc w:val="center"/>
                              <w:rPr>
                                <w:rStyle w:val="20"/>
                                <w:b/>
                                <w:noProof/>
                                <w:color w:val="FFFFFF" w:themeColor="background1"/>
                                <w:sz w:val="22"/>
                                <w:szCs w:val="22"/>
                                <w:lang w:eastAsia="ja-JP"/>
                              </w:rPr>
                            </w:pPr>
                            <w:r>
                              <w:rPr>
                                <w:rStyle w:val="20"/>
                                <w:rFonts w:hint="eastAsia"/>
                                <w:b/>
                                <w:noProof/>
                                <w:color w:val="FFFFFF" w:themeColor="background1"/>
                                <w:sz w:val="22"/>
                                <w:szCs w:val="22"/>
                                <w:lang w:eastAsia="ja-JP"/>
                              </w:rPr>
                              <w:t>I</w:t>
                            </w:r>
                            <w:r>
                              <w:rPr>
                                <w:rStyle w:val="20"/>
                                <w:b/>
                                <w:noProof/>
                                <w:color w:val="FFFFFF" w:themeColor="background1"/>
                                <w:sz w:val="22"/>
                                <w:szCs w:val="22"/>
                                <w:lang w:eastAsia="ja-JP"/>
                              </w:rPr>
                              <w:t>ndex</w:t>
                            </w:r>
                          </w:p>
                        </w:tc>
                        <w:tc>
                          <w:tcPr>
                            <w:tcW w:w="1700" w:type="dxa"/>
                            <w:tcBorders>
                              <w:bottom w:val="single" w:sz="4" w:space="0" w:color="auto"/>
                            </w:tcBorders>
                            <w:vAlign w:val="center"/>
                          </w:tcPr>
                          <w:p w14:paraId="179673A2" w14:textId="7D7910F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01DEDC28" w14:textId="1A5D401C"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F26CDA">
                              <w:rPr>
                                <w:rStyle w:val="20"/>
                                <w:b/>
                                <w:noProof/>
                                <w:color w:val="FFFFFF" w:themeColor="background1"/>
                                <w:sz w:val="22"/>
                                <w:szCs w:val="22"/>
                                <w:lang w:eastAsia="ja-JP"/>
                              </w:rPr>
                              <w:t>EC</w:t>
                            </w:r>
                          </w:p>
                        </w:tc>
                        <w:tc>
                          <w:tcPr>
                            <w:tcW w:w="1701" w:type="dxa"/>
                            <w:tcBorders>
                              <w:bottom w:val="single" w:sz="4" w:space="0" w:color="auto"/>
                            </w:tcBorders>
                            <w:vAlign w:val="center"/>
                          </w:tcPr>
                          <w:p w14:paraId="5DB096E3" w14:textId="222EB67B"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3 Permeate</w:t>
                            </w:r>
                            <w:r w:rsidR="00F26CDA">
                              <w:rPr>
                                <w:rStyle w:val="20"/>
                                <w:b/>
                                <w:noProof/>
                                <w:color w:val="FFFFFF" w:themeColor="background1"/>
                                <w:sz w:val="22"/>
                                <w:szCs w:val="22"/>
                                <w:lang w:eastAsia="ja-JP"/>
                              </w:rPr>
                              <w:t xml:space="preserve"> EC</w:t>
                            </w:r>
                          </w:p>
                        </w:tc>
                        <w:tc>
                          <w:tcPr>
                            <w:tcW w:w="1701" w:type="dxa"/>
                            <w:tcBorders>
                              <w:bottom w:val="single" w:sz="4" w:space="0" w:color="auto"/>
                            </w:tcBorders>
                            <w:vAlign w:val="center"/>
                          </w:tcPr>
                          <w:p w14:paraId="5A9970AF" w14:textId="77777777" w:rsidR="00024738" w:rsidRPr="00330468" w:rsidRDefault="00024738" w:rsidP="00A9571F">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024738" w:rsidRPr="00330468" w14:paraId="1B8AFC4F" w14:textId="77777777" w:rsidTr="00A957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896AC"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192CB5"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2.28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50EFE"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6.26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D0E0D" w14:textId="77777777"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 xml:space="preserve">15.25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00D227" w14:textId="12388D46" w:rsidR="00024738" w:rsidRPr="00330468" w:rsidRDefault="00024738" w:rsidP="00A9571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0.014</w:t>
                            </w:r>
                            <w:r w:rsidR="00704A5D">
                              <w:rPr>
                                <w:rStyle w:val="20"/>
                                <w:b w:val="0"/>
                                <w:noProof/>
                                <w:sz w:val="22"/>
                                <w:szCs w:val="22"/>
                                <w:lang w:eastAsia="ja-JP"/>
                              </w:rPr>
                              <w:t xml:space="preserve"> </w:t>
                            </w:r>
                            <w:r w:rsidRPr="00086E4D">
                              <w:rPr>
                                <w:rStyle w:val="20"/>
                                <w:b w:val="0"/>
                                <w:noProof/>
                                <w:sz w:val="22"/>
                                <w:szCs w:val="22"/>
                                <w:lang w:eastAsia="ja-JP"/>
                              </w:rPr>
                              <w:t>[ppm]</w:t>
                            </w:r>
                          </w:p>
                        </w:tc>
                      </w:tr>
                      <w:tr w:rsidR="00024738" w:rsidRPr="00330468" w14:paraId="3A84450F" w14:textId="77777777" w:rsidTr="00A9571F">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FE29E2" w14:textId="77777777" w:rsidR="00024738" w:rsidRPr="00330468" w:rsidRDefault="00024738" w:rsidP="00A9571F">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998C01" w14:textId="69F28C4B"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10.33</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CF873" w14:textId="01186E1C"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13.40</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F437CE" w14:textId="2159996D"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15.59</w:t>
                            </w:r>
                            <w:r w:rsidR="00CB298C">
                              <w:rPr>
                                <w:rStyle w:val="20"/>
                                <w:b w:val="0"/>
                                <w:noProof/>
                                <w:sz w:val="22"/>
                                <w:szCs w:val="22"/>
                                <w:lang w:eastAsia="ja-JP"/>
                              </w:rPr>
                              <w:t xml:space="preserve"> [</w:t>
                            </w:r>
                            <w:r>
                              <w:rPr>
                                <w:rStyle w:val="20"/>
                                <w:b w:val="0"/>
                                <w:noProof/>
                                <w:sz w:val="22"/>
                                <w:szCs w:val="22"/>
                                <w:lang w:eastAsia="ja-JP"/>
                              </w:rPr>
                              <w:t>%</w:t>
                            </w:r>
                            <w:r w:rsidR="00CB298C">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0DC67B" w14:textId="4CEC2AE9" w:rsidR="00024738" w:rsidRPr="00330468" w:rsidRDefault="00024738" w:rsidP="00A9571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sidRPr="00086E4D">
                              <w:rPr>
                                <w:rStyle w:val="20"/>
                                <w:b w:val="0"/>
                                <w:noProof/>
                                <w:sz w:val="22"/>
                                <w:szCs w:val="22"/>
                                <w:lang w:eastAsia="ja-JP"/>
                              </w:rPr>
                              <w:t>12.75</w:t>
                            </w:r>
                            <w:r w:rsidR="00CB298C">
                              <w:rPr>
                                <w:rStyle w:val="20"/>
                                <w:b w:val="0"/>
                                <w:noProof/>
                                <w:sz w:val="22"/>
                                <w:szCs w:val="22"/>
                                <w:lang w:eastAsia="ja-JP"/>
                              </w:rPr>
                              <w:t xml:space="preserve"> [</w:t>
                            </w:r>
                            <w:r w:rsidRPr="00086E4D">
                              <w:rPr>
                                <w:rStyle w:val="20"/>
                                <w:b w:val="0"/>
                                <w:noProof/>
                                <w:sz w:val="22"/>
                                <w:szCs w:val="22"/>
                                <w:lang w:eastAsia="ja-JP"/>
                              </w:rPr>
                              <w:t>%</w:t>
                            </w:r>
                            <w:r w:rsidR="00CB298C">
                              <w:rPr>
                                <w:rStyle w:val="20"/>
                                <w:b w:val="0"/>
                                <w:noProof/>
                                <w:sz w:val="22"/>
                                <w:szCs w:val="22"/>
                                <w:lang w:eastAsia="ja-JP"/>
                              </w:rPr>
                              <w:t>]</w:t>
                            </w:r>
                          </w:p>
                        </w:tc>
                      </w:tr>
                    </w:tbl>
                    <w:p w14:paraId="21CF8E95" w14:textId="77777777" w:rsidR="00024738" w:rsidRPr="00522BC7" w:rsidRDefault="00024738" w:rsidP="00024738">
                      <w:pPr>
                        <w:pStyle w:val="a4"/>
                        <w:spacing w:before="120" w:after="0"/>
                        <w:ind w:left="0"/>
                        <w:jc w:val="center"/>
                        <w:rPr>
                          <w:b/>
                          <w:bCs/>
                          <w:lang w:eastAsia="ja-JP"/>
                        </w:rPr>
                      </w:pPr>
                    </w:p>
                  </w:txbxContent>
                </v:textbox>
                <w10:wrap type="topAndBottom"/>
              </v:shape>
            </w:pict>
          </mc:Fallback>
        </mc:AlternateContent>
      </w:r>
      <w:r w:rsidR="007165FC" w:rsidRPr="008D07AF">
        <w:rPr>
          <w:noProof/>
        </w:rPr>
        <mc:AlternateContent>
          <mc:Choice Requires="wps">
            <w:drawing>
              <wp:anchor distT="45720" distB="45720" distL="114300" distR="114300" simplePos="0" relativeHeight="251843584" behindDoc="0" locked="0" layoutInCell="1" allowOverlap="1" wp14:anchorId="432BFCCD" wp14:editId="08CD2DC9">
                <wp:simplePos x="0" y="0"/>
                <wp:positionH relativeFrom="column">
                  <wp:posOffset>0</wp:posOffset>
                </wp:positionH>
                <wp:positionV relativeFrom="paragraph">
                  <wp:posOffset>0</wp:posOffset>
                </wp:positionV>
                <wp:extent cx="5931535" cy="7972425"/>
                <wp:effectExtent l="0" t="0" r="0" b="9525"/>
                <wp:wrapSquare wrapText="bothSides"/>
                <wp:docPr id="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972425"/>
                        </a:xfrm>
                        <a:prstGeom prst="rect">
                          <a:avLst/>
                        </a:prstGeom>
                        <a:solidFill>
                          <a:srgbClr val="FFFFFF"/>
                        </a:solidFill>
                        <a:ln w="9525">
                          <a:noFill/>
                          <a:miter lim="800000"/>
                          <a:headEnd/>
                          <a:tailEnd/>
                        </a:ln>
                      </wps:spPr>
                      <wps:txb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D3E8CBA">
                                  <wp:extent cx="4283459" cy="1543050"/>
                                  <wp:effectExtent l="0" t="0" r="317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033"/>
                                          <a:stretch/>
                                        </pic:blipFill>
                                        <pic:spPr bwMode="auto">
                                          <a:xfrm>
                                            <a:off x="0" y="0"/>
                                            <a:ext cx="4284000" cy="1543245"/>
                                          </a:xfrm>
                                          <a:prstGeom prst="rect">
                                            <a:avLst/>
                                          </a:prstGeom>
                                          <a:noFill/>
                                          <a:ln>
                                            <a:noFill/>
                                          </a:ln>
                                          <a:extLst>
                                            <a:ext uri="{53640926-AAD7-44D8-BBD7-CCE9431645EC}">
                                              <a14:shadowObscured xmlns:a14="http://schemas.microsoft.com/office/drawing/2010/main"/>
                                            </a:ext>
                                          </a:extLst>
                                        </pic:spPr>
                                      </pic:pic>
                                    </a:graphicData>
                                  </a:graphic>
                                </wp:inline>
                              </w:drawing>
                            </w:r>
                          </w:p>
                          <w:p w14:paraId="37D24BCB" w14:textId="79F0F3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BB91398" w14:textId="77777777" w:rsidR="00494DFE" w:rsidRPr="00B33B58" w:rsidRDefault="00494DFE" w:rsidP="007165FC">
                            <w:pPr>
                              <w:pStyle w:val="a4"/>
                              <w:spacing w:before="120" w:after="0"/>
                              <w:ind w:left="0"/>
                              <w:jc w:val="center"/>
                              <w:rPr>
                                <w:rFonts w:eastAsia="游明朝"/>
                                <w:b/>
                                <w:bCs/>
                                <w:lang w:eastAsia="ja-JP"/>
                              </w:rPr>
                            </w:pP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552A7AF7">
                                  <wp:extent cx="4283023" cy="1543050"/>
                                  <wp:effectExtent l="0" t="0" r="3810"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rotWithShape="1">
                                          <a:blip r:embed="rId26">
                                            <a:extLst>
                                              <a:ext uri="{28A0092B-C50C-407E-A947-70E740481C1C}">
                                                <a14:useLocalDpi xmlns:a14="http://schemas.microsoft.com/office/drawing/2010/main" val="0"/>
                                              </a:ext>
                                            </a:extLst>
                                          </a:blip>
                                          <a:srcRect b="2994"/>
                                          <a:stretch/>
                                        </pic:blipFill>
                                        <pic:spPr bwMode="auto">
                                          <a:xfrm>
                                            <a:off x="0" y="0"/>
                                            <a:ext cx="4284000" cy="1543402"/>
                                          </a:xfrm>
                                          <a:prstGeom prst="rect">
                                            <a:avLst/>
                                          </a:prstGeom>
                                          <a:ln>
                                            <a:noFill/>
                                          </a:ln>
                                          <a:extLst>
                                            <a:ext uri="{53640926-AAD7-44D8-BBD7-CCE9431645EC}">
                                              <a14:shadowObscured xmlns:a14="http://schemas.microsoft.com/office/drawing/2010/main"/>
                                            </a:ext>
                                          </a:extLst>
                                        </pic:spPr>
                                      </pic:pic>
                                    </a:graphicData>
                                  </a:graphic>
                                </wp:inline>
                              </w:drawing>
                            </w:r>
                          </w:p>
                          <w:p w14:paraId="70FF9B60" w14:textId="76316F54" w:rsidR="007165FC" w:rsidRDefault="007165FC" w:rsidP="007165FC">
                            <w:pPr>
                              <w:pStyle w:val="a4"/>
                              <w:spacing w:before="120" w:after="0"/>
                              <w:ind w:left="0"/>
                              <w:jc w:val="center"/>
                              <w:rPr>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6188E3CC" w14:textId="77777777" w:rsidR="00494DFE" w:rsidRPr="00B33B58" w:rsidRDefault="00494DFE" w:rsidP="007165FC">
                            <w:pPr>
                              <w:pStyle w:val="a4"/>
                              <w:spacing w:before="120" w:after="0"/>
                              <w:ind w:left="0"/>
                              <w:jc w:val="center"/>
                              <w:rPr>
                                <w:rFonts w:eastAsia="游明朝"/>
                                <w:b/>
                                <w:bCs/>
                                <w:lang w:eastAsia="ja-JP"/>
                              </w:rPr>
                            </w:pP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46B82F4B">
                                  <wp:extent cx="4282440" cy="1543050"/>
                                  <wp:effectExtent l="0" t="0" r="3810"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rotWithShape="1">
                                          <a:blip r:embed="rId27">
                                            <a:extLst>
                                              <a:ext uri="{28A0092B-C50C-407E-A947-70E740481C1C}">
                                                <a14:useLocalDpi xmlns:a14="http://schemas.microsoft.com/office/drawing/2010/main" val="0"/>
                                              </a:ext>
                                            </a:extLst>
                                          </a:blip>
                                          <a:srcRect b="2980"/>
                                          <a:stretch/>
                                        </pic:blipFill>
                                        <pic:spPr bwMode="auto">
                                          <a:xfrm>
                                            <a:off x="0" y="0"/>
                                            <a:ext cx="4284000" cy="1543612"/>
                                          </a:xfrm>
                                          <a:prstGeom prst="rect">
                                            <a:avLst/>
                                          </a:prstGeom>
                                          <a:ln>
                                            <a:noFill/>
                                          </a:ln>
                                          <a:extLst>
                                            <a:ext uri="{53640926-AAD7-44D8-BBD7-CCE9431645EC}">
                                              <a14:shadowObscured xmlns:a14="http://schemas.microsoft.com/office/drawing/2010/main"/>
                                            </a:ext>
                                          </a:extLst>
                                        </pic:spPr>
                                      </pic:pic>
                                    </a:graphicData>
                                  </a:graphic>
                                </wp:inline>
                              </w:drawing>
                            </w:r>
                          </w:p>
                          <w:p w14:paraId="17E89A2F" w14:textId="5B97F3BB" w:rsidR="007165FC" w:rsidRDefault="007165FC" w:rsidP="007165FC">
                            <w:pPr>
                              <w:pStyle w:val="a4"/>
                              <w:spacing w:before="120" w:after="0"/>
                              <w:ind w:left="0"/>
                              <w:jc w:val="center"/>
                              <w:rPr>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6F6E38FA" w14:textId="77777777" w:rsidR="00494DFE" w:rsidRPr="00B33B58" w:rsidRDefault="00494DFE" w:rsidP="007165FC">
                            <w:pPr>
                              <w:pStyle w:val="a4"/>
                              <w:spacing w:before="120" w:after="0"/>
                              <w:ind w:left="0"/>
                              <w:jc w:val="center"/>
                              <w:rPr>
                                <w:rFonts w:eastAsia="游明朝"/>
                                <w:b/>
                                <w:bCs/>
                                <w:lang w:eastAsia="ja-JP"/>
                              </w:rPr>
                            </w:pP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7E3E21EC">
                                  <wp:extent cx="4282962" cy="1504950"/>
                                  <wp:effectExtent l="0" t="0" r="3810"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rotWithShape="1">
                                          <a:blip r:embed="rId28">
                                            <a:extLst>
                                              <a:ext uri="{28A0092B-C50C-407E-A947-70E740481C1C}">
                                                <a14:useLocalDpi xmlns:a14="http://schemas.microsoft.com/office/drawing/2010/main" val="0"/>
                                              </a:ext>
                                            </a:extLst>
                                          </a:blip>
                                          <a:srcRect t="-1" b="3226"/>
                                          <a:stretch/>
                                        </pic:blipFill>
                                        <pic:spPr bwMode="auto">
                                          <a:xfrm>
                                            <a:off x="0" y="0"/>
                                            <a:ext cx="4284000" cy="1505315"/>
                                          </a:xfrm>
                                          <a:prstGeom prst="rect">
                                            <a:avLst/>
                                          </a:prstGeom>
                                          <a:ln>
                                            <a:noFill/>
                                          </a:ln>
                                          <a:extLst>
                                            <a:ext uri="{53640926-AAD7-44D8-BBD7-CCE9431645EC}">
                                              <a14:shadowObscured xmlns:a14="http://schemas.microsoft.com/office/drawing/2010/main"/>
                                            </a:ext>
                                          </a:extLst>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135B8794"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3D57C0">
                              <w:rPr>
                                <w:b/>
                                <w:bCs/>
                                <w:lang w:eastAsia="ja-JP"/>
                              </w:rPr>
                              <w:t>6</w:t>
                            </w:r>
                            <w:r w:rsidRPr="00024738">
                              <w:rPr>
                                <w:b/>
                                <w:bCs/>
                                <w:lang w:eastAsia="ja-JP"/>
                              </w:rPr>
                              <w:t xml:space="preserve">: </w:t>
                            </w:r>
                            <w:r>
                              <w:rPr>
                                <w:b/>
                                <w:bCs/>
                                <w:lang w:eastAsia="ja-JP"/>
                              </w:rPr>
                              <w:t>Prediction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BFCCD" id="_x0000_s1036" type="#_x0000_t202" style="position:absolute;margin-left:0;margin-top:0;width:467.05pt;height:627.7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" stroked="f">
                <v:textbox>
                  <w:txbxContent>
                    <w:p w14:paraId="4DB51ACF" w14:textId="77777777" w:rsidR="007165FC" w:rsidRDefault="007165FC" w:rsidP="007165FC">
                      <w:pPr>
                        <w:pStyle w:val="a4"/>
                        <w:spacing w:before="120" w:after="0"/>
                        <w:ind w:left="0"/>
                        <w:jc w:val="center"/>
                        <w:rPr>
                          <w:b/>
                          <w:bCs/>
                        </w:rPr>
                      </w:pPr>
                      <w:r w:rsidRPr="00D7458C">
                        <w:rPr>
                          <w:b/>
                          <w:bCs/>
                          <w:noProof/>
                        </w:rPr>
                        <w:drawing>
                          <wp:inline distT="0" distB="0" distL="0" distR="0" wp14:anchorId="4405049A" wp14:editId="0D3E8CBA">
                            <wp:extent cx="4283459" cy="1543050"/>
                            <wp:effectExtent l="0" t="0" r="3175" b="0"/>
                            <wp:docPr id="2058712555" name="図 205871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3033"/>
                                    <a:stretch/>
                                  </pic:blipFill>
                                  <pic:spPr bwMode="auto">
                                    <a:xfrm>
                                      <a:off x="0" y="0"/>
                                      <a:ext cx="4284000" cy="1543245"/>
                                    </a:xfrm>
                                    <a:prstGeom prst="rect">
                                      <a:avLst/>
                                    </a:prstGeom>
                                    <a:noFill/>
                                    <a:ln>
                                      <a:noFill/>
                                    </a:ln>
                                    <a:extLst>
                                      <a:ext uri="{53640926-AAD7-44D8-BBD7-CCE9431645EC}">
                                        <a14:shadowObscured xmlns:a14="http://schemas.microsoft.com/office/drawing/2010/main"/>
                                      </a:ext>
                                    </a:extLst>
                                  </pic:spPr>
                                </pic:pic>
                              </a:graphicData>
                            </a:graphic>
                          </wp:inline>
                        </w:drawing>
                      </w:r>
                    </w:p>
                    <w:p w14:paraId="37D24BCB" w14:textId="79F0F377" w:rsidR="007165FC" w:rsidRDefault="007165FC" w:rsidP="007165F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2BB91398" w14:textId="77777777" w:rsidR="00494DFE" w:rsidRPr="00B33B58" w:rsidRDefault="00494DFE" w:rsidP="007165FC">
                      <w:pPr>
                        <w:pStyle w:val="a4"/>
                        <w:spacing w:before="120" w:after="0"/>
                        <w:ind w:left="0"/>
                        <w:jc w:val="center"/>
                        <w:rPr>
                          <w:rFonts w:eastAsia="游明朝"/>
                          <w:b/>
                          <w:bCs/>
                          <w:lang w:eastAsia="ja-JP"/>
                        </w:rPr>
                      </w:pPr>
                    </w:p>
                    <w:p w14:paraId="19B2875C" w14:textId="77777777" w:rsidR="007165FC" w:rsidRDefault="007165FC" w:rsidP="007165FC">
                      <w:pPr>
                        <w:pStyle w:val="a4"/>
                        <w:spacing w:before="120" w:after="0"/>
                        <w:ind w:left="0"/>
                        <w:jc w:val="center"/>
                        <w:rPr>
                          <w:b/>
                          <w:bCs/>
                        </w:rPr>
                      </w:pPr>
                      <w:r w:rsidRPr="00D7458C">
                        <w:rPr>
                          <w:b/>
                          <w:bCs/>
                          <w:noProof/>
                        </w:rPr>
                        <w:drawing>
                          <wp:inline distT="0" distB="0" distL="0" distR="0" wp14:anchorId="66E50FB0" wp14:editId="552A7AF7">
                            <wp:extent cx="4283023" cy="1543050"/>
                            <wp:effectExtent l="0" t="0" r="3810" b="0"/>
                            <wp:docPr id="2058712556" name="図 30" descr="グラフ&#10;&#10;自動的に生成された説明">
                              <a:extLst xmlns:a="http://schemas.openxmlformats.org/drawingml/2006/main">
                                <a:ext uri="{FF2B5EF4-FFF2-40B4-BE49-F238E27FC236}">
                                  <a16:creationId xmlns:a16="http://schemas.microsoft.com/office/drawing/2014/main" id="{695E91AC-8802-7BCB-DFE9-3D2E00D73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グラフ&#10;&#10;自動的に生成された説明">
                                      <a:extLst>
                                        <a:ext uri="{FF2B5EF4-FFF2-40B4-BE49-F238E27FC236}">
                                          <a16:creationId xmlns:a16="http://schemas.microsoft.com/office/drawing/2014/main" id="{695E91AC-8802-7BCB-DFE9-3D2E00D7318B}"/>
                                        </a:ext>
                                      </a:extLst>
                                    </pic:cNvPr>
                                    <pic:cNvPicPr>
                                      <a:picLocks noChangeAspect="1"/>
                                    </pic:cNvPicPr>
                                  </pic:nvPicPr>
                                  <pic:blipFill rotWithShape="1">
                                    <a:blip r:embed="rId26">
                                      <a:extLst>
                                        <a:ext uri="{28A0092B-C50C-407E-A947-70E740481C1C}">
                                          <a14:useLocalDpi xmlns:a14="http://schemas.microsoft.com/office/drawing/2010/main" val="0"/>
                                        </a:ext>
                                      </a:extLst>
                                    </a:blip>
                                    <a:srcRect b="2994"/>
                                    <a:stretch/>
                                  </pic:blipFill>
                                  <pic:spPr bwMode="auto">
                                    <a:xfrm>
                                      <a:off x="0" y="0"/>
                                      <a:ext cx="4284000" cy="1543402"/>
                                    </a:xfrm>
                                    <a:prstGeom prst="rect">
                                      <a:avLst/>
                                    </a:prstGeom>
                                    <a:ln>
                                      <a:noFill/>
                                    </a:ln>
                                    <a:extLst>
                                      <a:ext uri="{53640926-AAD7-44D8-BBD7-CCE9431645EC}">
                                        <a14:shadowObscured xmlns:a14="http://schemas.microsoft.com/office/drawing/2010/main"/>
                                      </a:ext>
                                    </a:extLst>
                                  </pic:spPr>
                                </pic:pic>
                              </a:graphicData>
                            </a:graphic>
                          </wp:inline>
                        </w:drawing>
                      </w:r>
                    </w:p>
                    <w:p w14:paraId="70FF9B60" w14:textId="76316F54" w:rsidR="007165FC" w:rsidRDefault="007165FC" w:rsidP="007165FC">
                      <w:pPr>
                        <w:pStyle w:val="a4"/>
                        <w:spacing w:before="120" w:after="0"/>
                        <w:ind w:left="0"/>
                        <w:jc w:val="center"/>
                        <w:rPr>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6188E3CC" w14:textId="77777777" w:rsidR="00494DFE" w:rsidRPr="00B33B58" w:rsidRDefault="00494DFE" w:rsidP="007165FC">
                      <w:pPr>
                        <w:pStyle w:val="a4"/>
                        <w:spacing w:before="120" w:after="0"/>
                        <w:ind w:left="0"/>
                        <w:jc w:val="center"/>
                        <w:rPr>
                          <w:rFonts w:eastAsia="游明朝"/>
                          <w:b/>
                          <w:bCs/>
                          <w:lang w:eastAsia="ja-JP"/>
                        </w:rPr>
                      </w:pPr>
                    </w:p>
                    <w:p w14:paraId="18F8B29B" w14:textId="77777777" w:rsidR="007165FC" w:rsidRDefault="007165FC" w:rsidP="007165FC">
                      <w:pPr>
                        <w:pStyle w:val="a4"/>
                        <w:spacing w:before="120" w:after="0"/>
                        <w:ind w:left="0"/>
                        <w:jc w:val="center"/>
                        <w:rPr>
                          <w:b/>
                          <w:bCs/>
                        </w:rPr>
                      </w:pPr>
                      <w:r w:rsidRPr="00FB69AD">
                        <w:rPr>
                          <w:b/>
                          <w:bCs/>
                          <w:noProof/>
                        </w:rPr>
                        <w:drawing>
                          <wp:inline distT="0" distB="0" distL="0" distR="0" wp14:anchorId="622DDB91" wp14:editId="46B82F4B">
                            <wp:extent cx="4282440" cy="1543050"/>
                            <wp:effectExtent l="0" t="0" r="3810" b="0"/>
                            <wp:docPr id="35" name="図 34" descr="カラフルな色の鉛筆&#10;&#10;中程度の精度で自動的に生成された説明">
                              <a:extLst xmlns:a="http://schemas.openxmlformats.org/drawingml/2006/main">
                                <a:ext uri="{FF2B5EF4-FFF2-40B4-BE49-F238E27FC236}">
                                  <a16:creationId xmlns:a16="http://schemas.microsoft.com/office/drawing/2014/main" id="{705322EB-99CD-30D0-C646-31DAAD1C6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カラフルな色の鉛筆&#10;&#10;中程度の精度で自動的に生成された説明">
                                      <a:extLst>
                                        <a:ext uri="{FF2B5EF4-FFF2-40B4-BE49-F238E27FC236}">
                                          <a16:creationId xmlns:a16="http://schemas.microsoft.com/office/drawing/2014/main" id="{705322EB-99CD-30D0-C646-31DAAD1C6555}"/>
                                        </a:ext>
                                      </a:extLst>
                                    </pic:cNvPr>
                                    <pic:cNvPicPr>
                                      <a:picLocks noChangeAspect="1"/>
                                    </pic:cNvPicPr>
                                  </pic:nvPicPr>
                                  <pic:blipFill rotWithShape="1">
                                    <a:blip r:embed="rId27">
                                      <a:extLst>
                                        <a:ext uri="{28A0092B-C50C-407E-A947-70E740481C1C}">
                                          <a14:useLocalDpi xmlns:a14="http://schemas.microsoft.com/office/drawing/2010/main" val="0"/>
                                        </a:ext>
                                      </a:extLst>
                                    </a:blip>
                                    <a:srcRect b="2980"/>
                                    <a:stretch/>
                                  </pic:blipFill>
                                  <pic:spPr bwMode="auto">
                                    <a:xfrm>
                                      <a:off x="0" y="0"/>
                                      <a:ext cx="4284000" cy="1543612"/>
                                    </a:xfrm>
                                    <a:prstGeom prst="rect">
                                      <a:avLst/>
                                    </a:prstGeom>
                                    <a:ln>
                                      <a:noFill/>
                                    </a:ln>
                                    <a:extLst>
                                      <a:ext uri="{53640926-AAD7-44D8-BBD7-CCE9431645EC}">
                                        <a14:shadowObscured xmlns:a14="http://schemas.microsoft.com/office/drawing/2010/main"/>
                                      </a:ext>
                                    </a:extLst>
                                  </pic:spPr>
                                </pic:pic>
                              </a:graphicData>
                            </a:graphic>
                          </wp:inline>
                        </w:drawing>
                      </w:r>
                    </w:p>
                    <w:p w14:paraId="17E89A2F" w14:textId="5B97F3BB" w:rsidR="007165FC" w:rsidRDefault="007165FC" w:rsidP="007165FC">
                      <w:pPr>
                        <w:pStyle w:val="a4"/>
                        <w:spacing w:before="120" w:after="0"/>
                        <w:ind w:left="0"/>
                        <w:jc w:val="center"/>
                        <w:rPr>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6F6E38FA" w14:textId="77777777" w:rsidR="00494DFE" w:rsidRPr="00B33B58" w:rsidRDefault="00494DFE" w:rsidP="007165FC">
                      <w:pPr>
                        <w:pStyle w:val="a4"/>
                        <w:spacing w:before="120" w:after="0"/>
                        <w:ind w:left="0"/>
                        <w:jc w:val="center"/>
                        <w:rPr>
                          <w:rFonts w:eastAsia="游明朝"/>
                          <w:b/>
                          <w:bCs/>
                          <w:lang w:eastAsia="ja-JP"/>
                        </w:rPr>
                      </w:pPr>
                    </w:p>
                    <w:p w14:paraId="516FC78D" w14:textId="77777777" w:rsidR="007165FC" w:rsidRDefault="007165FC" w:rsidP="007165FC">
                      <w:pPr>
                        <w:pStyle w:val="a4"/>
                        <w:spacing w:before="120" w:after="0"/>
                        <w:ind w:left="0"/>
                        <w:jc w:val="center"/>
                        <w:rPr>
                          <w:b/>
                          <w:bCs/>
                        </w:rPr>
                      </w:pPr>
                      <w:r w:rsidRPr="00FB69AD">
                        <w:rPr>
                          <w:b/>
                          <w:bCs/>
                          <w:noProof/>
                        </w:rPr>
                        <w:drawing>
                          <wp:inline distT="0" distB="0" distL="0" distR="0" wp14:anchorId="7046BA61" wp14:editId="7E3E21EC">
                            <wp:extent cx="4282962" cy="1504950"/>
                            <wp:effectExtent l="0" t="0" r="3810" b="0"/>
                            <wp:docPr id="2058712569" name="図 26" descr="グラフ&#10;&#10;自動的に生成された説明">
                              <a:extLst xmlns:a="http://schemas.openxmlformats.org/drawingml/2006/main">
                                <a:ext uri="{FF2B5EF4-FFF2-40B4-BE49-F238E27FC236}">
                                  <a16:creationId xmlns:a16="http://schemas.microsoft.com/office/drawing/2014/main" id="{4FD870E5-3168-95EC-C1FC-E71CD0F0D9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10;&#10;自動的に生成された説明">
                                      <a:extLst>
                                        <a:ext uri="{FF2B5EF4-FFF2-40B4-BE49-F238E27FC236}">
                                          <a16:creationId xmlns:a16="http://schemas.microsoft.com/office/drawing/2014/main" id="{4FD870E5-3168-95EC-C1FC-E71CD0F0D962}"/>
                                        </a:ext>
                                      </a:extLst>
                                    </pic:cNvPr>
                                    <pic:cNvPicPr>
                                      <a:picLocks noChangeAspect="1"/>
                                    </pic:cNvPicPr>
                                  </pic:nvPicPr>
                                  <pic:blipFill rotWithShape="1">
                                    <a:blip r:embed="rId28">
                                      <a:extLst>
                                        <a:ext uri="{28A0092B-C50C-407E-A947-70E740481C1C}">
                                          <a14:useLocalDpi xmlns:a14="http://schemas.microsoft.com/office/drawing/2010/main" val="0"/>
                                        </a:ext>
                                      </a:extLst>
                                    </a:blip>
                                    <a:srcRect t="-1" b="3226"/>
                                    <a:stretch/>
                                  </pic:blipFill>
                                  <pic:spPr bwMode="auto">
                                    <a:xfrm>
                                      <a:off x="0" y="0"/>
                                      <a:ext cx="4284000" cy="1505315"/>
                                    </a:xfrm>
                                    <a:prstGeom prst="rect">
                                      <a:avLst/>
                                    </a:prstGeom>
                                    <a:ln>
                                      <a:noFill/>
                                    </a:ln>
                                    <a:extLst>
                                      <a:ext uri="{53640926-AAD7-44D8-BBD7-CCE9431645EC}">
                                        <a14:shadowObscured xmlns:a14="http://schemas.microsoft.com/office/drawing/2010/main"/>
                                      </a:ext>
                                    </a:extLst>
                                  </pic:spPr>
                                </pic:pic>
                              </a:graphicData>
                            </a:graphic>
                          </wp:inline>
                        </w:drawing>
                      </w:r>
                    </w:p>
                    <w:p w14:paraId="48475B31"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74824103" w14:textId="135B8794"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3D57C0">
                        <w:rPr>
                          <w:b/>
                          <w:bCs/>
                          <w:lang w:eastAsia="ja-JP"/>
                        </w:rPr>
                        <w:t>6</w:t>
                      </w:r>
                      <w:r w:rsidRPr="00024738">
                        <w:rPr>
                          <w:b/>
                          <w:bCs/>
                          <w:lang w:eastAsia="ja-JP"/>
                        </w:rPr>
                        <w:t xml:space="preserve">: </w:t>
                      </w:r>
                      <w:r>
                        <w:rPr>
                          <w:b/>
                          <w:bCs/>
                          <w:lang w:eastAsia="ja-JP"/>
                        </w:rPr>
                        <w:t>Prediction Trend in All Period (OCWD)</w:t>
                      </w:r>
                    </w:p>
                  </w:txbxContent>
                </v:textbox>
                <w10:wrap type="square"/>
              </v:shape>
            </w:pict>
          </mc:Fallback>
        </mc:AlternateContent>
      </w:r>
      <w:r w:rsidR="00B33B58" w:rsidRPr="008D07AF">
        <w:rPr>
          <w:rFonts w:eastAsia="ＭＳ Ｐゴシック"/>
          <w:bCs/>
          <w:noProof/>
          <w:lang w:eastAsia="ja-JP"/>
        </w:rPr>
        <mc:AlternateContent>
          <mc:Choice Requires="wps">
            <w:drawing>
              <wp:anchor distT="0" distB="0" distL="114300" distR="114300" simplePos="0" relativeHeight="251745280" behindDoc="0" locked="0" layoutInCell="1" allowOverlap="1" wp14:anchorId="0D3E32A5" wp14:editId="18A56AFA">
                <wp:simplePos x="0" y="0"/>
                <wp:positionH relativeFrom="column">
                  <wp:posOffset>2226310</wp:posOffset>
                </wp:positionH>
                <wp:positionV relativeFrom="paragraph">
                  <wp:posOffset>244171</wp:posOffset>
                </wp:positionV>
                <wp:extent cx="612251" cy="1375576"/>
                <wp:effectExtent l="0" t="0" r="0" b="0"/>
                <wp:wrapNone/>
                <wp:docPr id="22" name="正方形/長方形 22"/>
                <wp:cNvGraphicFramePr/>
                <a:graphic xmlns:a="http://schemas.openxmlformats.org/drawingml/2006/main">
                  <a:graphicData uri="http://schemas.microsoft.com/office/word/2010/wordprocessingShape">
                    <wps:wsp>
                      <wps:cNvSpPr/>
                      <wps:spPr>
                        <a:xfrm>
                          <a:off x="0" y="0"/>
                          <a:ext cx="612251" cy="1375576"/>
                        </a:xfrm>
                        <a:prstGeom prst="rect">
                          <a:avLst/>
                        </a:prstGeom>
                        <a:solidFill>
                          <a:srgbClr val="A5A5A5">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DA9FB" id="正方形/長方形 22" o:spid="_x0000_s1026" style="position:absolute;left:0;text-align:left;margin-left:175.3pt;margin-top:19.25pt;width:48.2pt;height:108.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" fillcolor="#a5a5a5" stroked="f" strokeweight="1pt">
                <v:fill opacity="32896f"/>
              </v:rect>
            </w:pict>
          </mc:Fallback>
        </mc:AlternateContent>
      </w:r>
    </w:p>
    <w:p w14:paraId="7DDA0CED" w14:textId="6B148779" w:rsidR="004E0371" w:rsidRPr="008D07AF" w:rsidRDefault="007165FC" w:rsidP="004E0371">
      <w:pPr>
        <w:snapToGrid/>
        <w:spacing w:before="120" w:after="0"/>
        <w:rPr>
          <w:rStyle w:val="20"/>
          <w:b w:val="0"/>
          <w:noProof/>
          <w:lang w:eastAsia="ja-JP"/>
        </w:rPr>
        <w:sectPr w:rsidR="004E0371" w:rsidRPr="008D07AF" w:rsidSect="00DC1464">
          <w:endnotePr>
            <w:numFmt w:val="decimal"/>
          </w:endnotePr>
          <w:type w:val="continuous"/>
          <w:pgSz w:w="12240" w:h="15840"/>
          <w:pgMar w:top="1440" w:right="1440" w:bottom="1440" w:left="1440" w:header="720" w:footer="720" w:gutter="0"/>
          <w:cols w:space="720"/>
          <w:docGrid w:linePitch="360"/>
        </w:sectPr>
      </w:pPr>
      <w:r w:rsidRPr="008D07AF">
        <w:rPr>
          <w:noProof/>
        </w:rPr>
        <mc:AlternateContent>
          <mc:Choice Requires="wps">
            <w:drawing>
              <wp:anchor distT="45720" distB="45720" distL="114300" distR="114300" simplePos="0" relativeHeight="251845632" behindDoc="0" locked="0" layoutInCell="1" allowOverlap="1" wp14:anchorId="0D9E1ABB" wp14:editId="05742F76">
                <wp:simplePos x="0" y="0"/>
                <wp:positionH relativeFrom="column">
                  <wp:posOffset>-63500</wp:posOffset>
                </wp:positionH>
                <wp:positionV relativeFrom="paragraph">
                  <wp:posOffset>0</wp:posOffset>
                </wp:positionV>
                <wp:extent cx="5931535" cy="7871460"/>
                <wp:effectExtent l="0" t="0" r="0" b="0"/>
                <wp:wrapTopAndBottom/>
                <wp:docPr id="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871460"/>
                        </a:xfrm>
                        <a:prstGeom prst="rect">
                          <a:avLst/>
                        </a:prstGeom>
                        <a:solidFill>
                          <a:srgbClr val="FFFFFF"/>
                        </a:solidFill>
                        <a:ln w="9525">
                          <a:noFill/>
                          <a:miter lim="800000"/>
                          <a:headEnd/>
                          <a:tailEnd/>
                        </a:ln>
                      </wps:spPr>
                      <wps:txb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2381AEC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3D57C0">
                              <w:rPr>
                                <w:b/>
                                <w:bCs/>
                                <w:lang w:eastAsia="ja-JP"/>
                              </w:rPr>
                              <w:t>7</w:t>
                            </w:r>
                            <w:r w:rsidRPr="00024738">
                              <w:rPr>
                                <w:b/>
                                <w:bCs/>
                                <w:lang w:eastAsia="ja-JP"/>
                              </w:rPr>
                              <w:t xml:space="preserve">: </w:t>
                            </w:r>
                            <w:r>
                              <w:rPr>
                                <w:b/>
                                <w:bCs/>
                                <w:lang w:eastAsia="ja-JP"/>
                              </w:rPr>
                              <w:t>Prediction Trend from 10th to 16th June 2022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E1ABB" id="_x0000_s1037" type="#_x0000_t202" style="position:absolute;margin-left:-5pt;margin-top:0;width:467.05pt;height:619.8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" stroked="f">
                <v:textbox>
                  <w:txbxContent>
                    <w:p w14:paraId="026007DF" w14:textId="77777777" w:rsidR="007165FC" w:rsidRDefault="007165FC" w:rsidP="007165FC">
                      <w:pPr>
                        <w:pStyle w:val="a4"/>
                        <w:spacing w:before="120" w:after="0"/>
                        <w:ind w:left="0"/>
                        <w:jc w:val="center"/>
                        <w:rPr>
                          <w:b/>
                          <w:bCs/>
                        </w:rPr>
                      </w:pPr>
                      <w:r w:rsidRPr="00BF76AB">
                        <w:rPr>
                          <w:b/>
                          <w:bCs/>
                          <w:noProof/>
                        </w:rPr>
                        <w:drawing>
                          <wp:inline distT="0" distB="0" distL="0" distR="0" wp14:anchorId="2E3A0355" wp14:editId="029EB0F2">
                            <wp:extent cx="4680000" cy="1560000"/>
                            <wp:effectExtent l="0" t="0" r="0" b="2540"/>
                            <wp:docPr id="2058712570" name="図 10" descr="テーブル が含まれている画像&#10;&#10;自動的に生成された説明">
                              <a:extLst xmlns:a="http://schemas.openxmlformats.org/drawingml/2006/main">
                                <a:ext uri="{FF2B5EF4-FFF2-40B4-BE49-F238E27FC236}">
                                  <a16:creationId xmlns:a16="http://schemas.microsoft.com/office/drawing/2014/main" id="{C666765D-6CD7-E52B-3F27-D537EF200F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テーブル が含まれている画像&#10;&#10;自動的に生成された説明">
                                      <a:extLst>
                                        <a:ext uri="{FF2B5EF4-FFF2-40B4-BE49-F238E27FC236}">
                                          <a16:creationId xmlns:a16="http://schemas.microsoft.com/office/drawing/2014/main" id="{C666765D-6CD7-E52B-3F27-D537EF200F16}"/>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1AB4A7" w14:textId="77777777" w:rsidR="007165FC" w:rsidRPr="00B33B58" w:rsidRDefault="007165FC" w:rsidP="007165FC">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50913ED0" w14:textId="77777777" w:rsidR="007165FC" w:rsidRDefault="007165FC" w:rsidP="007165FC">
                      <w:pPr>
                        <w:pStyle w:val="a4"/>
                        <w:spacing w:before="120" w:after="0"/>
                        <w:ind w:left="0"/>
                        <w:jc w:val="center"/>
                        <w:rPr>
                          <w:b/>
                          <w:bCs/>
                        </w:rPr>
                      </w:pPr>
                      <w:r w:rsidRPr="00BF76AB">
                        <w:rPr>
                          <w:b/>
                          <w:bCs/>
                          <w:noProof/>
                        </w:rPr>
                        <w:drawing>
                          <wp:inline distT="0" distB="0" distL="0" distR="0" wp14:anchorId="1CF6D7F5" wp14:editId="44C793A5">
                            <wp:extent cx="4680000" cy="1560000"/>
                            <wp:effectExtent l="0" t="0" r="0" b="2540"/>
                            <wp:docPr id="2058712571" name="図 12" descr="グラフ&#10;&#10;自動的に生成された説明">
                              <a:extLst xmlns:a="http://schemas.openxmlformats.org/drawingml/2006/main">
                                <a:ext uri="{FF2B5EF4-FFF2-40B4-BE49-F238E27FC236}">
                                  <a16:creationId xmlns:a16="http://schemas.microsoft.com/office/drawing/2014/main" id="{69DAC39A-AD84-626D-E505-7231FDB57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10;&#10;自動的に生成された説明">
                                      <a:extLst>
                                        <a:ext uri="{FF2B5EF4-FFF2-40B4-BE49-F238E27FC236}">
                                          <a16:creationId xmlns:a16="http://schemas.microsoft.com/office/drawing/2014/main" id="{69DAC39A-AD84-626D-E505-7231FDB57E33}"/>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6F23A1BA" w14:textId="77777777" w:rsidR="007165FC" w:rsidRPr="00B33B58" w:rsidRDefault="007165FC" w:rsidP="007165F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4500598D" w14:textId="77777777" w:rsidR="007165FC" w:rsidRDefault="007165FC" w:rsidP="007165FC">
                      <w:pPr>
                        <w:pStyle w:val="a4"/>
                        <w:spacing w:before="120" w:after="0"/>
                        <w:ind w:left="0"/>
                        <w:jc w:val="center"/>
                        <w:rPr>
                          <w:b/>
                          <w:bCs/>
                        </w:rPr>
                      </w:pPr>
                      <w:r w:rsidRPr="00BF76AB">
                        <w:rPr>
                          <w:b/>
                          <w:bCs/>
                          <w:noProof/>
                        </w:rPr>
                        <w:drawing>
                          <wp:inline distT="0" distB="0" distL="0" distR="0" wp14:anchorId="3777EFEB" wp14:editId="0F3BCF15">
                            <wp:extent cx="4680000" cy="1560000"/>
                            <wp:effectExtent l="0" t="0" r="0" b="2540"/>
                            <wp:docPr id="15" name="図 14" descr="グラフ, ヒストグラム&#10;&#10;自動的に生成された説明">
                              <a:extLst xmlns:a="http://schemas.openxmlformats.org/drawingml/2006/main">
                                <a:ext uri="{FF2B5EF4-FFF2-40B4-BE49-F238E27FC236}">
                                  <a16:creationId xmlns:a16="http://schemas.microsoft.com/office/drawing/2014/main" id="{E10791E5-F1EA-BAA4-BC4D-14445B6746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 ヒストグラム&#10;&#10;自動的に生成された説明">
                                      <a:extLst>
                                        <a:ext uri="{FF2B5EF4-FFF2-40B4-BE49-F238E27FC236}">
                                          <a16:creationId xmlns:a16="http://schemas.microsoft.com/office/drawing/2014/main" id="{E10791E5-F1EA-BAA4-BC4D-14445B674602}"/>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39784F2A" w14:textId="77777777" w:rsidR="007165FC" w:rsidRPr="00B33B58" w:rsidRDefault="007165FC" w:rsidP="007165FC">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5781C909" w14:textId="77777777" w:rsidR="007165FC" w:rsidRDefault="007165FC" w:rsidP="007165FC">
                      <w:pPr>
                        <w:pStyle w:val="a4"/>
                        <w:spacing w:before="120" w:after="0"/>
                        <w:ind w:left="0"/>
                        <w:jc w:val="center"/>
                        <w:rPr>
                          <w:b/>
                          <w:bCs/>
                        </w:rPr>
                      </w:pPr>
                      <w:r w:rsidRPr="00BF76AB">
                        <w:rPr>
                          <w:b/>
                          <w:bCs/>
                          <w:noProof/>
                        </w:rPr>
                        <w:drawing>
                          <wp:inline distT="0" distB="0" distL="0" distR="0" wp14:anchorId="048421C3" wp14:editId="5C0FF41B">
                            <wp:extent cx="4680000" cy="1560000"/>
                            <wp:effectExtent l="0" t="0" r="0" b="2540"/>
                            <wp:docPr id="17" name="図 16" descr="グラフ, ヒストグラム&#10;&#10;自動的に生成された説明">
                              <a:extLst xmlns:a="http://schemas.openxmlformats.org/drawingml/2006/main">
                                <a:ext uri="{FF2B5EF4-FFF2-40B4-BE49-F238E27FC236}">
                                  <a16:creationId xmlns:a16="http://schemas.microsoft.com/office/drawing/2014/main" id="{60270D8F-B6B7-4F0E-58E5-2BD848B59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グラフ, ヒストグラム&#10;&#10;自動的に生成された説明">
                                      <a:extLst>
                                        <a:ext uri="{FF2B5EF4-FFF2-40B4-BE49-F238E27FC236}">
                                          <a16:creationId xmlns:a16="http://schemas.microsoft.com/office/drawing/2014/main" id="{60270D8F-B6B7-4F0E-58E5-2BD848B59C42}"/>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0000" cy="1560000"/>
                                    </a:xfrm>
                                    <a:prstGeom prst="rect">
                                      <a:avLst/>
                                    </a:prstGeom>
                                  </pic:spPr>
                                </pic:pic>
                              </a:graphicData>
                            </a:graphic>
                          </wp:inline>
                        </w:drawing>
                      </w:r>
                    </w:p>
                    <w:p w14:paraId="290A42C0" w14:textId="77777777" w:rsidR="007165FC" w:rsidRPr="00B33B58" w:rsidRDefault="007165FC" w:rsidP="007165FC">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09AF897C" w14:textId="2381AEC2" w:rsidR="007165FC" w:rsidRPr="00522BC7" w:rsidRDefault="007165FC" w:rsidP="007165FC">
                      <w:pPr>
                        <w:pStyle w:val="a4"/>
                        <w:spacing w:before="120" w:after="0"/>
                        <w:ind w:left="0"/>
                        <w:jc w:val="center"/>
                        <w:rPr>
                          <w:b/>
                          <w:bCs/>
                          <w:lang w:eastAsia="ja-JP"/>
                        </w:rPr>
                      </w:pPr>
                      <w:r w:rsidRPr="00522BC7">
                        <w:rPr>
                          <w:b/>
                          <w:bCs/>
                          <w:lang w:eastAsia="ja-JP"/>
                        </w:rPr>
                        <w:t xml:space="preserve">Figure </w:t>
                      </w:r>
                      <w:r>
                        <w:rPr>
                          <w:b/>
                          <w:bCs/>
                          <w:lang w:eastAsia="ja-JP"/>
                        </w:rPr>
                        <w:t>1.</w:t>
                      </w:r>
                      <w:r w:rsidR="003D57C0">
                        <w:rPr>
                          <w:b/>
                          <w:bCs/>
                          <w:lang w:eastAsia="ja-JP"/>
                        </w:rPr>
                        <w:t>7</w:t>
                      </w:r>
                      <w:r w:rsidRPr="00024738">
                        <w:rPr>
                          <w:b/>
                          <w:bCs/>
                          <w:lang w:eastAsia="ja-JP"/>
                        </w:rPr>
                        <w:t xml:space="preserve">: </w:t>
                      </w:r>
                      <w:r>
                        <w:rPr>
                          <w:b/>
                          <w:bCs/>
                          <w:lang w:eastAsia="ja-JP"/>
                        </w:rPr>
                        <w:t>Prediction Trend from 10th to 16th June 2022 (OCWD)</w:t>
                      </w:r>
                    </w:p>
                  </w:txbxContent>
                </v:textbox>
                <w10:wrap type="topAndBottom"/>
              </v:shape>
            </w:pict>
          </mc:Fallback>
        </mc:AlternateContent>
      </w:r>
    </w:p>
    <w:p w14:paraId="5E0C0597" w14:textId="46FAA23F" w:rsidR="005A22A2" w:rsidRPr="008D07AF" w:rsidRDefault="005A22A2">
      <w:pPr>
        <w:pStyle w:val="4"/>
        <w:numPr>
          <w:ilvl w:val="0"/>
          <w:numId w:val="5"/>
        </w:numPr>
        <w:spacing w:before="120"/>
        <w:ind w:left="357" w:hanging="357"/>
        <w:rPr>
          <w:szCs w:val="24"/>
        </w:rPr>
      </w:pPr>
      <w:bookmarkStart w:id="12" w:name="_Hlk138246398"/>
      <w:r w:rsidRPr="008D07AF">
        <w:rPr>
          <w:szCs w:val="24"/>
        </w:rPr>
        <w:t>RO Membrane Scaling using Xact Data</w:t>
      </w:r>
      <w:bookmarkEnd w:id="12"/>
    </w:p>
    <w:p w14:paraId="74F20ECE" w14:textId="77777777" w:rsidR="00100D67" w:rsidRPr="00272009" w:rsidRDefault="00100D67" w:rsidP="00100D67">
      <w:pPr>
        <w:pStyle w:val="a4"/>
        <w:numPr>
          <w:ilvl w:val="0"/>
          <w:numId w:val="3"/>
        </w:numPr>
        <w:ind w:left="357" w:hanging="357"/>
        <w:rPr>
          <w:lang w:eastAsia="ja-JP"/>
        </w:rPr>
      </w:pPr>
      <w:r w:rsidRPr="00272009">
        <w:rPr>
          <w:rFonts w:eastAsia="ＭＳ 明朝" w:hint="eastAsia"/>
          <w:lang w:eastAsia="ja-JP"/>
        </w:rPr>
        <w:t>S</w:t>
      </w:r>
      <w:r w:rsidRPr="00272009">
        <w:rPr>
          <w:rFonts w:eastAsia="ＭＳ 明朝"/>
          <w:lang w:eastAsia="ja-JP"/>
        </w:rPr>
        <w:t>ummary</w:t>
      </w:r>
    </w:p>
    <w:p w14:paraId="052EE682" w14:textId="77777777" w:rsidR="00100D67" w:rsidRPr="00272009" w:rsidRDefault="00100D67" w:rsidP="00854308">
      <w:pPr>
        <w:rPr>
          <w:rFonts w:eastAsia="ＭＳ 明朝"/>
          <w:lang w:eastAsia="ja-JP"/>
        </w:rPr>
      </w:pPr>
      <w:r w:rsidRPr="00272009">
        <w:rPr>
          <w:rFonts w:eastAsia="ＭＳ 明朝"/>
          <w:lang w:eastAsia="ja-JP"/>
        </w:rPr>
        <w:t>We will estimate the potential of scaling by analyzing the concentration of minerals at the surface of RO membranes and solubility of them. The concentration at the surface is generally different from that of the feed water due to concentration gradient around the interface between a membrane and solution caused by selective transfer of water and solutes. This is called as concentration polarization.</w:t>
      </w:r>
    </w:p>
    <w:p w14:paraId="734DAB77" w14:textId="4D928D69" w:rsidR="00100D67" w:rsidRDefault="00100D67" w:rsidP="00854308">
      <w:pPr>
        <w:rPr>
          <w:rFonts w:eastAsia="ＭＳ 明朝"/>
          <w:lang w:eastAsia="ja-JP"/>
        </w:rPr>
      </w:pPr>
      <w:r w:rsidRPr="00272009">
        <w:rPr>
          <w:rFonts w:eastAsia="ＭＳ 明朝" w:hint="eastAsia"/>
          <w:lang w:eastAsia="ja-JP"/>
        </w:rPr>
        <w:t>T</w:t>
      </w:r>
      <w:r w:rsidRPr="00272009">
        <w:rPr>
          <w:rFonts w:eastAsia="ＭＳ 明朝"/>
          <w:lang w:eastAsia="ja-JP"/>
        </w:rPr>
        <w:t>he optimal amount of chemical dosing can be calculated by comparing the solubility and concentration at the surface of the membrane. The method to calculate the concentration polarization is described in this report.</w:t>
      </w:r>
    </w:p>
    <w:p w14:paraId="0A47DF9F" w14:textId="77777777" w:rsidR="005F3F84" w:rsidRPr="00272009" w:rsidRDefault="005F3F84" w:rsidP="005F3F84">
      <w:pPr>
        <w:rPr>
          <w:rFonts w:eastAsia="ＭＳ 明朝"/>
          <w:lang w:eastAsia="ja-JP"/>
        </w:rPr>
      </w:pPr>
    </w:p>
    <w:p w14:paraId="05B7F4D0" w14:textId="77777777" w:rsidR="00100D67" w:rsidRPr="00272009" w:rsidRDefault="00100D67" w:rsidP="00100D67">
      <w:pPr>
        <w:pStyle w:val="a4"/>
        <w:numPr>
          <w:ilvl w:val="0"/>
          <w:numId w:val="3"/>
        </w:numPr>
        <w:ind w:left="357" w:hanging="357"/>
        <w:rPr>
          <w:lang w:eastAsia="ja-JP"/>
        </w:rPr>
      </w:pPr>
      <w:r w:rsidRPr="00272009">
        <w:rPr>
          <w:rFonts w:eastAsia="ＭＳ 明朝"/>
          <w:lang w:eastAsia="ja-JP"/>
        </w:rPr>
        <w:t>Method to Calculate Concentration Polarization</w:t>
      </w:r>
    </w:p>
    <w:p w14:paraId="6C230811" w14:textId="3FBEC335" w:rsidR="008F2EE3" w:rsidRDefault="008F2EE3" w:rsidP="00854308">
      <w:pPr>
        <w:rPr>
          <w:rFonts w:eastAsia="ＭＳ 明朝"/>
          <w:lang w:eastAsia="ja-JP"/>
        </w:rPr>
      </w:pPr>
      <w:r>
        <w:rPr>
          <w:rFonts w:eastAsia="ＭＳ 明朝"/>
          <w:lang w:eastAsia="ja-JP"/>
        </w:rPr>
        <w:t>To derive c</w:t>
      </w:r>
      <w:r w:rsidRPr="00272009">
        <w:rPr>
          <w:rFonts w:eastAsia="ＭＳ 明朝"/>
          <w:lang w:eastAsia="ja-JP"/>
        </w:rPr>
        <w:t>oncentration polarization</w:t>
      </w:r>
      <w:r>
        <w:rPr>
          <w:rFonts w:eastAsia="ＭＳ 明朝"/>
          <w:lang w:eastAsia="ja-JP"/>
        </w:rPr>
        <w:t xml:space="preserve"> model, let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oMath>
      <w:r>
        <w:rPr>
          <w:rFonts w:eastAsia="ＭＳ 明朝"/>
          <w:lang w:eastAsia="ja-JP"/>
        </w:rPr>
        <w:t xml:space="preserve"> </w:t>
      </w:r>
      <w:r w:rsidR="00282657">
        <w:rPr>
          <w:rFonts w:eastAsia="ＭＳ 明朝"/>
          <w:lang w:eastAsia="ja-JP"/>
        </w:rPr>
        <w:t xml:space="preserve">be a </w:t>
      </w:r>
      <w:r>
        <w:rPr>
          <w:rFonts w:eastAsia="ＭＳ 明朝"/>
          <w:lang w:eastAsia="ja-JP"/>
        </w:rPr>
        <w:t xml:space="preserve">concentration of solute </w:t>
      </w:r>
      <m:oMath>
        <m:r>
          <w:rPr>
            <w:rFonts w:ascii="Cambria Math" w:eastAsia="ＭＳ 明朝" w:hAnsi="Cambria Math"/>
            <w:lang w:eastAsia="ja-JP"/>
          </w:rPr>
          <m:t>m</m:t>
        </m:r>
      </m:oMath>
      <w:r>
        <w:rPr>
          <w:rFonts w:eastAsia="ＭＳ 明朝"/>
          <w:lang w:eastAsia="ja-JP"/>
        </w:rPr>
        <w:t xml:space="preserve"> at each location and stage, and </w:t>
      </w:r>
      <w:r w:rsidRPr="00272009">
        <w:rPr>
          <w:rFonts w:eastAsia="ＭＳ 明朝"/>
          <w:lang w:eastAsia="ja-JP"/>
        </w:rPr>
        <w:t>subscripts “</w:t>
      </w:r>
      <m:oMath>
        <m:r>
          <w:rPr>
            <w:rFonts w:ascii="Cambria Math" w:eastAsia="ＭＳ 明朝" w:hAnsi="Cambria Math"/>
            <w:lang w:eastAsia="ja-JP"/>
          </w:rPr>
          <m:t>i,j,m</m:t>
        </m:r>
      </m:oMath>
      <w:r w:rsidRPr="00272009">
        <w:rPr>
          <w:rFonts w:eastAsia="ＭＳ 明朝"/>
          <w:lang w:eastAsia="ja-JP"/>
        </w:rPr>
        <w:t>” denotes RO stage number</w:t>
      </w:r>
      <w:r w:rsidR="00265EE3">
        <w:rPr>
          <w:rFonts w:eastAsia="ＭＳ 明朝"/>
          <w:lang w:eastAsia="ja-JP"/>
        </w:rPr>
        <w:t xml:space="preserve"> (1st, 2nd, 3rd stage)</w:t>
      </w:r>
      <w:r w:rsidRPr="00272009">
        <w:rPr>
          <w:rFonts w:eastAsia="ＭＳ 明朝"/>
          <w:lang w:eastAsia="ja-JP"/>
        </w:rPr>
        <w:t>, locations (feed, membrane surface, permeate</w:t>
      </w:r>
      <w:r>
        <w:rPr>
          <w:rFonts w:eastAsia="ＭＳ 明朝"/>
          <w:lang w:eastAsia="ja-JP"/>
        </w:rPr>
        <w:t xml:space="preserve">, </w:t>
      </w:r>
      <w:r w:rsidR="00265EE3">
        <w:rPr>
          <w:rFonts w:eastAsia="ＭＳ 明朝"/>
          <w:lang w:eastAsia="ja-JP"/>
        </w:rPr>
        <w:t xml:space="preserve">and </w:t>
      </w:r>
      <w:r>
        <w:rPr>
          <w:rFonts w:eastAsia="ＭＳ 明朝"/>
          <w:lang w:eastAsia="ja-JP"/>
        </w:rPr>
        <w:t>brine</w:t>
      </w:r>
      <w:r w:rsidRPr="00272009">
        <w:rPr>
          <w:rFonts w:eastAsia="ＭＳ 明朝"/>
          <w:lang w:eastAsia="ja-JP"/>
        </w:rPr>
        <w:t>)</w:t>
      </w:r>
      <w:r>
        <w:rPr>
          <w:rFonts w:eastAsia="ＭＳ 明朝"/>
          <w:lang w:eastAsia="ja-JP"/>
        </w:rPr>
        <w:t xml:space="preserve">, and </w:t>
      </w:r>
      <w:r w:rsidR="00265EE3">
        <w:rPr>
          <w:rFonts w:eastAsia="ＭＳ 明朝"/>
          <w:lang w:eastAsia="ja-JP"/>
        </w:rPr>
        <w:t>solute type</w:t>
      </w:r>
      <w:r>
        <w:rPr>
          <w:rFonts w:eastAsia="ＭＳ 明朝"/>
          <w:lang w:eastAsia="ja-JP"/>
        </w:rPr>
        <w:t xml:space="preserve">. </w:t>
      </w:r>
    </w:p>
    <w:p w14:paraId="08832C44" w14:textId="27FFD2A0" w:rsidR="00100D67" w:rsidRPr="00940E42" w:rsidRDefault="00514DB0" w:rsidP="00854308">
      <w:pPr>
        <w:rPr>
          <w:rFonts w:eastAsia="ＭＳ 明朝"/>
          <w:iCs/>
          <w:lang w:eastAsia="ja-JP"/>
        </w:rPr>
      </w:pPr>
      <w:r>
        <w:rPr>
          <w:rFonts w:eastAsia="ＭＳ 明朝"/>
          <w:lang w:eastAsia="ja-JP"/>
        </w:rPr>
        <w:t>Considered c</w:t>
      </w:r>
      <w:r w:rsidRPr="00272009">
        <w:rPr>
          <w:rFonts w:eastAsia="ＭＳ 明朝"/>
          <w:lang w:eastAsia="ja-JP"/>
        </w:rPr>
        <w:t>oncentration polarization</w:t>
      </w:r>
      <w:r>
        <w:rPr>
          <w:rFonts w:eastAsia="ＭＳ 明朝"/>
          <w:lang w:eastAsia="ja-JP"/>
        </w:rPr>
        <w:t>,</w:t>
      </w:r>
      <w:r w:rsidRPr="00272009">
        <w:rPr>
          <w:rFonts w:eastAsia="ＭＳ 明朝" w:hint="eastAsia"/>
          <w:lang w:eastAsia="ja-JP"/>
        </w:rPr>
        <w:t xml:space="preserve"> </w:t>
      </w:r>
      <w:r>
        <w:rPr>
          <w:rFonts w:eastAsia="ＭＳ 明朝"/>
          <w:lang w:eastAsia="ja-JP"/>
        </w:rPr>
        <w:t>t</w:t>
      </w:r>
      <w:r w:rsidR="00100D67" w:rsidRPr="00272009">
        <w:rPr>
          <w:rFonts w:eastAsia="ＭＳ 明朝"/>
          <w:lang w:eastAsia="ja-JP"/>
        </w:rPr>
        <w:t>he concentration</w:t>
      </w:r>
      <w:r w:rsidR="008F2EE3">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memb</m:t>
            </m:r>
            <m:r>
              <w:rPr>
                <w:rFonts w:ascii="Cambria Math" w:eastAsia="ＭＳ 明朝" w:hAnsi="Cambria Math"/>
                <w:lang w:eastAsia="ja-JP"/>
              </w:rPr>
              <m:t>,m</m:t>
            </m:r>
          </m:sub>
        </m:sSub>
      </m:oMath>
      <w:r w:rsidR="00100D67" w:rsidRPr="00272009">
        <w:rPr>
          <w:rFonts w:eastAsia="ＭＳ 明朝"/>
          <w:lang w:eastAsia="ja-JP"/>
        </w:rPr>
        <w:t xml:space="preserve"> at the membrane surface is calculated by </w:t>
      </w:r>
      <w:r w:rsidR="00010B5C">
        <w:rPr>
          <w:rFonts w:eastAsia="ＭＳ 明朝"/>
          <w:lang w:eastAsia="ja-JP"/>
        </w:rPr>
        <w:t>the following e</w:t>
      </w:r>
      <w:r w:rsidR="00100D67" w:rsidRPr="00272009">
        <w:rPr>
          <w:rFonts w:eastAsia="ＭＳ 明朝"/>
          <w:lang w:eastAsia="ja-JP"/>
        </w:rPr>
        <w:t>quation</w:t>
      </w:r>
      <w:r w:rsidR="00010B5C">
        <w:rPr>
          <w:rFonts w:eastAsia="ＭＳ 明朝"/>
          <w:lang w:eastAsia="ja-JP"/>
        </w:rPr>
        <w:t>s</w:t>
      </w:r>
      <w:r w:rsidR="00100D67" w:rsidRPr="00272009">
        <w:rPr>
          <w:rFonts w:eastAsia="ＭＳ 明朝"/>
          <w:lang w:eastAsia="ja-JP"/>
        </w:rPr>
        <w:t>.</w:t>
      </w:r>
      <w:r w:rsidR="00100D67" w:rsidRPr="00272009" w:rsidDel="004A10C7">
        <w:rPr>
          <w:rFonts w:eastAsia="ＭＳ 明朝"/>
          <w:lang w:eastAsia="ja-JP"/>
        </w:rPr>
        <w:t xml:space="preserve"> </w:t>
      </w:r>
      <w:r w:rsidR="00100D67"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memb</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iCs/>
                      <w:lang w:eastAsia="ja-JP"/>
                    </w:rPr>
                  </m:ctrlPr>
                </m:dPr>
                <m:e>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brine</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m:t>
                      </m:r>
                    </m:sub>
                  </m:sSub>
                </m:e>
              </m:d>
              <m:r>
                <w:rPr>
                  <w:rFonts w:ascii="Cambria Math" w:eastAsia="ＭＳ 明朝" w:hAnsi="Cambria Math"/>
                  <w:lang w:eastAsia="ja-JP"/>
                </w:rPr>
                <m:t>×</m:t>
              </m:r>
              <m:sSup>
                <m:sSupPr>
                  <m:ctrlPr>
                    <w:rPr>
                      <w:rFonts w:ascii="Cambria Math" w:eastAsia="ＭＳ 明朝" w:hAnsi="Cambria Math"/>
                      <w:i/>
                      <w:iCs/>
                      <w:lang w:eastAsia="ja-JP"/>
                    </w:rPr>
                  </m:ctrlPr>
                </m:sSupPr>
                <m:e>
                  <m:r>
                    <w:rPr>
                      <w:rFonts w:ascii="Cambria Math" w:eastAsia="ＭＳ 明朝" w:hAnsi="Cambria Math"/>
                      <w:lang w:eastAsia="ja-JP"/>
                    </w:rPr>
                    <m:t>e</m:t>
                  </m:r>
                </m:e>
                <m:sup>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num>
                    <m:den>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den>
                  </m:f>
                </m:sup>
              </m:sSup>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C</m:t>
                  </m:r>
                </m:e>
                <m:sub>
                  <m:r>
                    <w:rPr>
                      <w:rFonts w:ascii="Cambria Math" w:eastAsia="ＭＳ 明朝" w:hAnsi="Cambria Math"/>
                      <w:lang w:eastAsia="ja-JP"/>
                    </w:rPr>
                    <m:t>i,</m:t>
                  </m:r>
                  <m:r>
                    <m:rPr>
                      <m:sty m:val="p"/>
                    </m:rPr>
                    <w:rPr>
                      <w:rFonts w:ascii="Cambria Math" w:eastAsia="ＭＳ 明朝" w:hAnsi="Cambria Math"/>
                      <w:lang w:eastAsia="ja-JP"/>
                    </w:rPr>
                    <m:t>perm</m:t>
                  </m:r>
                  <m:r>
                    <w:rPr>
                      <w:rFonts w:ascii="Cambria Math" w:eastAsia="ＭＳ 明朝" w:hAnsi="Cambria Math"/>
                      <w:lang w:eastAsia="ja-JP"/>
                    </w:rPr>
                    <m:t>,m</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1.8</m:t>
                  </m:r>
                </m:e>
              </m:d>
              <m:ctrlPr>
                <w:rPr>
                  <w:rFonts w:ascii="Cambria Math" w:eastAsia="ＭＳ 明朝" w:hAnsi="Cambria Math"/>
                  <w:i/>
                  <w:iCs/>
                  <w:lang w:eastAsia="ja-JP"/>
                </w:rPr>
              </m:ctrlPr>
            </m:e>
          </m:eqArr>
        </m:oMath>
      </m:oMathPara>
    </w:p>
    <w:p w14:paraId="718FCC1F" w14:textId="520F8577" w:rsidR="00901108" w:rsidRPr="00265EE3" w:rsidRDefault="00901108" w:rsidP="00D55EA4">
      <w:pPr>
        <w:widowControl w:val="0"/>
        <w:snapToGrid/>
        <w:spacing w:after="0"/>
        <w:jc w:val="both"/>
        <w:rPr>
          <w:rFonts w:eastAsia="ＭＳ 明朝"/>
          <w:lang w:eastAsia="ja-JP"/>
        </w:rPr>
      </w:pPr>
      <w:r>
        <w:rPr>
          <w:rFonts w:eastAsia="ＭＳ 明朝" w:hint="eastAsia"/>
          <w:lang w:eastAsia="ja-JP"/>
        </w:rPr>
        <w:t>,</w:t>
      </w:r>
      <w:r>
        <w:rPr>
          <w:rFonts w:eastAsia="ＭＳ 明朝"/>
          <w:lang w:eastAsia="ja-JP"/>
        </w:rPr>
        <w:t xml:space="preserve"> where</w:t>
      </w:r>
      <w:r w:rsidR="00DB3008">
        <w:rPr>
          <w:rFonts w:eastAsia="ＭＳ 明朝"/>
          <w:lang w:eastAsia="ja-JP"/>
        </w:rPr>
        <w:t xml:space="preserve">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oMath>
      <w:r w:rsidR="00DB3008">
        <w:rPr>
          <w:rFonts w:eastAsia="ＭＳ 明朝" w:hint="eastAsia"/>
          <w:lang w:eastAsia="ja-JP"/>
        </w:rPr>
        <w:t xml:space="preserve"> </w:t>
      </w:r>
      <w:r w:rsidR="00265EE3">
        <w:rPr>
          <w:rFonts w:eastAsia="ＭＳ 明朝"/>
          <w:lang w:eastAsia="ja-JP"/>
        </w:rPr>
        <w:t>denotes</w:t>
      </w:r>
      <w:r w:rsidR="00DB3008">
        <w:rPr>
          <w:rFonts w:eastAsia="ＭＳ 明朝"/>
          <w:lang w:eastAsia="ja-JP"/>
        </w:rPr>
        <w:t xml:space="preserve"> the </w:t>
      </w:r>
      <w:r w:rsidR="00217E99">
        <w:rPr>
          <w:rFonts w:eastAsia="ＭＳ 明朝"/>
          <w:lang w:eastAsia="ja-JP"/>
        </w:rPr>
        <w:t xml:space="preserve">permeate </w:t>
      </w:r>
      <w:r w:rsidR="00DB3008">
        <w:rPr>
          <w:rFonts w:eastAsia="ＭＳ 明朝"/>
          <w:lang w:eastAsia="ja-JP"/>
        </w:rPr>
        <w:t>flux of solvent</w:t>
      </w:r>
      <w:r w:rsidR="00265EE3">
        <w:rPr>
          <w:rFonts w:eastAsia="ＭＳ 明朝"/>
          <w:lang w:eastAsia="ja-JP"/>
        </w:rPr>
        <w:t xml:space="preserve"> and</w:t>
      </w:r>
      <w:r w:rsidR="00265EE3" w:rsidRPr="00265EE3">
        <w:rPr>
          <w:rFonts w:ascii="Cambria Math" w:eastAsia="ＭＳ 明朝" w:hAnsi="Cambria Math"/>
          <w:i/>
          <w:iCs/>
          <w:lang w:eastAsia="ja-JP"/>
        </w:rPr>
        <w:t xml:space="preserve">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oMath>
      <w:r w:rsidR="00265EE3">
        <w:rPr>
          <w:rFonts w:eastAsia="ＭＳ 明朝"/>
          <w:iCs/>
          <w:lang w:eastAsia="ja-JP"/>
        </w:rPr>
        <w:t xml:space="preserve"> denotes the </w:t>
      </w:r>
      <w:r w:rsidR="00265EE3">
        <w:rPr>
          <w:rFonts w:eastAsia="ＭＳ 明朝"/>
          <w:lang w:eastAsia="ja-JP"/>
        </w:rPr>
        <w:t>m</w:t>
      </w:r>
      <w:r w:rsidR="00265EE3" w:rsidRPr="00272009">
        <w:rPr>
          <w:rFonts w:eastAsia="ＭＳ 明朝"/>
          <w:lang w:eastAsia="ja-JP"/>
        </w:rPr>
        <w:t>ass transfer coefficients</w:t>
      </w:r>
      <w:r w:rsidR="00265EE3">
        <w:rPr>
          <w:rFonts w:eastAsia="ＭＳ 明朝"/>
          <w:lang w:eastAsia="ja-JP"/>
        </w:rPr>
        <w:t xml:space="preserve">.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oMath>
      <w:r w:rsidR="00265EE3">
        <w:rPr>
          <w:rFonts w:eastAsia="ＭＳ 明朝" w:hint="eastAsia"/>
          <w:iCs/>
          <w:lang w:eastAsia="ja-JP"/>
        </w:rPr>
        <w:t xml:space="preserve"> </w:t>
      </w:r>
      <w:r w:rsidR="00265EE3">
        <w:rPr>
          <w:rFonts w:eastAsia="ＭＳ 明朝"/>
          <w:iCs/>
          <w:lang w:eastAsia="ja-JP"/>
        </w:rPr>
        <w:t xml:space="preserve">depends on the </w:t>
      </w:r>
      <w:r w:rsidR="00265EE3">
        <w:rPr>
          <w:rFonts w:eastAsia="ＭＳ 明朝"/>
          <w:lang w:eastAsia="ja-JP"/>
        </w:rPr>
        <w:t xml:space="preserve">permeate fluxes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oMath>
      <w:r w:rsidR="00265EE3">
        <w:rPr>
          <w:rFonts w:eastAsia="ＭＳ 明朝"/>
          <w:lang w:eastAsia="ja-JP"/>
        </w:rPr>
        <w:t xml:space="preserve">, where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oMath>
      <w:r w:rsidR="00265EE3">
        <w:rPr>
          <w:rFonts w:eastAsia="ＭＳ 明朝" w:hint="eastAsia"/>
          <w:lang w:eastAsia="ja-JP"/>
        </w:rPr>
        <w:t xml:space="preserve"> </w:t>
      </w:r>
      <w:r w:rsidR="00265EE3">
        <w:rPr>
          <w:rFonts w:eastAsia="ＭＳ 明朝"/>
          <w:lang w:eastAsia="ja-JP"/>
        </w:rPr>
        <w:t xml:space="preserve">denotes permeate flux of solute </w:t>
      </w:r>
      <m:oMath>
        <m:r>
          <w:rPr>
            <w:rFonts w:ascii="Cambria Math" w:eastAsia="ＭＳ 明朝" w:hAnsi="Cambria Math"/>
            <w:lang w:eastAsia="ja-JP"/>
          </w:rPr>
          <m:t>m</m:t>
        </m:r>
      </m:oMath>
      <w:r w:rsidR="00265EE3">
        <w:rPr>
          <w:rFonts w:eastAsia="ＭＳ 明朝" w:hint="eastAsia"/>
          <w:lang w:eastAsia="ja-JP"/>
        </w:rPr>
        <w:t xml:space="preserve">. </w:t>
      </w:r>
    </w:p>
    <w:p w14:paraId="234A7618" w14:textId="2E7314BA" w:rsidR="00901108" w:rsidRPr="00E33450" w:rsidRDefault="00E33450" w:rsidP="005F3F84">
      <w:pPr>
        <w:ind w:firstLineChars="100" w:firstLine="240"/>
        <w:rPr>
          <w:rFonts w:eastAsia="ＭＳ 明朝"/>
          <w:lang w:eastAsia="ja-JP"/>
        </w:rPr>
      </w:pPr>
      <w:r>
        <w:rPr>
          <w:rFonts w:eastAsia="ＭＳ 明朝"/>
          <w:lang w:eastAsia="ja-JP"/>
        </w:rPr>
        <w:t>T</w:t>
      </w:r>
      <w:r w:rsidRPr="00E33450">
        <w:rPr>
          <w:rFonts w:eastAsia="ＭＳ 明朝"/>
          <w:lang w:eastAsia="ja-JP"/>
        </w:rPr>
        <w:t>he concentration at unmeasured points is calculated by the following equation:</w:t>
      </w:r>
    </w:p>
    <w:p w14:paraId="0915BAC5" w14:textId="5E1034D9" w:rsidR="00DE1D36" w:rsidRPr="003F1BFB" w:rsidRDefault="006321AF" w:rsidP="00DE1D36">
      <w:pPr>
        <w:pStyle w:val="a4"/>
        <w:ind w:left="340"/>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j</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Xact</m:t>
                  </m:r>
                </m:e>
                <m:sub>
                  <m:r>
                    <m:rPr>
                      <m:sty m:val="p"/>
                    </m:rPr>
                    <w:rPr>
                      <w:rFonts w:ascii="Cambria Math" w:eastAsia="ＭＳ 明朝" w:hAnsi="Cambria Math"/>
                      <w:lang w:eastAsia="ja-JP"/>
                    </w:rPr>
                    <m:t>feed</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f>
                <m:fPr>
                  <m:ctrlPr>
                    <w:rPr>
                      <w:rFonts w:ascii="Cambria Math" w:eastAsia="ＭＳ 明朝" w:hAnsi="Cambria Math"/>
                      <w:i/>
                      <w:lang w:eastAsia="ja-JP"/>
                    </w:rPr>
                  </m:ctrlPr>
                </m:fPr>
                <m:num>
                  <m:r>
                    <w:rPr>
                      <w:rFonts w:ascii="Cambria Math" w:eastAsia="ＭＳ 明朝" w:hAnsi="Cambria Math"/>
                      <w:lang w:eastAsia="ja-JP"/>
                    </w:rPr>
                    <m:t xml:space="preserve"> </m:t>
                  </m:r>
                  <m:r>
                    <w:rPr>
                      <w:rFonts w:ascii="Cambria Math" w:eastAsia="ＭＳ 明朝" w:hAnsi="Cambria Math"/>
                      <w:lang w:eastAsia="ja-JP"/>
                    </w:rPr>
                    <m:t>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j</m:t>
                      </m:r>
                    </m:sub>
                  </m:sSub>
                </m:num>
                <m:den>
                  <m:r>
                    <w:rPr>
                      <w:rFonts w:ascii="Cambria Math" w:eastAsia="ＭＳ 明朝" w:hAnsi="Cambria Math"/>
                      <w:lang w:eastAsia="ja-JP"/>
                    </w:rPr>
                    <m:t>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1,</m:t>
                      </m:r>
                      <m:r>
                        <m:rPr>
                          <m:sty m:val="p"/>
                        </m:rPr>
                        <w:rPr>
                          <w:rFonts w:ascii="Cambria Math" w:eastAsia="ＭＳ 明朝" w:hAnsi="Cambria Math"/>
                          <w:lang w:eastAsia="ja-JP"/>
                        </w:rPr>
                        <m:t>feed</m:t>
                      </m:r>
                    </m:sub>
                  </m:sSub>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1.9</m:t>
                  </m:r>
                </m:e>
              </m:d>
            </m:e>
          </m:eqArr>
        </m:oMath>
      </m:oMathPara>
    </w:p>
    <w:p w14:paraId="44BF8460" w14:textId="2603C813" w:rsidR="005F3F84" w:rsidRDefault="003F1BFB" w:rsidP="005F3F84">
      <w:pPr>
        <w:rPr>
          <w:rFonts w:eastAsia="游明朝"/>
          <w:lang w:eastAsia="ja-JP"/>
        </w:rPr>
      </w:pPr>
      <w:r>
        <w:rPr>
          <w:rFonts w:eastAsia="ＭＳ 明朝" w:hint="eastAsia"/>
          <w:lang w:eastAsia="ja-JP"/>
        </w:rPr>
        <w:t>,</w:t>
      </w:r>
      <w:r>
        <w:rPr>
          <w:rFonts w:eastAsia="ＭＳ 明朝"/>
          <w:lang w:eastAsia="ja-JP"/>
        </w:rPr>
        <w:t xml:space="preserve"> where</w:t>
      </w:r>
      <w:r w:rsidR="000B7366">
        <w:rPr>
          <w:rFonts w:eastAsia="ＭＳ 明朝"/>
          <w:lang w:eastAsia="ja-JP"/>
        </w:rPr>
        <w:t xml:space="preserve"> </w:t>
      </w:r>
      <m:oMath>
        <m:r>
          <w:rPr>
            <w:rFonts w:ascii="Cambria Math" w:eastAsia="ＭＳ 明朝" w:hAnsi="Cambria Math"/>
            <w:lang w:eastAsia="ja-JP"/>
          </w:rPr>
          <m:t>E</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t>
            </m:r>
          </m:sub>
        </m:sSub>
      </m:oMath>
      <w:r w:rsidR="000B7366">
        <w:rPr>
          <w:rFonts w:eastAsia="ＭＳ 明朝" w:hint="eastAsia"/>
          <w:lang w:eastAsia="ja-JP"/>
        </w:rPr>
        <w:t xml:space="preserve"> </w:t>
      </w:r>
      <w:r w:rsidR="000B7366">
        <w:rPr>
          <w:rFonts w:eastAsia="ＭＳ 明朝"/>
          <w:lang w:eastAsia="ja-JP"/>
        </w:rPr>
        <w:t xml:space="preserve">denotes electric conductivity at </w:t>
      </w:r>
      <m:oMath>
        <m:r>
          <w:rPr>
            <w:rFonts w:ascii="Cambria Math" w:eastAsia="ＭＳ 明朝" w:hAnsi="Cambria Math"/>
            <w:lang w:eastAsia="ja-JP"/>
          </w:rPr>
          <m:t>i</m:t>
        </m:r>
      </m:oMath>
      <w:r w:rsidR="000B7366">
        <w:rPr>
          <w:rFonts w:eastAsia="ＭＳ 明朝"/>
          <w:lang w:eastAsia="ja-JP"/>
        </w:rPr>
        <w:t>-th stage and location</w:t>
      </w:r>
      <w:r w:rsidR="005F3F84" w:rsidRPr="005F3F84">
        <w:rPr>
          <w:rFonts w:ascii="Cambria Math" w:eastAsia="ＭＳ 明朝" w:hAnsi="Cambria Math"/>
          <w:i/>
          <w:lang w:eastAsia="ja-JP"/>
        </w:rPr>
        <w:t xml:space="preserve"> </w:t>
      </w:r>
      <m:oMath>
        <m:r>
          <w:rPr>
            <w:rFonts w:ascii="Cambria Math" w:eastAsia="ＭＳ 明朝" w:hAnsi="Cambria Math"/>
            <w:lang w:eastAsia="ja-JP"/>
          </w:rPr>
          <m:t>j</m:t>
        </m:r>
      </m:oMath>
      <w:r w:rsidR="005F3F84">
        <w:rPr>
          <w:rFonts w:eastAsia="ＭＳ 明朝"/>
          <w:lang w:eastAsia="ja-JP"/>
        </w:rPr>
        <w:t xml:space="preserve">, </w:t>
      </w:r>
      <w:r w:rsidR="00F34173">
        <w:rPr>
          <w:rFonts w:eastAsia="ＭＳ 明朝"/>
          <w:lang w:eastAsia="ja-JP"/>
        </w:rPr>
        <w:t>and</w:t>
      </w:r>
      <w:r w:rsidR="000F21DC">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Xact</m:t>
            </m:r>
          </m:e>
          <m:sub>
            <m:r>
              <m:rPr>
                <m:sty m:val="p"/>
              </m:rPr>
              <w:rPr>
                <w:rFonts w:ascii="Cambria Math" w:eastAsia="ＭＳ 明朝" w:hAnsi="Cambria Math"/>
                <w:lang w:eastAsia="ja-JP"/>
              </w:rPr>
              <m:t>feed</m:t>
            </m:r>
            <m:r>
              <w:rPr>
                <w:rFonts w:ascii="Cambria Math" w:eastAsia="ＭＳ 明朝" w:hAnsi="Cambria Math"/>
                <w:lang w:eastAsia="ja-JP"/>
              </w:rPr>
              <m:t>,m</m:t>
            </m:r>
          </m:sub>
        </m:sSub>
      </m:oMath>
      <w:r w:rsidR="00F34173">
        <w:rPr>
          <w:rFonts w:eastAsia="ＭＳ 明朝"/>
          <w:lang w:eastAsia="ja-JP"/>
        </w:rPr>
        <w:t xml:space="preserve"> </w:t>
      </w:r>
      <w:r w:rsidR="000F21DC">
        <w:rPr>
          <w:rFonts w:eastAsia="ＭＳ 明朝"/>
          <w:lang w:eastAsia="ja-JP"/>
        </w:rPr>
        <w:t>denotes</w:t>
      </w:r>
      <w:r>
        <w:rPr>
          <w:rFonts w:eastAsia="ＭＳ 明朝"/>
          <w:lang w:eastAsia="ja-JP"/>
        </w:rPr>
        <w:t xml:space="preserve"> </w:t>
      </w:r>
      <w:r w:rsidR="0033307E">
        <w:rPr>
          <w:rFonts w:eastAsia="ＭＳ 明朝"/>
          <w:lang w:eastAsia="ja-JP"/>
        </w:rPr>
        <w:t>solutes data</w:t>
      </w:r>
      <w:r w:rsidR="0033307E" w:rsidRPr="0033307E">
        <w:rPr>
          <w:rFonts w:eastAsia="ＭＳ 明朝"/>
          <w:lang w:eastAsia="ja-JP"/>
        </w:rPr>
        <w:t xml:space="preserve"> </w:t>
      </w:r>
      <w:r w:rsidR="0033307E" w:rsidRPr="00272009">
        <w:rPr>
          <w:rFonts w:eastAsia="ＭＳ 明朝"/>
          <w:lang w:eastAsia="ja-JP"/>
        </w:rPr>
        <w:t>measured</w:t>
      </w:r>
      <w:r w:rsidR="0033307E">
        <w:rPr>
          <w:rFonts w:eastAsia="ＭＳ 明朝"/>
          <w:lang w:eastAsia="ja-JP"/>
        </w:rPr>
        <w:t xml:space="preserve"> </w:t>
      </w:r>
      <w:r w:rsidR="0033307E" w:rsidRPr="00272009">
        <w:rPr>
          <w:rFonts w:eastAsia="ＭＳ 明朝"/>
          <w:lang w:eastAsia="ja-JP"/>
        </w:rPr>
        <w:t>by Xact</w:t>
      </w:r>
      <w:r w:rsidR="0033307E">
        <w:rPr>
          <w:rFonts w:eastAsia="ＭＳ 明朝"/>
          <w:lang w:eastAsia="ja-JP"/>
        </w:rPr>
        <w:t xml:space="preserve"> at </w:t>
      </w:r>
      <w:r w:rsidR="00D24287">
        <w:rPr>
          <w:rFonts w:eastAsia="ＭＳ 明朝"/>
          <w:lang w:eastAsia="ja-JP"/>
        </w:rPr>
        <w:t>feed to the</w:t>
      </w:r>
      <w:r w:rsidR="0033307E">
        <w:rPr>
          <w:rFonts w:eastAsia="ＭＳ 明朝"/>
          <w:lang w:eastAsia="ja-JP"/>
        </w:rPr>
        <w:t xml:space="preserve"> 1st stage.</w:t>
      </w:r>
      <w:r w:rsidR="0033307E" w:rsidRPr="00272009">
        <w:rPr>
          <w:rFonts w:eastAsia="ＭＳ 明朝"/>
          <w:lang w:eastAsia="ja-JP"/>
        </w:rPr>
        <w:t xml:space="preserve"> </w:t>
      </w:r>
      <w:r w:rsidR="00D24287">
        <w:rPr>
          <w:rFonts w:eastAsia="ＭＳ 明朝"/>
          <w:lang w:eastAsia="ja-JP"/>
        </w:rPr>
        <w:t>Th</w:t>
      </w:r>
      <w:r w:rsidR="009E082D" w:rsidRPr="00272009">
        <w:rPr>
          <w:rFonts w:eastAsia="ＭＳ 明朝"/>
          <w:lang w:eastAsia="ja-JP"/>
        </w:rPr>
        <w:t>e concentration of the feed to the 1</w:t>
      </w:r>
      <w:r w:rsidR="009E082D" w:rsidRPr="00272009">
        <w:rPr>
          <w:rFonts w:eastAsia="ＭＳ 明朝"/>
          <w:vertAlign w:val="superscript"/>
          <w:lang w:eastAsia="ja-JP"/>
        </w:rPr>
        <w:t>st</w:t>
      </w:r>
      <w:r w:rsidR="009E082D" w:rsidRPr="00272009">
        <w:rPr>
          <w:rFonts w:eastAsia="ＭＳ 明朝"/>
          <w:lang w:eastAsia="ja-JP"/>
        </w:rPr>
        <w:t xml:space="preserve"> stage and those of the permeate from all stages are measured by Xact.</w:t>
      </w:r>
      <w:r w:rsidR="005F3F84">
        <w:rPr>
          <w:rFonts w:eastAsia="ＭＳ 明朝" w:hint="eastAsia"/>
          <w:lang w:eastAsia="ja-JP"/>
        </w:rPr>
        <w:t xml:space="preserve"> </w:t>
      </w:r>
      <w:r w:rsidR="00F34173" w:rsidRPr="00F34173">
        <w:rPr>
          <w:rFonts w:eastAsia="ＭＳ 明朝" w:hint="eastAsia"/>
          <w:lang w:eastAsia="ja-JP"/>
        </w:rPr>
        <w:t>T</w:t>
      </w:r>
      <w:r w:rsidR="00F34173" w:rsidRPr="00F34173">
        <w:rPr>
          <w:rFonts w:eastAsia="ＭＳ 明朝"/>
          <w:lang w:eastAsia="ja-JP"/>
        </w:rPr>
        <w:t xml:space="preserve">he electric conductivities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brine</m:t>
            </m:r>
          </m:sub>
        </m:sSub>
      </m:oMath>
      <w:r w:rsidR="00F34173" w:rsidRPr="00F34173">
        <w:rPr>
          <w:rFonts w:eastAsia="ＭＳ 明朝"/>
          <w:lang w:eastAsia="ja-JP"/>
        </w:rPr>
        <w:t xml:space="preserve"> at unmeasured points are calculated by Figure 1.</w:t>
      </w:r>
      <w:r w:rsidR="00F57674">
        <w:rPr>
          <w:rFonts w:eastAsia="ＭＳ 明朝"/>
          <w:lang w:eastAsia="ja-JP"/>
        </w:rPr>
        <w:t>8</w:t>
      </w:r>
      <w:r w:rsidR="005F3F84">
        <w:rPr>
          <w:rFonts w:eastAsia="ＭＳ 明朝"/>
          <w:lang w:eastAsia="ja-JP"/>
        </w:rPr>
        <w:t>.</w:t>
      </w:r>
      <w:r w:rsidR="00F34173" w:rsidRPr="00F34173">
        <w:rPr>
          <w:rFonts w:eastAsia="ＭＳ 明朝"/>
          <w:lang w:eastAsia="ja-JP"/>
        </w:rPr>
        <w:t xml:space="preserve"> </w:t>
      </w:r>
      <w:r w:rsidR="005F3F84">
        <w:rPr>
          <w:rFonts w:eastAsia="ＭＳ 明朝" w:hint="eastAsia"/>
          <w:lang w:eastAsia="ja-JP"/>
        </w:rPr>
        <w:t xml:space="preserve"> </w:t>
      </w:r>
      <w:r w:rsidR="005F3F84">
        <w:rPr>
          <w:rFonts w:eastAsia="ＭＳ 明朝"/>
          <w:lang w:eastAsia="ja-JP"/>
        </w:rPr>
        <w:t xml:space="preserve">A </w:t>
      </w:r>
      <w:r w:rsidR="005F3F84" w:rsidRPr="002E697D">
        <w:rPr>
          <w:rFonts w:eastAsia="ＭＳ 明朝"/>
          <w:lang w:eastAsia="ja-JP"/>
        </w:rPr>
        <w:t>detailed derivation of</w:t>
      </w:r>
      <w:r w:rsidR="005F3F84">
        <w:rPr>
          <w:rFonts w:eastAsia="游明朝"/>
          <w:bCs/>
          <w:lang w:eastAsia="ja-JP"/>
        </w:rPr>
        <w:t xml:space="preserve"> </w:t>
      </w:r>
      <w:r w:rsidR="005F3F84">
        <w:rPr>
          <w:rFonts w:eastAsia="ＭＳ 明朝"/>
          <w:lang w:eastAsia="ja-JP"/>
        </w:rPr>
        <w:t>c</w:t>
      </w:r>
      <w:r w:rsidR="005F3F84" w:rsidRPr="00272009">
        <w:rPr>
          <w:rFonts w:eastAsia="ＭＳ 明朝"/>
          <w:lang w:eastAsia="ja-JP"/>
        </w:rPr>
        <w:t>oncentration polarization</w:t>
      </w:r>
      <w:r w:rsidR="005F3F84" w:rsidRPr="008D07AF">
        <w:rPr>
          <w:rFonts w:eastAsia="游明朝"/>
          <w:bCs/>
          <w:lang w:eastAsia="ja-JP"/>
        </w:rPr>
        <w:t xml:space="preserve"> </w:t>
      </w:r>
      <w:r w:rsidR="005F3F84">
        <w:rPr>
          <w:rFonts w:eastAsia="游明朝"/>
          <w:lang w:eastAsia="ja-JP"/>
        </w:rPr>
        <w:t>is provided as “</w:t>
      </w:r>
      <w:r w:rsidR="005F3F84" w:rsidRPr="008D07AF">
        <w:rPr>
          <w:rFonts w:eastAsia="游明朝"/>
          <w:lang w:eastAsia="ja-JP"/>
        </w:rPr>
        <w:t>Additional Materials A</w:t>
      </w:r>
      <w:r w:rsidR="005F3F84">
        <w:rPr>
          <w:rFonts w:eastAsia="游明朝"/>
          <w:lang w:eastAsia="ja-JP"/>
        </w:rPr>
        <w:t>3” at the end of this report</w:t>
      </w:r>
      <w:r w:rsidR="005F3F84" w:rsidRPr="008D07AF">
        <w:rPr>
          <w:rFonts w:eastAsia="游明朝"/>
          <w:lang w:eastAsia="ja-JP"/>
        </w:rPr>
        <w:t>.</w:t>
      </w:r>
    </w:p>
    <w:p w14:paraId="148C1DC4" w14:textId="5F0CD8D9" w:rsidR="006949A9" w:rsidRDefault="006949A9" w:rsidP="00100D67">
      <w:pPr>
        <w:rPr>
          <w:rFonts w:eastAsia="ＭＳ 明朝"/>
          <w:iCs/>
          <w:lang w:eastAsia="ja-JP"/>
        </w:rPr>
      </w:pPr>
    </w:p>
    <w:p w14:paraId="0AE7D421" w14:textId="7AC19A8D" w:rsidR="0021784E" w:rsidRDefault="0021784E" w:rsidP="00100D67">
      <w:pPr>
        <w:rPr>
          <w:rFonts w:eastAsia="ＭＳ 明朝"/>
          <w:iCs/>
          <w:lang w:eastAsia="ja-JP"/>
        </w:rPr>
      </w:pPr>
    </w:p>
    <w:p w14:paraId="705305A3" w14:textId="3C0C2624" w:rsidR="0021784E" w:rsidRDefault="0021784E" w:rsidP="00100D67">
      <w:pPr>
        <w:rPr>
          <w:rFonts w:eastAsia="ＭＳ 明朝"/>
          <w:iCs/>
          <w:lang w:eastAsia="ja-JP"/>
        </w:rPr>
      </w:pPr>
    </w:p>
    <w:p w14:paraId="39200A85" w14:textId="1D40692F" w:rsidR="0021784E" w:rsidRDefault="0021784E" w:rsidP="00100D67">
      <w:pPr>
        <w:rPr>
          <w:rFonts w:eastAsia="ＭＳ 明朝"/>
          <w:iCs/>
          <w:lang w:eastAsia="ja-JP"/>
        </w:rPr>
      </w:pPr>
    </w:p>
    <w:p w14:paraId="4B0FF3E2" w14:textId="77777777" w:rsidR="0021784E" w:rsidRPr="00272009" w:rsidRDefault="0021784E" w:rsidP="00100D67">
      <w:pPr>
        <w:rPr>
          <w:rFonts w:eastAsia="ＭＳ 明朝"/>
          <w:iCs/>
          <w:lang w:eastAsia="ja-JP"/>
        </w:rPr>
      </w:pPr>
    </w:p>
    <w:p w14:paraId="2B45D4D4" w14:textId="55286EEB" w:rsidR="00100D67" w:rsidRPr="00272009" w:rsidRDefault="00100D67" w:rsidP="00100D67">
      <w:pPr>
        <w:pStyle w:val="a4"/>
        <w:numPr>
          <w:ilvl w:val="0"/>
          <w:numId w:val="3"/>
        </w:numPr>
        <w:ind w:left="357" w:hanging="357"/>
        <w:rPr>
          <w:lang w:eastAsia="ja-JP"/>
        </w:rPr>
      </w:pPr>
      <w:r w:rsidRPr="00272009">
        <w:rPr>
          <w:rFonts w:eastAsia="ＭＳ 明朝" w:hint="eastAsia"/>
          <w:lang w:eastAsia="ja-JP"/>
        </w:rPr>
        <w:t>R</w:t>
      </w:r>
      <w:r w:rsidRPr="00272009">
        <w:rPr>
          <w:rFonts w:eastAsia="ＭＳ 明朝"/>
          <w:lang w:eastAsia="ja-JP"/>
        </w:rPr>
        <w:t>esults</w:t>
      </w:r>
    </w:p>
    <w:p w14:paraId="310299FA" w14:textId="49E6C55E" w:rsidR="00100D67" w:rsidRPr="00272009" w:rsidRDefault="0021784E" w:rsidP="00A86E22">
      <w:pPr>
        <w:rPr>
          <w:rFonts w:eastAsia="ＭＳ 明朝"/>
          <w:lang w:eastAsia="ja-JP"/>
        </w:rPr>
      </w:pPr>
      <w:r w:rsidRPr="00272009">
        <w:rPr>
          <w:noProof/>
        </w:rPr>
        <mc:AlternateContent>
          <mc:Choice Requires="wps">
            <w:drawing>
              <wp:anchor distT="45720" distB="45720" distL="114300" distR="114300" simplePos="0" relativeHeight="251932672" behindDoc="0" locked="0" layoutInCell="1" allowOverlap="1" wp14:anchorId="5D094E91" wp14:editId="2582D927">
                <wp:simplePos x="0" y="0"/>
                <wp:positionH relativeFrom="margin">
                  <wp:posOffset>20320</wp:posOffset>
                </wp:positionH>
                <wp:positionV relativeFrom="paragraph">
                  <wp:posOffset>4082459</wp:posOffset>
                </wp:positionV>
                <wp:extent cx="5931535" cy="3200400"/>
                <wp:effectExtent l="0" t="0" r="0" b="0"/>
                <wp:wrapTopAndBottom/>
                <wp:docPr id="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200400"/>
                        </a:xfrm>
                        <a:prstGeom prst="rect">
                          <a:avLst/>
                        </a:prstGeom>
                        <a:solidFill>
                          <a:srgbClr val="FFFFFF"/>
                        </a:solidFill>
                        <a:ln w="9525">
                          <a:noFill/>
                          <a:miter lim="800000"/>
                          <a:headEnd/>
                          <a:tailEnd/>
                        </a:ln>
                      </wps:spPr>
                      <wps:txbx>
                        <w:txbxContent>
                          <w:p w14:paraId="0C42379C" w14:textId="77777777" w:rsidR="0034407C" w:rsidRDefault="0034407C" w:rsidP="0034407C">
                            <w:pPr>
                              <w:jc w:val="center"/>
                              <w:rPr>
                                <w:rFonts w:ascii="ＭＳ 明朝" w:eastAsia="ＭＳ 明朝" w:hAnsi="ＭＳ 明朝" w:cs="ＭＳ 明朝"/>
                                <w:lang w:eastAsia="ja-JP"/>
                              </w:rPr>
                            </w:pPr>
                            <w:r>
                              <w:rPr>
                                <w:noProof/>
                              </w:rPr>
                              <w:drawing>
                                <wp:inline distT="0" distB="0" distL="0" distR="0" wp14:anchorId="71C906C0" wp14:editId="4814E6C4">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9765" cy="2324100"/>
                                          </a:xfrm>
                                          <a:prstGeom prst="rect">
                                            <a:avLst/>
                                          </a:prstGeom>
                                        </pic:spPr>
                                      </pic:pic>
                                    </a:graphicData>
                                  </a:graphic>
                                </wp:inline>
                              </w:drawing>
                            </w:r>
                          </w:p>
                          <w:p w14:paraId="635C14D7" w14:textId="77777777" w:rsidR="0034407C" w:rsidRPr="005B6E3C" w:rsidRDefault="0034407C" w:rsidP="0034407C">
                            <w:pPr>
                              <w:spacing w:before="120" w:after="0"/>
                              <w:ind w:firstLineChars="400" w:firstLine="964"/>
                              <w:rPr>
                                <w:b/>
                                <w:bCs/>
                              </w:rPr>
                            </w:pPr>
                            <w:r w:rsidRPr="005B6E3C">
                              <w:rPr>
                                <w:b/>
                                <w:bCs/>
                              </w:rPr>
                              <w:t xml:space="preserve">(a): Si concentration   </w:t>
                            </w:r>
                            <w:r>
                              <w:rPr>
                                <w:b/>
                                <w:bCs/>
                              </w:rPr>
                              <w:t xml:space="preserve">     </w:t>
                            </w:r>
                            <w:r w:rsidRPr="005B6E3C">
                              <w:rPr>
                                <w:b/>
                                <w:bCs/>
                              </w:rPr>
                              <w:t xml:space="preserve">                                 (b): Ca concentration</w:t>
                            </w:r>
                          </w:p>
                          <w:p w14:paraId="5E986CA5" w14:textId="42B3AEFA" w:rsidR="0034407C" w:rsidRDefault="0034407C" w:rsidP="0034407C">
                            <w:pPr>
                              <w:pStyle w:val="a4"/>
                              <w:spacing w:before="120" w:after="0"/>
                              <w:ind w:left="0"/>
                              <w:jc w:val="center"/>
                              <w:rPr>
                                <w:b/>
                                <w:bCs/>
                              </w:rPr>
                            </w:pPr>
                            <w:r w:rsidRPr="00522BC7">
                              <w:rPr>
                                <w:b/>
                                <w:bCs/>
                              </w:rPr>
                              <w:t xml:space="preserve">Figure </w:t>
                            </w:r>
                            <w:r>
                              <w:rPr>
                                <w:b/>
                                <w:bCs/>
                              </w:rPr>
                              <w:t>1.</w:t>
                            </w:r>
                            <w:r w:rsidR="00F57674">
                              <w:rPr>
                                <w:b/>
                                <w:bCs/>
                              </w:rPr>
                              <w:t>9</w:t>
                            </w:r>
                            <w:r w:rsidRPr="00522BC7">
                              <w:rPr>
                                <w:b/>
                                <w:bCs/>
                              </w:rPr>
                              <w:t xml:space="preserve">: </w:t>
                            </w:r>
                            <w:r>
                              <w:rPr>
                                <w:b/>
                                <w:bCs/>
                              </w:rPr>
                              <w:t>Comparison of Concentrations Between Feed and Membrane Surface</w:t>
                            </w:r>
                          </w:p>
                          <w:p w14:paraId="188CEF67" w14:textId="77777777" w:rsidR="0034407C" w:rsidRPr="00B77467" w:rsidRDefault="0034407C" w:rsidP="0034407C">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94E91" id="_x0000_s1038" type="#_x0000_t202" style="position:absolute;margin-left:1.6pt;margin-top:321.45pt;width:467.05pt;height:252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" stroked="f">
                <v:textbox>
                  <w:txbxContent>
                    <w:p w14:paraId="0C42379C" w14:textId="77777777" w:rsidR="0034407C" w:rsidRDefault="0034407C" w:rsidP="0034407C">
                      <w:pPr>
                        <w:jc w:val="center"/>
                        <w:rPr>
                          <w:rFonts w:ascii="ＭＳ 明朝" w:eastAsia="ＭＳ 明朝" w:hAnsi="ＭＳ 明朝" w:cs="ＭＳ 明朝"/>
                          <w:lang w:eastAsia="ja-JP"/>
                        </w:rPr>
                      </w:pPr>
                      <w:r>
                        <w:rPr>
                          <w:noProof/>
                        </w:rPr>
                        <w:drawing>
                          <wp:inline distT="0" distB="0" distL="0" distR="0" wp14:anchorId="71C906C0" wp14:editId="4814E6C4">
                            <wp:extent cx="5739765" cy="2324100"/>
                            <wp:effectExtent l="0" t="0" r="0" b="0"/>
                            <wp:docPr id="2058712547" name="図 205871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9765" cy="2324100"/>
                                    </a:xfrm>
                                    <a:prstGeom prst="rect">
                                      <a:avLst/>
                                    </a:prstGeom>
                                  </pic:spPr>
                                </pic:pic>
                              </a:graphicData>
                            </a:graphic>
                          </wp:inline>
                        </w:drawing>
                      </w:r>
                    </w:p>
                    <w:p w14:paraId="635C14D7" w14:textId="77777777" w:rsidR="0034407C" w:rsidRPr="005B6E3C" w:rsidRDefault="0034407C" w:rsidP="0034407C">
                      <w:pPr>
                        <w:spacing w:before="120" w:after="0"/>
                        <w:ind w:firstLineChars="400" w:firstLine="964"/>
                        <w:rPr>
                          <w:b/>
                          <w:bCs/>
                        </w:rPr>
                      </w:pPr>
                      <w:r w:rsidRPr="005B6E3C">
                        <w:rPr>
                          <w:b/>
                          <w:bCs/>
                        </w:rPr>
                        <w:t xml:space="preserve">(a): Si concentration   </w:t>
                      </w:r>
                      <w:r>
                        <w:rPr>
                          <w:b/>
                          <w:bCs/>
                        </w:rPr>
                        <w:t xml:space="preserve">     </w:t>
                      </w:r>
                      <w:r w:rsidRPr="005B6E3C">
                        <w:rPr>
                          <w:b/>
                          <w:bCs/>
                        </w:rPr>
                        <w:t xml:space="preserve">                                 (b): Ca concentration</w:t>
                      </w:r>
                    </w:p>
                    <w:p w14:paraId="5E986CA5" w14:textId="42B3AEFA" w:rsidR="0034407C" w:rsidRDefault="0034407C" w:rsidP="0034407C">
                      <w:pPr>
                        <w:pStyle w:val="a4"/>
                        <w:spacing w:before="120" w:after="0"/>
                        <w:ind w:left="0"/>
                        <w:jc w:val="center"/>
                        <w:rPr>
                          <w:b/>
                          <w:bCs/>
                        </w:rPr>
                      </w:pPr>
                      <w:r w:rsidRPr="00522BC7">
                        <w:rPr>
                          <w:b/>
                          <w:bCs/>
                        </w:rPr>
                        <w:t xml:space="preserve">Figure </w:t>
                      </w:r>
                      <w:r>
                        <w:rPr>
                          <w:b/>
                          <w:bCs/>
                        </w:rPr>
                        <w:t>1.</w:t>
                      </w:r>
                      <w:r w:rsidR="00F57674">
                        <w:rPr>
                          <w:b/>
                          <w:bCs/>
                        </w:rPr>
                        <w:t>9</w:t>
                      </w:r>
                      <w:r w:rsidRPr="00522BC7">
                        <w:rPr>
                          <w:b/>
                          <w:bCs/>
                        </w:rPr>
                        <w:t xml:space="preserve">: </w:t>
                      </w:r>
                      <w:r>
                        <w:rPr>
                          <w:b/>
                          <w:bCs/>
                        </w:rPr>
                        <w:t>Comparison of Concentrations Between Feed and Membrane Surface</w:t>
                      </w:r>
                    </w:p>
                    <w:p w14:paraId="188CEF67" w14:textId="77777777" w:rsidR="0034407C" w:rsidRPr="00B77467" w:rsidRDefault="0034407C" w:rsidP="0034407C">
                      <w:pPr>
                        <w:pStyle w:val="a4"/>
                        <w:spacing w:before="120" w:after="0"/>
                        <w:ind w:left="0"/>
                        <w:jc w:val="center"/>
                        <w:rPr>
                          <w:rFonts w:eastAsia="游明朝"/>
                          <w:lang w:eastAsia="ja-JP"/>
                        </w:rPr>
                      </w:pPr>
                      <w:r>
                        <w:rPr>
                          <w:rFonts w:eastAsia="游明朝"/>
                          <w:b/>
                          <w:bCs/>
                          <w:lang w:eastAsia="ja-JP"/>
                        </w:rPr>
                        <w:t>(The 1</w:t>
                      </w:r>
                      <w:r w:rsidRPr="00B77467">
                        <w:rPr>
                          <w:rFonts w:eastAsia="游明朝"/>
                          <w:b/>
                          <w:bCs/>
                          <w:vertAlign w:val="superscript"/>
                          <w:lang w:eastAsia="ja-JP"/>
                        </w:rPr>
                        <w:t>st</w:t>
                      </w:r>
                      <w:r>
                        <w:rPr>
                          <w:rFonts w:eastAsia="游明朝"/>
                          <w:b/>
                          <w:bCs/>
                          <w:lang w:eastAsia="ja-JP"/>
                        </w:rPr>
                        <w:t xml:space="preserve"> and 3</w:t>
                      </w:r>
                      <w:r w:rsidRPr="00B77467">
                        <w:rPr>
                          <w:rFonts w:eastAsia="游明朝"/>
                          <w:b/>
                          <w:bCs/>
                          <w:vertAlign w:val="superscript"/>
                          <w:lang w:eastAsia="ja-JP"/>
                        </w:rPr>
                        <w:t>rd</w:t>
                      </w:r>
                      <w:r>
                        <w:rPr>
                          <w:rFonts w:eastAsia="游明朝"/>
                          <w:b/>
                          <w:bCs/>
                          <w:lang w:eastAsia="ja-JP"/>
                        </w:rPr>
                        <w:t xml:space="preserve"> </w:t>
                      </w:r>
                      <w:r>
                        <w:rPr>
                          <w:rFonts w:eastAsia="游明朝" w:hint="eastAsia"/>
                          <w:b/>
                          <w:bCs/>
                          <w:lang w:eastAsia="ja-JP"/>
                        </w:rPr>
                        <w:t>S</w:t>
                      </w:r>
                      <w:r>
                        <w:rPr>
                          <w:rFonts w:eastAsia="游明朝"/>
                          <w:b/>
                          <w:bCs/>
                          <w:lang w:eastAsia="ja-JP"/>
                        </w:rPr>
                        <w:t>tages Are Plotted)</w:t>
                      </w:r>
                    </w:p>
                  </w:txbxContent>
                </v:textbox>
                <w10:wrap type="topAndBottom" anchorx="margin"/>
              </v:shape>
            </w:pict>
          </mc:Fallback>
        </mc:AlternateContent>
      </w:r>
      <w:r w:rsidRPr="00272009">
        <w:rPr>
          <w:noProof/>
        </w:rPr>
        <mc:AlternateContent>
          <mc:Choice Requires="wps">
            <w:drawing>
              <wp:anchor distT="45720" distB="45720" distL="114300" distR="114300" simplePos="0" relativeHeight="251895808" behindDoc="0" locked="0" layoutInCell="1" allowOverlap="1" wp14:anchorId="3ABFC845" wp14:editId="11E80F7D">
                <wp:simplePos x="0" y="0"/>
                <wp:positionH relativeFrom="margin">
                  <wp:posOffset>20955</wp:posOffset>
                </wp:positionH>
                <wp:positionV relativeFrom="paragraph">
                  <wp:posOffset>1523734</wp:posOffset>
                </wp:positionV>
                <wp:extent cx="5931535" cy="2370455"/>
                <wp:effectExtent l="0" t="0" r="0" b="0"/>
                <wp:wrapTopAndBottom/>
                <wp:docPr id="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370455"/>
                        </a:xfrm>
                        <a:prstGeom prst="rect">
                          <a:avLst/>
                        </a:prstGeom>
                        <a:solidFill>
                          <a:srgbClr val="FFFFFF"/>
                        </a:solidFill>
                        <a:ln w="9525">
                          <a:noFill/>
                          <a:miter lim="800000"/>
                          <a:headEnd/>
                          <a:tailEnd/>
                        </a:ln>
                      </wps:spPr>
                      <wps:txbx>
                        <w:txbxContent>
                          <w:p w14:paraId="1E6ED90C" w14:textId="290627D7" w:rsidR="006949A9" w:rsidRDefault="008020AA" w:rsidP="006949A9">
                            <w:pPr>
                              <w:jc w:val="center"/>
                              <w:rPr>
                                <w:rFonts w:ascii="ＭＳ 明朝" w:eastAsia="ＭＳ 明朝" w:hAnsi="ＭＳ 明朝" w:cs="ＭＳ 明朝"/>
                                <w:lang w:eastAsia="ja-JP"/>
                              </w:rPr>
                            </w:pPr>
                            <w:r>
                              <w:rPr>
                                <w:noProof/>
                              </w:rPr>
                              <w:drawing>
                                <wp:inline distT="0" distB="0" distL="0" distR="0" wp14:anchorId="6C332F01" wp14:editId="3B4FF700">
                                  <wp:extent cx="5739765" cy="1978025"/>
                                  <wp:effectExtent l="0" t="0" r="0" b="3175"/>
                                  <wp:docPr id="2058712565" name="図 205871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9765" cy="1978025"/>
                                          </a:xfrm>
                                          <a:prstGeom prst="rect">
                                            <a:avLst/>
                                          </a:prstGeom>
                                        </pic:spPr>
                                      </pic:pic>
                                    </a:graphicData>
                                  </a:graphic>
                                </wp:inline>
                              </w:drawing>
                            </w:r>
                          </w:p>
                          <w:p w14:paraId="7CCFFE32" w14:textId="2C7940B2" w:rsidR="006949A9" w:rsidRPr="006949A9" w:rsidRDefault="006949A9" w:rsidP="006949A9">
                            <w:pPr>
                              <w:pStyle w:val="a4"/>
                              <w:spacing w:before="120" w:after="0"/>
                              <w:ind w:left="0"/>
                              <w:jc w:val="center"/>
                              <w:rPr>
                                <w:rFonts w:eastAsia="ＭＳ 明朝"/>
                                <w:lang w:eastAsia="ja-JP"/>
                              </w:rPr>
                            </w:pPr>
                            <w:r w:rsidRPr="00105B69">
                              <w:rPr>
                                <w:b/>
                                <w:bCs/>
                              </w:rPr>
                              <w:t>Figure 1</w:t>
                            </w:r>
                            <w:r>
                              <w:rPr>
                                <w:b/>
                                <w:bCs/>
                              </w:rPr>
                              <w:t>.</w:t>
                            </w:r>
                            <w:r w:rsidR="00F57674">
                              <w:rPr>
                                <w:b/>
                                <w:bCs/>
                              </w:rPr>
                              <w:t>8</w:t>
                            </w:r>
                            <w:r w:rsidRPr="00105B69">
                              <w:rPr>
                                <w:b/>
                                <w:bCs/>
                              </w:rPr>
                              <w:t xml:space="preserve">: </w:t>
                            </w:r>
                            <w:r>
                              <w:rPr>
                                <w:b/>
                                <w:bCs/>
                              </w:rPr>
                              <w:t>Flow Rates and Conductivities From / To Each Stage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FC845" id="_x0000_s1039" type="#_x0000_t202" style="position:absolute;margin-left:1.65pt;margin-top:120pt;width:467.05pt;height:186.6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" stroked="f">
                <v:textbox>
                  <w:txbxContent>
                    <w:p w14:paraId="1E6ED90C" w14:textId="290627D7" w:rsidR="006949A9" w:rsidRDefault="008020AA" w:rsidP="006949A9">
                      <w:pPr>
                        <w:jc w:val="center"/>
                        <w:rPr>
                          <w:rFonts w:ascii="ＭＳ 明朝" w:eastAsia="ＭＳ 明朝" w:hAnsi="ＭＳ 明朝" w:cs="ＭＳ 明朝"/>
                          <w:lang w:eastAsia="ja-JP"/>
                        </w:rPr>
                      </w:pPr>
                      <w:r>
                        <w:rPr>
                          <w:noProof/>
                        </w:rPr>
                        <w:drawing>
                          <wp:inline distT="0" distB="0" distL="0" distR="0" wp14:anchorId="6C332F01" wp14:editId="3B4FF700">
                            <wp:extent cx="5739765" cy="1978025"/>
                            <wp:effectExtent l="0" t="0" r="0" b="3175"/>
                            <wp:docPr id="2058712565" name="図 205871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9765" cy="1978025"/>
                                    </a:xfrm>
                                    <a:prstGeom prst="rect">
                                      <a:avLst/>
                                    </a:prstGeom>
                                  </pic:spPr>
                                </pic:pic>
                              </a:graphicData>
                            </a:graphic>
                          </wp:inline>
                        </w:drawing>
                      </w:r>
                    </w:p>
                    <w:p w14:paraId="7CCFFE32" w14:textId="2C7940B2" w:rsidR="006949A9" w:rsidRPr="006949A9" w:rsidRDefault="006949A9" w:rsidP="006949A9">
                      <w:pPr>
                        <w:pStyle w:val="a4"/>
                        <w:spacing w:before="120" w:after="0"/>
                        <w:ind w:left="0"/>
                        <w:jc w:val="center"/>
                        <w:rPr>
                          <w:rFonts w:eastAsia="ＭＳ 明朝"/>
                          <w:lang w:eastAsia="ja-JP"/>
                        </w:rPr>
                      </w:pPr>
                      <w:r w:rsidRPr="00105B69">
                        <w:rPr>
                          <w:b/>
                          <w:bCs/>
                        </w:rPr>
                        <w:t>Figure 1</w:t>
                      </w:r>
                      <w:r>
                        <w:rPr>
                          <w:b/>
                          <w:bCs/>
                        </w:rPr>
                        <w:t>.</w:t>
                      </w:r>
                      <w:r w:rsidR="00F57674">
                        <w:rPr>
                          <w:b/>
                          <w:bCs/>
                        </w:rPr>
                        <w:t>8</w:t>
                      </w:r>
                      <w:r w:rsidRPr="00105B69">
                        <w:rPr>
                          <w:b/>
                          <w:bCs/>
                        </w:rPr>
                        <w:t xml:space="preserve">: </w:t>
                      </w:r>
                      <w:r>
                        <w:rPr>
                          <w:b/>
                          <w:bCs/>
                        </w:rPr>
                        <w:t>Flow Rates and Conductivities From / To Each Stage</w:t>
                      </w:r>
                    </w:p>
                  </w:txbxContent>
                </v:textbox>
                <w10:wrap type="topAndBottom" anchorx="margin"/>
              </v:shape>
            </w:pict>
          </mc:Fallback>
        </mc:AlternateContent>
      </w:r>
      <w:r w:rsidR="00100D67" w:rsidRPr="00272009">
        <w:rPr>
          <w:rFonts w:eastAsia="ＭＳ 明朝" w:hint="eastAsia"/>
          <w:lang w:eastAsia="ja-JP"/>
        </w:rPr>
        <w:t>T</w:t>
      </w:r>
      <w:r w:rsidR="00100D67" w:rsidRPr="00272009">
        <w:rPr>
          <w:rFonts w:eastAsia="ＭＳ 明朝"/>
          <w:lang w:eastAsia="ja-JP"/>
        </w:rPr>
        <w:t>he membrane surface concentration calculated by Equation</w:t>
      </w:r>
      <w:r w:rsidR="00DC0A03">
        <w:rPr>
          <w:rFonts w:eastAsia="ＭＳ 明朝"/>
          <w:lang w:eastAsia="ja-JP"/>
        </w:rPr>
        <w:t>s</w:t>
      </w:r>
      <w:r w:rsidR="00100D67" w:rsidRPr="00272009">
        <w:rPr>
          <w:rFonts w:eastAsia="ＭＳ 明朝"/>
          <w:lang w:eastAsia="ja-JP"/>
        </w:rPr>
        <w:t xml:space="preserve"> (1.</w:t>
      </w:r>
      <w:r w:rsidR="00DC0A03">
        <w:rPr>
          <w:rFonts w:eastAsia="ＭＳ 明朝"/>
          <w:lang w:eastAsia="ja-JP"/>
        </w:rPr>
        <w:t>8</w:t>
      </w:r>
      <w:r w:rsidR="00100D67" w:rsidRPr="00272009">
        <w:rPr>
          <w:rFonts w:eastAsia="ＭＳ 明朝"/>
          <w:lang w:eastAsia="ja-JP"/>
        </w:rPr>
        <w:t>)</w:t>
      </w:r>
      <w:r w:rsidR="00DC0A03">
        <w:rPr>
          <w:rFonts w:eastAsia="ＭＳ 明朝"/>
          <w:lang w:eastAsia="ja-JP"/>
        </w:rPr>
        <w:t xml:space="preserve">, </w:t>
      </w:r>
      <w:r w:rsidR="00DC0A03" w:rsidRPr="00272009">
        <w:rPr>
          <w:rFonts w:eastAsia="ＭＳ 明朝"/>
          <w:lang w:eastAsia="ja-JP"/>
        </w:rPr>
        <w:t>(1.</w:t>
      </w:r>
      <w:r w:rsidR="00DC0A03">
        <w:rPr>
          <w:rFonts w:eastAsia="ＭＳ 明朝"/>
          <w:lang w:eastAsia="ja-JP"/>
        </w:rPr>
        <w:t>9</w:t>
      </w:r>
      <w:r w:rsidR="00DC0A03" w:rsidRPr="00272009">
        <w:rPr>
          <w:rFonts w:eastAsia="ＭＳ 明朝"/>
          <w:lang w:eastAsia="ja-JP"/>
        </w:rPr>
        <w:t>)</w:t>
      </w:r>
      <w:r w:rsidR="00100D67" w:rsidRPr="00272009">
        <w:rPr>
          <w:rFonts w:eastAsia="ＭＳ 明朝"/>
          <w:lang w:eastAsia="ja-JP"/>
        </w:rPr>
        <w:t xml:space="preserve"> is shown in Figure 1.</w:t>
      </w:r>
      <w:r w:rsidR="00F57674">
        <w:rPr>
          <w:rFonts w:eastAsia="ＭＳ 明朝"/>
          <w:lang w:eastAsia="ja-JP"/>
        </w:rPr>
        <w:t>9</w:t>
      </w:r>
      <w:r w:rsidR="00100D67" w:rsidRPr="00272009">
        <w:rPr>
          <w:rFonts w:eastAsia="ＭＳ 明朝"/>
          <w:lang w:eastAsia="ja-JP"/>
        </w:rPr>
        <w:t>. Figure 1.</w:t>
      </w:r>
      <w:r w:rsidR="00F57674">
        <w:rPr>
          <w:rFonts w:eastAsia="ＭＳ 明朝"/>
          <w:lang w:eastAsia="ja-JP"/>
        </w:rPr>
        <w:t>9</w:t>
      </w:r>
      <w:r w:rsidR="00100D67" w:rsidRPr="00272009">
        <w:rPr>
          <w:rFonts w:eastAsia="ＭＳ 明朝"/>
          <w:lang w:eastAsia="ja-JP"/>
        </w:rPr>
        <w:t xml:space="preserve"> (a) shows the membrane surface concentration of </w:t>
      </w:r>
      <w:r w:rsidR="000177B1">
        <w:rPr>
          <w:rFonts w:eastAsia="ＭＳ 明朝"/>
          <w:lang w:eastAsia="ja-JP"/>
        </w:rPr>
        <w:t>Si</w:t>
      </w:r>
      <w:r w:rsidR="00100D67" w:rsidRPr="00272009">
        <w:rPr>
          <w:rFonts w:eastAsia="ＭＳ 明朝"/>
          <w:lang w:eastAsia="ja-JP"/>
        </w:rPr>
        <w:t xml:space="preserve"> and Figure 1.</w:t>
      </w:r>
      <w:r w:rsidR="00F57674">
        <w:rPr>
          <w:rFonts w:eastAsia="ＭＳ 明朝"/>
          <w:lang w:eastAsia="ja-JP"/>
        </w:rPr>
        <w:t>9</w:t>
      </w:r>
      <w:r w:rsidR="00100D67" w:rsidRPr="00272009">
        <w:rPr>
          <w:rFonts w:eastAsia="ＭＳ 明朝"/>
          <w:lang w:eastAsia="ja-JP"/>
        </w:rPr>
        <w:t xml:space="preserve"> (b) shows that of </w:t>
      </w:r>
      <w:r w:rsidR="000177B1">
        <w:rPr>
          <w:rFonts w:eastAsia="ＭＳ 明朝"/>
          <w:lang w:eastAsia="ja-JP"/>
        </w:rPr>
        <w:t>Ca</w:t>
      </w:r>
      <w:r w:rsidR="00100D67" w:rsidRPr="00272009">
        <w:rPr>
          <w:rFonts w:eastAsia="ＭＳ 明朝"/>
          <w:lang w:eastAsia="ja-JP"/>
        </w:rPr>
        <w:t>. The left axis is for the 1</w:t>
      </w:r>
      <w:r w:rsidR="00100D67" w:rsidRPr="00272009">
        <w:rPr>
          <w:rFonts w:eastAsia="ＭＳ 明朝"/>
          <w:vertAlign w:val="superscript"/>
          <w:lang w:eastAsia="ja-JP"/>
        </w:rPr>
        <w:t>st</w:t>
      </w:r>
      <w:r w:rsidR="00100D67" w:rsidRPr="00272009">
        <w:rPr>
          <w:rFonts w:eastAsia="ＭＳ 明朝"/>
          <w:lang w:eastAsia="ja-JP"/>
        </w:rPr>
        <w:t xml:space="preserve"> stage concentration and the right is for the 3</w:t>
      </w:r>
      <w:r w:rsidR="00100D67" w:rsidRPr="00272009">
        <w:rPr>
          <w:rFonts w:eastAsia="ＭＳ 明朝"/>
          <w:vertAlign w:val="superscript"/>
          <w:lang w:eastAsia="ja-JP"/>
        </w:rPr>
        <w:t>rd</w:t>
      </w:r>
      <w:r w:rsidR="00F20263">
        <w:rPr>
          <w:rFonts w:eastAsia="ＭＳ 明朝"/>
          <w:lang w:eastAsia="ja-JP"/>
        </w:rPr>
        <w:t>.</w:t>
      </w:r>
      <w:r w:rsidR="00100D67" w:rsidRPr="00272009">
        <w:rPr>
          <w:rFonts w:eastAsia="ＭＳ 明朝"/>
          <w:lang w:eastAsia="ja-JP"/>
        </w:rPr>
        <w:t xml:space="preserve"> </w:t>
      </w:r>
      <w:r w:rsidR="00E13F50">
        <w:rPr>
          <w:rFonts w:eastAsia="ＭＳ 明朝"/>
          <w:lang w:eastAsia="ja-JP"/>
        </w:rPr>
        <w:t>T</w:t>
      </w:r>
      <w:r w:rsidR="00100D67" w:rsidRPr="00272009">
        <w:rPr>
          <w:rFonts w:eastAsia="ＭＳ 明朝"/>
          <w:lang w:eastAsia="ja-JP"/>
        </w:rPr>
        <w:t>he result shows that the concentration process can be simulated where the salts are concentrated with each stage</w:t>
      </w:r>
      <w:r w:rsidR="00404C72">
        <w:rPr>
          <w:rFonts w:eastAsia="ＭＳ 明朝" w:hint="eastAsia"/>
          <w:lang w:eastAsia="ja-JP"/>
        </w:rPr>
        <w:t xml:space="preserve">　</w:t>
      </w:r>
      <w:r w:rsidR="00E73311">
        <w:rPr>
          <w:rFonts w:eastAsia="ＭＳ 明朝"/>
          <w:lang w:eastAsia="ja-JP"/>
        </w:rPr>
        <w:t xml:space="preserve">in the following two aspects: </w:t>
      </w:r>
      <w:proofErr w:type="spellStart"/>
      <w:r w:rsidR="00712FDC">
        <w:rPr>
          <w:rFonts w:eastAsia="ＭＳ 明朝"/>
          <w:lang w:eastAsia="ja-JP"/>
        </w:rPr>
        <w:t>i</w:t>
      </w:r>
      <w:proofErr w:type="spellEnd"/>
      <w:r w:rsidR="00E73311">
        <w:rPr>
          <w:rFonts w:eastAsia="ＭＳ 明朝"/>
          <w:lang w:eastAsia="ja-JP"/>
        </w:rPr>
        <w:t>)</w:t>
      </w:r>
      <w:r w:rsidR="00712FDC" w:rsidRPr="00712FDC">
        <w:rPr>
          <w:rFonts w:eastAsia="ＭＳ 明朝"/>
          <w:lang w:eastAsia="ja-JP"/>
        </w:rPr>
        <w:t xml:space="preserve"> </w:t>
      </w:r>
      <w:r w:rsidR="00712FDC">
        <w:rPr>
          <w:rFonts w:eastAsia="ＭＳ 明朝"/>
          <w:lang w:eastAsia="ja-JP"/>
        </w:rPr>
        <w:t>f</w:t>
      </w:r>
      <w:r w:rsidR="00712FDC" w:rsidRPr="00272009">
        <w:rPr>
          <w:rFonts w:eastAsia="ＭＳ 明朝"/>
          <w:lang w:eastAsia="ja-JP"/>
        </w:rPr>
        <w:t>or each stage, salts are about 150 to 200% concentrated at membrane surface (solid line) compared to feed (</w:t>
      </w:r>
      <w:proofErr w:type="gramStart"/>
      <w:r w:rsidR="00712FDC" w:rsidRPr="00272009">
        <w:rPr>
          <w:rFonts w:eastAsia="ＭＳ 明朝"/>
          <w:lang w:eastAsia="ja-JP"/>
        </w:rPr>
        <w:t>dashed</w:t>
      </w:r>
      <w:proofErr w:type="gramEnd"/>
      <w:r w:rsidR="00712FDC" w:rsidRPr="00272009">
        <w:rPr>
          <w:rFonts w:eastAsia="ＭＳ 明朝"/>
          <w:lang w:eastAsia="ja-JP"/>
        </w:rPr>
        <w:t xml:space="preserve"> line)</w:t>
      </w:r>
      <w:r w:rsidR="00712FDC">
        <w:rPr>
          <w:rFonts w:eastAsia="ＭＳ 明朝"/>
          <w:lang w:eastAsia="ja-JP"/>
        </w:rPr>
        <w:t>;</w:t>
      </w:r>
      <w:r w:rsidR="00712FDC" w:rsidRPr="00272009">
        <w:rPr>
          <w:rFonts w:eastAsia="ＭＳ 明朝"/>
          <w:lang w:eastAsia="ja-JP"/>
        </w:rPr>
        <w:t xml:space="preserve"> </w:t>
      </w:r>
      <w:r w:rsidR="00712FDC">
        <w:rPr>
          <w:rFonts w:eastAsia="ＭＳ 明朝"/>
          <w:lang w:eastAsia="ja-JP"/>
        </w:rPr>
        <w:t xml:space="preserve">ii) </w:t>
      </w:r>
      <w:r w:rsidR="00712FDC" w:rsidRPr="00272009">
        <w:rPr>
          <w:rFonts w:eastAsia="ＭＳ 明朝"/>
          <w:lang w:eastAsia="ja-JP"/>
        </w:rPr>
        <w:t>The concentration at the 3</w:t>
      </w:r>
      <w:r w:rsidR="00712FDC" w:rsidRPr="00272009">
        <w:rPr>
          <w:rFonts w:eastAsia="ＭＳ 明朝"/>
          <w:vertAlign w:val="superscript"/>
          <w:lang w:eastAsia="ja-JP"/>
        </w:rPr>
        <w:t>rd</w:t>
      </w:r>
      <w:r w:rsidR="00712FDC" w:rsidRPr="00272009">
        <w:rPr>
          <w:rFonts w:eastAsia="ＭＳ 明朝"/>
          <w:lang w:eastAsia="ja-JP"/>
        </w:rPr>
        <w:t xml:space="preserve"> stage</w:t>
      </w:r>
      <w:r w:rsidR="00712FDC">
        <w:rPr>
          <w:rFonts w:eastAsia="ＭＳ 明朝"/>
          <w:lang w:eastAsia="ja-JP"/>
        </w:rPr>
        <w:t xml:space="preserve"> (blue line)</w:t>
      </w:r>
      <w:r w:rsidR="00712FDC" w:rsidRPr="00272009">
        <w:rPr>
          <w:rFonts w:eastAsia="ＭＳ 明朝"/>
          <w:lang w:eastAsia="ja-JP"/>
        </w:rPr>
        <w:t xml:space="preserve"> is higher than the 1</w:t>
      </w:r>
      <w:r w:rsidR="00712FDC" w:rsidRPr="00272009">
        <w:rPr>
          <w:rFonts w:eastAsia="ＭＳ 明朝"/>
          <w:vertAlign w:val="superscript"/>
          <w:lang w:eastAsia="ja-JP"/>
        </w:rPr>
        <w:t>st</w:t>
      </w:r>
      <w:r w:rsidR="00712FDC">
        <w:rPr>
          <w:rFonts w:eastAsia="ＭＳ 明朝"/>
          <w:lang w:eastAsia="ja-JP"/>
        </w:rPr>
        <w:t xml:space="preserve"> (orange line).</w:t>
      </w:r>
    </w:p>
    <w:p w14:paraId="78AA2B94" w14:textId="078DC242" w:rsidR="000236CF" w:rsidRDefault="001C613A" w:rsidP="009D3BAC">
      <w:pPr>
        <w:pStyle w:val="3"/>
      </w:pPr>
      <w:r w:rsidRPr="008D07AF">
        <w:t>Desktop Evaluation based on LVMWD</w:t>
      </w:r>
    </w:p>
    <w:p w14:paraId="676E7573" w14:textId="541E8E5C" w:rsidR="006457D2" w:rsidRDefault="006457D2" w:rsidP="00BA6016">
      <w:pPr>
        <w:pStyle w:val="4"/>
        <w:numPr>
          <w:ilvl w:val="0"/>
          <w:numId w:val="31"/>
        </w:numPr>
        <w:spacing w:before="120"/>
        <w:rPr>
          <w:szCs w:val="24"/>
        </w:rPr>
      </w:pPr>
      <w:r w:rsidRPr="008D07AF">
        <w:rPr>
          <w:szCs w:val="24"/>
        </w:rPr>
        <w:t xml:space="preserve">RO Optimization </w:t>
      </w:r>
      <w:r w:rsidR="00BA6016">
        <w:rPr>
          <w:szCs w:val="24"/>
        </w:rPr>
        <w:t>Overview</w:t>
      </w:r>
      <w:r w:rsidR="00241F32">
        <w:rPr>
          <w:szCs w:val="24"/>
        </w:rPr>
        <w:t xml:space="preserve"> and Flow Chart</w:t>
      </w:r>
    </w:p>
    <w:p w14:paraId="2D63DB07" w14:textId="05868F98" w:rsidR="00B16B6C" w:rsidRPr="00B16B6C" w:rsidRDefault="00B16B6C" w:rsidP="00B16B6C">
      <w:pPr>
        <w:pStyle w:val="a4"/>
        <w:numPr>
          <w:ilvl w:val="0"/>
          <w:numId w:val="3"/>
        </w:numPr>
        <w:spacing w:after="0"/>
        <w:ind w:left="357" w:hanging="357"/>
        <w:rPr>
          <w:rFonts w:eastAsia="游明朝"/>
          <w:lang w:eastAsia="ja-JP"/>
        </w:rPr>
      </w:pPr>
      <w:r w:rsidRPr="00B16B6C">
        <w:rPr>
          <w:rFonts w:eastAsia="游明朝"/>
          <w:lang w:eastAsia="ja-JP"/>
        </w:rPr>
        <w:t>RO Optimization Overview</w:t>
      </w:r>
    </w:p>
    <w:p w14:paraId="6AD67036" w14:textId="163F61B5" w:rsidR="00B16B6C" w:rsidRDefault="00B16B6C" w:rsidP="00B16B6C">
      <w:pPr>
        <w:spacing w:before="120" w:after="0"/>
        <w:rPr>
          <w:rFonts w:eastAsia="游明朝"/>
          <w:lang w:eastAsia="ja-JP"/>
        </w:rPr>
      </w:pPr>
      <w:r w:rsidRPr="008D07AF">
        <w:rPr>
          <w:rFonts w:eastAsia="游明朝"/>
          <w:lang w:eastAsia="ja-JP"/>
        </w:rPr>
        <w:t>Basic optimization story is to decrease the chemical dosing cost (e.g., chloramines) while satisfying water quality standards or monitoring a RO membrane fouling. The problem is formulated as scheduling problem</w:t>
      </w:r>
      <w:r w:rsidR="00FD0FB4">
        <w:rPr>
          <w:rFonts w:eastAsia="游明朝"/>
          <w:lang w:eastAsia="ja-JP"/>
        </w:rPr>
        <w:t>.</w:t>
      </w:r>
    </w:p>
    <w:p w14:paraId="46656468" w14:textId="77777777" w:rsidR="00B16B6C" w:rsidRPr="008D07AF" w:rsidRDefault="00B16B6C" w:rsidP="00B16B6C">
      <w:pPr>
        <w:spacing w:before="120" w:after="0"/>
        <w:rPr>
          <w:rFonts w:eastAsia="游明朝"/>
          <w:lang w:eastAsia="ja-JP"/>
        </w:rPr>
      </w:pPr>
    </w:p>
    <w:p w14:paraId="6A09D680" w14:textId="77777777" w:rsidR="00B16B6C" w:rsidRPr="008D07AF" w:rsidRDefault="00B16B6C" w:rsidP="00B16B6C">
      <w:pPr>
        <w:pStyle w:val="a4"/>
        <w:numPr>
          <w:ilvl w:val="0"/>
          <w:numId w:val="3"/>
        </w:numPr>
        <w:spacing w:before="120" w:after="0"/>
        <w:ind w:left="357" w:hanging="357"/>
        <w:rPr>
          <w:rFonts w:eastAsia="游明朝"/>
          <w:lang w:eastAsia="ja-JP"/>
        </w:rPr>
      </w:pPr>
      <w:r w:rsidRPr="008D07AF">
        <w:rPr>
          <w:rFonts w:eastAsia="游明朝"/>
          <w:lang w:eastAsia="ja-JP"/>
        </w:rPr>
        <w:t>Flow Chart</w:t>
      </w:r>
    </w:p>
    <w:p w14:paraId="1676E450" w14:textId="05214FA3" w:rsidR="00B16B6C" w:rsidRPr="008D07AF" w:rsidRDefault="00B16B6C" w:rsidP="00854308">
      <w:pPr>
        <w:spacing w:before="120" w:after="0"/>
        <w:rPr>
          <w:rFonts w:eastAsia="游明朝"/>
          <w:lang w:eastAsia="ja-JP"/>
        </w:rPr>
      </w:pPr>
      <w:r w:rsidRPr="008D07AF">
        <w:rPr>
          <w:rFonts w:eastAsia="游明朝"/>
          <w:lang w:eastAsia="ja-JP"/>
        </w:rPr>
        <w:t>Figure 2.</w:t>
      </w:r>
      <w:r>
        <w:rPr>
          <w:rFonts w:eastAsia="游明朝"/>
          <w:lang w:eastAsia="ja-JP"/>
        </w:rPr>
        <w:t>1</w:t>
      </w:r>
      <w:r w:rsidRPr="008D07AF">
        <w:rPr>
          <w:rFonts w:eastAsia="游明朝"/>
          <w:lang w:eastAsia="ja-JP"/>
        </w:rPr>
        <w:t xml:space="preserve"> shows the flow chart based on the RO system configuration. The RO system configuration </w:t>
      </w:r>
      <w:r>
        <w:rPr>
          <w:rFonts w:eastAsia="游明朝"/>
          <w:lang w:eastAsia="ja-JP"/>
        </w:rPr>
        <w:t xml:space="preserve">and </w:t>
      </w:r>
      <w:r>
        <w:rPr>
          <w:rFonts w:eastAsia="游明朝"/>
          <w:bCs/>
          <w:lang w:eastAsia="ja-JP"/>
        </w:rPr>
        <w:t>t</w:t>
      </w:r>
      <w:r w:rsidRPr="008D07AF">
        <w:rPr>
          <w:rFonts w:eastAsia="游明朝"/>
          <w:bCs/>
          <w:lang w:eastAsia="ja-JP"/>
        </w:rPr>
        <w:t>ag name list</w:t>
      </w:r>
      <w:r w:rsidRPr="008D07AF">
        <w:rPr>
          <w:rFonts w:eastAsia="游明朝"/>
          <w:lang w:eastAsia="ja-JP"/>
        </w:rPr>
        <w:t xml:space="preserve"> of </w:t>
      </w:r>
      <w:r>
        <w:rPr>
          <w:rFonts w:eastAsia="游明朝"/>
          <w:lang w:eastAsia="ja-JP"/>
        </w:rPr>
        <w:t>LVM</w:t>
      </w:r>
      <w:r w:rsidRPr="008D07AF">
        <w:rPr>
          <w:rFonts w:eastAsia="游明朝"/>
          <w:lang w:eastAsia="ja-JP"/>
        </w:rPr>
        <w:t xml:space="preserve">WD </w:t>
      </w:r>
      <w:r>
        <w:rPr>
          <w:rFonts w:eastAsia="游明朝"/>
          <w:lang w:eastAsia="ja-JP"/>
        </w:rPr>
        <w:t>is provided as “</w:t>
      </w:r>
      <w:r w:rsidRPr="008D07AF">
        <w:rPr>
          <w:rFonts w:eastAsia="游明朝"/>
          <w:lang w:eastAsia="ja-JP"/>
        </w:rPr>
        <w:t>Additional Materials A1</w:t>
      </w:r>
      <w:r>
        <w:rPr>
          <w:rFonts w:eastAsia="游明朝"/>
          <w:lang w:eastAsia="ja-JP"/>
        </w:rPr>
        <w:t>” at the end of this report</w:t>
      </w:r>
      <w:r w:rsidRPr="008D07AF">
        <w:rPr>
          <w:rFonts w:eastAsia="游明朝"/>
          <w:lang w:eastAsia="ja-JP"/>
        </w:rPr>
        <w:t>. Figure 2.</w:t>
      </w:r>
      <w:r>
        <w:rPr>
          <w:rFonts w:eastAsia="游明朝"/>
          <w:lang w:eastAsia="ja-JP"/>
        </w:rPr>
        <w:t>1</w:t>
      </w:r>
      <w:r w:rsidRPr="008D07AF">
        <w:rPr>
          <w:rFonts w:eastAsia="游明朝"/>
          <w:lang w:eastAsia="ja-JP"/>
        </w:rPr>
        <w:t xml:space="preserve"> (a) is the flow chart limited to the part related to permeate TOC prediction and Figure 2.</w:t>
      </w:r>
      <w:r>
        <w:rPr>
          <w:rFonts w:eastAsia="游明朝"/>
          <w:lang w:eastAsia="ja-JP"/>
        </w:rPr>
        <w:t>1</w:t>
      </w:r>
      <w:r w:rsidRPr="008D07AF">
        <w:rPr>
          <w:rFonts w:eastAsia="游明朝"/>
          <w:lang w:eastAsia="ja-JP"/>
        </w:rPr>
        <w:t xml:space="preserve"> (b) is the flow chart limited to the part related to permeate EC prediction. </w:t>
      </w:r>
    </w:p>
    <w:p w14:paraId="6A21958B" w14:textId="696B0A34" w:rsidR="00B16B6C" w:rsidRPr="008D07AF" w:rsidRDefault="00B16B6C" w:rsidP="00854308">
      <w:pPr>
        <w:spacing w:before="120" w:after="0"/>
        <w:rPr>
          <w:rFonts w:eastAsia="游明朝"/>
          <w:lang w:eastAsia="ja-JP"/>
        </w:rPr>
      </w:pPr>
      <w:r w:rsidRPr="008D07AF">
        <w:rPr>
          <w:rFonts w:eastAsia="游明朝"/>
          <w:lang w:eastAsia="ja-JP"/>
        </w:rPr>
        <w:t>In Figure 2.</w:t>
      </w:r>
      <w:r>
        <w:rPr>
          <w:rFonts w:eastAsia="游明朝"/>
          <w:lang w:eastAsia="ja-JP"/>
        </w:rPr>
        <w:t>1</w:t>
      </w:r>
      <w:r w:rsidRPr="008D07AF">
        <w:rPr>
          <w:rFonts w:eastAsia="游明朝"/>
          <w:lang w:eastAsia="ja-JP"/>
        </w:rPr>
        <w:t>, the arrows and objects are same meaning as the case of OCWD (in Figure 1.</w:t>
      </w:r>
      <w:r>
        <w:rPr>
          <w:rFonts w:eastAsia="游明朝"/>
          <w:lang w:eastAsia="ja-JP"/>
        </w:rPr>
        <w:t>2</w:t>
      </w:r>
      <w:r w:rsidRPr="008D07AF">
        <w:rPr>
          <w:rFonts w:eastAsia="游明朝"/>
          <w:lang w:eastAsia="ja-JP"/>
        </w:rPr>
        <w:t xml:space="preserve">).   Especially, output data from the hexagon object toward the square object is calculated by the prediction model in the </w:t>
      </w:r>
      <w:r>
        <w:rPr>
          <w:rFonts w:eastAsia="游明朝"/>
          <w:lang w:eastAsia="ja-JP"/>
        </w:rPr>
        <w:t>later</w:t>
      </w:r>
      <w:r w:rsidRPr="008D07AF">
        <w:rPr>
          <w:rFonts w:eastAsia="游明朝"/>
          <w:lang w:eastAsia="ja-JP"/>
        </w:rPr>
        <w:t xml:space="preserve"> section.</w:t>
      </w:r>
    </w:p>
    <w:p w14:paraId="3F9BAB32" w14:textId="6722FBF4" w:rsidR="00B16B6C" w:rsidRPr="00B16B6C" w:rsidRDefault="00B16B6C" w:rsidP="00B16B6C">
      <w:pPr>
        <w:spacing w:before="120" w:after="0"/>
        <w:rPr>
          <w:rFonts w:eastAsia="游明朝"/>
          <w:lang w:eastAsia="ja-JP"/>
        </w:rPr>
      </w:pPr>
    </w:p>
    <w:p w14:paraId="3B990BD3" w14:textId="77777777" w:rsidR="00B16B6C" w:rsidRPr="008D07AF" w:rsidRDefault="00B16B6C" w:rsidP="00B16B6C">
      <w:pPr>
        <w:pStyle w:val="a4"/>
        <w:numPr>
          <w:ilvl w:val="0"/>
          <w:numId w:val="3"/>
        </w:numPr>
        <w:spacing w:before="120" w:after="0"/>
        <w:ind w:left="357" w:hanging="357"/>
        <w:rPr>
          <w:rFonts w:eastAsia="游明朝"/>
          <w:lang w:eastAsia="ja-JP"/>
        </w:rPr>
      </w:pPr>
      <w:r>
        <w:rPr>
          <w:rFonts w:eastAsia="游明朝"/>
          <w:lang w:eastAsia="ja-JP"/>
        </w:rPr>
        <w:t>Formulation</w:t>
      </w:r>
      <w:r w:rsidRPr="008D07AF">
        <w:rPr>
          <w:rFonts w:eastAsia="游明朝"/>
          <w:lang w:eastAsia="ja-JP"/>
        </w:rPr>
        <w:t xml:space="preserve"> Optimization Problem</w:t>
      </w:r>
    </w:p>
    <w:p w14:paraId="15E4CA9C" w14:textId="2F7C9C4E" w:rsidR="00B16B6C" w:rsidRPr="00B16B6C" w:rsidRDefault="00B16B6C" w:rsidP="00854308">
      <w:pPr>
        <w:spacing w:before="120" w:after="0"/>
        <w:rPr>
          <w:rFonts w:eastAsia="游明朝"/>
          <w:lang w:eastAsia="ja-JP"/>
        </w:rPr>
      </w:pPr>
      <w:r>
        <w:rPr>
          <w:rFonts w:eastAsia="游明朝"/>
          <w:lang w:eastAsia="ja-JP"/>
        </w:rPr>
        <w:t>Table2.1 shows the o</w:t>
      </w:r>
      <w:r w:rsidRPr="008D07AF">
        <w:rPr>
          <w:rFonts w:eastAsia="游明朝"/>
          <w:lang w:eastAsia="ja-JP"/>
        </w:rPr>
        <w:t xml:space="preserve">ptimization variable list </w:t>
      </w:r>
      <w:r>
        <w:rPr>
          <w:rFonts w:eastAsia="游明朝"/>
          <w:lang w:eastAsia="ja-JP"/>
        </w:rPr>
        <w:t>in the LVMWD optimization model</w:t>
      </w:r>
      <w:r w:rsidRPr="008D07AF">
        <w:rPr>
          <w:rFonts w:eastAsia="游明朝"/>
          <w:lang w:eastAsia="ja-JP"/>
        </w:rPr>
        <w:t xml:space="preserve">. “Optimization Variable”, “Fixed Parameter”, and “Intermediate Variable” have the same meaning as in the case of OCWD. In </w:t>
      </w:r>
      <w:r>
        <w:rPr>
          <w:rFonts w:eastAsia="游明朝"/>
          <w:lang w:eastAsia="ja-JP"/>
        </w:rPr>
        <w:t>LVM</w:t>
      </w:r>
      <w:r w:rsidRPr="008D07AF">
        <w:rPr>
          <w:rFonts w:eastAsia="游明朝"/>
          <w:lang w:eastAsia="ja-JP"/>
        </w:rPr>
        <w:t xml:space="preserve">WD optimization model, </w:t>
      </w:r>
      <w:r>
        <w:rPr>
          <w:rFonts w:eastAsia="游明朝"/>
          <w:lang w:eastAsia="ja-JP"/>
        </w:rPr>
        <w:t>the o</w:t>
      </w:r>
      <w:r w:rsidRPr="008D07AF">
        <w:rPr>
          <w:rFonts w:eastAsia="游明朝"/>
          <w:lang w:eastAsia="ja-JP"/>
        </w:rPr>
        <w:t xml:space="preserve">ptimization </w:t>
      </w:r>
      <w:r>
        <w:rPr>
          <w:rFonts w:eastAsia="游明朝"/>
          <w:lang w:eastAsia="ja-JP"/>
        </w:rPr>
        <w:t>v</w:t>
      </w:r>
      <w:r w:rsidRPr="008D07AF">
        <w:rPr>
          <w:rFonts w:eastAsia="游明朝"/>
          <w:lang w:eastAsia="ja-JP"/>
        </w:rPr>
        <w:t xml:space="preserve">ariable is UF </w:t>
      </w:r>
      <w:r>
        <w:rPr>
          <w:rFonts w:eastAsia="游明朝"/>
          <w:lang w:eastAsia="ja-JP"/>
        </w:rPr>
        <w:t>f</w:t>
      </w:r>
      <w:r w:rsidRPr="008D07AF">
        <w:rPr>
          <w:rFonts w:eastAsia="游明朝"/>
          <w:lang w:eastAsia="ja-JP"/>
        </w:rPr>
        <w:t xml:space="preserve">iltrate </w:t>
      </w:r>
      <w:r>
        <w:rPr>
          <w:rFonts w:eastAsia="游明朝"/>
          <w:lang w:eastAsia="ja-JP"/>
        </w:rPr>
        <w:t>t</w:t>
      </w:r>
      <w:r w:rsidRPr="008D07AF">
        <w:rPr>
          <w:rFonts w:eastAsia="游明朝"/>
          <w:lang w:eastAsia="ja-JP"/>
        </w:rPr>
        <w:t xml:space="preserve">otal </w:t>
      </w:r>
      <w:r>
        <w:rPr>
          <w:rFonts w:eastAsia="游明朝"/>
          <w:lang w:eastAsia="ja-JP"/>
        </w:rPr>
        <w:t>c</w:t>
      </w:r>
      <w:r w:rsidRPr="008D07AF">
        <w:rPr>
          <w:rFonts w:eastAsia="游明朝"/>
          <w:lang w:eastAsia="ja-JP"/>
        </w:rPr>
        <w:t>hlorine</w:t>
      </w:r>
      <w:r>
        <w:rPr>
          <w:rFonts w:eastAsia="游明朝"/>
          <w:lang w:eastAsia="ja-JP"/>
        </w:rPr>
        <w:t>, and t</w:t>
      </w:r>
      <w:r w:rsidRPr="00F34DB2">
        <w:rPr>
          <w:rFonts w:eastAsia="游明朝"/>
          <w:lang w:eastAsia="ja-JP"/>
        </w:rPr>
        <w:t>he intermediate variables</w:t>
      </w:r>
      <w:r>
        <w:rPr>
          <w:rFonts w:eastAsia="游明朝"/>
          <w:lang w:eastAsia="ja-JP"/>
        </w:rPr>
        <w:t xml:space="preserve"> are</w:t>
      </w:r>
      <w:r w:rsidRPr="00F34DB2">
        <w:rPr>
          <w:rFonts w:eastAsia="游明朝"/>
          <w:lang w:eastAsia="ja-JP"/>
        </w:rPr>
        <w:t xml:space="preserve"> </w:t>
      </w:r>
      <w:r>
        <w:rPr>
          <w:rFonts w:eastAsia="游明朝"/>
          <w:lang w:eastAsia="ja-JP"/>
        </w:rPr>
        <w:t xml:space="preserve">the </w:t>
      </w:r>
      <w:r w:rsidRPr="00F34DB2">
        <w:rPr>
          <w:rFonts w:eastAsia="游明朝"/>
          <w:lang w:eastAsia="ja-JP"/>
        </w:rPr>
        <w:t xml:space="preserve">permeate </w:t>
      </w:r>
      <w:r>
        <w:rPr>
          <w:rFonts w:eastAsia="游明朝"/>
          <w:lang w:eastAsia="ja-JP"/>
        </w:rPr>
        <w:t xml:space="preserve">electric </w:t>
      </w:r>
      <w:r w:rsidRPr="00F34DB2">
        <w:rPr>
          <w:rFonts w:eastAsia="游明朝"/>
          <w:lang w:eastAsia="ja-JP"/>
        </w:rPr>
        <w:t>conductivity</w:t>
      </w:r>
      <w:r>
        <w:rPr>
          <w:rFonts w:eastAsia="游明朝"/>
          <w:lang w:eastAsia="ja-JP"/>
        </w:rPr>
        <w:t xml:space="preserve"> (EC) at stage 1</w:t>
      </w:r>
      <w:r w:rsidRPr="00F34DB2">
        <w:rPr>
          <w:rFonts w:eastAsia="游明朝"/>
          <w:lang w:eastAsia="ja-JP"/>
        </w:rPr>
        <w:t xml:space="preserve">, </w:t>
      </w:r>
      <w:r>
        <w:rPr>
          <w:rFonts w:eastAsia="游明朝"/>
          <w:lang w:eastAsia="ja-JP"/>
        </w:rPr>
        <w:t>s</w:t>
      </w:r>
      <w:r w:rsidRPr="00F34DB2">
        <w:rPr>
          <w:rFonts w:eastAsia="游明朝"/>
          <w:lang w:eastAsia="ja-JP"/>
        </w:rPr>
        <w:t>tage</w:t>
      </w:r>
      <w:r>
        <w:rPr>
          <w:rFonts w:eastAsia="游明朝"/>
          <w:lang w:eastAsia="ja-JP"/>
        </w:rPr>
        <w:t xml:space="preserve"> </w:t>
      </w:r>
      <w:r w:rsidRPr="00F34DB2">
        <w:rPr>
          <w:rFonts w:eastAsia="游明朝"/>
          <w:lang w:eastAsia="ja-JP"/>
        </w:rPr>
        <w:t>2</w:t>
      </w:r>
      <w:r>
        <w:rPr>
          <w:rFonts w:eastAsia="游明朝"/>
          <w:lang w:eastAsia="ja-JP"/>
        </w:rPr>
        <w:t>, and</w:t>
      </w:r>
      <w:r w:rsidRPr="00F34DB2">
        <w:rPr>
          <w:rFonts w:eastAsia="游明朝"/>
          <w:lang w:eastAsia="ja-JP"/>
        </w:rPr>
        <w:t xml:space="preserve"> </w:t>
      </w:r>
      <w:r>
        <w:rPr>
          <w:rFonts w:eastAsia="游明朝"/>
          <w:lang w:eastAsia="ja-JP"/>
        </w:rPr>
        <w:t>s</w:t>
      </w:r>
      <w:r w:rsidRPr="00F34DB2">
        <w:rPr>
          <w:rFonts w:eastAsia="游明朝"/>
          <w:lang w:eastAsia="ja-JP"/>
        </w:rPr>
        <w:t>tage</w:t>
      </w:r>
      <w:r>
        <w:rPr>
          <w:rFonts w:eastAsia="游明朝"/>
          <w:lang w:eastAsia="ja-JP"/>
        </w:rPr>
        <w:t xml:space="preserve"> </w:t>
      </w:r>
      <w:r w:rsidRPr="00F34DB2">
        <w:rPr>
          <w:rFonts w:eastAsia="游明朝"/>
          <w:lang w:eastAsia="ja-JP"/>
        </w:rPr>
        <w:t>3</w:t>
      </w:r>
      <w:r>
        <w:rPr>
          <w:rFonts w:eastAsia="游明朝"/>
          <w:lang w:eastAsia="ja-JP"/>
        </w:rPr>
        <w:t>,</w:t>
      </w:r>
      <w:r w:rsidRPr="00F34DB2">
        <w:rPr>
          <w:rFonts w:eastAsia="游明朝"/>
          <w:lang w:eastAsia="ja-JP"/>
        </w:rPr>
        <w:t xml:space="preserve"> and </w:t>
      </w:r>
      <w:r>
        <w:rPr>
          <w:rFonts w:eastAsia="游明朝"/>
          <w:lang w:eastAsia="ja-JP"/>
        </w:rPr>
        <w:t xml:space="preserve">permeate </w:t>
      </w:r>
      <w:r w:rsidRPr="00F34DB2">
        <w:rPr>
          <w:rFonts w:eastAsia="游明朝"/>
          <w:lang w:eastAsia="ja-JP"/>
        </w:rPr>
        <w:t>TOC calculated by water quality prediction</w:t>
      </w:r>
      <w:r>
        <w:rPr>
          <w:rFonts w:eastAsia="游明朝"/>
          <w:lang w:eastAsia="ja-JP"/>
        </w:rPr>
        <w:t xml:space="preserve"> model. </w:t>
      </w:r>
    </w:p>
    <w:p w14:paraId="1C7725B4" w14:textId="2E49D958" w:rsidR="00B16B6C" w:rsidRDefault="00B16B6C" w:rsidP="00BA6016">
      <w:r w:rsidRPr="008D07AF">
        <w:rPr>
          <w:noProof/>
        </w:rPr>
        <mc:AlternateContent>
          <mc:Choice Requires="wps">
            <w:drawing>
              <wp:anchor distT="45720" distB="45720" distL="114300" distR="114300" simplePos="0" relativeHeight="251922432" behindDoc="0" locked="0" layoutInCell="1" allowOverlap="1" wp14:anchorId="6223BE96" wp14:editId="1053747C">
                <wp:simplePos x="0" y="0"/>
                <wp:positionH relativeFrom="column">
                  <wp:posOffset>0</wp:posOffset>
                </wp:positionH>
                <wp:positionV relativeFrom="paragraph">
                  <wp:posOffset>290195</wp:posOffset>
                </wp:positionV>
                <wp:extent cx="5931535" cy="7143115"/>
                <wp:effectExtent l="0" t="0" r="0" b="635"/>
                <wp:wrapTopAndBottom/>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143115"/>
                        </a:xfrm>
                        <a:prstGeom prst="rect">
                          <a:avLst/>
                        </a:prstGeom>
                        <a:solidFill>
                          <a:srgbClr val="FFFFFF"/>
                        </a:solidFill>
                        <a:ln w="9525">
                          <a:noFill/>
                          <a:miter lim="800000"/>
                          <a:headEnd/>
                          <a:tailEnd/>
                        </a:ln>
                      </wps:spPr>
                      <wps:txbx>
                        <w:txbxContent>
                          <w:p w14:paraId="40A3ED37" w14:textId="77777777" w:rsidR="00B16B6C" w:rsidRDefault="00B16B6C" w:rsidP="00B16B6C">
                            <w:pPr>
                              <w:pStyle w:val="a4"/>
                              <w:ind w:left="0"/>
                              <w:jc w:val="center"/>
                              <w:rPr>
                                <w:rFonts w:ascii="Arial" w:hAnsi="Arial" w:cs="Arial"/>
                                <w:b/>
                                <w:bCs/>
                              </w:rPr>
                            </w:pPr>
                            <w:r w:rsidRPr="00D5122C">
                              <w:rPr>
                                <w:noProof/>
                              </w:rPr>
                              <w:drawing>
                                <wp:inline distT="0" distB="0" distL="0" distR="0" wp14:anchorId="3A94DA13" wp14:editId="7B7ED142">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6BD0237B" w14:textId="77777777" w:rsidR="00B16B6C" w:rsidRDefault="00B16B6C" w:rsidP="00B16B6C">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AEE10FC" w14:textId="77777777" w:rsidR="00B16B6C" w:rsidRDefault="00B16B6C" w:rsidP="00B16B6C">
                            <w:pPr>
                              <w:pStyle w:val="a4"/>
                              <w:spacing w:before="120" w:after="0"/>
                              <w:ind w:left="360"/>
                              <w:rPr>
                                <w:rFonts w:eastAsia="游明朝"/>
                                <w:b/>
                                <w:bCs/>
                                <w:lang w:eastAsia="ja-JP"/>
                              </w:rPr>
                            </w:pPr>
                          </w:p>
                          <w:p w14:paraId="0A0E4B39" w14:textId="77777777" w:rsidR="00B16B6C" w:rsidRDefault="00B16B6C" w:rsidP="00B16B6C">
                            <w:pPr>
                              <w:spacing w:before="120" w:after="0"/>
                              <w:jc w:val="center"/>
                              <w:rPr>
                                <w:rFonts w:eastAsia="游明朝"/>
                                <w:b/>
                                <w:bCs/>
                                <w:lang w:eastAsia="ja-JP"/>
                              </w:rPr>
                            </w:pPr>
                            <w:r w:rsidRPr="00E742BE">
                              <w:rPr>
                                <w:noProof/>
                              </w:rPr>
                              <w:drawing>
                                <wp:inline distT="0" distB="0" distL="0" distR="0" wp14:anchorId="4B2ECEB5" wp14:editId="5DBCC7CD">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61687B9C" w14:textId="77777777" w:rsidR="00B16B6C" w:rsidRPr="006C142C" w:rsidRDefault="00B16B6C" w:rsidP="00B16B6C">
                            <w:pPr>
                              <w:pStyle w:val="a4"/>
                              <w:numPr>
                                <w:ilvl w:val="0"/>
                                <w:numId w:val="25"/>
                              </w:numPr>
                              <w:spacing w:before="120" w:after="0"/>
                              <w:jc w:val="center"/>
                              <w:rPr>
                                <w:rFonts w:eastAsia="游明朝"/>
                                <w:b/>
                                <w:bCs/>
                                <w:lang w:eastAsia="ja-JP"/>
                              </w:rPr>
                            </w:pPr>
                            <w:r w:rsidRPr="006C142C">
                              <w:rPr>
                                <w:rFonts w:eastAsia="游明朝"/>
                                <w:b/>
                                <w:bCs/>
                                <w:lang w:eastAsia="ja-JP"/>
                              </w:rPr>
                              <w:t>RO Each Stage Flow Chart (Permeate EC)</w:t>
                            </w:r>
                          </w:p>
                          <w:p w14:paraId="005AE877" w14:textId="2B73B512" w:rsidR="00B16B6C" w:rsidRPr="00C0200B" w:rsidRDefault="00B16B6C" w:rsidP="00B16B6C">
                            <w:pPr>
                              <w:pStyle w:val="a4"/>
                              <w:spacing w:before="120" w:after="0"/>
                              <w:ind w:left="0"/>
                              <w:jc w:val="center"/>
                              <w:rPr>
                                <w:b/>
                                <w:bCs/>
                              </w:rPr>
                            </w:pPr>
                            <w:r w:rsidRPr="00FC6ED4">
                              <w:rPr>
                                <w:b/>
                                <w:bCs/>
                              </w:rPr>
                              <w:t xml:space="preserve">Figure </w:t>
                            </w:r>
                            <w:r>
                              <w:rPr>
                                <w:b/>
                                <w:bCs/>
                              </w:rPr>
                              <w:t>2.1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3BE96" id="_x0000_s1040" type="#_x0000_t202" style="position:absolute;margin-left:0;margin-top:22.85pt;width:467.05pt;height:562.45pt;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" stroked="f">
                <v:textbox>
                  <w:txbxContent>
                    <w:p w14:paraId="40A3ED37" w14:textId="77777777" w:rsidR="00B16B6C" w:rsidRDefault="00B16B6C" w:rsidP="00B16B6C">
                      <w:pPr>
                        <w:pStyle w:val="a4"/>
                        <w:ind w:left="0"/>
                        <w:jc w:val="center"/>
                        <w:rPr>
                          <w:rFonts w:ascii="Arial" w:hAnsi="Arial" w:cs="Arial"/>
                          <w:b/>
                          <w:bCs/>
                        </w:rPr>
                      </w:pPr>
                      <w:r w:rsidRPr="00D5122C">
                        <w:rPr>
                          <w:noProof/>
                        </w:rPr>
                        <w:drawing>
                          <wp:inline distT="0" distB="0" distL="0" distR="0" wp14:anchorId="3A94DA13" wp14:editId="7B7ED142">
                            <wp:extent cx="5739765" cy="3236595"/>
                            <wp:effectExtent l="0" t="0" r="0" b="1905"/>
                            <wp:docPr id="180821368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9765" cy="3236595"/>
                                    </a:xfrm>
                                    <a:prstGeom prst="rect">
                                      <a:avLst/>
                                    </a:prstGeom>
                                    <a:noFill/>
                                    <a:ln>
                                      <a:noFill/>
                                    </a:ln>
                                  </pic:spPr>
                                </pic:pic>
                              </a:graphicData>
                            </a:graphic>
                          </wp:inline>
                        </w:drawing>
                      </w:r>
                    </w:p>
                    <w:p w14:paraId="6BD0237B" w14:textId="77777777" w:rsidR="00B16B6C" w:rsidRDefault="00B16B6C" w:rsidP="00B16B6C">
                      <w:pPr>
                        <w:pStyle w:val="a4"/>
                        <w:numPr>
                          <w:ilvl w:val="0"/>
                          <w:numId w:val="25"/>
                        </w:numPr>
                        <w:spacing w:before="120" w:after="0"/>
                        <w:jc w:val="center"/>
                        <w:rPr>
                          <w:rFonts w:eastAsia="游明朝"/>
                          <w:b/>
                          <w:bCs/>
                          <w:lang w:eastAsia="ja-JP"/>
                        </w:rPr>
                      </w:pPr>
                      <w:r w:rsidRPr="002474F4">
                        <w:rPr>
                          <w:rFonts w:eastAsia="游明朝"/>
                          <w:b/>
                          <w:bCs/>
                          <w:lang w:eastAsia="ja-JP"/>
                        </w:rPr>
                        <w:t>RO Total Flow Chart (Permeate TOC)</w:t>
                      </w:r>
                    </w:p>
                    <w:p w14:paraId="2AEE10FC" w14:textId="77777777" w:rsidR="00B16B6C" w:rsidRDefault="00B16B6C" w:rsidP="00B16B6C">
                      <w:pPr>
                        <w:pStyle w:val="a4"/>
                        <w:spacing w:before="120" w:after="0"/>
                        <w:ind w:left="360"/>
                        <w:rPr>
                          <w:rFonts w:eastAsia="游明朝"/>
                          <w:b/>
                          <w:bCs/>
                          <w:lang w:eastAsia="ja-JP"/>
                        </w:rPr>
                      </w:pPr>
                    </w:p>
                    <w:p w14:paraId="0A0E4B39" w14:textId="77777777" w:rsidR="00B16B6C" w:rsidRDefault="00B16B6C" w:rsidP="00B16B6C">
                      <w:pPr>
                        <w:spacing w:before="120" w:after="0"/>
                        <w:jc w:val="center"/>
                        <w:rPr>
                          <w:rFonts w:eastAsia="游明朝"/>
                          <w:b/>
                          <w:bCs/>
                          <w:lang w:eastAsia="ja-JP"/>
                        </w:rPr>
                      </w:pPr>
                      <w:r w:rsidRPr="00E742BE">
                        <w:rPr>
                          <w:noProof/>
                        </w:rPr>
                        <w:drawing>
                          <wp:inline distT="0" distB="0" distL="0" distR="0" wp14:anchorId="4B2ECEB5" wp14:editId="5DBCC7CD">
                            <wp:extent cx="5739765" cy="2846705"/>
                            <wp:effectExtent l="0" t="0" r="0" b="0"/>
                            <wp:docPr id="14269695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9765" cy="2846705"/>
                                    </a:xfrm>
                                    <a:prstGeom prst="rect">
                                      <a:avLst/>
                                    </a:prstGeom>
                                    <a:noFill/>
                                    <a:ln>
                                      <a:noFill/>
                                    </a:ln>
                                  </pic:spPr>
                                </pic:pic>
                              </a:graphicData>
                            </a:graphic>
                          </wp:inline>
                        </w:drawing>
                      </w:r>
                    </w:p>
                    <w:p w14:paraId="61687B9C" w14:textId="77777777" w:rsidR="00B16B6C" w:rsidRPr="006C142C" w:rsidRDefault="00B16B6C" w:rsidP="00B16B6C">
                      <w:pPr>
                        <w:pStyle w:val="a4"/>
                        <w:numPr>
                          <w:ilvl w:val="0"/>
                          <w:numId w:val="25"/>
                        </w:numPr>
                        <w:spacing w:before="120" w:after="0"/>
                        <w:jc w:val="center"/>
                        <w:rPr>
                          <w:rFonts w:eastAsia="游明朝"/>
                          <w:b/>
                          <w:bCs/>
                          <w:lang w:eastAsia="ja-JP"/>
                        </w:rPr>
                      </w:pPr>
                      <w:r w:rsidRPr="006C142C">
                        <w:rPr>
                          <w:rFonts w:eastAsia="游明朝"/>
                          <w:b/>
                          <w:bCs/>
                          <w:lang w:eastAsia="ja-JP"/>
                        </w:rPr>
                        <w:t>RO Each Stage Flow Chart (Permeate EC)</w:t>
                      </w:r>
                    </w:p>
                    <w:p w14:paraId="005AE877" w14:textId="2B73B512" w:rsidR="00B16B6C" w:rsidRPr="00C0200B" w:rsidRDefault="00B16B6C" w:rsidP="00B16B6C">
                      <w:pPr>
                        <w:pStyle w:val="a4"/>
                        <w:spacing w:before="120" w:after="0"/>
                        <w:ind w:left="0"/>
                        <w:jc w:val="center"/>
                        <w:rPr>
                          <w:b/>
                          <w:bCs/>
                        </w:rPr>
                      </w:pPr>
                      <w:r w:rsidRPr="00FC6ED4">
                        <w:rPr>
                          <w:b/>
                          <w:bCs/>
                        </w:rPr>
                        <w:t xml:space="preserve">Figure </w:t>
                      </w:r>
                      <w:r>
                        <w:rPr>
                          <w:b/>
                          <w:bCs/>
                        </w:rPr>
                        <w:t>2.1</w:t>
                      </w:r>
                      <w:r w:rsidRPr="00FC6ED4">
                        <w:rPr>
                          <w:b/>
                          <w:bCs/>
                        </w:rPr>
                        <w:t xml:space="preserve">: </w:t>
                      </w:r>
                      <w:r>
                        <w:rPr>
                          <w:b/>
                          <w:bCs/>
                        </w:rPr>
                        <w:t>Flow Chart for RO Optimization Simulation</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p>
    <w:p w14:paraId="6E08C6A1" w14:textId="61B9077F" w:rsidR="00B16B6C" w:rsidRDefault="00B16B6C" w:rsidP="00BA6016"/>
    <w:p w14:paraId="0A9D06B8" w14:textId="500CE22B" w:rsidR="0008745A" w:rsidRDefault="0008745A" w:rsidP="00BA6016">
      <w:r w:rsidRPr="008D07AF">
        <w:rPr>
          <w:noProof/>
        </w:rPr>
        <mc:AlternateContent>
          <mc:Choice Requires="wps">
            <w:drawing>
              <wp:anchor distT="45720" distB="45720" distL="114300" distR="114300" simplePos="0" relativeHeight="251924480" behindDoc="0" locked="0" layoutInCell="1" allowOverlap="1" wp14:anchorId="08CFCD31" wp14:editId="1A23307C">
                <wp:simplePos x="0" y="0"/>
                <wp:positionH relativeFrom="column">
                  <wp:posOffset>-41910</wp:posOffset>
                </wp:positionH>
                <wp:positionV relativeFrom="paragraph">
                  <wp:posOffset>76555</wp:posOffset>
                </wp:positionV>
                <wp:extent cx="5931535" cy="5278120"/>
                <wp:effectExtent l="0" t="0" r="0" b="0"/>
                <wp:wrapTopAndBottom/>
                <wp:docPr id="20587126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278120"/>
                        </a:xfrm>
                        <a:prstGeom prst="rect">
                          <a:avLst/>
                        </a:prstGeom>
                        <a:solidFill>
                          <a:srgbClr val="FFFFFF"/>
                        </a:solidFill>
                        <a:ln w="9525">
                          <a:noFill/>
                          <a:miter lim="800000"/>
                          <a:headEnd/>
                          <a:tailEnd/>
                        </a:ln>
                      </wps:spPr>
                      <wps:txbx>
                        <w:txbxContent>
                          <w:p w14:paraId="1A66C7AA" w14:textId="53795A1E" w:rsidR="00B16B6C" w:rsidRPr="00024738" w:rsidRDefault="00B16B6C" w:rsidP="00B16B6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B16B6C" w:rsidRPr="009031A6" w14:paraId="01038530"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740697A0" w14:textId="77777777" w:rsidR="00B16B6C" w:rsidRPr="00832CAD" w:rsidRDefault="00B16B6C"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3BF3D148"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13B09040"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779A9999"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B16B6C" w:rsidRPr="009031A6" w14:paraId="390AA3A1"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F1926A0" w14:textId="77777777" w:rsidR="00B16B6C" w:rsidRPr="00832CAD" w:rsidRDefault="00B16B6C"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EBBE11" w14:textId="77777777" w:rsidR="00B16B6C" w:rsidRPr="00832CAD" w:rsidRDefault="00B16B6C"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74D72"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2DBE4" w14:textId="77777777" w:rsidR="00B16B6C" w:rsidRPr="00832CAD" w:rsidRDefault="00B16B6C"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B16B6C" w:rsidRPr="009031A6" w14:paraId="76E7E9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8341D3F"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52D7D9" w14:textId="77777777" w:rsidR="00B16B6C" w:rsidRPr="00832CAD" w:rsidRDefault="00B16B6C"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2F7121" w14:textId="77777777" w:rsidR="00B16B6C" w:rsidRPr="008F65BE"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13DBE6" w14:textId="77777777" w:rsidR="00B16B6C" w:rsidRPr="00832CAD" w:rsidRDefault="00B16B6C"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5B049B6D"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9F144D8"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AF033" w14:textId="77777777" w:rsidR="00B16B6C" w:rsidRPr="00832CAD" w:rsidRDefault="00B16B6C"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0DDDA6"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CEC5E" w14:textId="77777777" w:rsidR="00B16B6C" w:rsidRPr="00832CAD" w:rsidRDefault="00B16B6C"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31AB37E8"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CB9729"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2F5AE" w14:textId="77777777" w:rsidR="00B16B6C" w:rsidRPr="00832CAD" w:rsidRDefault="00B16B6C"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4802BC" w14:textId="77777777" w:rsidR="00B16B6C" w:rsidRPr="00832CAD"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9D96B3" w14:textId="77777777" w:rsidR="00B16B6C" w:rsidRPr="00832CAD" w:rsidRDefault="00B16B6C"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42B8E5F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08C81D2" w14:textId="77777777" w:rsidR="00B16B6C" w:rsidRPr="00832CAD" w:rsidRDefault="00B16B6C"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5D1427" w14:textId="77777777" w:rsidR="00B16B6C" w:rsidRPr="00832CAD" w:rsidRDefault="00B16B6C"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DB0539"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64024C" w14:textId="77777777" w:rsidR="00B16B6C" w:rsidRPr="00832CAD" w:rsidRDefault="00B16B6C"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694ADF8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A5C1D96" w14:textId="77777777" w:rsidR="00B16B6C" w:rsidRPr="00832CAD" w:rsidRDefault="00B16B6C"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7D4F0" w14:textId="77777777" w:rsidR="00B16B6C" w:rsidRPr="00832CAD" w:rsidRDefault="00B16B6C"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E0E609" w14:textId="77777777" w:rsidR="00B16B6C" w:rsidRPr="00832CAD"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5C1DB" w14:textId="77777777" w:rsidR="00B16B6C" w:rsidRPr="00832CAD" w:rsidRDefault="00B16B6C"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1E11F9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86EFAC3" w14:textId="77777777" w:rsidR="00B16B6C" w:rsidRPr="00832CAD" w:rsidRDefault="00B16B6C"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97032C" w14:textId="77777777" w:rsidR="00B16B6C" w:rsidRPr="00832CAD" w:rsidRDefault="00B16B6C"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61A466"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ECA8BB" w14:textId="77777777" w:rsidR="00B16B6C" w:rsidRPr="00832CAD" w:rsidRDefault="00B16B6C"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5CD2EEC9"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2960A6A" w14:textId="77777777" w:rsidR="00B16B6C" w:rsidRPr="00832CAD" w:rsidRDefault="00B16B6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5F9F" w14:textId="77777777" w:rsidR="00B16B6C" w:rsidRPr="00832CAD" w:rsidRDefault="00B16B6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32BCF" w14:textId="77777777" w:rsidR="00B16B6C" w:rsidRDefault="00B16B6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445DE4" w14:textId="77777777" w:rsidR="00B16B6C" w:rsidRPr="00832CAD" w:rsidRDefault="00B16B6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16B6C" w:rsidRPr="009031A6" w14:paraId="515774F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31F71A2" w14:textId="77777777" w:rsidR="00B16B6C" w:rsidRPr="00832CAD" w:rsidRDefault="00B16B6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571AD0" w14:textId="77777777" w:rsidR="00B16B6C" w:rsidRPr="00832CAD" w:rsidRDefault="00B16B6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AC5191" w14:textId="77777777" w:rsidR="00B16B6C" w:rsidRPr="00832CAD" w:rsidRDefault="00B16B6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C1DD66" w14:textId="77777777" w:rsidR="00B16B6C" w:rsidRPr="00832CAD" w:rsidRDefault="00B16B6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1182A3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32ED238" w14:textId="77777777" w:rsidR="00B16B6C" w:rsidRPr="00832CAD" w:rsidRDefault="00B16B6C" w:rsidP="00965826">
                                  <w:pPr>
                                    <w:pStyle w:val="a4"/>
                                    <w:snapToGrid/>
                                    <w:spacing w:before="120" w:after="0"/>
                                    <w:ind w:left="0"/>
                                    <w:jc w:val="center"/>
                                    <w:rPr>
                                      <w:rFonts w:eastAsia="Meiryo UI"/>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436172"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FE279B" w14:textId="77777777" w:rsidR="00B16B6C"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42534E"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16B6C" w:rsidRPr="009031A6" w14:paraId="7F25FC80"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BCE744C"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506DE4"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474FC"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58A104"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589BD248"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F54C9D6"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00304"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107610"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8E13D7"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1736B337"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CDEF051"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B63D4D"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5A7FC6"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E4AFBD"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572A61D9"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885F862"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96924E"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7797D9" w14:textId="77777777" w:rsidR="00B16B6C" w:rsidRPr="00ED60F7"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092DB0"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70F951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FF8A26B"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7B9B84"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09FD15"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3ED835"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6FA01A30"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7B1E8D2"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3D89F1"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E1D199" w14:textId="77777777" w:rsidR="00B16B6C" w:rsidRPr="00ED60F7"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32958D"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4BA7E140"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C1986B7"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520E3F"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F952CA"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E9E94B"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52EE2EA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2792999" w14:textId="77777777" w:rsidR="00B16B6C" w:rsidRPr="00832CAD" w:rsidRDefault="00B16B6C"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3D81C9"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8E67F"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F64E3"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67FD259" w14:textId="77777777" w:rsidR="00B16B6C" w:rsidRPr="00064AE1" w:rsidRDefault="00B16B6C" w:rsidP="00B16B6C">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FCD31" id="_x0000_s1041" type="#_x0000_t202" style="position:absolute;margin-left:-3.3pt;margin-top:6.05pt;width:467.05pt;height:415.6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" stroked="f">
                <v:textbox>
                  <w:txbxContent>
                    <w:p w14:paraId="1A66C7AA" w14:textId="53795A1E" w:rsidR="00B16B6C" w:rsidRPr="00024738" w:rsidRDefault="00B16B6C" w:rsidP="00B16B6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2.1</w:t>
                      </w:r>
                      <w:r w:rsidRPr="00105B69">
                        <w:rPr>
                          <w:b/>
                          <w:bCs/>
                          <w:lang w:eastAsia="ja-JP"/>
                        </w:rPr>
                        <w:t>:</w:t>
                      </w:r>
                      <w:r>
                        <w:rPr>
                          <w:b/>
                          <w:bCs/>
                          <w:lang w:eastAsia="ja-JP"/>
                        </w:rPr>
                        <w:t xml:space="preserve"> Optimization Variable List </w:t>
                      </w:r>
                      <w:r>
                        <w:rPr>
                          <w:rFonts w:eastAsia="ＭＳ 明朝" w:hint="eastAsia"/>
                          <w:b/>
                          <w:bCs/>
                          <w:lang w:eastAsia="ja-JP"/>
                        </w:rPr>
                        <w:t>(</w:t>
                      </w:r>
                      <w:r>
                        <w:rPr>
                          <w:rFonts w:eastAsia="ＭＳ 明朝"/>
                          <w:b/>
                          <w:bCs/>
                          <w:lang w:eastAsia="ja-JP"/>
                        </w:rPr>
                        <w:t>LVMWD)</w:t>
                      </w:r>
                    </w:p>
                    <w:tbl>
                      <w:tblPr>
                        <w:tblStyle w:val="4-1"/>
                        <w:tblW w:w="9044" w:type="dxa"/>
                        <w:jc w:val="center"/>
                        <w:tblLayout w:type="fixed"/>
                        <w:tblLook w:val="04A0" w:firstRow="1" w:lastRow="0" w:firstColumn="1" w:lastColumn="0" w:noHBand="0" w:noVBand="1"/>
                      </w:tblPr>
                      <w:tblGrid>
                        <w:gridCol w:w="1129"/>
                        <w:gridCol w:w="2977"/>
                        <w:gridCol w:w="1559"/>
                        <w:gridCol w:w="3379"/>
                      </w:tblGrid>
                      <w:tr w:rsidR="00B16B6C" w:rsidRPr="009031A6" w14:paraId="01038530" w14:textId="77777777" w:rsidTr="008F65BE">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l2br w:val="nil"/>
                            </w:tcBorders>
                          </w:tcPr>
                          <w:p w14:paraId="740697A0" w14:textId="77777777" w:rsidR="00B16B6C" w:rsidRPr="00832CAD" w:rsidRDefault="00B16B6C" w:rsidP="009031A6">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 No.</w:t>
                            </w:r>
                          </w:p>
                        </w:tc>
                        <w:tc>
                          <w:tcPr>
                            <w:tcW w:w="2977" w:type="dxa"/>
                            <w:tcBorders>
                              <w:top w:val="single" w:sz="4" w:space="0" w:color="auto"/>
                              <w:left w:val="single" w:sz="4" w:space="0" w:color="auto"/>
                              <w:bottom w:val="single" w:sz="4" w:space="0" w:color="auto"/>
                              <w:right w:val="single" w:sz="4" w:space="0" w:color="auto"/>
                            </w:tcBorders>
                          </w:tcPr>
                          <w:p w14:paraId="3BF3D148"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Description</w:t>
                            </w:r>
                          </w:p>
                        </w:tc>
                        <w:tc>
                          <w:tcPr>
                            <w:tcW w:w="1559" w:type="dxa"/>
                            <w:tcBorders>
                              <w:top w:val="single" w:sz="4" w:space="0" w:color="auto"/>
                              <w:left w:val="single" w:sz="4" w:space="0" w:color="auto"/>
                              <w:bottom w:val="single" w:sz="4" w:space="0" w:color="auto"/>
                              <w:right w:val="single" w:sz="4" w:space="0" w:color="auto"/>
                            </w:tcBorders>
                          </w:tcPr>
                          <w:p w14:paraId="13B09040"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noProof/>
                                <w:color w:val="FFFFFF" w:themeColor="background1"/>
                                <w:lang w:eastAsia="ja-JP"/>
                              </w:rPr>
                            </w:pPr>
                            <w:r>
                              <w:rPr>
                                <w:rStyle w:val="20"/>
                                <w:rFonts w:hint="eastAsia"/>
                                <w:noProof/>
                                <w:color w:val="FFFFFF" w:themeColor="background1"/>
                                <w:lang w:eastAsia="ja-JP"/>
                              </w:rPr>
                              <w:t>U</w:t>
                            </w:r>
                            <w:r>
                              <w:rPr>
                                <w:rStyle w:val="20"/>
                                <w:noProof/>
                                <w:color w:val="FFFFFF" w:themeColor="background1"/>
                                <w:lang w:eastAsia="ja-JP"/>
                              </w:rPr>
                              <w:t>nits</w:t>
                            </w:r>
                          </w:p>
                        </w:tc>
                        <w:tc>
                          <w:tcPr>
                            <w:tcW w:w="3379" w:type="dxa"/>
                            <w:tcBorders>
                              <w:top w:val="single" w:sz="4" w:space="0" w:color="auto"/>
                              <w:left w:val="single" w:sz="4" w:space="0" w:color="auto"/>
                              <w:bottom w:val="single" w:sz="4" w:space="0" w:color="auto"/>
                              <w:right w:val="single" w:sz="4" w:space="0" w:color="auto"/>
                            </w:tcBorders>
                          </w:tcPr>
                          <w:p w14:paraId="779A9999" w14:textId="77777777" w:rsidR="00B16B6C" w:rsidRPr="00832CAD" w:rsidRDefault="00B16B6C" w:rsidP="009031A6">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Cs/>
                                <w:noProof/>
                                <w:color w:val="FFFFFF" w:themeColor="background1"/>
                                <w:lang w:eastAsia="ja-JP"/>
                              </w:rPr>
                            </w:pPr>
                            <w:r w:rsidRPr="00832CAD">
                              <w:rPr>
                                <w:rStyle w:val="20"/>
                                <w:bCs/>
                                <w:noProof/>
                                <w:color w:val="FFFFFF" w:themeColor="background1"/>
                                <w:lang w:eastAsia="ja-JP"/>
                              </w:rPr>
                              <w:t>Opt. Variable / Fixed Parameter</w:t>
                            </w:r>
                          </w:p>
                        </w:tc>
                      </w:tr>
                      <w:tr w:rsidR="00B16B6C" w:rsidRPr="009031A6" w14:paraId="390AA3A1"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F1926A0" w14:textId="77777777" w:rsidR="00B16B6C" w:rsidRPr="00832CAD" w:rsidRDefault="00B16B6C" w:rsidP="00670AF8">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EBBE11" w14:textId="77777777" w:rsidR="00B16B6C" w:rsidRPr="00832CAD" w:rsidRDefault="00B16B6C" w:rsidP="00832CAD">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FD3C1E">
                              <w:rPr>
                                <w:rFonts w:eastAsia="Meiryo UI"/>
                                <w:kern w:val="24"/>
                              </w:rPr>
                              <w:t>UF Filtrate Total Chlorine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74D72"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ton/day</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2DBE4" w14:textId="77777777" w:rsidR="00B16B6C" w:rsidRPr="00832CAD" w:rsidRDefault="00B16B6C" w:rsidP="00670AF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Opt</w:t>
                            </w:r>
                            <w:r>
                              <w:rPr>
                                <w:rFonts w:eastAsia="Meiryo UI"/>
                                <w:kern w:val="24"/>
                              </w:rPr>
                              <w:t>imization</w:t>
                            </w:r>
                            <w:r w:rsidRPr="00832CAD">
                              <w:rPr>
                                <w:rFonts w:eastAsia="Meiryo UI"/>
                                <w:kern w:val="24"/>
                              </w:rPr>
                              <w:t xml:space="preserve"> Variable</w:t>
                            </w:r>
                          </w:p>
                        </w:tc>
                      </w:tr>
                      <w:tr w:rsidR="00B16B6C" w:rsidRPr="009031A6" w14:paraId="76E7E96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68341D3F"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52D7D9" w14:textId="77777777" w:rsidR="00B16B6C" w:rsidRPr="00832CAD" w:rsidRDefault="00B16B6C"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 xml:space="preserve">Feed </w:t>
                            </w:r>
                            <w:r>
                              <w:rPr>
                                <w:rFonts w:eastAsia="Meiryo UI"/>
                                <w:kern w:val="24"/>
                              </w:rPr>
                              <w:t>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2F7121" w14:textId="77777777" w:rsidR="00B16B6C" w:rsidRPr="008F65BE"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iCs/>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13DBE6" w14:textId="77777777" w:rsidR="00B16B6C" w:rsidRPr="00832CAD" w:rsidRDefault="00B16B6C"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5B049B6D"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9F144D8"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EAF033" w14:textId="77777777" w:rsidR="00B16B6C" w:rsidRPr="00832CAD" w:rsidRDefault="00B16B6C"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0DDDA6"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CEC5E" w14:textId="77777777" w:rsidR="00B16B6C" w:rsidRPr="00832CAD" w:rsidRDefault="00B16B6C"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31AB37E8"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5ACB9729" w14:textId="77777777" w:rsidR="00B16B6C" w:rsidRPr="00832CAD" w:rsidRDefault="00B16B6C" w:rsidP="00C87DD2">
                            <w:pPr>
                              <w:pStyle w:val="a4"/>
                              <w:snapToGrid/>
                              <w:spacing w:before="120" w:after="0"/>
                              <w:ind w:left="0"/>
                              <w:jc w:val="center"/>
                              <w:rPr>
                                <w:rStyle w:val="20"/>
                                <w:bCs/>
                                <w:noProof/>
                                <w:color w:val="FFFFFF" w:themeColor="background1"/>
                                <w:lang w:eastAsia="ja-JP"/>
                              </w:rPr>
                            </w:pPr>
                            <w:r w:rsidRPr="00832CAD">
                              <w:rPr>
                                <w:rStyle w:val="20"/>
                                <w:bCs/>
                                <w:noProof/>
                                <w:color w:val="FFFFFF" w:themeColor="background1"/>
                                <w:lang w:eastAsia="ja-JP"/>
                              </w:rPr>
                              <w:t>ID0003</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72F5AE" w14:textId="77777777" w:rsidR="00B16B6C" w:rsidRPr="00832CAD" w:rsidRDefault="00B16B6C" w:rsidP="00C87DD2">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Feed Temperature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4802BC" w14:textId="77777777" w:rsidR="00B16B6C" w:rsidRPr="00832CAD"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9D96B3" w14:textId="77777777" w:rsidR="00B16B6C" w:rsidRPr="00832CAD" w:rsidRDefault="00B16B6C" w:rsidP="00C87DD2">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42B8E5FE"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108C81D2" w14:textId="77777777" w:rsidR="00B16B6C" w:rsidRPr="00832CAD" w:rsidRDefault="00B16B6C" w:rsidP="00C87DD2">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ID0004</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5D1427" w14:textId="77777777" w:rsidR="00B16B6C" w:rsidRPr="00832CAD" w:rsidRDefault="00B16B6C" w:rsidP="00C87DD2">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Feed pH</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DB0539"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hint="eastAsia"/>
                                <w:kern w:val="24"/>
                                <w:lang w:eastAsia="ja-JP"/>
                              </w:rPr>
                              <w:t>-</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64024C" w14:textId="77777777" w:rsidR="00B16B6C" w:rsidRPr="00832CAD" w:rsidRDefault="00B16B6C" w:rsidP="00C87DD2">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694ADF8C"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4A5C1D96" w14:textId="77777777" w:rsidR="00B16B6C" w:rsidRPr="00832CAD" w:rsidRDefault="00B16B6C"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7D4F0" w14:textId="77777777" w:rsidR="00B16B6C" w:rsidRPr="00832CAD" w:rsidRDefault="00B16B6C" w:rsidP="00477A6F">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E0E609" w14:textId="77777777" w:rsidR="00B16B6C" w:rsidRPr="00832CAD" w:rsidRDefault="00B16B6C" w:rsidP="008F65BE">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hint="eastAsia"/>
                                <w:kern w:val="24"/>
                                <w:lang w:eastAsia="ja-JP"/>
                              </w:rPr>
                              <w:t>p</w:t>
                            </w:r>
                            <w:r>
                              <w:rPr>
                                <w:rFonts w:eastAsia="Meiryo UI"/>
                                <w:kern w:val="24"/>
                                <w:lang w:eastAsia="ja-JP"/>
                              </w:rPr>
                              <w:t>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5C1DB" w14:textId="77777777" w:rsidR="00B16B6C" w:rsidRPr="00832CAD" w:rsidRDefault="00B16B6C" w:rsidP="00477A6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noProof/>
                                <w:lang w:eastAsia="ja-JP"/>
                              </w:rPr>
                            </w:pPr>
                            <w:r w:rsidRPr="00832CAD">
                              <w:rPr>
                                <w:rFonts w:eastAsia="Meiryo UI"/>
                                <w:kern w:val="24"/>
                              </w:rPr>
                              <w:t>Fixed Parameter</w:t>
                            </w:r>
                          </w:p>
                        </w:tc>
                      </w:tr>
                      <w:tr w:rsidR="00B16B6C" w:rsidRPr="009031A6" w14:paraId="1E11F94F"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786EFAC3" w14:textId="77777777" w:rsidR="00B16B6C" w:rsidRPr="00832CAD" w:rsidRDefault="00B16B6C" w:rsidP="00477A6F">
                            <w:pPr>
                              <w:pStyle w:val="a4"/>
                              <w:snapToGrid/>
                              <w:spacing w:before="120" w:after="0"/>
                              <w:ind w:left="0"/>
                              <w:jc w:val="center"/>
                              <w:rPr>
                                <w:rStyle w:val="20"/>
                                <w:rFonts w:eastAsia="Calibri"/>
                                <w:b/>
                                <w:noProof/>
                                <w:color w:val="FFFFFF" w:themeColor="background1"/>
                                <w:lang w:eastAsia="ja-JP"/>
                              </w:rPr>
                            </w:pPr>
                            <w:r w:rsidRPr="00832CAD">
                              <w:rPr>
                                <w:rStyle w:val="20"/>
                                <w:bCs/>
                                <w:noProof/>
                                <w:color w:val="FFFFFF" w:themeColor="background1"/>
                                <w:lang w:eastAsia="ja-JP"/>
                              </w:rPr>
                              <w:t>ID0101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97032C" w14:textId="77777777" w:rsidR="00B16B6C" w:rsidRPr="00832CAD" w:rsidRDefault="00B16B6C" w:rsidP="00477A6F">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61A466" w14:textId="77777777" w:rsidR="00B16B6C" w:rsidRPr="00832CAD" w:rsidRDefault="00B16B6C" w:rsidP="008F65BE">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ECA8BB" w14:textId="77777777" w:rsidR="00B16B6C" w:rsidRPr="00832CAD" w:rsidRDefault="00B16B6C" w:rsidP="00477A6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5CD2EEC9"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vAlign w:val="center"/>
                          </w:tcPr>
                          <w:p w14:paraId="32960A6A" w14:textId="77777777" w:rsidR="00B16B6C" w:rsidRPr="00832CAD" w:rsidRDefault="00B16B6C" w:rsidP="0025652C">
                            <w:pPr>
                              <w:pStyle w:val="a4"/>
                              <w:snapToGrid/>
                              <w:spacing w:before="120" w:after="0"/>
                              <w:ind w:left="0"/>
                              <w:jc w:val="center"/>
                              <w:rPr>
                                <w:rStyle w:val="20"/>
                                <w:noProof/>
                                <w:color w:val="FFFFFF" w:themeColor="background1"/>
                                <w:lang w:eastAsia="ja-JP"/>
                              </w:rPr>
                            </w:pPr>
                            <w:r w:rsidRPr="00832CAD">
                              <w:rPr>
                                <w:rStyle w:val="20"/>
                                <w:bCs/>
                                <w:noProof/>
                                <w:color w:val="FFFFFF" w:themeColor="background1"/>
                                <w:lang w:eastAsia="ja-JP"/>
                              </w:rPr>
                              <w:t>ID010</w:t>
                            </w:r>
                            <w:r>
                              <w:rPr>
                                <w:rStyle w:val="20"/>
                                <w:bCs/>
                                <w:noProof/>
                                <w:color w:val="FFFFFF" w:themeColor="background1"/>
                                <w:lang w:eastAsia="ja-JP"/>
                              </w:rPr>
                              <w:t>2</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5F9F" w14:textId="77777777" w:rsidR="00B16B6C" w:rsidRPr="00832CAD" w:rsidRDefault="00B16B6C" w:rsidP="0025652C">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1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D32BCF" w14:textId="77777777" w:rsidR="00B16B6C" w:rsidRDefault="00B16B6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445DE4" w14:textId="77777777" w:rsidR="00B16B6C" w:rsidRPr="00832CAD" w:rsidRDefault="00B16B6C" w:rsidP="0025652C">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16B6C" w:rsidRPr="009031A6" w14:paraId="515774F6"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31F71A2" w14:textId="77777777" w:rsidR="00B16B6C" w:rsidRPr="00832CAD" w:rsidRDefault="00B16B6C" w:rsidP="0025652C">
                            <w:pPr>
                              <w:pStyle w:val="a4"/>
                              <w:snapToGrid/>
                              <w:spacing w:before="120" w:after="0"/>
                              <w:ind w:left="0"/>
                              <w:jc w:val="center"/>
                              <w:rPr>
                                <w:rStyle w:val="20"/>
                                <w:rFonts w:eastAsia="Calibri"/>
                                <w:b/>
                                <w:noProof/>
                                <w:color w:val="FFFFFF" w:themeColor="background1"/>
                                <w:lang w:eastAsia="ja-JP"/>
                              </w:rPr>
                            </w:pPr>
                            <w:r w:rsidRPr="00832CAD">
                              <w:rPr>
                                <w:rFonts w:eastAsia="Meiryo UI"/>
                                <w:b w:val="0"/>
                                <w:bCs w:val="0"/>
                                <w:color w:val="FFFFFF" w:themeColor="background1"/>
                                <w:kern w:val="24"/>
                              </w:rPr>
                              <w:t>ID020</w:t>
                            </w:r>
                            <w:r>
                              <w:rPr>
                                <w:rFonts w:eastAsia="Meiryo UI"/>
                                <w:b w:val="0"/>
                                <w:bCs w:val="0"/>
                                <w:color w:val="FFFFFF" w:themeColor="background1"/>
                                <w:kern w:val="24"/>
                              </w:rPr>
                              <w:t>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571AD0" w14:textId="77777777" w:rsidR="00B16B6C" w:rsidRPr="00832CAD" w:rsidRDefault="00B16B6C" w:rsidP="0025652C">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AC5191" w14:textId="77777777" w:rsidR="00B16B6C" w:rsidRPr="00832CAD" w:rsidRDefault="00B16B6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C1DD66" w14:textId="77777777" w:rsidR="00B16B6C" w:rsidRPr="00832CAD" w:rsidRDefault="00B16B6C" w:rsidP="0025652C">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1182A3B1"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32ED238" w14:textId="77777777" w:rsidR="00B16B6C" w:rsidRPr="00832CAD" w:rsidRDefault="00B16B6C" w:rsidP="00965826">
                            <w:pPr>
                              <w:pStyle w:val="a4"/>
                              <w:snapToGrid/>
                              <w:spacing w:before="120" w:after="0"/>
                              <w:ind w:left="0"/>
                              <w:jc w:val="center"/>
                              <w:rPr>
                                <w:rFonts w:eastAsia="Meiryo UI"/>
                                <w:color w:val="FFFFFF" w:themeColor="background1"/>
                                <w:kern w:val="24"/>
                                <w:lang w:eastAsia="ja-JP"/>
                              </w:rPr>
                            </w:pPr>
                            <w:r w:rsidRPr="00832CAD">
                              <w:rPr>
                                <w:rFonts w:eastAsia="Meiryo UI"/>
                                <w:b w:val="0"/>
                                <w:bCs w:val="0"/>
                                <w:color w:val="FFFFFF" w:themeColor="background1"/>
                                <w:kern w:val="24"/>
                              </w:rPr>
                              <w:t>ID020</w:t>
                            </w:r>
                            <w:r>
                              <w:rPr>
                                <w:rFonts w:eastAsia="Meiryo UI" w:hint="eastAsia"/>
                                <w:b w:val="0"/>
                                <w:bCs w:val="0"/>
                                <w:color w:val="FFFFFF" w:themeColor="background1"/>
                                <w:kern w:val="24"/>
                                <w:lang w:eastAsia="ja-JP"/>
                              </w:rPr>
                              <w:t>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436172"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S</w:t>
                            </w:r>
                            <w:r>
                              <w:rPr>
                                <w:rFonts w:eastAsia="Meiryo UI"/>
                                <w:kern w:val="24"/>
                              </w:rPr>
                              <w:t xml:space="preserve">tage </w:t>
                            </w:r>
                            <w:r w:rsidRPr="00832CAD">
                              <w:rPr>
                                <w:rFonts w:eastAsia="Meiryo UI"/>
                                <w:kern w:val="24"/>
                              </w:rPr>
                              <w:t xml:space="preserve">2 </w:t>
                            </w:r>
                            <w:r>
                              <w:rPr>
                                <w:rFonts w:eastAsia="Meiryo UI"/>
                                <w:kern w:val="24"/>
                              </w:rPr>
                              <w:t>Permeate</w:t>
                            </w:r>
                            <w:r w:rsidRPr="00832CAD">
                              <w:rPr>
                                <w:rFonts w:eastAsia="Meiryo UI"/>
                                <w:kern w:val="24"/>
                              </w:rPr>
                              <w:t xml:space="preserve">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FE279B" w14:textId="77777777" w:rsidR="00B16B6C"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42534E"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Fixed Parameter</w:t>
                            </w:r>
                          </w:p>
                        </w:tc>
                      </w:tr>
                      <w:tr w:rsidR="00B16B6C" w:rsidRPr="009031A6" w14:paraId="7F25FC80"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5BCE744C"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ID0300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506DE4"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 xml:space="preserve">3 Feed </w:t>
                            </w:r>
                            <w:r>
                              <w:rPr>
                                <w:rFonts w:eastAsia="Meiryo UI"/>
                                <w:kern w:val="24"/>
                              </w:rPr>
                              <w:t>Pressure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9474FC"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lang w:eastAsia="ja-JP"/>
                              </w:rPr>
                            </w:pPr>
                            <w:r>
                              <w:rPr>
                                <w:rFonts w:eastAsia="Meiryo UI"/>
                                <w:kern w:val="24"/>
                                <w:lang w:eastAsia="ja-JP"/>
                              </w:rPr>
                              <w:t>psi</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58A104"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589BD248"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F54C9D6"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ID0</w:t>
                            </w:r>
                            <w:r>
                              <w:rPr>
                                <w:rFonts w:eastAsia="Meiryo UI"/>
                                <w:b w:val="0"/>
                                <w:bCs w:val="0"/>
                                <w:color w:val="FFFFFF" w:themeColor="background1"/>
                                <w:kern w:val="24"/>
                              </w:rPr>
                              <w:t>3</w:t>
                            </w:r>
                            <w:r w:rsidRPr="00832CAD">
                              <w:rPr>
                                <w:rFonts w:eastAsia="Meiryo UI"/>
                                <w:b w:val="0"/>
                                <w:bCs w:val="0"/>
                                <w:color w:val="FFFFFF" w:themeColor="background1"/>
                                <w:kern w:val="24"/>
                              </w:rPr>
                              <w:t>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D00304"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Pr>
                                <w:rFonts w:eastAsia="Meiryo UI" w:hint="eastAsia"/>
                                <w:kern w:val="24"/>
                                <w:lang w:eastAsia="ja-JP"/>
                              </w:rPr>
                              <w:t>3</w:t>
                            </w:r>
                            <w:r w:rsidRPr="00832CAD">
                              <w:rPr>
                                <w:rFonts w:eastAsia="Meiryo UI"/>
                                <w:kern w:val="24"/>
                              </w:rPr>
                              <w:t xml:space="preserve"> Feed Flow Rate</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107610"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proofErr w:type="spellStart"/>
                            <w:r>
                              <w:rPr>
                                <w:rFonts w:eastAsia="Meiryo UI"/>
                                <w:kern w:val="24"/>
                                <w:lang w:eastAsia="ja-JP"/>
                              </w:rPr>
                              <w:t>gpm</w:t>
                            </w:r>
                            <w:proofErr w:type="spellEnd"/>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8E13D7"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Fixed Parameter</w:t>
                            </w:r>
                          </w:p>
                        </w:tc>
                      </w:tr>
                      <w:tr w:rsidR="00B16B6C" w:rsidRPr="009031A6" w14:paraId="1736B337"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CDEF051"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ID1000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B63D4D"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1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5A7FC6"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E4AFBD"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572A61D9"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885F862"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96924E"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7797D9" w14:textId="77777777" w:rsidR="00B16B6C" w:rsidRPr="00ED60F7"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092DB0"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70F95154"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FF8A26B"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ID2001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7B9B84"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2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09FD15"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3ED835"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6FA01A30"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27B1E8D2"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3D89F1"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Feed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E1D199" w14:textId="77777777" w:rsidR="00B16B6C" w:rsidRPr="00ED60F7"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32958D"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4BA7E140" w14:textId="77777777" w:rsidTr="008F65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6C1986B7" w14:textId="77777777" w:rsidR="00B16B6C" w:rsidRPr="00832CAD" w:rsidRDefault="00B16B6C" w:rsidP="00965826">
                            <w:pPr>
                              <w:pStyle w:val="a4"/>
                              <w:snapToGrid/>
                              <w:spacing w:before="120" w:after="0"/>
                              <w:ind w:left="0"/>
                              <w:jc w:val="center"/>
                              <w:rPr>
                                <w:rStyle w:val="20"/>
                                <w:rFonts w:eastAsia="Calibri"/>
                                <w:noProof/>
                                <w:color w:val="FFFFFF" w:themeColor="background1"/>
                                <w:lang w:eastAsia="ja-JP"/>
                              </w:rPr>
                            </w:pPr>
                            <w:r w:rsidRPr="00832CAD">
                              <w:rPr>
                                <w:rFonts w:eastAsia="Meiryo UI"/>
                                <w:b w:val="0"/>
                                <w:bCs w:val="0"/>
                                <w:color w:val="FFFFFF" w:themeColor="background1"/>
                                <w:kern w:val="24"/>
                              </w:rPr>
                              <w:t>ID3001</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520E3F" w14:textId="77777777" w:rsidR="00B16B6C" w:rsidRPr="00832CAD" w:rsidRDefault="00B16B6C" w:rsidP="00965826">
                            <w:pPr>
                              <w:pStyle w:val="a4"/>
                              <w:snapToGrid/>
                              <w:spacing w:before="120" w:after="0"/>
                              <w:ind w:left="0"/>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S</w:t>
                            </w:r>
                            <w:r>
                              <w:rPr>
                                <w:rFonts w:eastAsia="Meiryo UI"/>
                                <w:kern w:val="24"/>
                              </w:rPr>
                              <w:t xml:space="preserve">tage </w:t>
                            </w:r>
                            <w:r w:rsidRPr="00832CAD">
                              <w:rPr>
                                <w:rFonts w:eastAsia="Meiryo UI"/>
                                <w:kern w:val="24"/>
                              </w:rPr>
                              <w:t>3 Permeate EC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F952CA" w14:textId="77777777" w:rsidR="00B16B6C" w:rsidRPr="00ED60F7"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Fonts w:eastAsia="Meiryo UI"/>
                                <w:kern w:val="24"/>
                              </w:rPr>
                            </w:pPr>
                            <m:oMathPara>
                              <m:oMath>
                                <m:r>
                                  <m:rPr>
                                    <m:sty m:val="p"/>
                                  </m:rPr>
                                  <w:rPr>
                                    <w:rFonts w:ascii="Cambria Math" w:eastAsia="游明朝" w:hAnsi="Cambria Math"/>
                                  </w:rPr>
                                  <m:t>μS/cm</m:t>
                                </m:r>
                              </m:oMath>
                            </m:oMathPara>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E9E94B" w14:textId="77777777" w:rsidR="00B16B6C" w:rsidRPr="00832CAD" w:rsidRDefault="00B16B6C" w:rsidP="00965826">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832CAD">
                              <w:rPr>
                                <w:rFonts w:eastAsia="Meiryo UI"/>
                                <w:kern w:val="24"/>
                              </w:rPr>
                              <w:t>Intermediate Variable</w:t>
                            </w:r>
                          </w:p>
                        </w:tc>
                      </w:tr>
                      <w:tr w:rsidR="00B16B6C" w:rsidRPr="009031A6" w14:paraId="52EE2EA2" w14:textId="77777777" w:rsidTr="008F65BE">
                        <w:trPr>
                          <w:jc w:val="center"/>
                        </w:trPr>
                        <w:tc>
                          <w:tcPr>
                            <w:cnfStyle w:val="001000000000" w:firstRow="0" w:lastRow="0" w:firstColumn="1" w:lastColumn="0" w:oddVBand="0" w:evenVBand="0" w:oddHBand="0" w:evenHBand="0" w:firstRowFirstColumn="0" w:firstRowLastColumn="0" w:lastRowFirstColumn="0" w:lastRowLastColumn="0"/>
                            <w:tcW w:w="1129" w:type="dxa"/>
                            <w:tcBorders>
                              <w:top w:val="single" w:sz="4" w:space="0" w:color="auto"/>
                              <w:left w:val="single" w:sz="4" w:space="0" w:color="auto"/>
                              <w:bottom w:val="single" w:sz="4" w:space="0" w:color="auto"/>
                              <w:right w:val="single" w:sz="4" w:space="0" w:color="auto"/>
                            </w:tcBorders>
                            <w:shd w:val="clear" w:color="auto" w:fill="4472C4" w:themeFill="accent1"/>
                          </w:tcPr>
                          <w:p w14:paraId="02792999" w14:textId="77777777" w:rsidR="00B16B6C" w:rsidRPr="00832CAD" w:rsidRDefault="00B16B6C" w:rsidP="00965826">
                            <w:pPr>
                              <w:pStyle w:val="a4"/>
                              <w:snapToGrid/>
                              <w:spacing w:before="120" w:after="0"/>
                              <w:ind w:left="0"/>
                              <w:jc w:val="center"/>
                              <w:rPr>
                                <w:rFonts w:eastAsia="Meiryo UI"/>
                                <w:b w:val="0"/>
                                <w:bCs w:val="0"/>
                                <w:color w:val="FFFFFF" w:themeColor="background1"/>
                                <w:kern w:val="24"/>
                              </w:rPr>
                            </w:pPr>
                            <w:r w:rsidRPr="00832CAD">
                              <w:rPr>
                                <w:rFonts w:eastAsia="Meiryo UI"/>
                                <w:b w:val="0"/>
                                <w:bCs w:val="0"/>
                                <w:color w:val="FFFFFF" w:themeColor="background1"/>
                                <w:kern w:val="24"/>
                              </w:rPr>
                              <w:t>ID4000</w:t>
                            </w:r>
                          </w:p>
                        </w:tc>
                        <w:tc>
                          <w:tcPr>
                            <w:tcW w:w="297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3D81C9" w14:textId="77777777" w:rsidR="00B16B6C" w:rsidRPr="00832CAD" w:rsidRDefault="00B16B6C" w:rsidP="00965826">
                            <w:pPr>
                              <w:pStyle w:val="a4"/>
                              <w:snapToGrid/>
                              <w:spacing w:before="120" w:after="0"/>
                              <w:ind w:left="0"/>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Permeate TOC</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8E67F"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lang w:eastAsia="ja-JP"/>
                              </w:rPr>
                            </w:pPr>
                            <w:r>
                              <w:rPr>
                                <w:rFonts w:eastAsia="Meiryo UI"/>
                                <w:kern w:val="24"/>
                                <w:lang w:eastAsia="ja-JP"/>
                              </w:rPr>
                              <w:t>mg/L</w:t>
                            </w:r>
                          </w:p>
                        </w:tc>
                        <w:tc>
                          <w:tcPr>
                            <w:tcW w:w="337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F64E3" w14:textId="77777777" w:rsidR="00B16B6C" w:rsidRPr="00832CAD" w:rsidRDefault="00B16B6C" w:rsidP="00965826">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Fonts w:eastAsia="Meiryo UI"/>
                                <w:kern w:val="24"/>
                              </w:rPr>
                            </w:pPr>
                            <w:r w:rsidRPr="00832CAD">
                              <w:rPr>
                                <w:rFonts w:eastAsia="Meiryo UI"/>
                                <w:kern w:val="24"/>
                              </w:rPr>
                              <w:t>Intermediate Variable</w:t>
                            </w:r>
                          </w:p>
                        </w:tc>
                      </w:tr>
                    </w:tbl>
                    <w:p w14:paraId="167FD259" w14:textId="77777777" w:rsidR="00B16B6C" w:rsidRPr="00064AE1" w:rsidRDefault="00B16B6C" w:rsidP="00B16B6C">
                      <w:pPr>
                        <w:pStyle w:val="a4"/>
                        <w:spacing w:before="120" w:after="0"/>
                        <w:ind w:left="0"/>
                        <w:rPr>
                          <w:rFonts w:eastAsia="游明朝"/>
                          <w:bCs/>
                          <w:lang w:eastAsia="ja-JP"/>
                        </w:rPr>
                      </w:pPr>
                    </w:p>
                  </w:txbxContent>
                </v:textbox>
                <w10:wrap type="topAndBottom"/>
              </v:shape>
            </w:pict>
          </mc:Fallback>
        </mc:AlternateContent>
      </w:r>
    </w:p>
    <w:p w14:paraId="2EC80B9E" w14:textId="77777777" w:rsidR="0008745A" w:rsidRDefault="0008745A" w:rsidP="00BA6016"/>
    <w:p w14:paraId="04131E25" w14:textId="55171A31" w:rsidR="0008745A" w:rsidRDefault="0008745A" w:rsidP="00BA6016"/>
    <w:p w14:paraId="59AE4BB6" w14:textId="77777777" w:rsidR="0008745A" w:rsidRDefault="0008745A" w:rsidP="00BA6016"/>
    <w:p w14:paraId="7D00875B" w14:textId="77777777" w:rsidR="0008745A" w:rsidRDefault="0008745A" w:rsidP="00BA6016"/>
    <w:p w14:paraId="2BF3BC1A" w14:textId="77777777" w:rsidR="0008745A" w:rsidRDefault="0008745A" w:rsidP="00BA6016"/>
    <w:p w14:paraId="242AA746" w14:textId="77777777" w:rsidR="0008745A" w:rsidRDefault="0008745A" w:rsidP="00BA6016"/>
    <w:p w14:paraId="5FBAC27F" w14:textId="0A4AD4E4" w:rsidR="0008745A" w:rsidRDefault="0008745A" w:rsidP="00BA6016"/>
    <w:p w14:paraId="2571D0DF" w14:textId="5AB44020" w:rsidR="00B16B6C" w:rsidRDefault="00B16B6C" w:rsidP="00BA6016"/>
    <w:p w14:paraId="6978F477" w14:textId="02D913C4" w:rsidR="00BA6016" w:rsidRPr="00B16B6C" w:rsidRDefault="00BA6016" w:rsidP="00BA6016">
      <w:pPr>
        <w:pStyle w:val="4"/>
        <w:numPr>
          <w:ilvl w:val="0"/>
          <w:numId w:val="31"/>
        </w:numPr>
        <w:spacing w:before="120"/>
        <w:rPr>
          <w:szCs w:val="24"/>
        </w:rPr>
      </w:pPr>
      <w:r w:rsidRPr="008D07AF">
        <w:rPr>
          <w:szCs w:val="24"/>
        </w:rPr>
        <w:t>RO Optimization Simulation Model</w:t>
      </w:r>
    </w:p>
    <w:p w14:paraId="139CAF45" w14:textId="77777777" w:rsidR="006457D2" w:rsidRPr="008D07AF" w:rsidRDefault="006457D2" w:rsidP="00854308">
      <w:pPr>
        <w:pStyle w:val="a4"/>
        <w:numPr>
          <w:ilvl w:val="0"/>
          <w:numId w:val="40"/>
        </w:numPr>
        <w:spacing w:before="120" w:after="0"/>
        <w:rPr>
          <w:rFonts w:eastAsia="游明朝"/>
          <w:lang w:eastAsia="ja-JP"/>
        </w:rPr>
      </w:pPr>
      <w:r w:rsidRPr="008D07AF">
        <w:rPr>
          <w:rFonts w:eastAsia="游明朝"/>
          <w:lang w:eastAsia="ja-JP"/>
        </w:rPr>
        <w:t>Summary</w:t>
      </w:r>
    </w:p>
    <w:p w14:paraId="7CFCB285" w14:textId="69F8DFFA" w:rsidR="006457D2" w:rsidRPr="008D07AF" w:rsidRDefault="006457D2" w:rsidP="00854308">
      <w:pPr>
        <w:spacing w:before="120" w:after="0"/>
        <w:rPr>
          <w:rFonts w:eastAsia="游明朝"/>
          <w:lang w:eastAsia="ja-JP"/>
        </w:rPr>
      </w:pPr>
      <w:r w:rsidRPr="008D07AF">
        <w:rPr>
          <w:rFonts w:eastAsia="游明朝"/>
          <w:lang w:eastAsia="ja-JP"/>
        </w:rPr>
        <w:t xml:space="preserve">We formulated RO optimization problem and constructed a RO optimization simulation model implemented by the water quality prediction. We will </w:t>
      </w:r>
      <w:r w:rsidR="00FE255C">
        <w:rPr>
          <w:rFonts w:eastAsia="游明朝"/>
          <w:lang w:eastAsia="ja-JP"/>
        </w:rPr>
        <w:t xml:space="preserve">introduce the fouling model and </w:t>
      </w:r>
      <w:r w:rsidRPr="008D07AF">
        <w:rPr>
          <w:rFonts w:eastAsia="游明朝"/>
          <w:lang w:eastAsia="ja-JP"/>
        </w:rPr>
        <w:t>carry out the optimization simulation and calculate an improvement effect compared actual operation in the past period in the final report.</w:t>
      </w:r>
    </w:p>
    <w:p w14:paraId="494C655B" w14:textId="77777777" w:rsidR="00B16B6C" w:rsidRPr="008D07AF" w:rsidRDefault="00B16B6C" w:rsidP="00B16B6C">
      <w:pPr>
        <w:spacing w:before="120" w:after="0"/>
        <w:rPr>
          <w:rFonts w:eastAsia="游明朝"/>
          <w:lang w:eastAsia="ja-JP"/>
        </w:rPr>
      </w:pPr>
    </w:p>
    <w:p w14:paraId="63081CF9" w14:textId="2D265B0E" w:rsidR="00B16B6C" w:rsidRPr="00B16B6C" w:rsidRDefault="00B16B6C" w:rsidP="006457D2">
      <w:pPr>
        <w:pStyle w:val="a4"/>
        <w:numPr>
          <w:ilvl w:val="0"/>
          <w:numId w:val="3"/>
        </w:numPr>
        <w:spacing w:before="120" w:after="0"/>
        <w:ind w:left="357" w:hanging="357"/>
        <w:rPr>
          <w:rFonts w:eastAsia="游明朝"/>
          <w:lang w:eastAsia="ja-JP"/>
        </w:rPr>
      </w:pPr>
      <w:r w:rsidRPr="008D07AF">
        <w:rPr>
          <w:rFonts w:eastAsia="游明朝"/>
          <w:lang w:eastAsia="ja-JP"/>
        </w:rPr>
        <w:t>Mathematical Optimization Problem</w:t>
      </w:r>
    </w:p>
    <w:p w14:paraId="50D8B91F" w14:textId="0BB569C4" w:rsidR="00854308" w:rsidRDefault="00B16B6C" w:rsidP="00C61494">
      <w:pPr>
        <w:spacing w:before="120" w:after="0"/>
        <w:rPr>
          <w:rFonts w:eastAsia="游明朝"/>
          <w:lang w:eastAsia="ja-JP"/>
        </w:rPr>
      </w:pPr>
      <w:r>
        <w:rPr>
          <w:rFonts w:eastAsia="游明朝"/>
          <w:lang w:eastAsia="ja-JP"/>
        </w:rPr>
        <w:t xml:space="preserve">We formulated RO optimization problem as the case of OCWD. </w:t>
      </w:r>
      <w:r>
        <w:rPr>
          <w:rFonts w:eastAsia="游明朝" w:hint="eastAsia"/>
          <w:lang w:eastAsia="ja-JP"/>
        </w:rPr>
        <w:t>T</w:t>
      </w:r>
      <w:r>
        <w:rPr>
          <w:rFonts w:eastAsia="游明朝"/>
          <w:lang w:eastAsia="ja-JP"/>
        </w:rPr>
        <w:t xml:space="preserve">he objective function is sum of the </w:t>
      </w:r>
      <w:r w:rsidRPr="008D07AF">
        <w:rPr>
          <w:rFonts w:eastAsia="游明朝"/>
          <w:lang w:eastAsia="ja-JP"/>
        </w:rPr>
        <w:t xml:space="preserve">UF </w:t>
      </w:r>
      <w:r>
        <w:rPr>
          <w:rFonts w:eastAsia="游明朝"/>
          <w:lang w:eastAsia="ja-JP"/>
        </w:rPr>
        <w:t>f</w:t>
      </w:r>
      <w:r w:rsidRPr="008D07AF">
        <w:rPr>
          <w:rFonts w:eastAsia="游明朝"/>
          <w:lang w:eastAsia="ja-JP"/>
        </w:rPr>
        <w:t xml:space="preserve">iltrate </w:t>
      </w:r>
      <w:r>
        <w:rPr>
          <w:rFonts w:eastAsia="游明朝"/>
          <w:lang w:eastAsia="ja-JP"/>
        </w:rPr>
        <w:t>t</w:t>
      </w:r>
      <w:r w:rsidRPr="008D07AF">
        <w:rPr>
          <w:rFonts w:eastAsia="游明朝"/>
          <w:lang w:eastAsia="ja-JP"/>
        </w:rPr>
        <w:t xml:space="preserve">otal </w:t>
      </w:r>
      <w:r>
        <w:rPr>
          <w:rFonts w:eastAsia="游明朝"/>
          <w:lang w:eastAsia="ja-JP"/>
        </w:rPr>
        <w:t>c</w:t>
      </w:r>
      <w:r w:rsidRPr="008D07AF">
        <w:rPr>
          <w:rFonts w:eastAsia="游明朝"/>
          <w:lang w:eastAsia="ja-JP"/>
        </w:rPr>
        <w:t>hlorine</w:t>
      </w:r>
      <w:r>
        <w:rPr>
          <w:rFonts w:eastAsia="游明朝"/>
          <w:iCs/>
          <w:lang w:eastAsia="ja-JP"/>
        </w:rPr>
        <w:t xml:space="preserve"> during the optimization period.</w:t>
      </w:r>
      <w:r>
        <w:rPr>
          <w:rFonts w:eastAsia="游明朝" w:hint="eastAsia"/>
          <w:lang w:eastAsia="ja-JP"/>
        </w:rPr>
        <w:t xml:space="preserve"> The </w:t>
      </w:r>
      <w:r>
        <w:rPr>
          <w:rFonts w:eastAsia="游明朝"/>
          <w:lang w:eastAsia="ja-JP"/>
        </w:rPr>
        <w:t>c</w:t>
      </w:r>
      <w:r w:rsidRPr="008D07AF">
        <w:rPr>
          <w:rFonts w:eastAsia="游明朝"/>
          <w:lang w:eastAsia="ja-JP"/>
        </w:rPr>
        <w:t xml:space="preserve">onstraint conditions are </w:t>
      </w:r>
      <w:r>
        <w:rPr>
          <w:rFonts w:eastAsia="游明朝"/>
          <w:lang w:eastAsia="ja-JP"/>
        </w:rPr>
        <w:t xml:space="preserve">given by </w:t>
      </w:r>
      <w:r w:rsidRPr="008D07AF">
        <w:rPr>
          <w:rFonts w:eastAsia="游明朝"/>
          <w:lang w:eastAsia="ja-JP"/>
        </w:rPr>
        <w:t xml:space="preserve">lower </w:t>
      </w:r>
      <w:r>
        <w:rPr>
          <w:rFonts w:eastAsia="游明朝"/>
          <w:lang w:eastAsia="ja-JP"/>
        </w:rPr>
        <w:t>and</w:t>
      </w:r>
      <w:r w:rsidRPr="008D07AF">
        <w:rPr>
          <w:rFonts w:eastAsia="游明朝"/>
          <w:lang w:eastAsia="ja-JP"/>
        </w:rPr>
        <w:t xml:space="preserve"> upper limit</w:t>
      </w:r>
      <w:r>
        <w:rPr>
          <w:rFonts w:eastAsia="游明朝"/>
          <w:lang w:eastAsia="ja-JP"/>
        </w:rPr>
        <w:t xml:space="preserve">, and </w:t>
      </w:r>
      <w:r w:rsidRPr="008D07AF">
        <w:rPr>
          <w:rFonts w:eastAsia="游明朝"/>
          <w:lang w:eastAsia="ja-JP"/>
        </w:rPr>
        <w:t xml:space="preserve">water quality standards limit based on Logarithmic Reduction Value </w:t>
      </w:r>
      <w:r>
        <w:rPr>
          <w:rFonts w:eastAsia="游明朝"/>
          <w:lang w:eastAsia="ja-JP"/>
        </w:rPr>
        <w:t>(</w:t>
      </w:r>
      <w:r w:rsidRPr="008D07AF">
        <w:rPr>
          <w:rFonts w:eastAsia="游明朝"/>
          <w:lang w:eastAsia="ja-JP"/>
        </w:rPr>
        <w:t>LRV</w:t>
      </w:r>
      <w:r>
        <w:rPr>
          <w:rFonts w:eastAsia="游明朝"/>
          <w:lang w:eastAsia="ja-JP"/>
        </w:rPr>
        <w:t>). Table 2.2 shows o</w:t>
      </w:r>
      <w:r w:rsidRPr="00826E63">
        <w:rPr>
          <w:rFonts w:eastAsia="游明朝"/>
          <w:lang w:eastAsia="ja-JP"/>
        </w:rPr>
        <w:t>nly the major constraints.</w:t>
      </w:r>
      <w:r>
        <w:rPr>
          <w:rFonts w:eastAsia="游明朝"/>
          <w:lang w:eastAsia="ja-JP"/>
        </w:rPr>
        <w:t xml:space="preserve"> The detail of the problem formulation is provided as “</w:t>
      </w:r>
      <w:r w:rsidRPr="008D07AF">
        <w:rPr>
          <w:rFonts w:eastAsia="游明朝"/>
          <w:lang w:eastAsia="ja-JP"/>
        </w:rPr>
        <w:t>Additional Materials A</w:t>
      </w:r>
      <w:r w:rsidR="00A44C3C">
        <w:rPr>
          <w:rFonts w:eastAsia="游明朝"/>
          <w:lang w:eastAsia="ja-JP"/>
        </w:rPr>
        <w:t>2</w:t>
      </w:r>
      <w:r>
        <w:rPr>
          <w:rFonts w:eastAsia="游明朝"/>
          <w:lang w:eastAsia="ja-JP"/>
        </w:rPr>
        <w:t>” at the end of this report</w:t>
      </w:r>
      <w:r w:rsidRPr="008D07AF">
        <w:rPr>
          <w:rFonts w:eastAsia="游明朝"/>
          <w:lang w:eastAsia="ja-JP"/>
        </w:rPr>
        <w:t>.</w:t>
      </w:r>
    </w:p>
    <w:p w14:paraId="25A56DBB" w14:textId="28333DDB" w:rsidR="00C61494" w:rsidRPr="008D07AF" w:rsidRDefault="00C61494" w:rsidP="00C61494">
      <w:pPr>
        <w:spacing w:before="120" w:after="0"/>
        <w:rPr>
          <w:rFonts w:eastAsia="游明朝"/>
          <w:lang w:eastAsia="ja-JP"/>
        </w:rPr>
      </w:pPr>
      <w:r w:rsidRPr="008D07AF">
        <w:rPr>
          <w:rFonts w:eastAsia="游明朝"/>
          <w:lang w:eastAsia="ja-JP"/>
        </w:rPr>
        <w:t xml:space="preserve">The scale of the above problem can be roughly estimated such as number of total optimization variables </w:t>
      </w:r>
      <m:oMath>
        <m:r>
          <w:rPr>
            <w:rFonts w:ascii="Cambria Math" w:eastAsia="游明朝" w:hAnsi="Cambria Math"/>
          </w:rPr>
          <m:t>N=L</m:t>
        </m:r>
      </m:oMath>
      <w:r w:rsidRPr="008D07AF">
        <w:rPr>
          <w:rFonts w:eastAsia="游明朝"/>
          <w:lang w:eastAsia="ja-JP"/>
        </w:rPr>
        <w:t xml:space="preserve"> and number of total constraints </w:t>
      </w:r>
      <m:oMath>
        <m:r>
          <w:rPr>
            <w:rFonts w:ascii="Cambria Math" w:eastAsia="游明朝" w:hAnsi="Cambria Math"/>
          </w:rPr>
          <m:t>K=10L-1</m:t>
        </m:r>
      </m:oMath>
      <w:r w:rsidRPr="008D07AF">
        <w:rPr>
          <w:rFonts w:eastAsia="游明朝"/>
          <w:lang w:eastAsia="ja-JP"/>
        </w:rPr>
        <w:t xml:space="preserve">. For example, if the optimization period is 1week of 30 minutes time interval data, we can estimate </w:t>
      </w:r>
      <m:oMath>
        <m:r>
          <w:rPr>
            <w:rFonts w:ascii="Cambria Math" w:eastAsia="游明朝" w:hAnsi="Cambria Math"/>
          </w:rPr>
          <m:t>L=48×7=336</m:t>
        </m:r>
      </m:oMath>
      <w:r w:rsidRPr="008D07AF">
        <w:rPr>
          <w:rFonts w:eastAsia="游明朝"/>
          <w:lang w:eastAsia="ja-JP"/>
        </w:rPr>
        <w:t xml:space="preserve"> steps, </w:t>
      </w:r>
      <m:oMath>
        <m:r>
          <w:rPr>
            <w:rFonts w:ascii="Cambria Math" w:eastAsia="游明朝" w:hAnsi="Cambria Math"/>
          </w:rPr>
          <m:t>N=336</m:t>
        </m:r>
      </m:oMath>
      <w:r w:rsidRPr="008D07AF">
        <w:rPr>
          <w:rFonts w:eastAsia="游明朝"/>
          <w:lang w:eastAsia="ja-JP"/>
        </w:rPr>
        <w:t xml:space="preserve">, and </w:t>
      </w:r>
      <m:oMath>
        <m:r>
          <w:rPr>
            <w:rFonts w:ascii="Cambria Math" w:eastAsia="游明朝" w:hAnsi="Cambria Math"/>
          </w:rPr>
          <m:t>K=10×336-1=3359</m:t>
        </m:r>
      </m:oMath>
      <w:r w:rsidRPr="008D07AF">
        <w:rPr>
          <w:rFonts w:eastAsia="游明朝"/>
          <w:lang w:eastAsia="ja-JP"/>
        </w:rPr>
        <w:t>.</w:t>
      </w:r>
    </w:p>
    <w:p w14:paraId="222023C8" w14:textId="52FF26BA" w:rsidR="006457D2" w:rsidRPr="008D07AF" w:rsidRDefault="006457D2" w:rsidP="006457D2">
      <w:pPr>
        <w:spacing w:before="120" w:after="0"/>
      </w:pPr>
    </w:p>
    <w:p w14:paraId="46096501" w14:textId="1270BD42" w:rsidR="006457D2" w:rsidRPr="008D07AF" w:rsidRDefault="006457D2" w:rsidP="006457D2">
      <w:pPr>
        <w:pStyle w:val="a4"/>
        <w:numPr>
          <w:ilvl w:val="0"/>
          <w:numId w:val="3"/>
        </w:numPr>
        <w:spacing w:before="120" w:after="0"/>
        <w:ind w:left="357" w:hanging="357"/>
        <w:rPr>
          <w:rFonts w:eastAsia="游明朝"/>
          <w:lang w:eastAsia="ja-JP"/>
        </w:rPr>
      </w:pPr>
      <w:r w:rsidRPr="008D07AF">
        <w:rPr>
          <w:rFonts w:eastAsia="游明朝"/>
          <w:lang w:eastAsia="ja-JP"/>
        </w:rPr>
        <w:t>Optimization Algorithm</w:t>
      </w:r>
    </w:p>
    <w:p w14:paraId="7174BDCA" w14:textId="60F6C2EA" w:rsidR="006457D2" w:rsidRDefault="006457D2" w:rsidP="00854308">
      <w:pPr>
        <w:spacing w:before="120" w:after="0"/>
        <w:rPr>
          <w:rFonts w:eastAsia="游明朝"/>
          <w:lang w:eastAsia="ja-JP"/>
        </w:rPr>
      </w:pPr>
      <w:r w:rsidRPr="008D07AF">
        <w:rPr>
          <w:rFonts w:eastAsia="游明朝"/>
          <w:lang w:eastAsia="ja-JP"/>
        </w:rPr>
        <w:t>We constructed and used the optimization algorithm by combination of SHADE and Feasibility Rule for solving the above constrained optimization problem same as the case of OCWD.</w:t>
      </w:r>
    </w:p>
    <w:p w14:paraId="69CC9910" w14:textId="217D89BC" w:rsidR="00C61494" w:rsidRPr="008D07AF" w:rsidRDefault="00272639" w:rsidP="00C61494">
      <w:pPr>
        <w:spacing w:before="120" w:after="0"/>
        <w:rPr>
          <w:rFonts w:eastAsia="游明朝"/>
          <w:lang w:eastAsia="ja-JP"/>
        </w:rPr>
      </w:pPr>
      <w:r w:rsidRPr="008D07AF">
        <w:rPr>
          <w:noProof/>
        </w:rPr>
        <mc:AlternateContent>
          <mc:Choice Requires="wps">
            <w:drawing>
              <wp:anchor distT="45720" distB="45720" distL="114300" distR="114300" simplePos="0" relativeHeight="251926528" behindDoc="0" locked="0" layoutInCell="1" allowOverlap="1" wp14:anchorId="73DC4A61" wp14:editId="35D5A5B5">
                <wp:simplePos x="0" y="0"/>
                <wp:positionH relativeFrom="column">
                  <wp:posOffset>-21590</wp:posOffset>
                </wp:positionH>
                <wp:positionV relativeFrom="paragraph">
                  <wp:posOffset>480932</wp:posOffset>
                </wp:positionV>
                <wp:extent cx="5931535" cy="2094230"/>
                <wp:effectExtent l="0" t="0" r="0" b="1270"/>
                <wp:wrapTopAndBottom/>
                <wp:docPr id="596267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094230"/>
                        </a:xfrm>
                        <a:prstGeom prst="rect">
                          <a:avLst/>
                        </a:prstGeom>
                        <a:solidFill>
                          <a:srgbClr val="FFFFFF"/>
                        </a:solidFill>
                        <a:ln w="9525">
                          <a:noFill/>
                          <a:miter lim="800000"/>
                          <a:headEnd/>
                          <a:tailEnd/>
                        </a:ln>
                      </wps:spPr>
                      <wps:txbx>
                        <w:txbxContent>
                          <w:p w14:paraId="0FB37ED2" w14:textId="0ABFE42D" w:rsidR="00B16B6C" w:rsidRPr="00024738" w:rsidRDefault="00B16B6C" w:rsidP="00B16B6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sidR="00C61494">
                              <w:rPr>
                                <w:b/>
                                <w:bCs/>
                                <w:lang w:eastAsia="ja-JP"/>
                              </w:rPr>
                              <w:t>2</w:t>
                            </w:r>
                            <w:r>
                              <w:rPr>
                                <w:b/>
                                <w:bCs/>
                                <w:lang w:eastAsia="ja-JP"/>
                              </w:rPr>
                              <w:t>.</w:t>
                            </w:r>
                            <w:r w:rsidR="00C61494">
                              <w:rPr>
                                <w:b/>
                                <w:bCs/>
                                <w:lang w:eastAsia="ja-JP"/>
                              </w:rPr>
                              <w:t>2</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B16B6C" w:rsidRPr="009031A6" w14:paraId="5A415014"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7415065E" w14:textId="77777777" w:rsidR="00B16B6C" w:rsidRPr="00745EA8" w:rsidRDefault="00B16B6C" w:rsidP="00826E63">
                                  <w:pPr>
                                    <w:pStyle w:val="a4"/>
                                    <w:snapToGrid/>
                                    <w:spacing w:before="120" w:after="0"/>
                                    <w:ind w:left="0"/>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65A23A4F"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1BA3D3C6"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7001C0F"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B16B6C" w:rsidRPr="009031A6" w14:paraId="7D1DEC68"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A9E70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10061B"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C6ED22" w14:textId="31AAEC63"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841B74" w14:textId="144B8E9D"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5</w:t>
                                  </w:r>
                                  <w:r w:rsidR="00C61494" w:rsidRPr="00745EA8">
                                    <w:rPr>
                                      <w:rStyle w:val="20"/>
                                      <w:b w:val="0"/>
                                      <w:noProof/>
                                      <w:lang w:eastAsia="ja-JP"/>
                                    </w:rPr>
                                    <w:t>0</w:t>
                                  </w:r>
                                </w:p>
                              </w:tc>
                            </w:tr>
                            <w:tr w:rsidR="00B16B6C" w:rsidRPr="009031A6" w14:paraId="1986CA0F"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0345A0"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2B7B6"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E7784" w14:textId="053B5328"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BE5AD" w14:textId="7A426B7A" w:rsidR="00B16B6C" w:rsidRPr="00745EA8" w:rsidRDefault="00C61494"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5</w:t>
                                  </w:r>
                                  <w:r w:rsidR="00B16B6C" w:rsidRPr="00745EA8">
                                    <w:rPr>
                                      <w:rStyle w:val="20"/>
                                      <w:b w:val="0"/>
                                      <w:noProof/>
                                      <w:lang w:eastAsia="ja-JP"/>
                                    </w:rPr>
                                    <w:t>0</w:t>
                                  </w:r>
                                </w:p>
                              </w:tc>
                            </w:tr>
                            <w:tr w:rsidR="00B16B6C" w:rsidRPr="009031A6" w14:paraId="6B9238CA"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25B5E"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780EA5"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D6C68D" w14:textId="4FF1DA0E"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8BFDBE" w14:textId="4C50D00E" w:rsidR="00B16B6C" w:rsidRPr="00745EA8" w:rsidRDefault="00C61494"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6</w:t>
                                  </w:r>
                                  <w:r w:rsidR="00B16B6C" w:rsidRPr="00745EA8">
                                    <w:rPr>
                                      <w:rStyle w:val="20"/>
                                      <w:b w:val="0"/>
                                      <w:noProof/>
                                      <w:lang w:eastAsia="ja-JP"/>
                                    </w:rPr>
                                    <w:t>0</w:t>
                                  </w:r>
                                </w:p>
                              </w:tc>
                            </w:tr>
                            <w:tr w:rsidR="00B16B6C" w:rsidRPr="009031A6" w14:paraId="0FD545A5"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99844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73C0F4"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p</w:t>
                                  </w:r>
                                  <w:r w:rsidRPr="00745EA8">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E1679"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7104E3"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r w:rsidRPr="00745EA8">
                                    <w:rPr>
                                      <w:rStyle w:val="20"/>
                                      <w:b w:val="0"/>
                                      <w:noProof/>
                                      <w:lang w:eastAsia="ja-JP"/>
                                    </w:rPr>
                                    <w:t>.15</w:t>
                                  </w:r>
                                </w:p>
                              </w:tc>
                            </w:tr>
                            <w:tr w:rsidR="00B16B6C" w:rsidRPr="009031A6" w14:paraId="21CC4407"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DD81DE"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1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BDA98"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8DD4DC" w14:textId="6C3753A6"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2BB504" w14:textId="53BEA186" w:rsidR="00B16B6C" w:rsidRPr="00745EA8" w:rsidRDefault="00B16B6C"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C61494" w:rsidRPr="00745EA8">
                                    <w:rPr>
                                      <w:rStyle w:val="20"/>
                                      <w:b w:val="0"/>
                                      <w:noProof/>
                                      <w:lang w:eastAsia="ja-JP"/>
                                    </w:rPr>
                                    <w:t>5</w:t>
                                  </w:r>
                                </w:p>
                              </w:tc>
                            </w:tr>
                            <w:tr w:rsidR="00B16B6C" w:rsidRPr="009031A6" w14:paraId="17AC54CB"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5A97C3"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2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CD7CE"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6FA3A5" w14:textId="4F508C38"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5D86C" w14:textId="757EC44A" w:rsidR="00B16B6C" w:rsidRPr="00745EA8" w:rsidRDefault="00B16B6C"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2</w:t>
                                  </w:r>
                                  <w:r w:rsidRPr="00745EA8">
                                    <w:rPr>
                                      <w:rStyle w:val="20"/>
                                      <w:b w:val="0"/>
                                      <w:noProof/>
                                      <w:lang w:eastAsia="ja-JP"/>
                                    </w:rPr>
                                    <w:t>.</w:t>
                                  </w:r>
                                  <w:r w:rsidR="00C61494" w:rsidRPr="00745EA8">
                                    <w:rPr>
                                      <w:rStyle w:val="20"/>
                                      <w:b w:val="0"/>
                                      <w:noProof/>
                                      <w:lang w:eastAsia="ja-JP"/>
                                    </w:rPr>
                                    <w:t>5</w:t>
                                  </w:r>
                                </w:p>
                              </w:tc>
                            </w:tr>
                            <w:tr w:rsidR="00B16B6C" w:rsidRPr="009031A6" w14:paraId="60AEF1E3"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DB401"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3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2F7669"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DE7123" w14:textId="4DDDC91D"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A72123" w14:textId="15F864E3" w:rsidR="00B16B6C" w:rsidRPr="00745EA8" w:rsidRDefault="00B16B6C"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C61494" w:rsidRPr="00745EA8">
                                    <w:rPr>
                                      <w:rStyle w:val="20"/>
                                      <w:b w:val="0"/>
                                      <w:noProof/>
                                      <w:lang w:eastAsia="ja-JP"/>
                                    </w:rPr>
                                    <w:t>5</w:t>
                                  </w:r>
                                </w:p>
                              </w:tc>
                            </w:tr>
                            <w:tr w:rsidR="00B16B6C" w:rsidRPr="009031A6" w14:paraId="7E2AF83F"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8277D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B826A"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06EF27" w14:textId="2A7573F9"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1926C" w14:textId="42FA3857" w:rsidR="00B16B6C" w:rsidRPr="00745EA8" w:rsidRDefault="00B16B6C"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2</w:t>
                                  </w:r>
                                </w:p>
                              </w:tc>
                            </w:tr>
                          </w:tbl>
                          <w:p w14:paraId="51827FDF" w14:textId="77777777" w:rsidR="00B16B6C" w:rsidRPr="00064AE1" w:rsidRDefault="00B16B6C" w:rsidP="00B16B6C">
                            <w:pPr>
                              <w:pStyle w:val="a4"/>
                              <w:spacing w:before="120" w:after="0"/>
                              <w:ind w:left="0"/>
                              <w:rPr>
                                <w:rFonts w:eastAsia="游明朝"/>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C4A61" id="_x0000_s1042" type="#_x0000_t202" style="position:absolute;margin-left:-1.7pt;margin-top:37.85pt;width:467.05pt;height:164.9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" stroked="f">
                <v:textbox>
                  <w:txbxContent>
                    <w:p w14:paraId="0FB37ED2" w14:textId="0ABFE42D" w:rsidR="00B16B6C" w:rsidRPr="00024738" w:rsidRDefault="00B16B6C" w:rsidP="00B16B6C">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sidR="00C61494">
                        <w:rPr>
                          <w:b/>
                          <w:bCs/>
                          <w:lang w:eastAsia="ja-JP"/>
                        </w:rPr>
                        <w:t>2</w:t>
                      </w:r>
                      <w:r>
                        <w:rPr>
                          <w:b/>
                          <w:bCs/>
                          <w:lang w:eastAsia="ja-JP"/>
                        </w:rPr>
                        <w:t>.</w:t>
                      </w:r>
                      <w:r w:rsidR="00C61494">
                        <w:rPr>
                          <w:b/>
                          <w:bCs/>
                          <w:lang w:eastAsia="ja-JP"/>
                        </w:rPr>
                        <w:t>2</w:t>
                      </w:r>
                      <w:r w:rsidRPr="00105B69">
                        <w:rPr>
                          <w:b/>
                          <w:bCs/>
                          <w:lang w:eastAsia="ja-JP"/>
                        </w:rPr>
                        <w:t>:</w:t>
                      </w:r>
                      <w:r>
                        <w:rPr>
                          <w:b/>
                          <w:bCs/>
                          <w:lang w:eastAsia="ja-JP"/>
                        </w:rPr>
                        <w:t xml:space="preserve"> Major Constraints (upper/lower limit and LRV)</w:t>
                      </w:r>
                    </w:p>
                    <w:tbl>
                      <w:tblPr>
                        <w:tblStyle w:val="4-1"/>
                        <w:tblW w:w="9044" w:type="dxa"/>
                        <w:jc w:val="center"/>
                        <w:tblLayout w:type="fixed"/>
                        <w:tblLook w:val="04A0" w:firstRow="1" w:lastRow="0" w:firstColumn="1" w:lastColumn="0" w:noHBand="0" w:noVBand="1"/>
                      </w:tblPr>
                      <w:tblGrid>
                        <w:gridCol w:w="4493"/>
                        <w:gridCol w:w="1517"/>
                        <w:gridCol w:w="1517"/>
                        <w:gridCol w:w="1517"/>
                      </w:tblGrid>
                      <w:tr w:rsidR="00B16B6C" w:rsidRPr="009031A6" w14:paraId="5A415014" w14:textId="77777777" w:rsidTr="005C6E3F">
                        <w:trPr>
                          <w:cnfStyle w:val="100000000000" w:firstRow="1" w:lastRow="0" w:firstColumn="0" w:lastColumn="0" w:oddVBand="0" w:evenVBand="0" w:oddHBand="0"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tcPr>
                          <w:p w14:paraId="7415065E" w14:textId="77777777" w:rsidR="00B16B6C" w:rsidRPr="00745EA8" w:rsidRDefault="00B16B6C" w:rsidP="00826E63">
                            <w:pPr>
                              <w:pStyle w:val="a4"/>
                              <w:snapToGrid/>
                              <w:spacing w:before="120" w:after="0"/>
                              <w:ind w:left="0"/>
                              <w:jc w:val="center"/>
                              <w:rPr>
                                <w:rStyle w:val="20"/>
                                <w:b/>
                                <w:noProof/>
                                <w:color w:val="FFFFFF" w:themeColor="background1"/>
                                <w:lang w:eastAsia="ja-JP"/>
                              </w:rPr>
                            </w:pPr>
                            <w:r w:rsidRPr="00745EA8">
                              <w:rPr>
                                <w:rStyle w:val="20"/>
                                <w:b/>
                                <w:noProof/>
                                <w:color w:val="FFFFFF" w:themeColor="background1"/>
                                <w:lang w:eastAsia="ja-JP"/>
                              </w:rPr>
                              <w:t>Description</w:t>
                            </w:r>
                          </w:p>
                        </w:tc>
                        <w:tc>
                          <w:tcPr>
                            <w:tcW w:w="1517" w:type="dxa"/>
                            <w:tcBorders>
                              <w:top w:val="single" w:sz="4" w:space="0" w:color="auto"/>
                              <w:left w:val="single" w:sz="4" w:space="0" w:color="auto"/>
                              <w:bottom w:val="single" w:sz="4" w:space="0" w:color="auto"/>
                              <w:right w:val="single" w:sz="4" w:space="0" w:color="auto"/>
                            </w:tcBorders>
                          </w:tcPr>
                          <w:p w14:paraId="65A23A4F"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rFonts w:hint="eastAsia"/>
                                <w:b/>
                                <w:noProof/>
                                <w:color w:val="FFFFFF" w:themeColor="background1"/>
                                <w:lang w:eastAsia="ja-JP"/>
                              </w:rPr>
                              <w:t>U</w:t>
                            </w:r>
                            <w:r w:rsidRPr="00745EA8">
                              <w:rPr>
                                <w:rStyle w:val="20"/>
                                <w:b/>
                                <w:noProof/>
                                <w:color w:val="FFFFFF" w:themeColor="background1"/>
                                <w:lang w:eastAsia="ja-JP"/>
                              </w:rPr>
                              <w:t>nits</w:t>
                            </w:r>
                          </w:p>
                        </w:tc>
                        <w:tc>
                          <w:tcPr>
                            <w:tcW w:w="1517" w:type="dxa"/>
                            <w:tcBorders>
                              <w:top w:val="single" w:sz="4" w:space="0" w:color="auto"/>
                              <w:left w:val="single" w:sz="4" w:space="0" w:color="auto"/>
                              <w:bottom w:val="single" w:sz="4" w:space="0" w:color="auto"/>
                              <w:right w:val="single" w:sz="4" w:space="0" w:color="auto"/>
                            </w:tcBorders>
                          </w:tcPr>
                          <w:p w14:paraId="1BA3D3C6"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Lower</w:t>
                            </w:r>
                          </w:p>
                        </w:tc>
                        <w:tc>
                          <w:tcPr>
                            <w:tcW w:w="1517" w:type="dxa"/>
                            <w:tcBorders>
                              <w:top w:val="single" w:sz="4" w:space="0" w:color="auto"/>
                              <w:left w:val="single" w:sz="4" w:space="0" w:color="auto"/>
                              <w:bottom w:val="single" w:sz="4" w:space="0" w:color="auto"/>
                              <w:right w:val="single" w:sz="4" w:space="0" w:color="auto"/>
                            </w:tcBorders>
                          </w:tcPr>
                          <w:p w14:paraId="77001C0F" w14:textId="77777777" w:rsidR="00B16B6C" w:rsidRPr="00745EA8" w:rsidRDefault="00B16B6C" w:rsidP="00826E63">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745EA8">
                              <w:rPr>
                                <w:rStyle w:val="20"/>
                                <w:b/>
                                <w:noProof/>
                                <w:color w:val="FFFFFF" w:themeColor="background1"/>
                                <w:lang w:eastAsia="ja-JP"/>
                              </w:rPr>
                              <w:t>Upper</w:t>
                            </w:r>
                          </w:p>
                        </w:tc>
                      </w:tr>
                      <w:tr w:rsidR="00B16B6C" w:rsidRPr="009031A6" w14:paraId="7D1DEC68"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A9E70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1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10061B"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C6ED22" w14:textId="31AAEC63"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841B74" w14:textId="144B8E9D"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5</w:t>
                            </w:r>
                            <w:r w:rsidR="00C61494" w:rsidRPr="00745EA8">
                              <w:rPr>
                                <w:rStyle w:val="20"/>
                                <w:b w:val="0"/>
                                <w:noProof/>
                                <w:lang w:eastAsia="ja-JP"/>
                              </w:rPr>
                              <w:t>0</w:t>
                            </w:r>
                          </w:p>
                        </w:tc>
                      </w:tr>
                      <w:tr w:rsidR="00B16B6C" w:rsidRPr="009031A6" w14:paraId="1986CA0F"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0345A0"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2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2B7B6"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9E7784" w14:textId="053B5328"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5BE5AD" w14:textId="7A426B7A" w:rsidR="00B16B6C" w:rsidRPr="00745EA8" w:rsidRDefault="00C61494"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b w:val="0"/>
                                <w:noProof/>
                                <w:lang w:eastAsia="ja-JP"/>
                              </w:rPr>
                              <w:t>5</w:t>
                            </w:r>
                            <w:r w:rsidR="00B16B6C" w:rsidRPr="00745EA8">
                              <w:rPr>
                                <w:rStyle w:val="20"/>
                                <w:b w:val="0"/>
                                <w:noProof/>
                                <w:lang w:eastAsia="ja-JP"/>
                              </w:rPr>
                              <w:t>0</w:t>
                            </w:r>
                          </w:p>
                        </w:tc>
                      </w:tr>
                      <w:tr w:rsidR="00B16B6C" w:rsidRPr="009031A6" w14:paraId="6B9238CA" w14:textId="77777777" w:rsidTr="005C6E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025B5E"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3 Permeate EC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780EA5"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m:rPr>
                                    <m:sty m:val="p"/>
                                  </m:rPr>
                                  <w:rPr>
                                    <w:rFonts w:ascii="Cambria Math" w:eastAsia="游明朝" w:hAnsi="Cambria Math"/>
                                  </w:rPr>
                                  <m:t>μS/cm</m:t>
                                </m:r>
                              </m:oMath>
                            </m:oMathPara>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D6C68D" w14:textId="4FF1DA0E"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8BFDBE" w14:textId="4C50D00E" w:rsidR="00B16B6C" w:rsidRPr="00745EA8" w:rsidRDefault="00C61494"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745EA8">
                              <w:rPr>
                                <w:rStyle w:val="20"/>
                                <w:b w:val="0"/>
                                <w:noProof/>
                                <w:lang w:eastAsia="ja-JP"/>
                              </w:rPr>
                              <w:t>6</w:t>
                            </w:r>
                            <w:r w:rsidR="00B16B6C" w:rsidRPr="00745EA8">
                              <w:rPr>
                                <w:rStyle w:val="20"/>
                                <w:b w:val="0"/>
                                <w:noProof/>
                                <w:lang w:eastAsia="ja-JP"/>
                              </w:rPr>
                              <w:t>0</w:t>
                            </w:r>
                          </w:p>
                        </w:tc>
                      </w:tr>
                      <w:tr w:rsidR="00B16B6C" w:rsidRPr="009031A6" w14:paraId="0FD545A5" w14:textId="77777777" w:rsidTr="005C6E3F">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99844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Permeate TOC</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73C0F4"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p</w:t>
                            </w:r>
                            <w:r w:rsidRPr="00745EA8">
                              <w:rPr>
                                <w:rStyle w:val="20"/>
                                <w:b w:val="0"/>
                                <w:noProof/>
                                <w:lang w:eastAsia="ja-JP"/>
                              </w:rPr>
                              <w:t>pm</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E1679"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7104E3"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745EA8">
                              <w:rPr>
                                <w:rStyle w:val="20"/>
                                <w:rFonts w:hint="eastAsia"/>
                                <w:b w:val="0"/>
                                <w:noProof/>
                                <w:lang w:eastAsia="ja-JP"/>
                              </w:rPr>
                              <w:t>0</w:t>
                            </w:r>
                            <w:r w:rsidRPr="00745EA8">
                              <w:rPr>
                                <w:rStyle w:val="20"/>
                                <w:b w:val="0"/>
                                <w:noProof/>
                                <w:lang w:eastAsia="ja-JP"/>
                              </w:rPr>
                              <w:t>.15</w:t>
                            </w:r>
                          </w:p>
                        </w:tc>
                      </w:tr>
                      <w:tr w:rsidR="00B16B6C" w:rsidRPr="009031A6" w14:paraId="21CC4407"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DD81DE"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1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BDA98"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8DD4DC" w14:textId="6C3753A6"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2BB504" w14:textId="53BEA186" w:rsidR="00B16B6C" w:rsidRPr="00745EA8" w:rsidRDefault="00B16B6C"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C61494" w:rsidRPr="00745EA8">
                              <w:rPr>
                                <w:rStyle w:val="20"/>
                                <w:b w:val="0"/>
                                <w:noProof/>
                                <w:lang w:eastAsia="ja-JP"/>
                              </w:rPr>
                              <w:t>5</w:t>
                            </w:r>
                          </w:p>
                        </w:tc>
                      </w:tr>
                      <w:tr w:rsidR="00B16B6C" w:rsidRPr="009031A6" w14:paraId="17AC54CB"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5A97C3"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2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CD7CE"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6FA3A5" w14:textId="4F508C38"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5D86C" w14:textId="757EC44A" w:rsidR="00B16B6C" w:rsidRPr="00745EA8" w:rsidRDefault="00B16B6C"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noProof/>
                                <w:lang w:eastAsia="ja-JP"/>
                              </w:rPr>
                              <w:t>2</w:t>
                            </w:r>
                            <w:r w:rsidRPr="00745EA8">
                              <w:rPr>
                                <w:rStyle w:val="20"/>
                                <w:b w:val="0"/>
                                <w:noProof/>
                                <w:lang w:eastAsia="ja-JP"/>
                              </w:rPr>
                              <w:t>.</w:t>
                            </w:r>
                            <w:r w:rsidR="00C61494" w:rsidRPr="00745EA8">
                              <w:rPr>
                                <w:rStyle w:val="20"/>
                                <w:b w:val="0"/>
                                <w:noProof/>
                                <w:lang w:eastAsia="ja-JP"/>
                              </w:rPr>
                              <w:t>5</w:t>
                            </w:r>
                          </w:p>
                        </w:tc>
                      </w:tr>
                      <w:tr w:rsidR="00B16B6C" w:rsidRPr="009031A6" w14:paraId="60AEF1E3" w14:textId="77777777" w:rsidTr="00CE23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DB401"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Stage 3 Permeate EC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2F7669" w14:textId="77777777"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DE7123" w14:textId="4DDDC91D" w:rsidR="00B16B6C" w:rsidRPr="00745EA8" w:rsidRDefault="00B16B6C" w:rsidP="005C6E3F">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A72123" w14:textId="15F864E3" w:rsidR="00B16B6C" w:rsidRPr="00745EA8" w:rsidRDefault="00B16B6C" w:rsidP="005C6E3F">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bCs w:val="0"/>
                                <w:noProof/>
                                <w:lang w:eastAsia="ja-JP"/>
                              </w:rPr>
                            </w:pPr>
                            <w:r w:rsidRPr="00745EA8">
                              <w:rPr>
                                <w:rStyle w:val="20"/>
                                <w:b w:val="0"/>
                                <w:noProof/>
                                <w:lang w:eastAsia="ja-JP"/>
                              </w:rPr>
                              <w:t>2.</w:t>
                            </w:r>
                            <w:r w:rsidR="00C61494" w:rsidRPr="00745EA8">
                              <w:rPr>
                                <w:rStyle w:val="20"/>
                                <w:b w:val="0"/>
                                <w:noProof/>
                                <w:lang w:eastAsia="ja-JP"/>
                              </w:rPr>
                              <w:t>5</w:t>
                            </w:r>
                          </w:p>
                        </w:tc>
                      </w:tr>
                      <w:tr w:rsidR="00B16B6C" w:rsidRPr="009031A6" w14:paraId="7E2AF83F" w14:textId="77777777" w:rsidTr="00CE23C1">
                        <w:trPr>
                          <w:jc w:val="center"/>
                        </w:trPr>
                        <w:tc>
                          <w:tcPr>
                            <w:cnfStyle w:val="001000000000" w:firstRow="0" w:lastRow="0" w:firstColumn="1" w:lastColumn="0" w:oddVBand="0" w:evenVBand="0" w:oddHBand="0" w:evenHBand="0" w:firstRowFirstColumn="0" w:firstRowLastColumn="0" w:lastRowFirstColumn="0" w:lastRowLastColumn="0"/>
                            <w:tcW w:w="44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8277D2" w14:textId="77777777" w:rsidR="00B16B6C" w:rsidRPr="00745EA8" w:rsidRDefault="00B16B6C" w:rsidP="005C6E3F">
                            <w:pPr>
                              <w:pStyle w:val="a4"/>
                              <w:snapToGrid/>
                              <w:spacing w:after="0"/>
                              <w:ind w:left="0"/>
                              <w:jc w:val="center"/>
                              <w:rPr>
                                <w:rStyle w:val="20"/>
                                <w:b/>
                                <w:bCs/>
                                <w:noProof/>
                                <w:lang w:eastAsia="ja-JP"/>
                              </w:rPr>
                            </w:pPr>
                            <w:r w:rsidRPr="00745EA8">
                              <w:rPr>
                                <w:rFonts w:eastAsia="Meiryo UI"/>
                                <w:b w:val="0"/>
                                <w:bCs w:val="0"/>
                                <w:kern w:val="24"/>
                              </w:rPr>
                              <w:t>Permeate TOC LRV</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3B826A" w14:textId="77777777"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rFonts w:hint="eastAsia"/>
                                <w:b w:val="0"/>
                                <w:bCs w:val="0"/>
                                <w:noProof/>
                                <w:lang w:eastAsia="ja-JP"/>
                              </w:rPr>
                              <w:t>-</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06EF27" w14:textId="2A7573F9" w:rsidR="00B16B6C" w:rsidRPr="00745EA8" w:rsidRDefault="00B16B6C" w:rsidP="005C6E3F">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1</w:t>
                            </w:r>
                          </w:p>
                        </w:tc>
                        <w:tc>
                          <w:tcPr>
                            <w:tcW w:w="15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11926C" w14:textId="42FA3857" w:rsidR="00B16B6C" w:rsidRPr="00745EA8" w:rsidRDefault="00B16B6C" w:rsidP="005C6E3F">
                            <w:pPr>
                              <w:pStyle w:val="a4"/>
                              <w:snapToGrid/>
                              <w:spacing w:after="0"/>
                              <w:ind w:left="0"/>
                              <w:jc w:val="center"/>
                              <w:cnfStyle w:val="000000000000" w:firstRow="0" w:lastRow="0" w:firstColumn="0" w:lastColumn="0" w:oddVBand="0" w:evenVBand="0" w:oddHBand="0" w:evenHBand="0" w:firstRowFirstColumn="0" w:firstRowLastColumn="0" w:lastRowFirstColumn="0" w:lastRowLastColumn="0"/>
                              <w:rPr>
                                <w:rStyle w:val="20"/>
                                <w:b w:val="0"/>
                                <w:bCs w:val="0"/>
                                <w:noProof/>
                                <w:lang w:eastAsia="ja-JP"/>
                              </w:rPr>
                            </w:pPr>
                            <w:r w:rsidRPr="00745EA8">
                              <w:rPr>
                                <w:rStyle w:val="20"/>
                                <w:b w:val="0"/>
                                <w:noProof/>
                                <w:lang w:eastAsia="ja-JP"/>
                              </w:rPr>
                              <w:t>2</w:t>
                            </w:r>
                          </w:p>
                        </w:tc>
                      </w:tr>
                    </w:tbl>
                    <w:p w14:paraId="51827FDF" w14:textId="77777777" w:rsidR="00B16B6C" w:rsidRPr="00064AE1" w:rsidRDefault="00B16B6C" w:rsidP="00B16B6C">
                      <w:pPr>
                        <w:pStyle w:val="a4"/>
                        <w:spacing w:before="120" w:after="0"/>
                        <w:ind w:left="0"/>
                        <w:rPr>
                          <w:rFonts w:eastAsia="游明朝"/>
                          <w:bCs/>
                          <w:lang w:eastAsia="ja-JP"/>
                        </w:rPr>
                      </w:pPr>
                    </w:p>
                  </w:txbxContent>
                </v:textbox>
                <w10:wrap type="topAndBottom"/>
              </v:shape>
            </w:pict>
          </mc:Fallback>
        </mc:AlternateContent>
      </w:r>
    </w:p>
    <w:p w14:paraId="5FDBB36C" w14:textId="6A3C3CC3" w:rsidR="006457D2" w:rsidRDefault="006457D2" w:rsidP="006457D2">
      <w:pPr>
        <w:pStyle w:val="a4"/>
        <w:spacing w:before="120" w:after="0"/>
        <w:ind w:left="0"/>
      </w:pPr>
    </w:p>
    <w:p w14:paraId="23F4020C" w14:textId="62FF4DD7" w:rsidR="0008745A" w:rsidRDefault="0008745A" w:rsidP="006457D2">
      <w:pPr>
        <w:pStyle w:val="a4"/>
        <w:spacing w:before="120" w:after="0"/>
        <w:ind w:left="0"/>
      </w:pPr>
    </w:p>
    <w:p w14:paraId="775A15E2" w14:textId="560664B4" w:rsidR="0008745A" w:rsidRDefault="0008745A" w:rsidP="006457D2">
      <w:pPr>
        <w:pStyle w:val="a4"/>
        <w:spacing w:before="120" w:after="0"/>
        <w:ind w:left="0"/>
      </w:pPr>
    </w:p>
    <w:p w14:paraId="13A27FCC" w14:textId="77777777" w:rsidR="0008745A" w:rsidRPr="008D07AF" w:rsidRDefault="0008745A" w:rsidP="006457D2">
      <w:pPr>
        <w:pStyle w:val="a4"/>
        <w:spacing w:before="120" w:after="0"/>
        <w:ind w:left="0"/>
      </w:pPr>
    </w:p>
    <w:p w14:paraId="1D589DD7" w14:textId="609FB4EF" w:rsidR="001C613A" w:rsidRPr="008D07AF" w:rsidRDefault="005A22A2" w:rsidP="00BA6016">
      <w:pPr>
        <w:pStyle w:val="4"/>
        <w:numPr>
          <w:ilvl w:val="0"/>
          <w:numId w:val="31"/>
        </w:numPr>
        <w:spacing w:before="120"/>
        <w:rPr>
          <w:szCs w:val="24"/>
        </w:rPr>
      </w:pPr>
      <w:r w:rsidRPr="008D07AF">
        <w:rPr>
          <w:szCs w:val="24"/>
        </w:rPr>
        <w:t>Water Quality Prediction</w:t>
      </w:r>
    </w:p>
    <w:p w14:paraId="5844E05F" w14:textId="0103749C" w:rsidR="00895067" w:rsidRPr="00D03591" w:rsidRDefault="00D03591" w:rsidP="00854308">
      <w:pPr>
        <w:rPr>
          <w:rStyle w:val="20"/>
          <w:b w:val="0"/>
          <w:noProof/>
          <w:lang w:eastAsia="ja-JP"/>
        </w:rPr>
      </w:pPr>
      <w:r w:rsidRPr="008D07AF">
        <w:rPr>
          <w:rStyle w:val="20"/>
          <w:b w:val="0"/>
          <w:noProof/>
          <w:lang w:eastAsia="ja-JP"/>
        </w:rPr>
        <w:t>We received data measured at 1</w:t>
      </w:r>
      <w:r>
        <w:rPr>
          <w:rStyle w:val="20"/>
          <w:b w:val="0"/>
          <w:noProof/>
          <w:lang w:eastAsia="ja-JP"/>
        </w:rPr>
        <w:t>-</w:t>
      </w:r>
      <w:r w:rsidRPr="008D07AF">
        <w:rPr>
          <w:rStyle w:val="20"/>
          <w:b w:val="0"/>
          <w:noProof/>
          <w:lang w:eastAsia="ja-JP"/>
        </w:rPr>
        <w:t>minute or 1</w:t>
      </w:r>
      <w:r>
        <w:rPr>
          <w:rStyle w:val="20"/>
          <w:b w:val="0"/>
          <w:noProof/>
          <w:lang w:eastAsia="ja-JP"/>
        </w:rPr>
        <w:t>-</w:t>
      </w:r>
      <w:r w:rsidRPr="008D07AF">
        <w:rPr>
          <w:rStyle w:val="20"/>
          <w:b w:val="0"/>
          <w:noProof/>
          <w:lang w:eastAsia="ja-JP"/>
        </w:rPr>
        <w:t xml:space="preserve">day intervals in </w:t>
      </w:r>
      <w:r>
        <w:rPr>
          <w:rStyle w:val="20"/>
          <w:b w:val="0"/>
          <w:noProof/>
          <w:lang w:eastAsia="ja-JP"/>
        </w:rPr>
        <w:t xml:space="preserve">the </w:t>
      </w:r>
      <w:r w:rsidRPr="008D07AF">
        <w:rPr>
          <w:rStyle w:val="20"/>
          <w:b w:val="0"/>
          <w:noProof/>
          <w:lang w:eastAsia="ja-JP"/>
        </w:rPr>
        <w:t xml:space="preserve">RO unit from LVMWD. </w:t>
      </w:r>
      <w:r w:rsidR="00B76B17" w:rsidRPr="00AF78DC">
        <w:rPr>
          <w:rFonts w:eastAsia="游明朝"/>
          <w:lang w:eastAsia="ja-JP"/>
        </w:rPr>
        <w:t xml:space="preserve">The RO system configuration of </w:t>
      </w:r>
      <w:r w:rsidR="00B76B17">
        <w:rPr>
          <w:rFonts w:eastAsia="游明朝"/>
          <w:lang w:eastAsia="ja-JP"/>
        </w:rPr>
        <w:t>LVM</w:t>
      </w:r>
      <w:r w:rsidR="00B76B17" w:rsidRPr="00AF78DC">
        <w:rPr>
          <w:rFonts w:eastAsia="游明朝"/>
          <w:lang w:eastAsia="ja-JP"/>
        </w:rPr>
        <w:t>WD</w:t>
      </w:r>
      <w:r w:rsidR="00B76B17">
        <w:rPr>
          <w:rFonts w:eastAsia="游明朝"/>
          <w:lang w:eastAsia="ja-JP"/>
        </w:rPr>
        <w:t xml:space="preserve"> is provided as “</w:t>
      </w:r>
      <w:r w:rsidR="00B76B17" w:rsidRPr="008D07AF">
        <w:rPr>
          <w:rFonts w:eastAsia="游明朝"/>
          <w:lang w:eastAsia="ja-JP"/>
        </w:rPr>
        <w:t>Additional Materials A</w:t>
      </w:r>
      <w:r w:rsidR="00B76B17">
        <w:rPr>
          <w:rFonts w:eastAsia="游明朝"/>
          <w:lang w:eastAsia="ja-JP"/>
        </w:rPr>
        <w:t>1” at the end of this report</w:t>
      </w:r>
      <w:r w:rsidR="00B76B17" w:rsidRPr="00AF78DC">
        <w:rPr>
          <w:rFonts w:eastAsia="游明朝"/>
          <w:lang w:eastAsia="ja-JP"/>
        </w:rPr>
        <w:t>.</w:t>
      </w:r>
      <w:r w:rsidRPr="008D07AF">
        <w:rPr>
          <w:rFonts w:eastAsia="游明朝"/>
          <w:lang w:eastAsia="ja-JP"/>
        </w:rPr>
        <w:t xml:space="preserve"> </w:t>
      </w:r>
      <w:r>
        <w:rPr>
          <w:rFonts w:eastAsia="游明朝"/>
          <w:lang w:eastAsia="ja-JP"/>
        </w:rPr>
        <w:t xml:space="preserve">The focus of the analysis is to create statistical prediction models for </w:t>
      </w:r>
      <w:r w:rsidRPr="008D07AF">
        <w:rPr>
          <w:rStyle w:val="20"/>
          <w:b w:val="0"/>
          <w:noProof/>
          <w:lang w:eastAsia="ja-JP"/>
        </w:rPr>
        <w:t>RO permeate electric conductivity (EC) and TOC, which are considered an indicator of RO membrane fouling. Each permeate EC is measured at each stage permeate and permeate TOC is measured at the whole RO permeate.</w:t>
      </w:r>
    </w:p>
    <w:p w14:paraId="045D2878" w14:textId="77777777" w:rsidR="00B51E24" w:rsidRPr="008D07AF" w:rsidRDefault="00B51E24" w:rsidP="00B51E24">
      <w:pPr>
        <w:snapToGrid/>
        <w:spacing w:before="120" w:after="0"/>
        <w:rPr>
          <w:rStyle w:val="20"/>
          <w:b w:val="0"/>
          <w:noProof/>
          <w:lang w:eastAsia="ja-JP"/>
        </w:rPr>
      </w:pPr>
    </w:p>
    <w:p w14:paraId="04E6417D" w14:textId="77777777" w:rsidR="00B51E24" w:rsidRPr="008D07AF" w:rsidRDefault="00B51E24" w:rsidP="00854308">
      <w:pPr>
        <w:pStyle w:val="a4"/>
        <w:numPr>
          <w:ilvl w:val="0"/>
          <w:numId w:val="41"/>
        </w:numPr>
        <w:snapToGrid/>
        <w:spacing w:before="120" w:after="0"/>
        <w:rPr>
          <w:rStyle w:val="20"/>
          <w:b w:val="0"/>
          <w:noProof/>
          <w:lang w:eastAsia="ja-JP"/>
        </w:rPr>
      </w:pPr>
      <w:r w:rsidRPr="008D07AF">
        <w:rPr>
          <w:rStyle w:val="20"/>
          <w:b w:val="0"/>
          <w:noProof/>
          <w:lang w:eastAsia="ja-JP"/>
        </w:rPr>
        <w:t>Data Preprocessing</w:t>
      </w:r>
    </w:p>
    <w:p w14:paraId="04DA0D4F" w14:textId="77777777" w:rsidR="00D03591" w:rsidRPr="008D07AF" w:rsidRDefault="00D03591" w:rsidP="00854308">
      <w:pPr>
        <w:snapToGrid/>
        <w:spacing w:before="120" w:after="0"/>
        <w:rPr>
          <w:rStyle w:val="20"/>
          <w:b w:val="0"/>
          <w:noProof/>
          <w:lang w:eastAsia="ja-JP"/>
        </w:rPr>
      </w:pPr>
      <w:r w:rsidRPr="008D07AF">
        <w:rPr>
          <w:rStyle w:val="20"/>
          <w:b w:val="0"/>
          <w:noProof/>
          <w:lang w:eastAsia="ja-JP"/>
        </w:rPr>
        <w:t>We used continuous data from July 1st</w:t>
      </w:r>
      <w:r>
        <w:rPr>
          <w:rStyle w:val="20"/>
          <w:b w:val="0"/>
          <w:noProof/>
          <w:lang w:eastAsia="ja-JP"/>
        </w:rPr>
        <w:t>,</w:t>
      </w:r>
      <w:r w:rsidRPr="008D07AF">
        <w:rPr>
          <w:rStyle w:val="20"/>
          <w:b w:val="0"/>
          <w:noProof/>
          <w:lang w:eastAsia="ja-JP"/>
        </w:rPr>
        <w:t xml:space="preserve"> 2021 to July 27th</w:t>
      </w:r>
      <w:r>
        <w:rPr>
          <w:rStyle w:val="20"/>
          <w:b w:val="0"/>
          <w:noProof/>
          <w:lang w:eastAsia="ja-JP"/>
        </w:rPr>
        <w:t>,</w:t>
      </w:r>
      <w:r w:rsidRPr="008D07AF">
        <w:rPr>
          <w:rStyle w:val="20"/>
          <w:b w:val="0"/>
          <w:noProof/>
          <w:lang w:eastAsia="ja-JP"/>
        </w:rPr>
        <w:t xml:space="preserve"> 2022 and excluded data from other periods because it contains data that is not properly measured or </w:t>
      </w:r>
      <w:r>
        <w:rPr>
          <w:rStyle w:val="20"/>
          <w:b w:val="0"/>
          <w:noProof/>
          <w:lang w:eastAsia="ja-JP"/>
        </w:rPr>
        <w:t xml:space="preserve">has </w:t>
      </w:r>
      <w:r w:rsidRPr="008D07AF">
        <w:rPr>
          <w:rStyle w:val="20"/>
          <w:b w:val="0"/>
          <w:noProof/>
          <w:lang w:eastAsia="ja-JP"/>
        </w:rPr>
        <w:t xml:space="preserve">significantly different trends. </w:t>
      </w:r>
    </w:p>
    <w:p w14:paraId="019D267C" w14:textId="782AB00D" w:rsidR="00D03591" w:rsidRPr="00D03591" w:rsidRDefault="00D03591" w:rsidP="00854308">
      <w:pPr>
        <w:rPr>
          <w:rFonts w:eastAsia="游明朝"/>
          <w:lang w:eastAsia="ja-JP"/>
        </w:rPr>
      </w:pPr>
      <w:r w:rsidRPr="008D07AF">
        <w:rPr>
          <w:rStyle w:val="20"/>
          <w:b w:val="0"/>
          <w:noProof/>
          <w:lang w:eastAsia="ja-JP"/>
        </w:rPr>
        <w:t xml:space="preserve">There are many noise components in the received raw data. The data preprocessing for them was needed before data analysis. </w:t>
      </w:r>
      <w:r>
        <w:rPr>
          <w:rFonts w:eastAsia="游明朝" w:hint="eastAsia"/>
          <w:lang w:eastAsia="ja-JP"/>
        </w:rPr>
        <w:t>T</w:t>
      </w:r>
      <w:r>
        <w:rPr>
          <w:rFonts w:eastAsia="游明朝"/>
          <w:lang w:eastAsia="ja-JP"/>
        </w:rPr>
        <w:t>he chemical dosing usage is measured at 1-minute intervals, so it was down-sampled to 30-minutes intervals to match other variables</w:t>
      </w:r>
      <w:r w:rsidRPr="008D07AF">
        <w:rPr>
          <w:lang w:eastAsia="ja-JP"/>
        </w:rPr>
        <w:t xml:space="preserve"> by using the method described in the 2nd quarterly report. After that, the data is preprocessed by using procedure as in the case of OCWD.</w:t>
      </w:r>
    </w:p>
    <w:p w14:paraId="35E883C8" w14:textId="34145E2F" w:rsidR="006D5D67" w:rsidRPr="008D07AF" w:rsidRDefault="006D5D67" w:rsidP="006D5D67">
      <w:pPr>
        <w:rPr>
          <w:rFonts w:eastAsia="游明朝"/>
          <w:lang w:eastAsia="ja-JP"/>
        </w:rPr>
      </w:pPr>
    </w:p>
    <w:p w14:paraId="0C6DF257" w14:textId="45FAC6AF" w:rsidR="006D5D67" w:rsidRPr="008D07AF" w:rsidRDefault="00D03591" w:rsidP="00241F32">
      <w:pPr>
        <w:pStyle w:val="a4"/>
        <w:numPr>
          <w:ilvl w:val="0"/>
          <w:numId w:val="42"/>
        </w:numPr>
        <w:spacing w:before="120"/>
        <w:contextualSpacing w:val="0"/>
        <w:rPr>
          <w:rFonts w:eastAsia="ＭＳ Ｐゴシック"/>
          <w:bCs/>
          <w:noProof/>
          <w:lang w:eastAsia="ja-JP"/>
        </w:rPr>
      </w:pPr>
      <w:r>
        <w:rPr>
          <w:rStyle w:val="20"/>
          <w:b w:val="0"/>
          <w:noProof/>
          <w:lang w:eastAsia="ja-JP"/>
        </w:rPr>
        <w:t xml:space="preserve">Mathematical Model for </w:t>
      </w:r>
      <w:r w:rsidRPr="008D07AF">
        <w:rPr>
          <w:rStyle w:val="20"/>
          <w:b w:val="0"/>
          <w:noProof/>
          <w:lang w:eastAsia="ja-JP"/>
        </w:rPr>
        <w:t>Water Quality Prediction</w:t>
      </w:r>
    </w:p>
    <w:p w14:paraId="3B4C6397" w14:textId="23F579D1" w:rsidR="00854308" w:rsidRDefault="00D03591" w:rsidP="00D03591">
      <w:pPr>
        <w:rPr>
          <w:rFonts w:eastAsia="游明朝"/>
          <w:lang w:eastAsia="ja-JP"/>
        </w:rPr>
      </w:pPr>
      <w:r w:rsidRPr="008D07AF">
        <w:rPr>
          <w:rStyle w:val="20"/>
          <w:b w:val="0"/>
          <w:noProof/>
          <w:lang w:eastAsia="ja-JP"/>
        </w:rPr>
        <w:t xml:space="preserve">We constucted water quality prediction model. They are MLR as in the case of OCWD model. </w:t>
      </w:r>
      <w:r w:rsidRPr="008D07AF">
        <w:rPr>
          <w:rFonts w:eastAsia="游明朝"/>
          <w:bCs/>
          <w:lang w:eastAsia="ja-JP"/>
        </w:rPr>
        <w:t>Table 2.</w:t>
      </w:r>
      <w:r w:rsidR="00786D82">
        <w:rPr>
          <w:rFonts w:eastAsia="游明朝"/>
          <w:bCs/>
          <w:lang w:eastAsia="ja-JP"/>
        </w:rPr>
        <w:t>3</w:t>
      </w:r>
      <w:r w:rsidRPr="008D07AF">
        <w:rPr>
          <w:rFonts w:eastAsia="游明朝"/>
          <w:bCs/>
          <w:lang w:eastAsia="ja-JP"/>
        </w:rPr>
        <w:t xml:space="preserve"> shows the variable list for each water quality prediction model. “X” means explanatory variable, “Y” means predictive variable, and “*” means calculated variable. </w:t>
      </w:r>
      <w:r w:rsidR="00257F93" w:rsidRPr="008D07AF">
        <w:rPr>
          <w:rFonts w:eastAsia="游明朝"/>
          <w:bCs/>
          <w:lang w:eastAsia="ja-JP"/>
        </w:rPr>
        <w:t xml:space="preserve">Tag name list </w:t>
      </w:r>
      <w:r w:rsidR="00257F93">
        <w:rPr>
          <w:rFonts w:eastAsia="游明朝"/>
          <w:lang w:eastAsia="ja-JP"/>
        </w:rPr>
        <w:t>is provided as “</w:t>
      </w:r>
      <w:r w:rsidR="00257F93" w:rsidRPr="008D07AF">
        <w:rPr>
          <w:rFonts w:eastAsia="游明朝"/>
          <w:lang w:eastAsia="ja-JP"/>
        </w:rPr>
        <w:t>Additional Materials A</w:t>
      </w:r>
      <w:r w:rsidR="00257F93">
        <w:rPr>
          <w:rFonts w:eastAsia="游明朝"/>
          <w:lang w:eastAsia="ja-JP"/>
        </w:rPr>
        <w:t>1” at the end of this report</w:t>
      </w:r>
      <w:r w:rsidR="00257F93" w:rsidRPr="008D07AF">
        <w:rPr>
          <w:rFonts w:eastAsia="游明朝"/>
          <w:lang w:eastAsia="ja-JP"/>
        </w:rPr>
        <w:t>.</w:t>
      </w:r>
      <w:r w:rsidRPr="008D07AF">
        <w:rPr>
          <w:rFonts w:eastAsia="游明朝"/>
          <w:lang w:eastAsia="ja-JP"/>
        </w:rPr>
        <w:t xml:space="preserve"> </w:t>
      </w:r>
    </w:p>
    <w:p w14:paraId="0AD58545" w14:textId="7BBA75F6" w:rsidR="00D03591" w:rsidRPr="00854308" w:rsidRDefault="00D03591" w:rsidP="00D03591">
      <w:pPr>
        <w:rPr>
          <w:lang w:eastAsia="ja-JP"/>
        </w:rPr>
      </w:pPr>
      <w:r w:rsidRPr="008D07AF">
        <w:rPr>
          <w:rFonts w:eastAsia="游明朝"/>
          <w:bCs/>
          <w:lang w:eastAsia="ja-JP"/>
        </w:rPr>
        <w:t xml:space="preserve">We </w:t>
      </w:r>
      <w:r>
        <w:rPr>
          <w:rFonts w:eastAsia="游明朝"/>
          <w:bCs/>
          <w:lang w:eastAsia="ja-JP"/>
        </w:rPr>
        <w:t>evaluated the accuracy of prediction models using the data</w:t>
      </w:r>
      <w:r w:rsidRPr="008D07AF">
        <w:rPr>
          <w:rFonts w:eastAsia="游明朝"/>
          <w:bCs/>
          <w:lang w:eastAsia="ja-JP"/>
        </w:rPr>
        <w:t xml:space="preserve"> from July 2021 to July 2022. Figure </w:t>
      </w:r>
      <w:r w:rsidR="00B65F90">
        <w:rPr>
          <w:rFonts w:eastAsia="游明朝"/>
          <w:bCs/>
          <w:lang w:eastAsia="ja-JP"/>
        </w:rPr>
        <w:t>1</w:t>
      </w:r>
      <w:r w:rsidRPr="008D07AF">
        <w:rPr>
          <w:rFonts w:eastAsia="游明朝"/>
          <w:bCs/>
          <w:lang w:eastAsia="ja-JP"/>
        </w:rPr>
        <w:t>.</w:t>
      </w:r>
      <w:r w:rsidR="00B65F90">
        <w:rPr>
          <w:rFonts w:eastAsia="游明朝"/>
          <w:bCs/>
          <w:lang w:eastAsia="ja-JP"/>
        </w:rPr>
        <w:t>5</w:t>
      </w:r>
      <w:r w:rsidRPr="008D07AF">
        <w:rPr>
          <w:rFonts w:eastAsia="游明朝"/>
          <w:bCs/>
          <w:lang w:eastAsia="ja-JP"/>
        </w:rPr>
        <w:t xml:space="preserve"> shows overview of sequential prediction and </w:t>
      </w:r>
      <w:r w:rsidRPr="008D07AF">
        <w:rPr>
          <w:rStyle w:val="20"/>
          <w:b w:val="0"/>
          <w:noProof/>
          <w:lang w:eastAsia="ja-JP"/>
        </w:rPr>
        <w:t>Table 2.</w:t>
      </w:r>
      <w:r w:rsidR="00786D82">
        <w:rPr>
          <w:rStyle w:val="20"/>
          <w:b w:val="0"/>
          <w:noProof/>
          <w:lang w:eastAsia="ja-JP"/>
        </w:rPr>
        <w:t>4</w:t>
      </w:r>
      <w:r w:rsidRPr="008D07AF">
        <w:rPr>
          <w:rFonts w:eastAsia="游明朝"/>
          <w:bCs/>
          <w:lang w:eastAsia="ja-JP"/>
        </w:rPr>
        <w:t xml:space="preserve"> shows training and prediction period</w:t>
      </w:r>
      <w:r>
        <w:rPr>
          <w:rFonts w:eastAsia="游明朝"/>
          <w:bCs/>
          <w:lang w:eastAsia="ja-JP"/>
        </w:rPr>
        <w:t>s</w:t>
      </w:r>
      <w:r w:rsidRPr="008D07AF">
        <w:rPr>
          <w:rFonts w:eastAsia="游明朝"/>
          <w:bCs/>
          <w:lang w:eastAsia="ja-JP"/>
        </w:rPr>
        <w:t xml:space="preserve"> in each term as in the case of OCWD.</w:t>
      </w:r>
    </w:p>
    <w:p w14:paraId="3C664F41" w14:textId="77777777" w:rsidR="00D03591" w:rsidRPr="008D07AF" w:rsidRDefault="00D03591" w:rsidP="00854308">
      <w:pPr>
        <w:rPr>
          <w:rFonts w:eastAsia="游明朝"/>
          <w:lang w:eastAsia="ja-JP"/>
        </w:rPr>
      </w:pPr>
      <w:r w:rsidRPr="008D07AF">
        <w:t>We used MAPE and RMSE as the prediction evaluation index</w:t>
      </w:r>
      <w:r>
        <w:t>es</w:t>
      </w:r>
      <w:r w:rsidRPr="008D07AF">
        <w:t xml:space="preserve"> as in the case of OCWD.</w:t>
      </w:r>
    </w:p>
    <w:p w14:paraId="4E6F2DC5" w14:textId="77777777" w:rsidR="006D5D67" w:rsidRPr="00D03591" w:rsidRDefault="006D5D67" w:rsidP="006D5D67">
      <w:pPr>
        <w:rPr>
          <w:rFonts w:eastAsia="游明朝"/>
          <w:lang w:eastAsia="ja-JP"/>
        </w:rPr>
      </w:pPr>
    </w:p>
    <w:p w14:paraId="316DC581" w14:textId="5B3EB908" w:rsidR="00940EB5" w:rsidRPr="008D07AF" w:rsidRDefault="00940EB5" w:rsidP="006D5D67">
      <w:pPr>
        <w:rPr>
          <w:rFonts w:eastAsia="游明朝"/>
          <w:lang w:eastAsia="ja-JP"/>
        </w:rPr>
      </w:pPr>
    </w:p>
    <w:p w14:paraId="1F111165" w14:textId="120D1539" w:rsidR="00196791" w:rsidRPr="008D07AF" w:rsidRDefault="00E375A6" w:rsidP="00E375A6">
      <w:pPr>
        <w:rPr>
          <w:rStyle w:val="30"/>
          <w:rFonts w:eastAsia="游明朝"/>
          <w:b w:val="0"/>
          <w:bCs w:val="0"/>
          <w:lang w:eastAsia="ja-JP"/>
        </w:rPr>
      </w:pPr>
      <w:r w:rsidRPr="008D07AF">
        <w:rPr>
          <w:noProof/>
        </w:rPr>
        <mc:AlternateContent>
          <mc:Choice Requires="wps">
            <w:drawing>
              <wp:anchor distT="45720" distB="45720" distL="114300" distR="114300" simplePos="0" relativeHeight="251851776" behindDoc="0" locked="0" layoutInCell="1" allowOverlap="1" wp14:anchorId="0F6C4B2E" wp14:editId="7724492F">
                <wp:simplePos x="0" y="0"/>
                <wp:positionH relativeFrom="column">
                  <wp:posOffset>-1270</wp:posOffset>
                </wp:positionH>
                <wp:positionV relativeFrom="paragraph">
                  <wp:posOffset>5629247</wp:posOffset>
                </wp:positionV>
                <wp:extent cx="5931535" cy="1939925"/>
                <wp:effectExtent l="0" t="0" r="0" b="3175"/>
                <wp:wrapTopAndBottom/>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39925"/>
                        </a:xfrm>
                        <a:prstGeom prst="rect">
                          <a:avLst/>
                        </a:prstGeom>
                        <a:solidFill>
                          <a:srgbClr val="FFFFFF"/>
                        </a:solidFill>
                        <a:ln w="9525">
                          <a:noFill/>
                          <a:miter lim="800000"/>
                          <a:headEnd/>
                          <a:tailEnd/>
                        </a:ln>
                      </wps:spPr>
                      <wps:txbx>
                        <w:txbxContent>
                          <w:p w14:paraId="472A6E53" w14:textId="61C0761C"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4</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1658755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4</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6941497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C4B2E" id="_x0000_s1043" type="#_x0000_t202" style="position:absolute;margin-left:-.1pt;margin-top:443.25pt;width:467.05pt;height:152.75pt;z-index:251851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" stroked="f">
                <v:textbox>
                  <w:txbxContent>
                    <w:p w14:paraId="472A6E53" w14:textId="61C0761C" w:rsidR="00E375A6" w:rsidRPr="00024738" w:rsidRDefault="00E375A6" w:rsidP="00E375A6">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4</w:t>
                      </w:r>
                      <w:r w:rsidRPr="00024738">
                        <w:rPr>
                          <w:b/>
                          <w:bCs/>
                          <w:lang w:eastAsia="ja-JP"/>
                        </w:rPr>
                        <w:t xml:space="preserve">: </w:t>
                      </w:r>
                      <w:r>
                        <w:rPr>
                          <w:b/>
                          <w:bCs/>
                          <w:lang w:eastAsia="ja-JP"/>
                        </w:rPr>
                        <w:t>Training and Prediction Period in Each Term</w:t>
                      </w:r>
                    </w:p>
                    <w:tbl>
                      <w:tblPr>
                        <w:tblStyle w:val="4-1"/>
                        <w:tblW w:w="0" w:type="auto"/>
                        <w:jc w:val="center"/>
                        <w:tblLook w:val="04A0" w:firstRow="1" w:lastRow="0" w:firstColumn="1" w:lastColumn="0" w:noHBand="0" w:noVBand="1"/>
                      </w:tblPr>
                      <w:tblGrid>
                        <w:gridCol w:w="790"/>
                        <w:gridCol w:w="3969"/>
                        <w:gridCol w:w="4082"/>
                      </w:tblGrid>
                      <w:tr w:rsidR="00E375A6" w:rsidRPr="00755666" w14:paraId="53DE02C7" w14:textId="77777777" w:rsidTr="003E48DE">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bottom w:val="single" w:sz="4" w:space="0" w:color="auto"/>
                            </w:tcBorders>
                            <w:vAlign w:val="center"/>
                          </w:tcPr>
                          <w:p w14:paraId="41D73820" w14:textId="77777777" w:rsidR="00E375A6" w:rsidRDefault="00E375A6" w:rsidP="00883780">
                            <w:pPr>
                              <w:pStyle w:val="a4"/>
                              <w:snapToGrid/>
                              <w:spacing w:before="120" w:after="0"/>
                              <w:ind w:left="0"/>
                              <w:jc w:val="center"/>
                              <w:rPr>
                                <w:rStyle w:val="20"/>
                                <w:b/>
                                <w:noProof/>
                                <w:lang w:eastAsia="ja-JP"/>
                              </w:rPr>
                            </w:pPr>
                            <w:r w:rsidRPr="00E17AEC">
                              <w:rPr>
                                <w:rStyle w:val="20"/>
                                <w:b/>
                                <w:noProof/>
                                <w:color w:val="FFFFFF" w:themeColor="background1"/>
                                <w:lang w:eastAsia="ja-JP"/>
                              </w:rPr>
                              <w:t>Term</w:t>
                            </w:r>
                          </w:p>
                        </w:tc>
                        <w:tc>
                          <w:tcPr>
                            <w:tcW w:w="3969" w:type="dxa"/>
                            <w:tcBorders>
                              <w:bottom w:val="single" w:sz="4" w:space="0" w:color="auto"/>
                            </w:tcBorders>
                            <w:vAlign w:val="center"/>
                          </w:tcPr>
                          <w:p w14:paraId="78910986"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T</w:t>
                            </w:r>
                            <w:r w:rsidRPr="00E375A6">
                              <w:rPr>
                                <w:rStyle w:val="20"/>
                                <w:b/>
                                <w:noProof/>
                                <w:color w:val="FFFFFF" w:themeColor="background1"/>
                                <w:lang w:eastAsia="ja-JP"/>
                              </w:rPr>
                              <w:t>rainig Period</w:t>
                            </w:r>
                          </w:p>
                        </w:tc>
                        <w:tc>
                          <w:tcPr>
                            <w:tcW w:w="4082" w:type="dxa"/>
                            <w:tcBorders>
                              <w:bottom w:val="single" w:sz="4" w:space="0" w:color="auto"/>
                            </w:tcBorders>
                            <w:vAlign w:val="center"/>
                          </w:tcPr>
                          <w:p w14:paraId="6F275B14" w14:textId="77777777" w:rsidR="00E375A6" w:rsidRPr="00E375A6" w:rsidRDefault="00E375A6" w:rsidP="00883780">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lang w:eastAsia="ja-JP"/>
                              </w:rPr>
                            </w:pPr>
                            <w:r w:rsidRPr="00E375A6">
                              <w:rPr>
                                <w:rStyle w:val="20"/>
                                <w:rFonts w:hint="eastAsia"/>
                                <w:b/>
                                <w:noProof/>
                                <w:color w:val="FFFFFF" w:themeColor="background1"/>
                                <w:lang w:eastAsia="ja-JP"/>
                              </w:rPr>
                              <w:t>P</w:t>
                            </w:r>
                            <w:r w:rsidRPr="00E375A6">
                              <w:rPr>
                                <w:rStyle w:val="20"/>
                                <w:b/>
                                <w:noProof/>
                                <w:color w:val="FFFFFF" w:themeColor="background1"/>
                                <w:lang w:eastAsia="ja-JP"/>
                              </w:rPr>
                              <w:t>r</w:t>
                            </w:r>
                            <w:r w:rsidRPr="00E375A6">
                              <w:rPr>
                                <w:rStyle w:val="20"/>
                                <w:b/>
                                <w:noProof/>
                                <w:color w:val="FFFFFF" w:themeColor="background1"/>
                              </w:rPr>
                              <w:t>ediction Period</w:t>
                            </w:r>
                          </w:p>
                        </w:tc>
                      </w:tr>
                      <w:tr w:rsidR="00E375A6" w14:paraId="34B9794F" w14:textId="77777777" w:rsidTr="005F7B63">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071D7785" w14:textId="77777777" w:rsidR="00E375A6" w:rsidRPr="00755666" w:rsidRDefault="00E375A6" w:rsidP="00883780">
                            <w:pPr>
                              <w:snapToGrid/>
                              <w:spacing w:before="120" w:after="0"/>
                              <w:jc w:val="center"/>
                              <w:rPr>
                                <w:rStyle w:val="20"/>
                                <w:bCs/>
                                <w:noProof/>
                                <w:lang w:eastAsia="ja-JP"/>
                              </w:rPr>
                            </w:pPr>
                            <w:r w:rsidRPr="00755666">
                              <w:rPr>
                                <w:rStyle w:val="20"/>
                                <w:rFonts w:hint="eastAsia"/>
                                <w:bCs/>
                                <w:noProof/>
                                <w:lang w:eastAsia="ja-JP"/>
                              </w:rPr>
                              <w:t>1</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107EDA06" w14:textId="77777777" w:rsidR="00E375A6" w:rsidRDefault="00E375A6" w:rsidP="005F7B63">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1st to July 7th,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6D7ECE3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Pr>
                                <w:rStyle w:val="20"/>
                                <w:b w:val="0"/>
                                <w:noProof/>
                                <w:lang w:eastAsia="ja-JP"/>
                              </w:rPr>
                              <w:t>from July 8th to July 14th, 2021</w:t>
                            </w:r>
                          </w:p>
                        </w:tc>
                      </w:tr>
                      <w:tr w:rsidR="00E375A6" w14:paraId="0B12C25C"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4A6F8C10" w14:textId="77777777" w:rsidR="00E375A6" w:rsidRPr="00755666" w:rsidRDefault="00E375A6" w:rsidP="00883780">
                            <w:pPr>
                              <w:pStyle w:val="a4"/>
                              <w:snapToGrid/>
                              <w:spacing w:before="120" w:after="0"/>
                              <w:ind w:left="0"/>
                              <w:jc w:val="center"/>
                              <w:rPr>
                                <w:rStyle w:val="20"/>
                                <w:bCs/>
                                <w:noProof/>
                                <w:lang w:eastAsia="ja-JP"/>
                              </w:rPr>
                            </w:pPr>
                            <w:r w:rsidRPr="00755666">
                              <w:rPr>
                                <w:rStyle w:val="20"/>
                                <w:rFonts w:hint="eastAsia"/>
                                <w:bCs/>
                                <w:noProof/>
                                <w:lang w:eastAsia="ja-JP"/>
                              </w:rPr>
                              <w:t>2</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45D1CC7"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from July 8th to July 14th, 2021</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7325C566"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15</w:t>
                            </w:r>
                            <w:r w:rsidRPr="00D56DCC">
                              <w:rPr>
                                <w:rStyle w:val="20"/>
                                <w:b w:val="0"/>
                                <w:noProof/>
                                <w:lang w:eastAsia="ja-JP"/>
                              </w:rPr>
                              <w:t xml:space="preserve">th to July </w:t>
                            </w:r>
                            <w:r>
                              <w:rPr>
                                <w:rStyle w:val="20"/>
                                <w:b w:val="0"/>
                                <w:noProof/>
                                <w:lang w:eastAsia="ja-JP"/>
                              </w:rPr>
                              <w:t>21st</w:t>
                            </w:r>
                            <w:r w:rsidRPr="00D56DCC">
                              <w:rPr>
                                <w:rStyle w:val="20"/>
                                <w:b w:val="0"/>
                                <w:noProof/>
                                <w:lang w:eastAsia="ja-JP"/>
                              </w:rPr>
                              <w:t>, 2021</w:t>
                            </w:r>
                          </w:p>
                        </w:tc>
                      </w:tr>
                      <w:tr w:rsidR="00E375A6" w:rsidRPr="00196791" w14:paraId="175CADE0" w14:textId="77777777" w:rsidTr="003E48D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69B6F0E7" w14:textId="77777777" w:rsidR="00E375A6" w:rsidRPr="00755666" w:rsidRDefault="00E375A6" w:rsidP="00883780">
                            <w:pPr>
                              <w:pStyle w:val="a4"/>
                              <w:snapToGrid/>
                              <w:spacing w:before="120" w:after="0"/>
                              <w:ind w:left="0"/>
                              <w:jc w:val="center"/>
                              <w:rPr>
                                <w:rStyle w:val="20"/>
                                <w:bCs/>
                                <w:noProof/>
                                <w:lang w:eastAsia="ja-JP"/>
                              </w:rPr>
                            </w:pPr>
                            <m:oMathPara>
                              <m:oMath>
                                <m:r>
                                  <m:rPr>
                                    <m:sty m:val="bi"/>
                                  </m:rPr>
                                  <w:rPr>
                                    <w:rStyle w:val="20"/>
                                    <w:rFonts w:ascii="Cambria Math" w:hAnsi="Cambria Math"/>
                                    <w:noProof/>
                                  </w:rPr>
                                  <m:t>⋮</m:t>
                                </m:r>
                              </m:oMath>
                            </m:oMathPara>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A44B193" w14:textId="77777777" w:rsidR="00E375A6"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
                                <m:r>
                                  <w:rPr>
                                    <w:rStyle w:val="20"/>
                                    <w:rFonts w:ascii="Cambria Math" w:hAnsi="Cambria Math"/>
                                    <w:noProof/>
                                  </w:rPr>
                                  <m:t>⋮</m:t>
                                </m:r>
                              </m:oMath>
                            </m:oMathPara>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85D1E35" w14:textId="77777777" w:rsidR="00E375A6" w:rsidRPr="00196791" w:rsidRDefault="00E375A6" w:rsidP="00883780">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m:oMathPara>
                              <m:oMathParaPr>
                                <m:jc m:val="center"/>
                              </m:oMathParaPr>
                              <m:oMath>
                                <m:r>
                                  <w:rPr>
                                    <w:rStyle w:val="20"/>
                                    <w:rFonts w:ascii="Cambria Math" w:hAnsi="Cambria Math"/>
                                    <w:noProof/>
                                  </w:rPr>
                                  <m:t>⋮</m:t>
                                </m:r>
                              </m:oMath>
                            </m:oMathPara>
                          </w:p>
                        </w:tc>
                      </w:tr>
                      <w:tr w:rsidR="00E375A6" w14:paraId="503D5E6D" w14:textId="77777777" w:rsidTr="003E48DE">
                        <w:trPr>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9871CF3" w14:textId="1658755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4</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2F6E876C"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7</w:t>
                            </w:r>
                            <w:r w:rsidRPr="00D56DCC">
                              <w:rPr>
                                <w:rStyle w:val="20"/>
                                <w:b w:val="0"/>
                                <w:noProof/>
                                <w:lang w:eastAsia="ja-JP"/>
                              </w:rPr>
                              <w:t>th to July 1</w:t>
                            </w:r>
                            <w:r>
                              <w:rPr>
                                <w:rStyle w:val="20"/>
                                <w:b w:val="0"/>
                                <w:noProof/>
                                <w:lang w:eastAsia="ja-JP"/>
                              </w:rPr>
                              <w:t>3</w:t>
                            </w:r>
                            <w:r w:rsidRPr="00D56DCC">
                              <w:rPr>
                                <w:rStyle w:val="20"/>
                                <w:b w:val="0"/>
                                <w:noProof/>
                                <w:lang w:eastAsia="ja-JP"/>
                              </w:rPr>
                              <w:t>th, 202</w:t>
                            </w:r>
                            <w:r>
                              <w:rPr>
                                <w:rStyle w:val="20"/>
                                <w:b w:val="0"/>
                                <w:noProof/>
                                <w:lang w:eastAsia="ja-JP"/>
                              </w:rPr>
                              <w:t>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3E4DF85A" w14:textId="77777777" w:rsidR="00E375A6" w:rsidRDefault="00E375A6" w:rsidP="00883780">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lang w:eastAsia="ja-JP"/>
                              </w:rPr>
                            </w:pPr>
                            <w:r w:rsidRPr="00D56DCC">
                              <w:rPr>
                                <w:rStyle w:val="20"/>
                                <w:b w:val="0"/>
                                <w:noProof/>
                                <w:lang w:eastAsia="ja-JP"/>
                              </w:rPr>
                              <w:t xml:space="preserve">from July </w:t>
                            </w:r>
                            <w:r>
                              <w:rPr>
                                <w:rStyle w:val="20"/>
                                <w:b w:val="0"/>
                                <w:noProof/>
                                <w:lang w:eastAsia="ja-JP"/>
                              </w:rPr>
                              <w:t>14</w:t>
                            </w:r>
                            <w:r w:rsidRPr="00D56DCC">
                              <w:rPr>
                                <w:rStyle w:val="20"/>
                                <w:b w:val="0"/>
                                <w:noProof/>
                                <w:lang w:eastAsia="ja-JP"/>
                              </w:rPr>
                              <w:t xml:space="preserve">th to July </w:t>
                            </w:r>
                            <w:r>
                              <w:rPr>
                                <w:rStyle w:val="20"/>
                                <w:b w:val="0"/>
                                <w:noProof/>
                                <w:lang w:eastAsia="ja-JP"/>
                              </w:rPr>
                              <w:t>20</w:t>
                            </w:r>
                            <w:r w:rsidRPr="00D56DCC">
                              <w:rPr>
                                <w:rStyle w:val="20"/>
                                <w:b w:val="0"/>
                                <w:noProof/>
                                <w:lang w:eastAsia="ja-JP"/>
                              </w:rPr>
                              <w:t>th, 202</w:t>
                            </w:r>
                            <w:r>
                              <w:rPr>
                                <w:rStyle w:val="20"/>
                                <w:b w:val="0"/>
                                <w:noProof/>
                                <w:lang w:eastAsia="ja-JP"/>
                              </w:rPr>
                              <w:t>2</w:t>
                            </w:r>
                          </w:p>
                        </w:tc>
                      </w:tr>
                      <w:tr w:rsidR="00E375A6" w14:paraId="367FCB36" w14:textId="77777777" w:rsidTr="0027505E">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790" w:type="dxa"/>
                            <w:tcBorders>
                              <w:top w:val="single" w:sz="4" w:space="0" w:color="auto"/>
                              <w:left w:val="single" w:sz="4" w:space="0" w:color="auto"/>
                              <w:bottom w:val="single" w:sz="4" w:space="0" w:color="auto"/>
                              <w:right w:val="single" w:sz="4" w:space="0" w:color="auto"/>
                            </w:tcBorders>
                            <w:shd w:val="clear" w:color="auto" w:fill="auto"/>
                            <w:vAlign w:val="center"/>
                          </w:tcPr>
                          <w:p w14:paraId="5D5C4B3F" w14:textId="69414974" w:rsidR="00E375A6" w:rsidRPr="00755666" w:rsidRDefault="00B64CD2" w:rsidP="00883780">
                            <w:pPr>
                              <w:pStyle w:val="a4"/>
                              <w:snapToGrid/>
                              <w:spacing w:before="120" w:after="0"/>
                              <w:ind w:left="0"/>
                              <w:jc w:val="center"/>
                              <w:rPr>
                                <w:rStyle w:val="20"/>
                                <w:bCs/>
                                <w:noProof/>
                                <w:lang w:eastAsia="ja-JP"/>
                              </w:rPr>
                            </w:pPr>
                            <w:r>
                              <w:rPr>
                                <w:rStyle w:val="20"/>
                                <w:rFonts w:hint="eastAsia"/>
                                <w:bCs/>
                                <w:noProof/>
                                <w:lang w:eastAsia="ja-JP"/>
                              </w:rPr>
                              <w:t>5</w:t>
                            </w:r>
                            <w:r>
                              <w:rPr>
                                <w:rStyle w:val="20"/>
                                <w:bCs/>
                                <w:noProof/>
                                <w:lang w:eastAsia="ja-JP"/>
                              </w:rPr>
                              <w:t>5</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14:paraId="38BF8CF3"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from July 14th to July 20th, 2022</w:t>
                            </w:r>
                          </w:p>
                        </w:tc>
                        <w:tc>
                          <w:tcPr>
                            <w:tcW w:w="4082" w:type="dxa"/>
                            <w:tcBorders>
                              <w:top w:val="single" w:sz="4" w:space="0" w:color="auto"/>
                              <w:left w:val="single" w:sz="4" w:space="0" w:color="auto"/>
                              <w:bottom w:val="single" w:sz="4" w:space="0" w:color="auto"/>
                              <w:right w:val="single" w:sz="4" w:space="0" w:color="auto"/>
                            </w:tcBorders>
                            <w:shd w:val="clear" w:color="auto" w:fill="auto"/>
                            <w:vAlign w:val="center"/>
                          </w:tcPr>
                          <w:p w14:paraId="278F10AF" w14:textId="77777777" w:rsidR="00E375A6" w:rsidRDefault="00E375A6" w:rsidP="0027505E">
                            <w:pPr>
                              <w:pStyle w:val="a4"/>
                              <w:snapToGrid/>
                              <w:spacing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lang w:eastAsia="ja-JP"/>
                              </w:rPr>
                            </w:pPr>
                            <w:r w:rsidRPr="00E35058">
                              <w:rPr>
                                <w:rStyle w:val="20"/>
                                <w:b w:val="0"/>
                                <w:noProof/>
                                <w:lang w:eastAsia="ja-JP"/>
                              </w:rPr>
                              <w:t xml:space="preserve">from July </w:t>
                            </w:r>
                            <w:r>
                              <w:rPr>
                                <w:rStyle w:val="20"/>
                                <w:b w:val="0"/>
                                <w:noProof/>
                                <w:lang w:eastAsia="ja-JP"/>
                              </w:rPr>
                              <w:t>21st</w:t>
                            </w:r>
                            <w:r w:rsidRPr="00E35058">
                              <w:rPr>
                                <w:rStyle w:val="20"/>
                                <w:b w:val="0"/>
                                <w:noProof/>
                                <w:lang w:eastAsia="ja-JP"/>
                              </w:rPr>
                              <w:t xml:space="preserve"> to July 2</w:t>
                            </w:r>
                            <w:r>
                              <w:rPr>
                                <w:rStyle w:val="20"/>
                                <w:b w:val="0"/>
                                <w:noProof/>
                                <w:lang w:eastAsia="ja-JP"/>
                              </w:rPr>
                              <w:t>7</w:t>
                            </w:r>
                            <w:r w:rsidRPr="00E35058">
                              <w:rPr>
                                <w:rStyle w:val="20"/>
                                <w:b w:val="0"/>
                                <w:noProof/>
                                <w:lang w:eastAsia="ja-JP"/>
                              </w:rPr>
                              <w:t>th, 2022</w:t>
                            </w:r>
                          </w:p>
                        </w:tc>
                      </w:tr>
                    </w:tbl>
                    <w:p w14:paraId="5FA3B4F3" w14:textId="77777777" w:rsidR="00E375A6" w:rsidRPr="00883780" w:rsidRDefault="00E375A6" w:rsidP="00E375A6">
                      <w:pPr>
                        <w:pStyle w:val="a4"/>
                        <w:spacing w:before="120" w:after="0"/>
                        <w:ind w:left="0"/>
                        <w:rPr>
                          <w:rFonts w:eastAsia="游明朝"/>
                          <w:b/>
                          <w:bCs/>
                          <w:lang w:eastAsia="ja-JP"/>
                        </w:rPr>
                      </w:pPr>
                    </w:p>
                  </w:txbxContent>
                </v:textbox>
                <w10:wrap type="topAndBottom"/>
              </v:shape>
            </w:pict>
          </mc:Fallback>
        </mc:AlternateContent>
      </w:r>
      <w:r w:rsidRPr="008D07AF">
        <w:rPr>
          <w:noProof/>
        </w:rPr>
        <w:t xml:space="preserve"> </w:t>
      </w:r>
      <w:r w:rsidR="00940EB5" w:rsidRPr="008D07AF">
        <w:rPr>
          <w:noProof/>
        </w:rPr>
        <mc:AlternateContent>
          <mc:Choice Requires="wps">
            <w:drawing>
              <wp:anchor distT="45720" distB="45720" distL="114300" distR="114300" simplePos="0" relativeHeight="251832320" behindDoc="0" locked="0" layoutInCell="1" allowOverlap="1" wp14:anchorId="54B54FA1" wp14:editId="0E30003A">
                <wp:simplePos x="0" y="0"/>
                <wp:positionH relativeFrom="column">
                  <wp:posOffset>0</wp:posOffset>
                </wp:positionH>
                <wp:positionV relativeFrom="paragraph">
                  <wp:posOffset>218412</wp:posOffset>
                </wp:positionV>
                <wp:extent cx="5931535" cy="5149850"/>
                <wp:effectExtent l="0" t="0" r="0" b="0"/>
                <wp:wrapTopAndBottom/>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149850"/>
                        </a:xfrm>
                        <a:prstGeom prst="rect">
                          <a:avLst/>
                        </a:prstGeom>
                        <a:solidFill>
                          <a:srgbClr val="FFFFFF"/>
                        </a:solidFill>
                        <a:ln w="9525">
                          <a:noFill/>
                          <a:miter lim="800000"/>
                          <a:headEnd/>
                          <a:tailEnd/>
                        </a:ln>
                      </wps:spPr>
                      <wps:txbx>
                        <w:txbxContent>
                          <w:p w14:paraId="7EC09546" w14:textId="7061D6F0"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3</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54FA1" id="_x0000_s1044" type="#_x0000_t202" style="position:absolute;margin-left:0;margin-top:17.2pt;width:467.05pt;height:405.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" stroked="f">
                <v:textbox>
                  <w:txbxContent>
                    <w:p w14:paraId="7EC09546" w14:textId="7061D6F0" w:rsidR="00940EB5" w:rsidRPr="00024738" w:rsidRDefault="00940EB5" w:rsidP="00940EB5">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3</w:t>
                      </w:r>
                      <w:r w:rsidRPr="00105B69">
                        <w:rPr>
                          <w:b/>
                          <w:bCs/>
                          <w:lang w:eastAsia="ja-JP"/>
                        </w:rPr>
                        <w:t xml:space="preserve">: </w:t>
                      </w:r>
                      <w:r>
                        <w:rPr>
                          <w:b/>
                          <w:bCs/>
                          <w:lang w:eastAsia="ja-JP"/>
                        </w:rPr>
                        <w:t xml:space="preserve">Variable List of each water quality prediction model </w:t>
                      </w:r>
                      <w:r w:rsidRPr="00F348E1">
                        <w:rPr>
                          <w:rFonts w:eastAsia="ＭＳ 明朝"/>
                          <w:b/>
                          <w:bCs/>
                          <w:lang w:eastAsia="ja-JP"/>
                        </w:rPr>
                        <w:t>(LVMWD)</w:t>
                      </w:r>
                    </w:p>
                    <w:tbl>
                      <w:tblPr>
                        <w:tblStyle w:val="4-1"/>
                        <w:tblW w:w="0" w:type="auto"/>
                        <w:jc w:val="center"/>
                        <w:tblLayout w:type="fixed"/>
                        <w:tblLook w:val="04A0" w:firstRow="1" w:lastRow="0" w:firstColumn="1" w:lastColumn="0" w:noHBand="0" w:noVBand="1"/>
                      </w:tblPr>
                      <w:tblGrid>
                        <w:gridCol w:w="3402"/>
                        <w:gridCol w:w="1304"/>
                        <w:gridCol w:w="1304"/>
                        <w:gridCol w:w="1304"/>
                        <w:gridCol w:w="1304"/>
                      </w:tblGrid>
                      <w:tr w:rsidR="00940EB5" w:rsidRPr="00D828B2" w14:paraId="412A6EAA" w14:textId="77777777" w:rsidTr="00F348E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bottom w:val="single" w:sz="4" w:space="0" w:color="auto"/>
                            </w:tcBorders>
                            <w:vAlign w:val="center"/>
                          </w:tcPr>
                          <w:p w14:paraId="3D2BA17B" w14:textId="77777777" w:rsidR="00940EB5" w:rsidRPr="00754C98" w:rsidRDefault="00940EB5" w:rsidP="00F348E1">
                            <w:pPr>
                              <w:jc w:val="center"/>
                              <w:rPr>
                                <w:color w:val="FFFFFF" w:themeColor="background1"/>
                              </w:rPr>
                            </w:pPr>
                            <w:r w:rsidRPr="00754C98">
                              <w:rPr>
                                <w:color w:val="FFFFFF" w:themeColor="background1"/>
                              </w:rPr>
                              <w:t>Variable Name</w:t>
                            </w:r>
                          </w:p>
                        </w:tc>
                        <w:tc>
                          <w:tcPr>
                            <w:tcW w:w="1304" w:type="dxa"/>
                            <w:tcBorders>
                              <w:bottom w:val="single" w:sz="4" w:space="0" w:color="auto"/>
                            </w:tcBorders>
                            <w:vAlign w:val="center"/>
                          </w:tcPr>
                          <w:p w14:paraId="4DDEB9AF"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Stage1 Permeate EC</w:t>
                            </w:r>
                          </w:p>
                        </w:tc>
                        <w:tc>
                          <w:tcPr>
                            <w:tcW w:w="1304" w:type="dxa"/>
                            <w:tcBorders>
                              <w:bottom w:val="single" w:sz="4" w:space="0" w:color="auto"/>
                            </w:tcBorders>
                            <w:vAlign w:val="center"/>
                          </w:tcPr>
                          <w:p w14:paraId="74864BC8"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Stage2 Permeate EC</w:t>
                            </w:r>
                          </w:p>
                        </w:tc>
                        <w:tc>
                          <w:tcPr>
                            <w:tcW w:w="1304" w:type="dxa"/>
                            <w:tcBorders>
                              <w:bottom w:val="single" w:sz="4" w:space="0" w:color="auto"/>
                            </w:tcBorders>
                            <w:vAlign w:val="center"/>
                          </w:tcPr>
                          <w:p w14:paraId="5F16365C"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Stage3 Permeate EC</w:t>
                            </w:r>
                          </w:p>
                        </w:tc>
                        <w:tc>
                          <w:tcPr>
                            <w:tcW w:w="1304" w:type="dxa"/>
                            <w:tcBorders>
                              <w:bottom w:val="single" w:sz="4" w:space="0" w:color="auto"/>
                            </w:tcBorders>
                            <w:vAlign w:val="center"/>
                          </w:tcPr>
                          <w:p w14:paraId="72304741" w14:textId="77777777" w:rsidR="00940EB5" w:rsidRPr="00754C98" w:rsidRDefault="00940EB5" w:rsidP="00F348E1">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754C98">
                              <w:rPr>
                                <w:color w:val="FFFFFF" w:themeColor="background1"/>
                              </w:rPr>
                              <w:t>Permeate TOC</w:t>
                            </w:r>
                          </w:p>
                        </w:tc>
                      </w:tr>
                      <w:tr w:rsidR="00940EB5" w:rsidRPr="00D828B2" w14:paraId="7E3BC48F"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13E458E3" w14:textId="77777777" w:rsidR="00940EB5" w:rsidRPr="00D828B2" w:rsidRDefault="00940EB5" w:rsidP="00EB260B">
                            <w:r w:rsidRPr="00D828B2">
                              <w:t>RO Stage 1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2A9D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4ABAC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0D1C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71C92E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5E8E58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5F0A7B2" w14:textId="77777777" w:rsidR="00940EB5" w:rsidRPr="00D828B2" w:rsidRDefault="00940EB5" w:rsidP="00EB260B">
                            <w:r w:rsidRPr="00D828B2">
                              <w:t xml:space="preserve">RO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5E3A5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F1244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F09774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930F30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588F25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2BB5C64" w14:textId="77777777" w:rsidR="00940EB5" w:rsidRPr="00D828B2" w:rsidRDefault="00940EB5" w:rsidP="00EB260B">
                            <w:r w:rsidRPr="00D828B2">
                              <w:t>RO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8D4401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1AAC0E9"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B7AAB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C58D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25199060"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1C5E352" w14:textId="77777777" w:rsidR="00940EB5" w:rsidRPr="00D828B2" w:rsidRDefault="00940EB5" w:rsidP="00EB260B">
                            <w:r w:rsidRPr="00D828B2">
                              <w:t>RO Feed Temperature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FAEBA5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D2ECD9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79289C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BBC627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524E8E4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0C467FF" w14:textId="77777777" w:rsidR="00940EB5" w:rsidRPr="00D828B2" w:rsidRDefault="00940EB5" w:rsidP="00EB260B">
                            <w:r w:rsidRPr="00D828B2">
                              <w:t>RO Feed pH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D6998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8CC752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6B66FD3"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FEC964B"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38F5933B"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2AB4AA6F" w14:textId="77777777" w:rsidR="00940EB5" w:rsidRPr="00D828B2" w:rsidRDefault="00940EB5" w:rsidP="00EB260B">
                            <w:r w:rsidRPr="00D828B2">
                              <w:t>UF Filtrate Total Chlorine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FFB3518"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330D295"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30B512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3539C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0F1FBF07"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01E0A7C" w14:textId="77777777" w:rsidR="00940EB5" w:rsidRPr="00D828B2" w:rsidRDefault="00940EB5" w:rsidP="00EB260B">
                            <w:r w:rsidRPr="00D828B2">
                              <w:t xml:space="preserve">RO Stage </w:t>
                            </w:r>
                            <w:r>
                              <w:rPr>
                                <w:rFonts w:hint="eastAsia"/>
                              </w:rPr>
                              <w:t>2</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B851E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CFF2DF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492BFA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CCF7DF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2388B518"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FF02AA9" w14:textId="77777777" w:rsidR="00940EB5" w:rsidRPr="00D828B2" w:rsidRDefault="00940EB5" w:rsidP="00EB260B">
                            <w:r w:rsidRPr="00D828B2">
                              <w:t xml:space="preserve">RO Stage </w:t>
                            </w:r>
                            <w:r>
                              <w:rPr>
                                <w:rFonts w:hint="eastAsia"/>
                              </w:rPr>
                              <w:t>2</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BA17B4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D03EDA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AC0C76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ADB86C"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6D25D379"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4E98137D" w14:textId="77777777" w:rsidR="00940EB5" w:rsidRPr="00D828B2" w:rsidRDefault="00940EB5" w:rsidP="00EB260B">
                            <w:r w:rsidRPr="00D828B2">
                              <w:t>RO Stage 3 Feed Pressure</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B30897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016CE0F"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5EBE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EBBFB2"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r>
                      <w:tr w:rsidR="00940EB5" w:rsidRPr="00D828B2" w14:paraId="646FF86E"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F2EB18E" w14:textId="77777777" w:rsidR="00940EB5" w:rsidRPr="00D828B2" w:rsidRDefault="00940EB5" w:rsidP="00EB260B">
                            <w:r w:rsidRPr="00D828B2">
                              <w:t xml:space="preserve">RO Stage </w:t>
                            </w:r>
                            <w:r>
                              <w:rPr>
                                <w:rFonts w:hint="eastAsia"/>
                              </w:rPr>
                              <w:t>3</w:t>
                            </w:r>
                            <w:r w:rsidRPr="00D828B2">
                              <w:t xml:space="preserve"> Feed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D5E844E"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E06778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923818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22D06F1"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3D79927D"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369A8C99" w14:textId="77777777" w:rsidR="00940EB5" w:rsidRPr="00D828B2" w:rsidRDefault="00940EB5" w:rsidP="00EB260B">
                            <w:r w:rsidRPr="00D828B2">
                              <w:t xml:space="preserve">RO Stage </w:t>
                            </w:r>
                            <w:r>
                              <w:rPr>
                                <w:rFonts w:hint="eastAsia"/>
                              </w:rPr>
                              <w:t>3</w:t>
                            </w:r>
                            <w:r w:rsidRPr="00D828B2">
                              <w:t xml:space="preserve"> Feed Flow</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2108DFD"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0241CE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4754BF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X</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2EF32B8"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ACE36E3"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F5907C" w14:textId="77777777" w:rsidR="00940EB5" w:rsidRPr="00D828B2" w:rsidRDefault="00940EB5" w:rsidP="00EB260B">
                            <w:r w:rsidRPr="00D828B2">
                              <w:t>RO Feed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B4E5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4D159BD"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E6C7FC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36EC02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X</w:t>
                            </w:r>
                          </w:p>
                        </w:tc>
                      </w:tr>
                      <w:tr w:rsidR="00940EB5" w:rsidRPr="00D828B2" w14:paraId="32B95051"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641C8E6F" w14:textId="77777777" w:rsidR="00940EB5" w:rsidRPr="00D828B2" w:rsidRDefault="00940EB5" w:rsidP="00EB260B">
                            <w:r w:rsidRPr="00D828B2">
                              <w:t xml:space="preserve">RO Stage 1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6912EB6"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AB9D5A7"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6466A31"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664C3D4"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1D22D724"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0A4B0507" w14:textId="77777777" w:rsidR="00940EB5" w:rsidRPr="00D828B2" w:rsidRDefault="00940EB5" w:rsidP="00EB260B">
                            <w:r w:rsidRPr="00D828B2">
                              <w:t xml:space="preserve">RO Stage 2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7B0C8999"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B07AB4B"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04327B2"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B56D480"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r>
                      <w:tr w:rsidR="00940EB5" w:rsidRPr="00D828B2" w14:paraId="5FEBFF14" w14:textId="77777777" w:rsidTr="00F348E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5CA45319" w14:textId="77777777" w:rsidR="00940EB5" w:rsidRPr="00D828B2" w:rsidRDefault="00940EB5" w:rsidP="00EB260B">
                            <w:r w:rsidRPr="00D828B2">
                              <w:t xml:space="preserve">RO Stage 3 Permeate </w:t>
                            </w:r>
                            <w:r>
                              <w:t>EC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714C9D0"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638F0155"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003312BE"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r w:rsidRPr="00D828B2">
                              <w:rPr>
                                <w:rFonts w:hint="eastAsia"/>
                                <w:bCs/>
                              </w:rPr>
                              <w:t>Y</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262B5FA" w14:textId="77777777" w:rsidR="00940EB5" w:rsidRPr="00D828B2" w:rsidRDefault="00940EB5" w:rsidP="00135DE7">
                            <w:pPr>
                              <w:jc w:val="center"/>
                              <w:cnfStyle w:val="000000100000" w:firstRow="0" w:lastRow="0" w:firstColumn="0" w:lastColumn="0" w:oddVBand="0" w:evenVBand="0" w:oddHBand="1" w:evenHBand="0" w:firstRowFirstColumn="0" w:firstRowLastColumn="0" w:lastRowFirstColumn="0" w:lastRowLastColumn="0"/>
                              <w:rPr>
                                <w:bCs/>
                              </w:rPr>
                            </w:pPr>
                          </w:p>
                        </w:tc>
                      </w:tr>
                      <w:tr w:rsidR="00940EB5" w:rsidRPr="00D828B2" w14:paraId="44EB69AF" w14:textId="77777777" w:rsidTr="00F348E1">
                        <w:trPr>
                          <w:jc w:val="center"/>
                        </w:trPr>
                        <w:tc>
                          <w:tcPr>
                            <w:cnfStyle w:val="001000000000" w:firstRow="0" w:lastRow="0" w:firstColumn="1" w:lastColumn="0" w:oddVBand="0" w:evenVBand="0" w:oddHBand="0" w:evenHBand="0" w:firstRowFirstColumn="0" w:firstRowLastColumn="0" w:lastRowFirstColumn="0" w:lastRowLastColumn="0"/>
                            <w:tcW w:w="3402" w:type="dxa"/>
                            <w:tcBorders>
                              <w:top w:val="single" w:sz="4" w:space="0" w:color="auto"/>
                              <w:left w:val="single" w:sz="4" w:space="0" w:color="auto"/>
                              <w:bottom w:val="single" w:sz="4" w:space="0" w:color="auto"/>
                              <w:right w:val="single" w:sz="4" w:space="0" w:color="auto"/>
                            </w:tcBorders>
                            <w:shd w:val="clear" w:color="auto" w:fill="auto"/>
                          </w:tcPr>
                          <w:p w14:paraId="7BA58086" w14:textId="77777777" w:rsidR="00940EB5" w:rsidRPr="00D828B2" w:rsidRDefault="00940EB5" w:rsidP="00EB260B">
                            <w:r w:rsidRPr="00D828B2">
                              <w:t>RO Combined Permeate TOC</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174081DA"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0C254B3"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5A381BF6"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5958A67" w14:textId="77777777" w:rsidR="00940EB5" w:rsidRPr="00D828B2" w:rsidRDefault="00940EB5" w:rsidP="00135DE7">
                            <w:pPr>
                              <w:jc w:val="center"/>
                              <w:cnfStyle w:val="000000000000" w:firstRow="0" w:lastRow="0" w:firstColumn="0" w:lastColumn="0" w:oddVBand="0" w:evenVBand="0" w:oddHBand="0" w:evenHBand="0" w:firstRowFirstColumn="0" w:firstRowLastColumn="0" w:lastRowFirstColumn="0" w:lastRowLastColumn="0"/>
                              <w:rPr>
                                <w:bCs/>
                              </w:rPr>
                            </w:pPr>
                            <w:r w:rsidRPr="00D828B2">
                              <w:rPr>
                                <w:rFonts w:hint="eastAsia"/>
                                <w:bCs/>
                              </w:rPr>
                              <w:t>Y</w:t>
                            </w:r>
                          </w:p>
                        </w:tc>
                      </w:tr>
                    </w:tbl>
                    <w:p w14:paraId="1642375E" w14:textId="77777777" w:rsidR="00940EB5" w:rsidRPr="00EB260B" w:rsidRDefault="00940EB5" w:rsidP="00940EB5">
                      <w:pPr>
                        <w:pStyle w:val="a4"/>
                        <w:spacing w:before="120" w:after="0"/>
                        <w:ind w:left="0"/>
                        <w:rPr>
                          <w:rFonts w:eastAsia="游明朝"/>
                          <w:b/>
                          <w:bCs/>
                          <w:lang w:eastAsia="ja-JP"/>
                        </w:rPr>
                      </w:pPr>
                    </w:p>
                  </w:txbxContent>
                </v:textbox>
                <w10:wrap type="topAndBottom"/>
              </v:shape>
            </w:pict>
          </mc:Fallback>
        </mc:AlternateContent>
      </w:r>
      <w:bookmarkStart w:id="13" w:name="_Hlk137226259"/>
    </w:p>
    <w:p w14:paraId="6C8715F3" w14:textId="22FB3D58" w:rsidR="00325704" w:rsidRPr="008D07AF" w:rsidRDefault="00325704" w:rsidP="00854308">
      <w:pPr>
        <w:pStyle w:val="a4"/>
        <w:numPr>
          <w:ilvl w:val="0"/>
          <w:numId w:val="43"/>
        </w:numPr>
        <w:snapToGrid/>
        <w:spacing w:before="120" w:after="0"/>
        <w:rPr>
          <w:rStyle w:val="30"/>
          <w:b w:val="0"/>
          <w:noProof/>
          <w:lang w:eastAsia="ja-JP"/>
        </w:rPr>
      </w:pPr>
      <w:r w:rsidRPr="008D07AF">
        <w:rPr>
          <w:rStyle w:val="30"/>
          <w:b w:val="0"/>
          <w:noProof/>
          <w:lang w:eastAsia="ja-JP"/>
        </w:rPr>
        <w:t>Result</w:t>
      </w:r>
      <w:r w:rsidR="00494DFE">
        <w:rPr>
          <w:rStyle w:val="30"/>
          <w:b w:val="0"/>
          <w:noProof/>
          <w:lang w:eastAsia="ja-JP"/>
        </w:rPr>
        <w:t>s</w:t>
      </w:r>
    </w:p>
    <w:p w14:paraId="698D1265" w14:textId="49F925BA" w:rsidR="00D03591" w:rsidRPr="008D07AF" w:rsidRDefault="00651DC5" w:rsidP="00854308">
      <w:pPr>
        <w:snapToGrid/>
        <w:spacing w:before="120" w:after="0"/>
        <w:rPr>
          <w:rStyle w:val="20"/>
          <w:b w:val="0"/>
          <w:noProof/>
          <w:lang w:eastAsia="ja-JP"/>
        </w:rPr>
      </w:pPr>
      <w:r w:rsidRPr="008D07AF">
        <w:rPr>
          <w:rStyle w:val="20"/>
          <w:b w:val="0"/>
          <w:noProof/>
          <w:lang w:eastAsia="ja-JP"/>
        </w:rPr>
        <w:t>T</w:t>
      </w:r>
      <w:r w:rsidR="00D03591" w:rsidRPr="008D07AF">
        <w:rPr>
          <w:rStyle w:val="20"/>
          <w:b w:val="0"/>
          <w:noProof/>
          <w:lang w:eastAsia="ja-JP"/>
        </w:rPr>
        <w:t>able 2.</w:t>
      </w:r>
      <w:r w:rsidR="00786D82">
        <w:rPr>
          <w:rStyle w:val="20"/>
          <w:b w:val="0"/>
          <w:noProof/>
          <w:lang w:eastAsia="ja-JP"/>
        </w:rPr>
        <w:t>5</w:t>
      </w:r>
      <w:r w:rsidR="00D03591" w:rsidRPr="008D07AF">
        <w:rPr>
          <w:rStyle w:val="20"/>
          <w:b w:val="0"/>
          <w:noProof/>
          <w:lang w:eastAsia="ja-JP"/>
        </w:rPr>
        <w:t xml:space="preserve"> shows prediction accuracy result, Figure 2.</w:t>
      </w:r>
      <w:r w:rsidR="00A219F0">
        <w:rPr>
          <w:rStyle w:val="20"/>
          <w:b w:val="0"/>
          <w:noProof/>
          <w:lang w:eastAsia="ja-JP"/>
        </w:rPr>
        <w:t>2</w:t>
      </w:r>
      <w:r w:rsidR="00D03591" w:rsidRPr="008D07AF">
        <w:rPr>
          <w:rStyle w:val="20"/>
          <w:b w:val="0"/>
          <w:noProof/>
          <w:lang w:eastAsia="ja-JP"/>
        </w:rPr>
        <w:t xml:space="preserve"> shows each stage permeate EC and TOC prediction trend chart in </w:t>
      </w:r>
      <w:r w:rsidR="00D03591">
        <w:rPr>
          <w:rStyle w:val="20"/>
          <w:b w:val="0"/>
          <w:noProof/>
          <w:lang w:eastAsia="ja-JP"/>
        </w:rPr>
        <w:t>the whole</w:t>
      </w:r>
      <w:r w:rsidR="00D03591" w:rsidRPr="008D07AF">
        <w:rPr>
          <w:rStyle w:val="20"/>
          <w:b w:val="0"/>
          <w:noProof/>
          <w:lang w:eastAsia="ja-JP"/>
        </w:rPr>
        <w:t xml:space="preserve"> priod, </w:t>
      </w:r>
      <w:r w:rsidR="00D03591">
        <w:rPr>
          <w:rStyle w:val="20"/>
          <w:b w:val="0"/>
          <w:noProof/>
          <w:lang w:eastAsia="ja-JP"/>
        </w:rPr>
        <w:t xml:space="preserve">and </w:t>
      </w:r>
      <w:r w:rsidR="00D03591" w:rsidRPr="008D07AF">
        <w:rPr>
          <w:rStyle w:val="20"/>
          <w:b w:val="0"/>
          <w:noProof/>
          <w:lang w:eastAsia="ja-JP"/>
        </w:rPr>
        <w:t>Figure 2.</w:t>
      </w:r>
      <w:r w:rsidR="008E6AED">
        <w:rPr>
          <w:rStyle w:val="20"/>
          <w:b w:val="0"/>
          <w:noProof/>
          <w:lang w:eastAsia="ja-JP"/>
        </w:rPr>
        <w:t>3</w:t>
      </w:r>
      <w:r w:rsidR="00D03591" w:rsidRPr="008D07AF">
        <w:rPr>
          <w:rStyle w:val="20"/>
          <w:b w:val="0"/>
          <w:noProof/>
          <w:lang w:eastAsia="ja-JP"/>
        </w:rPr>
        <w:t xml:space="preserve"> shows </w:t>
      </w:r>
      <w:r w:rsidR="00D03591">
        <w:rPr>
          <w:rStyle w:val="20"/>
          <w:b w:val="0"/>
          <w:noProof/>
          <w:lang w:eastAsia="ja-JP"/>
        </w:rPr>
        <w:t>an enlarged portion of Figure 2.</w:t>
      </w:r>
      <w:r w:rsidR="00447FF3">
        <w:rPr>
          <w:rStyle w:val="20"/>
          <w:b w:val="0"/>
          <w:noProof/>
          <w:lang w:eastAsia="ja-JP"/>
        </w:rPr>
        <w:t>2</w:t>
      </w:r>
      <w:r w:rsidR="00D03591" w:rsidRPr="008D07AF">
        <w:rPr>
          <w:rStyle w:val="20"/>
          <w:b w:val="0"/>
          <w:noProof/>
          <w:lang w:eastAsia="ja-JP"/>
        </w:rPr>
        <w:t xml:space="preserve"> from 29th July to 4th August 2021</w:t>
      </w:r>
      <w:r w:rsidR="00D03591">
        <w:rPr>
          <w:rStyle w:val="20"/>
          <w:b w:val="0"/>
          <w:noProof/>
          <w:lang w:eastAsia="ja-JP"/>
        </w:rPr>
        <w:t xml:space="preserve"> as an example</w:t>
      </w:r>
      <w:r w:rsidR="00D03591" w:rsidRPr="008D07AF">
        <w:rPr>
          <w:rStyle w:val="20"/>
          <w:b w:val="0"/>
          <w:noProof/>
          <w:lang w:eastAsia="ja-JP"/>
        </w:rPr>
        <w:t>. In Figure</w:t>
      </w:r>
      <w:r w:rsidR="00D03591">
        <w:rPr>
          <w:rStyle w:val="20"/>
          <w:b w:val="0"/>
          <w:noProof/>
          <w:lang w:eastAsia="ja-JP"/>
        </w:rPr>
        <w:t>s</w:t>
      </w:r>
      <w:r w:rsidR="00D03591" w:rsidRPr="008D07AF">
        <w:rPr>
          <w:rStyle w:val="20"/>
          <w:b w:val="0"/>
          <w:noProof/>
          <w:lang w:eastAsia="ja-JP"/>
        </w:rPr>
        <w:t xml:space="preserve"> 2.</w:t>
      </w:r>
      <w:r w:rsidR="00F0740D">
        <w:rPr>
          <w:rStyle w:val="20"/>
          <w:b w:val="0"/>
          <w:noProof/>
          <w:lang w:eastAsia="ja-JP"/>
        </w:rPr>
        <w:t>2</w:t>
      </w:r>
      <w:r w:rsidR="00D03591">
        <w:rPr>
          <w:rStyle w:val="20"/>
          <w:b w:val="0"/>
          <w:noProof/>
          <w:lang w:eastAsia="ja-JP"/>
        </w:rPr>
        <w:t xml:space="preserve"> and</w:t>
      </w:r>
      <w:r w:rsidR="00D03591" w:rsidRPr="008D07AF">
        <w:rPr>
          <w:rStyle w:val="20"/>
          <w:b w:val="0"/>
          <w:noProof/>
          <w:lang w:eastAsia="ja-JP"/>
        </w:rPr>
        <w:t xml:space="preserve"> 2.</w:t>
      </w:r>
      <w:r w:rsidR="00447FF3">
        <w:rPr>
          <w:rStyle w:val="20"/>
          <w:b w:val="0"/>
          <w:noProof/>
          <w:lang w:eastAsia="ja-JP"/>
        </w:rPr>
        <w:t>3</w:t>
      </w:r>
      <w:r w:rsidR="00D03591" w:rsidRPr="008D07AF">
        <w:rPr>
          <w:rStyle w:val="20"/>
          <w:b w:val="0"/>
          <w:noProof/>
          <w:lang w:eastAsia="ja-JP"/>
        </w:rPr>
        <w:t xml:space="preserve">, blue line is preprocessed actual data and red line is prediction data. </w:t>
      </w:r>
    </w:p>
    <w:p w14:paraId="64078C13" w14:textId="114DA83A" w:rsidR="00D03591" w:rsidRPr="008D07AF" w:rsidRDefault="00D03591" w:rsidP="00854308">
      <w:pPr>
        <w:snapToGrid/>
        <w:spacing w:before="120" w:after="0"/>
        <w:rPr>
          <w:rStyle w:val="20"/>
          <w:b w:val="0"/>
          <w:noProof/>
          <w:lang w:eastAsia="ja-JP"/>
        </w:rPr>
      </w:pPr>
      <w:r w:rsidRPr="008D07AF">
        <w:rPr>
          <w:rStyle w:val="20"/>
          <w:b w:val="0"/>
          <w:noProof/>
          <w:lang w:eastAsia="ja-JP"/>
        </w:rPr>
        <w:t>Figure 2.</w:t>
      </w:r>
      <w:r w:rsidR="002210DF">
        <w:rPr>
          <w:rStyle w:val="20"/>
          <w:b w:val="0"/>
          <w:noProof/>
          <w:lang w:eastAsia="ja-JP"/>
        </w:rPr>
        <w:t>2</w:t>
      </w:r>
      <w:r>
        <w:rPr>
          <w:rStyle w:val="20"/>
          <w:b w:val="0"/>
          <w:noProof/>
          <w:lang w:eastAsia="ja-JP"/>
        </w:rPr>
        <w:t xml:space="preserve"> shows that</w:t>
      </w:r>
      <w:r w:rsidRPr="008D07AF">
        <w:rPr>
          <w:rStyle w:val="20"/>
          <w:b w:val="0"/>
          <w:noProof/>
          <w:lang w:eastAsia="ja-JP"/>
        </w:rPr>
        <w:t xml:space="preserve"> the sequential prediction can predict global trend with good accuracy. Figure 2.</w:t>
      </w:r>
      <w:r w:rsidR="002210DF">
        <w:rPr>
          <w:rStyle w:val="20"/>
          <w:b w:val="0"/>
          <w:noProof/>
          <w:lang w:eastAsia="ja-JP"/>
        </w:rPr>
        <w:t>3</w:t>
      </w:r>
      <w:r>
        <w:rPr>
          <w:rStyle w:val="20"/>
          <w:b w:val="0"/>
          <w:noProof/>
          <w:lang w:eastAsia="ja-JP"/>
        </w:rPr>
        <w:t xml:space="preserve"> shows that</w:t>
      </w:r>
      <w:r w:rsidRPr="008D07AF">
        <w:rPr>
          <w:rStyle w:val="20"/>
          <w:b w:val="0"/>
          <w:noProof/>
          <w:lang w:eastAsia="ja-JP"/>
        </w:rPr>
        <w:t xml:space="preserve"> the model also can predict periodic fluctuations of EC.</w:t>
      </w:r>
    </w:p>
    <w:p w14:paraId="7137ABCF" w14:textId="77777777" w:rsidR="0021784E" w:rsidRDefault="0021784E" w:rsidP="0021784E">
      <w:pPr>
        <w:snapToGrid/>
        <w:spacing w:before="120" w:after="0"/>
        <w:rPr>
          <w:rStyle w:val="20"/>
          <w:b w:val="0"/>
          <w:noProof/>
          <w:lang w:eastAsia="ja-JP"/>
        </w:rPr>
      </w:pPr>
      <w:r w:rsidRPr="008D07AF">
        <w:rPr>
          <w:rStyle w:val="20"/>
          <w:b w:val="0"/>
          <w:noProof/>
          <w:lang w:eastAsia="ja-JP"/>
        </w:rPr>
        <w:t>Figure 2.</w:t>
      </w:r>
      <w:r>
        <w:rPr>
          <w:rStyle w:val="20"/>
          <w:b w:val="0"/>
          <w:noProof/>
          <w:lang w:eastAsia="ja-JP"/>
        </w:rPr>
        <w:t>4</w:t>
      </w:r>
      <w:r w:rsidRPr="008D07AF">
        <w:rPr>
          <w:rStyle w:val="20"/>
          <w:b w:val="0"/>
          <w:noProof/>
          <w:lang w:eastAsia="ja-JP"/>
        </w:rPr>
        <w:t xml:space="preserve"> shows RO feed EC, RO feed TOC, and 3rd stage permeate EC actual data trend chart in </w:t>
      </w:r>
      <w:r>
        <w:rPr>
          <w:rStyle w:val="20"/>
          <w:b w:val="0"/>
          <w:noProof/>
          <w:lang w:eastAsia="ja-JP"/>
        </w:rPr>
        <w:t>the whole</w:t>
      </w:r>
      <w:r w:rsidRPr="008D07AF">
        <w:rPr>
          <w:rStyle w:val="20"/>
          <w:b w:val="0"/>
          <w:noProof/>
          <w:lang w:eastAsia="ja-JP"/>
        </w:rPr>
        <w:t xml:space="preserve"> period. The gray region </w:t>
      </w:r>
      <w:r>
        <w:rPr>
          <w:rStyle w:val="20"/>
          <w:b w:val="0"/>
          <w:noProof/>
          <w:lang w:eastAsia="ja-JP"/>
        </w:rPr>
        <w:t>in Figure 2.4 coressponds to the</w:t>
      </w:r>
      <w:r w:rsidRPr="008D07AF">
        <w:rPr>
          <w:rStyle w:val="20"/>
          <w:b w:val="0"/>
          <w:noProof/>
          <w:lang w:eastAsia="ja-JP"/>
        </w:rPr>
        <w:t xml:space="preserve"> </w:t>
      </w:r>
      <w:r>
        <w:rPr>
          <w:rStyle w:val="20"/>
          <w:b w:val="0"/>
          <w:noProof/>
          <w:lang w:eastAsia="ja-JP"/>
        </w:rPr>
        <w:t>gray region</w:t>
      </w:r>
      <w:r w:rsidRPr="008D07AF">
        <w:rPr>
          <w:rStyle w:val="20"/>
          <w:b w:val="0"/>
          <w:noProof/>
          <w:lang w:eastAsia="ja-JP"/>
        </w:rPr>
        <w:t xml:space="preserve"> </w:t>
      </w:r>
      <w:r>
        <w:rPr>
          <w:rStyle w:val="20"/>
          <w:b w:val="0"/>
          <w:noProof/>
          <w:lang w:eastAsia="ja-JP"/>
        </w:rPr>
        <w:t>in</w:t>
      </w:r>
      <w:r w:rsidRPr="008D07AF">
        <w:rPr>
          <w:rStyle w:val="20"/>
          <w:b w:val="0"/>
          <w:noProof/>
          <w:lang w:eastAsia="ja-JP"/>
        </w:rPr>
        <w:t xml:space="preserve"> Figure 2.</w:t>
      </w:r>
      <w:r>
        <w:rPr>
          <w:rStyle w:val="20"/>
          <w:b w:val="0"/>
          <w:noProof/>
          <w:lang w:eastAsia="ja-JP"/>
        </w:rPr>
        <w:t>2 and</w:t>
      </w:r>
      <w:r w:rsidRPr="008D07AF">
        <w:rPr>
          <w:rStyle w:val="20"/>
          <w:b w:val="0"/>
          <w:noProof/>
          <w:lang w:eastAsia="ja-JP"/>
        </w:rPr>
        <w:t xml:space="preserve"> </w:t>
      </w:r>
      <w:r>
        <w:rPr>
          <w:rStyle w:val="20"/>
          <w:b w:val="0"/>
          <w:noProof/>
          <w:lang w:eastAsia="ja-JP"/>
        </w:rPr>
        <w:t>t</w:t>
      </w:r>
      <w:r w:rsidRPr="008D07AF">
        <w:rPr>
          <w:rStyle w:val="20"/>
          <w:b w:val="0"/>
          <w:noProof/>
          <w:lang w:eastAsia="ja-JP"/>
        </w:rPr>
        <w:t>he orange region in Figure 2.</w:t>
      </w:r>
      <w:r>
        <w:rPr>
          <w:rStyle w:val="20"/>
          <w:b w:val="0"/>
          <w:noProof/>
          <w:lang w:eastAsia="ja-JP"/>
        </w:rPr>
        <w:t>4</w:t>
      </w:r>
      <w:r w:rsidRPr="008D07AF">
        <w:rPr>
          <w:rStyle w:val="20"/>
          <w:b w:val="0"/>
          <w:noProof/>
          <w:lang w:eastAsia="ja-JP"/>
        </w:rPr>
        <w:t xml:space="preserve"> (c) </w:t>
      </w:r>
      <w:r>
        <w:rPr>
          <w:rStyle w:val="20"/>
          <w:b w:val="0"/>
          <w:noProof/>
          <w:lang w:eastAsia="ja-JP"/>
        </w:rPr>
        <w:t>coressponds to the orange region</w:t>
      </w:r>
      <w:r w:rsidRPr="008D07AF">
        <w:rPr>
          <w:rStyle w:val="20"/>
          <w:b w:val="0"/>
          <w:noProof/>
          <w:lang w:eastAsia="ja-JP"/>
        </w:rPr>
        <w:t xml:space="preserve"> </w:t>
      </w:r>
      <w:r>
        <w:rPr>
          <w:rStyle w:val="20"/>
          <w:b w:val="0"/>
          <w:noProof/>
          <w:lang w:eastAsia="ja-JP"/>
        </w:rPr>
        <w:t>in</w:t>
      </w:r>
      <w:r w:rsidRPr="008D07AF">
        <w:rPr>
          <w:rStyle w:val="20"/>
          <w:b w:val="0"/>
          <w:noProof/>
          <w:lang w:eastAsia="ja-JP"/>
        </w:rPr>
        <w:t xml:space="preserve"> Figure 2.</w:t>
      </w:r>
      <w:r>
        <w:rPr>
          <w:rStyle w:val="20"/>
          <w:b w:val="0"/>
          <w:noProof/>
          <w:lang w:eastAsia="ja-JP"/>
        </w:rPr>
        <w:t>2</w:t>
      </w:r>
      <w:r w:rsidRPr="008D07AF">
        <w:rPr>
          <w:rStyle w:val="20"/>
          <w:b w:val="0"/>
          <w:noProof/>
          <w:lang w:eastAsia="ja-JP"/>
        </w:rPr>
        <w:t xml:space="preserve"> (c).</w:t>
      </w:r>
      <w:r>
        <w:rPr>
          <w:rStyle w:val="20"/>
          <w:b w:val="0"/>
          <w:noProof/>
          <w:lang w:eastAsia="ja-JP"/>
        </w:rPr>
        <w:t xml:space="preserve"> </w:t>
      </w:r>
    </w:p>
    <w:p w14:paraId="7FC70EF8" w14:textId="77777777" w:rsidR="0021784E" w:rsidRPr="008D07AF" w:rsidRDefault="0021784E" w:rsidP="0021784E">
      <w:pPr>
        <w:snapToGrid/>
        <w:spacing w:before="120" w:after="0"/>
        <w:rPr>
          <w:rStyle w:val="20"/>
          <w:b w:val="0"/>
          <w:noProof/>
          <w:lang w:eastAsia="ja-JP"/>
        </w:rPr>
      </w:pPr>
      <w:r>
        <w:rPr>
          <w:rStyle w:val="20"/>
          <w:b w:val="0"/>
          <w:noProof/>
          <w:lang w:eastAsia="ja-JP"/>
        </w:rPr>
        <w:t>By comparing</w:t>
      </w:r>
      <w:r w:rsidRPr="008D07AF">
        <w:rPr>
          <w:rStyle w:val="20"/>
          <w:b w:val="0"/>
          <w:noProof/>
          <w:lang w:eastAsia="ja-JP"/>
        </w:rPr>
        <w:t xml:space="preserve"> the gray region</w:t>
      </w:r>
      <w:r>
        <w:rPr>
          <w:rStyle w:val="20"/>
          <w:b w:val="0"/>
          <w:noProof/>
          <w:lang w:eastAsia="ja-JP"/>
        </w:rPr>
        <w:t>s in Figures 2.2 and 2.4</w:t>
      </w:r>
      <w:r w:rsidRPr="008D07AF">
        <w:rPr>
          <w:rStyle w:val="20"/>
          <w:b w:val="0"/>
          <w:noProof/>
          <w:lang w:eastAsia="ja-JP"/>
        </w:rPr>
        <w:t xml:space="preserve">, </w:t>
      </w:r>
      <w:r>
        <w:rPr>
          <w:rStyle w:val="20"/>
          <w:b w:val="0"/>
          <w:noProof/>
          <w:lang w:eastAsia="ja-JP"/>
        </w:rPr>
        <w:t xml:space="preserve">the significant fluctuation in the predicted </w:t>
      </w:r>
      <w:r w:rsidRPr="008D07AF">
        <w:rPr>
          <w:rStyle w:val="20"/>
          <w:b w:val="0"/>
          <w:noProof/>
          <w:lang w:eastAsia="ja-JP"/>
        </w:rPr>
        <w:t>RO permeate</w:t>
      </w:r>
      <w:r>
        <w:rPr>
          <w:rStyle w:val="20"/>
          <w:b w:val="0"/>
          <w:noProof/>
          <w:lang w:eastAsia="ja-JP"/>
        </w:rPr>
        <w:t xml:space="preserve"> water quality is caused by the fluctuation in the</w:t>
      </w:r>
      <w:r w:rsidRPr="008D07AF">
        <w:rPr>
          <w:rStyle w:val="20"/>
          <w:b w:val="0"/>
          <w:noProof/>
          <w:lang w:eastAsia="ja-JP"/>
        </w:rPr>
        <w:t xml:space="preserve"> RO feed actual data. </w:t>
      </w:r>
    </w:p>
    <w:p w14:paraId="12963A28" w14:textId="77777777" w:rsidR="0021784E" w:rsidRPr="008D07AF" w:rsidRDefault="0021784E" w:rsidP="0021784E">
      <w:pPr>
        <w:snapToGrid/>
        <w:spacing w:before="120" w:after="0"/>
        <w:rPr>
          <w:rStyle w:val="20"/>
          <w:b w:val="0"/>
          <w:noProof/>
          <w:lang w:eastAsia="ja-JP"/>
        </w:rPr>
      </w:pPr>
      <w:r w:rsidRPr="008D07AF">
        <w:rPr>
          <w:rStyle w:val="20"/>
          <w:b w:val="0"/>
          <w:noProof/>
          <w:lang w:eastAsia="ja-JP"/>
        </w:rPr>
        <w:t xml:space="preserve">Moreover, </w:t>
      </w:r>
      <w:r>
        <w:rPr>
          <w:rStyle w:val="20"/>
          <w:rFonts w:hint="eastAsia"/>
          <w:b w:val="0"/>
          <w:noProof/>
          <w:lang w:eastAsia="ja-JP"/>
        </w:rPr>
        <w:t>t</w:t>
      </w:r>
      <w:r>
        <w:rPr>
          <w:rStyle w:val="20"/>
          <w:b w:val="0"/>
          <w:noProof/>
          <w:lang w:eastAsia="ja-JP"/>
        </w:rPr>
        <w:t>he</w:t>
      </w:r>
      <w:r w:rsidRPr="008D07AF">
        <w:rPr>
          <w:rStyle w:val="20"/>
          <w:b w:val="0"/>
          <w:noProof/>
          <w:lang w:eastAsia="ja-JP"/>
        </w:rPr>
        <w:t xml:space="preserve"> performance </w:t>
      </w:r>
      <w:r>
        <w:rPr>
          <w:rStyle w:val="20"/>
          <w:b w:val="0"/>
          <w:noProof/>
          <w:lang w:eastAsia="ja-JP"/>
        </w:rPr>
        <w:t xml:space="preserve">of </w:t>
      </w:r>
      <w:r w:rsidRPr="008D07AF">
        <w:rPr>
          <w:rStyle w:val="20"/>
          <w:b w:val="0"/>
          <w:noProof/>
          <w:lang w:eastAsia="ja-JP"/>
        </w:rPr>
        <w:t>3rd stage peremate EC prediction deteriorates during the period in the orange region of Figure 2.</w:t>
      </w:r>
      <w:r>
        <w:rPr>
          <w:rStyle w:val="20"/>
          <w:b w:val="0"/>
          <w:noProof/>
          <w:lang w:eastAsia="ja-JP"/>
        </w:rPr>
        <w:t xml:space="preserve">2 </w:t>
      </w:r>
      <w:r w:rsidRPr="008D07AF">
        <w:rPr>
          <w:rStyle w:val="20"/>
          <w:b w:val="0"/>
          <w:noProof/>
          <w:lang w:eastAsia="ja-JP"/>
        </w:rPr>
        <w:t xml:space="preserve">(c). </w:t>
      </w:r>
      <w:r>
        <w:rPr>
          <w:rStyle w:val="20"/>
          <w:b w:val="0"/>
          <w:noProof/>
          <w:lang w:eastAsia="ja-JP"/>
        </w:rPr>
        <w:t>There are large jumps in the actual data (blue line) in that region.</w:t>
      </w:r>
      <w:r w:rsidRPr="008D07AF">
        <w:rPr>
          <w:rStyle w:val="20"/>
          <w:b w:val="0"/>
          <w:noProof/>
          <w:lang w:eastAsia="ja-JP"/>
        </w:rPr>
        <w:t xml:space="preserve"> The sequential prediction during this period is difficult since data characteristics differ significantly between training and prediction period</w:t>
      </w:r>
      <w:r>
        <w:rPr>
          <w:rStyle w:val="20"/>
          <w:b w:val="0"/>
          <w:noProof/>
          <w:lang w:eastAsia="ja-JP"/>
        </w:rPr>
        <w:t>s if they cut across the jumps</w:t>
      </w:r>
      <w:r w:rsidRPr="008D07AF">
        <w:rPr>
          <w:rStyle w:val="20"/>
          <w:b w:val="0"/>
          <w:noProof/>
          <w:lang w:eastAsia="ja-JP"/>
        </w:rPr>
        <w:t>.</w:t>
      </w:r>
    </w:p>
    <w:p w14:paraId="65185311" w14:textId="77777777" w:rsidR="0021784E" w:rsidRPr="0021784E" w:rsidRDefault="0021784E" w:rsidP="00EB260B">
      <w:pPr>
        <w:snapToGrid/>
        <w:spacing w:before="120" w:after="0"/>
        <w:rPr>
          <w:rStyle w:val="30"/>
          <w:b w:val="0"/>
          <w:noProof/>
          <w:lang w:eastAsia="ja-JP"/>
        </w:rPr>
      </w:pPr>
    </w:p>
    <w:p w14:paraId="65110C83" w14:textId="0BCD7BF0" w:rsidR="00EB260B" w:rsidRPr="008D07AF" w:rsidRDefault="003A01EA" w:rsidP="00EB260B">
      <w:pPr>
        <w:snapToGrid/>
        <w:spacing w:before="120" w:after="0"/>
        <w:rPr>
          <w:rStyle w:val="30"/>
          <w:b w:val="0"/>
          <w:noProof/>
          <w:lang w:eastAsia="ja-JP"/>
        </w:rPr>
      </w:pPr>
      <w:r w:rsidRPr="008D07AF">
        <w:rPr>
          <w:noProof/>
        </w:rPr>
        <mc:AlternateContent>
          <mc:Choice Requires="wps">
            <w:drawing>
              <wp:anchor distT="45720" distB="45720" distL="114300" distR="114300" simplePos="0" relativeHeight="251798528" behindDoc="0" locked="0" layoutInCell="1" allowOverlap="1" wp14:anchorId="1E7EE4F3" wp14:editId="09A01C06">
                <wp:simplePos x="0" y="0"/>
                <wp:positionH relativeFrom="column">
                  <wp:posOffset>7841</wp:posOffset>
                </wp:positionH>
                <wp:positionV relativeFrom="paragraph">
                  <wp:posOffset>421723</wp:posOffset>
                </wp:positionV>
                <wp:extent cx="5931535" cy="1335405"/>
                <wp:effectExtent l="0" t="0" r="0" b="0"/>
                <wp:wrapTopAndBottom/>
                <wp:docPr id="20587125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335405"/>
                        </a:xfrm>
                        <a:prstGeom prst="rect">
                          <a:avLst/>
                        </a:prstGeom>
                        <a:solidFill>
                          <a:srgbClr val="FFFFFF"/>
                        </a:solidFill>
                        <a:ln w="9525">
                          <a:noFill/>
                          <a:miter lim="800000"/>
                          <a:headEnd/>
                          <a:tailEnd/>
                        </a:ln>
                      </wps:spPr>
                      <wps:txbx>
                        <w:txbxContent>
                          <w:p w14:paraId="04480701" w14:textId="2F6C06BF"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5</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EE4F3" id="_x0000_s1045" type="#_x0000_t202" style="position:absolute;margin-left:.6pt;margin-top:33.2pt;width:467.05pt;height:105.1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" stroked="f">
                <v:textbox>
                  <w:txbxContent>
                    <w:p w14:paraId="04480701" w14:textId="2F6C06BF" w:rsidR="003A01EA" w:rsidRPr="00024738" w:rsidRDefault="003A01EA" w:rsidP="003A01EA">
                      <w:pPr>
                        <w:pStyle w:val="a4"/>
                        <w:spacing w:before="120" w:after="0"/>
                        <w:ind w:left="0"/>
                        <w:jc w:val="center"/>
                        <w:rPr>
                          <w:rFonts w:eastAsia="ＭＳ 明朝"/>
                          <w:lang w:eastAsia="ja-JP"/>
                        </w:rPr>
                      </w:pPr>
                      <w:r>
                        <w:rPr>
                          <w:b/>
                          <w:bCs/>
                          <w:lang w:eastAsia="ja-JP"/>
                        </w:rPr>
                        <w:t>Table</w:t>
                      </w:r>
                      <w:r w:rsidRPr="00105B69">
                        <w:rPr>
                          <w:b/>
                          <w:bCs/>
                          <w:lang w:eastAsia="ja-JP"/>
                        </w:rPr>
                        <w:t xml:space="preserve"> </w:t>
                      </w:r>
                      <w:r>
                        <w:rPr>
                          <w:b/>
                          <w:bCs/>
                          <w:lang w:eastAsia="ja-JP"/>
                        </w:rPr>
                        <w:t>2.</w:t>
                      </w:r>
                      <w:r w:rsidR="00786D82">
                        <w:rPr>
                          <w:b/>
                          <w:bCs/>
                          <w:lang w:eastAsia="ja-JP"/>
                        </w:rPr>
                        <w:t>5</w:t>
                      </w:r>
                      <w:r w:rsidRPr="00105B69">
                        <w:rPr>
                          <w:b/>
                          <w:bCs/>
                          <w:lang w:eastAsia="ja-JP"/>
                        </w:rPr>
                        <w:t xml:space="preserve">: </w:t>
                      </w:r>
                      <w:r w:rsidR="00732BDB">
                        <w:rPr>
                          <w:b/>
                          <w:bCs/>
                          <w:lang w:eastAsia="ja-JP"/>
                        </w:rPr>
                        <w:t>Prediction Accuracy Result (LVMWD)</w:t>
                      </w:r>
                    </w:p>
                    <w:tbl>
                      <w:tblPr>
                        <w:tblStyle w:val="4-1"/>
                        <w:tblW w:w="0" w:type="auto"/>
                        <w:jc w:val="center"/>
                        <w:tblLayout w:type="fixed"/>
                        <w:tblLook w:val="04A0" w:firstRow="1" w:lastRow="0" w:firstColumn="1" w:lastColumn="0" w:noHBand="0" w:noVBand="1"/>
                      </w:tblPr>
                      <w:tblGrid>
                        <w:gridCol w:w="1843"/>
                        <w:gridCol w:w="1700"/>
                        <w:gridCol w:w="1701"/>
                        <w:gridCol w:w="1701"/>
                        <w:gridCol w:w="1701"/>
                      </w:tblGrid>
                      <w:tr w:rsidR="003A01EA" w:rsidRPr="00330468" w14:paraId="7ACC8E2C" w14:textId="77777777" w:rsidTr="00754C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bottom w:val="single" w:sz="4" w:space="0" w:color="auto"/>
                            </w:tcBorders>
                            <w:vAlign w:val="center"/>
                          </w:tcPr>
                          <w:p w14:paraId="037DAE5F" w14:textId="1BE7AF94" w:rsidR="003A01EA" w:rsidRPr="00330468" w:rsidRDefault="00754C98" w:rsidP="00754C98">
                            <w:pPr>
                              <w:pStyle w:val="a4"/>
                              <w:snapToGrid/>
                              <w:spacing w:before="120" w:after="0"/>
                              <w:ind w:left="0"/>
                              <w:jc w:val="center"/>
                              <w:rPr>
                                <w:rStyle w:val="20"/>
                                <w:b/>
                                <w:noProof/>
                                <w:color w:val="FFFFFF" w:themeColor="background1"/>
                                <w:sz w:val="22"/>
                                <w:szCs w:val="22"/>
                                <w:lang w:eastAsia="ja-JP"/>
                              </w:rPr>
                            </w:pPr>
                            <w:r>
                              <w:rPr>
                                <w:rStyle w:val="20"/>
                                <w:b/>
                                <w:noProof/>
                                <w:color w:val="FFFFFF" w:themeColor="background1"/>
                                <w:sz w:val="22"/>
                                <w:szCs w:val="22"/>
                                <w:lang w:eastAsia="ja-JP"/>
                              </w:rPr>
                              <w:t>Index</w:t>
                            </w:r>
                          </w:p>
                        </w:tc>
                        <w:tc>
                          <w:tcPr>
                            <w:tcW w:w="1700" w:type="dxa"/>
                            <w:tcBorders>
                              <w:bottom w:val="single" w:sz="4" w:space="0" w:color="auto"/>
                            </w:tcBorders>
                            <w:vAlign w:val="center"/>
                          </w:tcPr>
                          <w:p w14:paraId="079715BB" w14:textId="08712F8F"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Stage1</w:t>
                            </w:r>
                            <w:r w:rsidRPr="00330468">
                              <w:rPr>
                                <w:rStyle w:val="20"/>
                                <w:b/>
                                <w:noProof/>
                                <w:color w:val="FFFFFF" w:themeColor="background1"/>
                                <w:sz w:val="22"/>
                                <w:szCs w:val="22"/>
                                <w:lang w:eastAsia="ja-JP"/>
                              </w:rPr>
                              <w:t xml:space="preserve">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4A2968A5" w14:textId="2C38F1EA"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2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31A0673F" w14:textId="180C91FC"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rFonts w:hint="eastAsia"/>
                                <w:b/>
                                <w:noProof/>
                                <w:color w:val="FFFFFF" w:themeColor="background1"/>
                                <w:sz w:val="22"/>
                                <w:szCs w:val="22"/>
                                <w:lang w:eastAsia="ja-JP"/>
                              </w:rPr>
                              <w:t>Stage</w:t>
                            </w:r>
                            <w:r w:rsidRPr="00330468">
                              <w:rPr>
                                <w:rStyle w:val="20"/>
                                <w:b/>
                                <w:noProof/>
                                <w:color w:val="FFFFFF" w:themeColor="background1"/>
                                <w:sz w:val="22"/>
                                <w:szCs w:val="22"/>
                                <w:lang w:eastAsia="ja-JP"/>
                              </w:rPr>
                              <w:t xml:space="preserve">3 Permeate </w:t>
                            </w:r>
                            <w:r w:rsidR="00135DE7">
                              <w:rPr>
                                <w:rStyle w:val="20"/>
                                <w:b/>
                                <w:noProof/>
                                <w:color w:val="FFFFFF" w:themeColor="background1"/>
                                <w:sz w:val="22"/>
                                <w:szCs w:val="22"/>
                                <w:lang w:eastAsia="ja-JP"/>
                              </w:rPr>
                              <w:t>EC</w:t>
                            </w:r>
                          </w:p>
                        </w:tc>
                        <w:tc>
                          <w:tcPr>
                            <w:tcW w:w="1701" w:type="dxa"/>
                            <w:tcBorders>
                              <w:bottom w:val="single" w:sz="4" w:space="0" w:color="auto"/>
                            </w:tcBorders>
                            <w:vAlign w:val="center"/>
                          </w:tcPr>
                          <w:p w14:paraId="71A5A58A" w14:textId="77777777" w:rsidR="003A01EA" w:rsidRPr="00330468" w:rsidRDefault="003A01EA" w:rsidP="00754C98">
                            <w:pPr>
                              <w:pStyle w:val="a4"/>
                              <w:snapToGrid/>
                              <w:spacing w:before="120" w:after="0"/>
                              <w:ind w:left="0"/>
                              <w:jc w:val="center"/>
                              <w:cnfStyle w:val="100000000000" w:firstRow="1" w:lastRow="0" w:firstColumn="0" w:lastColumn="0" w:oddVBand="0" w:evenVBand="0" w:oddHBand="0" w:evenHBand="0" w:firstRowFirstColumn="0" w:firstRowLastColumn="0" w:lastRowFirstColumn="0" w:lastRowLastColumn="0"/>
                              <w:rPr>
                                <w:rStyle w:val="20"/>
                                <w:b/>
                                <w:noProof/>
                                <w:color w:val="FFFFFF" w:themeColor="background1"/>
                                <w:sz w:val="22"/>
                                <w:szCs w:val="22"/>
                                <w:lang w:eastAsia="ja-JP"/>
                              </w:rPr>
                            </w:pPr>
                            <w:r w:rsidRPr="00330468">
                              <w:rPr>
                                <w:rStyle w:val="20"/>
                                <w:b/>
                                <w:noProof/>
                                <w:color w:val="FFFFFF" w:themeColor="background1"/>
                                <w:sz w:val="22"/>
                                <w:szCs w:val="22"/>
                                <w:lang w:eastAsia="ja-JP"/>
                              </w:rPr>
                              <w:t>Permeate TOC</w:t>
                            </w:r>
                          </w:p>
                        </w:tc>
                      </w:tr>
                      <w:tr w:rsidR="003A01EA" w:rsidRPr="00330468" w14:paraId="38CFF175" w14:textId="77777777" w:rsidTr="00754C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47735AF"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RMSE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3C532C41" w14:textId="54B234CE"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2.07</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DD57D7F" w14:textId="53A09FF9"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2.</w:t>
                            </w:r>
                            <w:r>
                              <w:rPr>
                                <w:rStyle w:val="20"/>
                                <w:b w:val="0"/>
                                <w:noProof/>
                                <w:sz w:val="22"/>
                                <w:szCs w:val="22"/>
                                <w:lang w:eastAsia="ja-JP"/>
                              </w:rPr>
                              <w:t>36</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623C60B4" w14:textId="38A82337"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4</w:t>
                            </w:r>
                            <w:r>
                              <w:rPr>
                                <w:rStyle w:val="20"/>
                                <w:rFonts w:hint="eastAsia"/>
                                <w:b w:val="0"/>
                                <w:noProof/>
                                <w:sz w:val="22"/>
                                <w:szCs w:val="22"/>
                                <w:lang w:eastAsia="ja-JP"/>
                              </w:rPr>
                              <w:t>.</w:t>
                            </w:r>
                            <w:r>
                              <w:rPr>
                                <w:rStyle w:val="20"/>
                                <w:b w:val="0"/>
                                <w:noProof/>
                                <w:sz w:val="22"/>
                                <w:szCs w:val="22"/>
                                <w:lang w:eastAsia="ja-JP"/>
                              </w:rPr>
                              <w:t>63</w:t>
                            </w:r>
                            <w:r w:rsidR="00135DE7">
                              <w:rPr>
                                <w:rStyle w:val="20"/>
                                <w:b w:val="0"/>
                                <w:noProof/>
                                <w:sz w:val="22"/>
                                <w:szCs w:val="22"/>
                                <w:lang w:eastAsia="ja-JP"/>
                              </w:rPr>
                              <w:t xml:space="preserve"> </w:t>
                            </w:r>
                            <w:r>
                              <w:rPr>
                                <w:rStyle w:val="20"/>
                                <w:b w:val="0"/>
                                <w:noProof/>
                                <w:sz w:val="22"/>
                                <w:szCs w:val="22"/>
                                <w:lang w:eastAsia="ja-JP"/>
                              </w:rPr>
                              <w:t>[uS/cm]</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4156C4FD" w14:textId="255BC455" w:rsidR="003A01EA" w:rsidRPr="00330468" w:rsidRDefault="003A01EA" w:rsidP="00754C98">
                            <w:pPr>
                              <w:pStyle w:val="a4"/>
                              <w:snapToGrid/>
                              <w:spacing w:before="120" w:after="0"/>
                              <w:ind w:left="0"/>
                              <w:jc w:val="center"/>
                              <w:cnfStyle w:val="000000100000" w:firstRow="0" w:lastRow="0" w:firstColumn="0" w:lastColumn="0" w:oddVBand="0" w:evenVBand="0" w:oddHBand="1"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0</w:t>
                            </w:r>
                            <w:r>
                              <w:rPr>
                                <w:rStyle w:val="20"/>
                                <w:rFonts w:hint="eastAsia"/>
                                <w:b w:val="0"/>
                                <w:noProof/>
                                <w:sz w:val="22"/>
                                <w:szCs w:val="22"/>
                                <w:lang w:eastAsia="ja-JP"/>
                              </w:rPr>
                              <w:t>.</w:t>
                            </w:r>
                            <w:r>
                              <w:rPr>
                                <w:rStyle w:val="20"/>
                                <w:b w:val="0"/>
                                <w:noProof/>
                                <w:sz w:val="22"/>
                                <w:szCs w:val="22"/>
                                <w:lang w:eastAsia="ja-JP"/>
                              </w:rPr>
                              <w:t>030</w:t>
                            </w:r>
                            <w:r w:rsidR="00135DE7">
                              <w:rPr>
                                <w:rStyle w:val="20"/>
                                <w:b w:val="0"/>
                                <w:noProof/>
                                <w:sz w:val="22"/>
                                <w:szCs w:val="22"/>
                                <w:lang w:eastAsia="ja-JP"/>
                              </w:rPr>
                              <w:t xml:space="preserve"> </w:t>
                            </w:r>
                            <w:r>
                              <w:rPr>
                                <w:rStyle w:val="20"/>
                                <w:b w:val="0"/>
                                <w:noProof/>
                                <w:sz w:val="22"/>
                                <w:szCs w:val="22"/>
                                <w:lang w:eastAsia="ja-JP"/>
                              </w:rPr>
                              <w:t>[mg/L]</w:t>
                            </w:r>
                          </w:p>
                        </w:tc>
                      </w:tr>
                      <w:tr w:rsidR="003A01EA" w:rsidRPr="00330468" w14:paraId="055F2D06" w14:textId="77777777" w:rsidTr="00754C98">
                        <w:trPr>
                          <w:jc w:val="center"/>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auto"/>
                              <w:left w:val="single" w:sz="4" w:space="0" w:color="auto"/>
                              <w:bottom w:val="single" w:sz="4" w:space="0" w:color="auto"/>
                              <w:right w:val="single" w:sz="4" w:space="0" w:color="auto"/>
                            </w:tcBorders>
                            <w:shd w:val="clear" w:color="auto" w:fill="auto"/>
                            <w:vAlign w:val="center"/>
                          </w:tcPr>
                          <w:p w14:paraId="1C6EDD4A" w14:textId="77777777" w:rsidR="003A01EA" w:rsidRPr="00330468" w:rsidRDefault="003A01EA" w:rsidP="00754C98">
                            <w:pPr>
                              <w:pStyle w:val="a4"/>
                              <w:snapToGrid/>
                              <w:spacing w:before="120" w:after="0"/>
                              <w:ind w:left="0"/>
                              <w:jc w:val="center"/>
                              <w:rPr>
                                <w:rStyle w:val="20"/>
                                <w:b/>
                                <w:noProof/>
                                <w:sz w:val="22"/>
                                <w:szCs w:val="22"/>
                                <w:lang w:eastAsia="ja-JP"/>
                              </w:rPr>
                            </w:pPr>
                            <w:r>
                              <w:rPr>
                                <w:rStyle w:val="20"/>
                                <w:rFonts w:hint="eastAsia"/>
                                <w:b/>
                                <w:noProof/>
                                <w:sz w:val="22"/>
                                <w:szCs w:val="22"/>
                                <w:lang w:eastAsia="ja-JP"/>
                              </w:rPr>
                              <w:t>MAPE</w:t>
                            </w:r>
                          </w:p>
                        </w:tc>
                        <w:tc>
                          <w:tcPr>
                            <w:tcW w:w="1700" w:type="dxa"/>
                            <w:tcBorders>
                              <w:top w:val="single" w:sz="4" w:space="0" w:color="auto"/>
                              <w:left w:val="single" w:sz="4" w:space="0" w:color="auto"/>
                              <w:bottom w:val="single" w:sz="4" w:space="0" w:color="auto"/>
                              <w:right w:val="single" w:sz="4" w:space="0" w:color="auto"/>
                            </w:tcBorders>
                            <w:shd w:val="clear" w:color="auto" w:fill="auto"/>
                            <w:vAlign w:val="center"/>
                          </w:tcPr>
                          <w:p w14:paraId="642C13CE" w14:textId="76EF4836"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.27</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A00C152" w14:textId="426C3BE7"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rFonts w:hint="eastAsia"/>
                                <w:b w:val="0"/>
                                <w:noProof/>
                                <w:sz w:val="22"/>
                                <w:szCs w:val="22"/>
                                <w:lang w:eastAsia="ja-JP"/>
                              </w:rPr>
                              <w:t>5</w:t>
                            </w:r>
                            <w:r>
                              <w:rPr>
                                <w:rStyle w:val="20"/>
                                <w:b w:val="0"/>
                                <w:noProof/>
                                <w:sz w:val="22"/>
                                <w:szCs w:val="22"/>
                                <w:lang w:eastAsia="ja-JP"/>
                              </w:rPr>
                              <w:t>.04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5A052773" w14:textId="3F40EBF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9.04</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12C75D9E" w14:textId="4BE67950" w:rsidR="003A01EA" w:rsidRPr="00330468" w:rsidRDefault="003A01EA" w:rsidP="00754C98">
                            <w:pPr>
                              <w:pStyle w:val="a4"/>
                              <w:snapToGrid/>
                              <w:spacing w:before="120" w:after="0"/>
                              <w:ind w:left="0"/>
                              <w:jc w:val="center"/>
                              <w:cnfStyle w:val="000000000000" w:firstRow="0" w:lastRow="0" w:firstColumn="0" w:lastColumn="0" w:oddVBand="0" w:evenVBand="0" w:oddHBand="0" w:evenHBand="0" w:firstRowFirstColumn="0" w:firstRowLastColumn="0" w:lastRowFirstColumn="0" w:lastRowLastColumn="0"/>
                              <w:rPr>
                                <w:rStyle w:val="20"/>
                                <w:b w:val="0"/>
                                <w:noProof/>
                                <w:sz w:val="22"/>
                                <w:szCs w:val="22"/>
                                <w:lang w:eastAsia="ja-JP"/>
                              </w:rPr>
                            </w:pPr>
                            <w:r>
                              <w:rPr>
                                <w:rStyle w:val="20"/>
                                <w:b w:val="0"/>
                                <w:noProof/>
                                <w:sz w:val="22"/>
                                <w:szCs w:val="22"/>
                                <w:lang w:eastAsia="ja-JP"/>
                              </w:rPr>
                              <w:t>19.46</w:t>
                            </w:r>
                            <w:r w:rsidR="00135DE7">
                              <w:rPr>
                                <w:rStyle w:val="20"/>
                                <w:b w:val="0"/>
                                <w:noProof/>
                                <w:sz w:val="22"/>
                                <w:szCs w:val="22"/>
                                <w:lang w:eastAsia="ja-JP"/>
                              </w:rPr>
                              <w:t xml:space="preserve"> [</w:t>
                            </w:r>
                            <w:r>
                              <w:rPr>
                                <w:rStyle w:val="20"/>
                                <w:b w:val="0"/>
                                <w:noProof/>
                                <w:sz w:val="22"/>
                                <w:szCs w:val="22"/>
                                <w:lang w:eastAsia="ja-JP"/>
                              </w:rPr>
                              <w:t>%</w:t>
                            </w:r>
                            <w:r w:rsidR="00135DE7">
                              <w:rPr>
                                <w:rStyle w:val="20"/>
                                <w:b w:val="0"/>
                                <w:noProof/>
                                <w:sz w:val="22"/>
                                <w:szCs w:val="22"/>
                                <w:lang w:eastAsia="ja-JP"/>
                              </w:rPr>
                              <w:t>]</w:t>
                            </w:r>
                          </w:p>
                        </w:tc>
                      </w:tr>
                    </w:tbl>
                    <w:p w14:paraId="3E18AF3B" w14:textId="77777777" w:rsidR="003A01EA" w:rsidRPr="00522BC7" w:rsidRDefault="003A01EA" w:rsidP="003A01EA">
                      <w:pPr>
                        <w:pStyle w:val="a4"/>
                        <w:spacing w:before="120" w:after="0"/>
                        <w:ind w:left="0"/>
                        <w:jc w:val="center"/>
                        <w:rPr>
                          <w:b/>
                          <w:bCs/>
                          <w:lang w:eastAsia="ja-JP"/>
                        </w:rPr>
                      </w:pPr>
                    </w:p>
                  </w:txbxContent>
                </v:textbox>
                <w10:wrap type="topAndBottom"/>
              </v:shape>
            </w:pict>
          </mc:Fallback>
        </mc:AlternateContent>
      </w:r>
    </w:p>
    <w:p w14:paraId="2F1969BA" w14:textId="3B88AAA5" w:rsidR="00EB260B" w:rsidRPr="008D07AF" w:rsidRDefault="00EB260B" w:rsidP="00EB260B">
      <w:pPr>
        <w:snapToGrid/>
        <w:spacing w:before="120" w:after="0"/>
        <w:rPr>
          <w:rStyle w:val="30"/>
          <w:b w:val="0"/>
          <w:noProof/>
          <w:lang w:eastAsia="ja-JP"/>
        </w:rPr>
      </w:pPr>
    </w:p>
    <w:bookmarkEnd w:id="13"/>
    <w:p w14:paraId="44D7AD90" w14:textId="77777777" w:rsidR="00415C90" w:rsidRPr="008D07AF" w:rsidRDefault="00415C90" w:rsidP="00415C90">
      <w:pPr>
        <w:snapToGrid/>
        <w:spacing w:before="120" w:after="0"/>
        <w:rPr>
          <w:rStyle w:val="30"/>
          <w:b w:val="0"/>
          <w:noProof/>
          <w:color w:val="auto"/>
          <w:lang w:eastAsia="ja-JP"/>
        </w:rPr>
      </w:pPr>
    </w:p>
    <w:p w14:paraId="17CAF8D2" w14:textId="6B0E9B64" w:rsidR="00EB260B" w:rsidRPr="008D07AF" w:rsidRDefault="00E375A6" w:rsidP="00EB260B">
      <w:pPr>
        <w:snapToGrid/>
        <w:spacing w:before="120" w:after="0"/>
        <w:rPr>
          <w:rStyle w:val="30"/>
          <w:b w:val="0"/>
          <w:noProof/>
          <w:color w:val="auto"/>
          <w:lang w:eastAsia="ja-JP"/>
        </w:rPr>
      </w:pPr>
      <w:r w:rsidRPr="008D07AF">
        <w:rPr>
          <w:noProof/>
        </w:rPr>
        <mc:AlternateContent>
          <mc:Choice Requires="wps">
            <w:drawing>
              <wp:anchor distT="45720" distB="45720" distL="114300" distR="114300" simplePos="0" relativeHeight="251853824" behindDoc="0" locked="0" layoutInCell="1" allowOverlap="1" wp14:anchorId="2A6C47EF" wp14:editId="5F75049C">
                <wp:simplePos x="0" y="0"/>
                <wp:positionH relativeFrom="column">
                  <wp:posOffset>0</wp:posOffset>
                </wp:positionH>
                <wp:positionV relativeFrom="paragraph">
                  <wp:posOffset>0</wp:posOffset>
                </wp:positionV>
                <wp:extent cx="5931535" cy="8210550"/>
                <wp:effectExtent l="0" t="0" r="0" b="0"/>
                <wp:wrapTopAndBottom/>
                <wp:docPr id="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8210550"/>
                        </a:xfrm>
                        <a:prstGeom prst="rect">
                          <a:avLst/>
                        </a:prstGeom>
                        <a:solidFill>
                          <a:srgbClr val="FFFFFF"/>
                        </a:solidFill>
                        <a:ln w="9525">
                          <a:noFill/>
                          <a:miter lim="800000"/>
                          <a:headEnd/>
                          <a:tailEnd/>
                        </a:ln>
                      </wps:spPr>
                      <wps:txb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1E064B46">
                                  <wp:extent cx="4426731" cy="1560830"/>
                                  <wp:effectExtent l="0" t="0" r="0" b="127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t="3403" b="3654"/>
                                          <a:stretch/>
                                        </pic:blipFill>
                                        <pic:spPr bwMode="auto">
                                          <a:xfrm>
                                            <a:off x="0" y="0"/>
                                            <a:ext cx="4428000" cy="1561278"/>
                                          </a:xfrm>
                                          <a:prstGeom prst="rect">
                                            <a:avLst/>
                                          </a:prstGeom>
                                          <a:noFill/>
                                          <a:ln>
                                            <a:noFill/>
                                          </a:ln>
                                          <a:extLst>
                                            <a:ext uri="{53640926-AAD7-44D8-BBD7-CCE9431645EC}">
                                              <a14:shadowObscured xmlns:a14="http://schemas.microsoft.com/office/drawing/2010/main"/>
                                            </a:ext>
                                          </a:extLst>
                                        </pic:spPr>
                                      </pic:pic>
                                    </a:graphicData>
                                  </a:graphic>
                                </wp:inline>
                              </w:drawing>
                            </w:r>
                          </w:p>
                          <w:p w14:paraId="14AE7AD9" w14:textId="1283F6E0" w:rsidR="00E375A6" w:rsidRDefault="00E375A6" w:rsidP="00E375A6">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6BA2AD6A" w14:textId="77777777" w:rsidR="006321AF" w:rsidRPr="00B33B58" w:rsidRDefault="006321AF" w:rsidP="00E375A6">
                            <w:pPr>
                              <w:pStyle w:val="a4"/>
                              <w:spacing w:before="120" w:after="0"/>
                              <w:ind w:left="0"/>
                              <w:jc w:val="center"/>
                              <w:rPr>
                                <w:rFonts w:eastAsia="游明朝"/>
                                <w:b/>
                                <w:bCs/>
                                <w:lang w:eastAsia="ja-JP"/>
                              </w:rPr>
                            </w:pP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68C94598">
                                  <wp:extent cx="4426720" cy="1541780"/>
                                  <wp:effectExtent l="0" t="0" r="0" b="127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a:extLst>
                                              <a:ext uri="{28A0092B-C50C-407E-A947-70E740481C1C}">
                                                <a14:useLocalDpi xmlns:a14="http://schemas.microsoft.com/office/drawing/2010/main" val="0"/>
                                              </a:ext>
                                            </a:extLst>
                                          </a:blip>
                                          <a:srcRect t="4538" b="3654"/>
                                          <a:stretch/>
                                        </pic:blipFill>
                                        <pic:spPr bwMode="auto">
                                          <a:xfrm>
                                            <a:off x="0" y="0"/>
                                            <a:ext cx="4428000" cy="1542226"/>
                                          </a:xfrm>
                                          <a:prstGeom prst="rect">
                                            <a:avLst/>
                                          </a:prstGeom>
                                          <a:noFill/>
                                          <a:ln>
                                            <a:noFill/>
                                          </a:ln>
                                          <a:extLst>
                                            <a:ext uri="{53640926-AAD7-44D8-BBD7-CCE9431645EC}">
                                              <a14:shadowObscured xmlns:a14="http://schemas.microsoft.com/office/drawing/2010/main"/>
                                            </a:ext>
                                          </a:extLst>
                                        </pic:spPr>
                                      </pic:pic>
                                    </a:graphicData>
                                  </a:graphic>
                                </wp:inline>
                              </w:drawing>
                            </w:r>
                          </w:p>
                          <w:p w14:paraId="477DA0FD" w14:textId="5AE3A4A2" w:rsidR="00E375A6" w:rsidRDefault="00E375A6" w:rsidP="00E375A6">
                            <w:pPr>
                              <w:pStyle w:val="a4"/>
                              <w:spacing w:before="120" w:after="0"/>
                              <w:ind w:left="0"/>
                              <w:jc w:val="center"/>
                              <w:rPr>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6A2FAEB2" w14:textId="77777777" w:rsidR="006321AF" w:rsidRPr="00B33B58" w:rsidRDefault="006321AF" w:rsidP="00E375A6">
                            <w:pPr>
                              <w:pStyle w:val="a4"/>
                              <w:spacing w:before="120" w:after="0"/>
                              <w:ind w:left="0"/>
                              <w:jc w:val="center"/>
                              <w:rPr>
                                <w:rFonts w:eastAsia="游明朝"/>
                                <w:b/>
                                <w:bCs/>
                                <w:lang w:eastAsia="ja-JP"/>
                              </w:rPr>
                            </w:pP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5ECE0A71">
                                  <wp:extent cx="4427342" cy="1579880"/>
                                  <wp:effectExtent l="0" t="0" r="0" b="127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t="2836" b="3101"/>
                                          <a:stretch/>
                                        </pic:blipFill>
                                        <pic:spPr bwMode="auto">
                                          <a:xfrm>
                                            <a:off x="0" y="0"/>
                                            <a:ext cx="4428000" cy="1580115"/>
                                          </a:xfrm>
                                          <a:prstGeom prst="rect">
                                            <a:avLst/>
                                          </a:prstGeom>
                                          <a:noFill/>
                                          <a:ln>
                                            <a:noFill/>
                                          </a:ln>
                                          <a:extLst>
                                            <a:ext uri="{53640926-AAD7-44D8-BBD7-CCE9431645EC}">
                                              <a14:shadowObscured xmlns:a14="http://schemas.microsoft.com/office/drawing/2010/main"/>
                                            </a:ext>
                                          </a:extLst>
                                        </pic:spPr>
                                      </pic:pic>
                                    </a:graphicData>
                                  </a:graphic>
                                </wp:inline>
                              </w:drawing>
                            </w:r>
                          </w:p>
                          <w:p w14:paraId="4415E807" w14:textId="424DC652" w:rsidR="00E375A6" w:rsidRDefault="00E375A6" w:rsidP="00E375A6">
                            <w:pPr>
                              <w:pStyle w:val="a4"/>
                              <w:spacing w:before="120" w:after="0"/>
                              <w:ind w:left="0"/>
                              <w:jc w:val="center"/>
                              <w:rPr>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3CBE0198" w14:textId="77777777" w:rsidR="006321AF" w:rsidRPr="00B33B58" w:rsidRDefault="006321AF" w:rsidP="00E375A6">
                            <w:pPr>
                              <w:pStyle w:val="a4"/>
                              <w:spacing w:before="120" w:after="0"/>
                              <w:ind w:left="0"/>
                              <w:jc w:val="center"/>
                              <w:rPr>
                                <w:rFonts w:eastAsia="游明朝"/>
                                <w:b/>
                                <w:bCs/>
                                <w:lang w:eastAsia="ja-JP"/>
                              </w:rPr>
                            </w:pP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26638BE5">
                                  <wp:extent cx="4428000" cy="1553223"/>
                                  <wp:effectExtent l="0" t="0" r="0" b="889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b="3468"/>
                                          <a:stretch/>
                                        </pic:blipFill>
                                        <pic:spPr bwMode="auto">
                                          <a:xfrm>
                                            <a:off x="0" y="0"/>
                                            <a:ext cx="4428000" cy="1553223"/>
                                          </a:xfrm>
                                          <a:prstGeom prst="rect">
                                            <a:avLst/>
                                          </a:prstGeom>
                                          <a:noFill/>
                                          <a:ln>
                                            <a:noFill/>
                                          </a:ln>
                                          <a:extLst>
                                            <a:ext uri="{53640926-AAD7-44D8-BBD7-CCE9431645EC}">
                                              <a14:shadowObscured xmlns:a14="http://schemas.microsoft.com/office/drawing/2010/main"/>
                                            </a:ext>
                                          </a:extLst>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597CCAF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2</w:t>
                            </w:r>
                            <w:r w:rsidRPr="00024738">
                              <w:rPr>
                                <w:b/>
                                <w:bCs/>
                                <w:lang w:eastAsia="ja-JP"/>
                              </w:rPr>
                              <w:t xml:space="preserve">: </w:t>
                            </w:r>
                            <w:r>
                              <w:rPr>
                                <w:b/>
                                <w:bCs/>
                                <w:lang w:eastAsia="ja-JP"/>
                              </w:rPr>
                              <w:t>Prediction Trend in All Period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C47EF" id="_x0000_s1046" type="#_x0000_t202" style="position:absolute;margin-left:0;margin-top:0;width:467.05pt;height:646.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" stroked="f">
                <v:textbox>
                  <w:txbxContent>
                    <w:p w14:paraId="6B82D190" w14:textId="77777777" w:rsidR="00E375A6" w:rsidRDefault="00E375A6" w:rsidP="00E375A6">
                      <w:pPr>
                        <w:pStyle w:val="a4"/>
                        <w:spacing w:before="120" w:after="0"/>
                        <w:ind w:left="0"/>
                        <w:jc w:val="center"/>
                        <w:rPr>
                          <w:b/>
                          <w:bCs/>
                        </w:rPr>
                      </w:pPr>
                      <w:r w:rsidRPr="00B86C5E">
                        <w:rPr>
                          <w:noProof/>
                        </w:rPr>
                        <w:drawing>
                          <wp:inline distT="0" distB="0" distL="0" distR="0" wp14:anchorId="4DC90E47" wp14:editId="1E064B46">
                            <wp:extent cx="4426731" cy="1560830"/>
                            <wp:effectExtent l="0" t="0" r="0" b="1270"/>
                            <wp:docPr id="2058712595" name="図 205871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t="3403" b="3654"/>
                                    <a:stretch/>
                                  </pic:blipFill>
                                  <pic:spPr bwMode="auto">
                                    <a:xfrm>
                                      <a:off x="0" y="0"/>
                                      <a:ext cx="4428000" cy="1561278"/>
                                    </a:xfrm>
                                    <a:prstGeom prst="rect">
                                      <a:avLst/>
                                    </a:prstGeom>
                                    <a:noFill/>
                                    <a:ln>
                                      <a:noFill/>
                                    </a:ln>
                                    <a:extLst>
                                      <a:ext uri="{53640926-AAD7-44D8-BBD7-CCE9431645EC}">
                                        <a14:shadowObscured xmlns:a14="http://schemas.microsoft.com/office/drawing/2010/main"/>
                                      </a:ext>
                                    </a:extLst>
                                  </pic:spPr>
                                </pic:pic>
                              </a:graphicData>
                            </a:graphic>
                          </wp:inline>
                        </w:drawing>
                      </w:r>
                    </w:p>
                    <w:p w14:paraId="14AE7AD9" w14:textId="1283F6E0" w:rsidR="00E375A6" w:rsidRDefault="00E375A6" w:rsidP="00E375A6">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6BA2AD6A" w14:textId="77777777" w:rsidR="006321AF" w:rsidRPr="00B33B58" w:rsidRDefault="006321AF" w:rsidP="00E375A6">
                      <w:pPr>
                        <w:pStyle w:val="a4"/>
                        <w:spacing w:before="120" w:after="0"/>
                        <w:ind w:left="0"/>
                        <w:jc w:val="center"/>
                        <w:rPr>
                          <w:rFonts w:eastAsia="游明朝"/>
                          <w:b/>
                          <w:bCs/>
                          <w:lang w:eastAsia="ja-JP"/>
                        </w:rPr>
                      </w:pPr>
                    </w:p>
                    <w:p w14:paraId="04ABA24A" w14:textId="77777777" w:rsidR="00E375A6" w:rsidRDefault="00E375A6" w:rsidP="00E375A6">
                      <w:pPr>
                        <w:pStyle w:val="a4"/>
                        <w:spacing w:before="120" w:after="0"/>
                        <w:ind w:left="0"/>
                        <w:jc w:val="center"/>
                        <w:rPr>
                          <w:b/>
                          <w:bCs/>
                        </w:rPr>
                      </w:pPr>
                      <w:r w:rsidRPr="00B86C5E">
                        <w:rPr>
                          <w:noProof/>
                        </w:rPr>
                        <w:drawing>
                          <wp:inline distT="0" distB="0" distL="0" distR="0" wp14:anchorId="66645D61" wp14:editId="68C94598">
                            <wp:extent cx="4426720" cy="1541780"/>
                            <wp:effectExtent l="0" t="0" r="0" b="1270"/>
                            <wp:docPr id="2058712596" name="図 205871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a:extLst>
                                        <a:ext uri="{28A0092B-C50C-407E-A947-70E740481C1C}">
                                          <a14:useLocalDpi xmlns:a14="http://schemas.microsoft.com/office/drawing/2010/main" val="0"/>
                                        </a:ext>
                                      </a:extLst>
                                    </a:blip>
                                    <a:srcRect t="4538" b="3654"/>
                                    <a:stretch/>
                                  </pic:blipFill>
                                  <pic:spPr bwMode="auto">
                                    <a:xfrm>
                                      <a:off x="0" y="0"/>
                                      <a:ext cx="4428000" cy="1542226"/>
                                    </a:xfrm>
                                    <a:prstGeom prst="rect">
                                      <a:avLst/>
                                    </a:prstGeom>
                                    <a:noFill/>
                                    <a:ln>
                                      <a:noFill/>
                                    </a:ln>
                                    <a:extLst>
                                      <a:ext uri="{53640926-AAD7-44D8-BBD7-CCE9431645EC}">
                                        <a14:shadowObscured xmlns:a14="http://schemas.microsoft.com/office/drawing/2010/main"/>
                                      </a:ext>
                                    </a:extLst>
                                  </pic:spPr>
                                </pic:pic>
                              </a:graphicData>
                            </a:graphic>
                          </wp:inline>
                        </w:drawing>
                      </w:r>
                    </w:p>
                    <w:p w14:paraId="477DA0FD" w14:textId="5AE3A4A2" w:rsidR="00E375A6" w:rsidRDefault="00E375A6" w:rsidP="00E375A6">
                      <w:pPr>
                        <w:pStyle w:val="a4"/>
                        <w:spacing w:before="120" w:after="0"/>
                        <w:ind w:left="0"/>
                        <w:jc w:val="center"/>
                        <w:rPr>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6A2FAEB2" w14:textId="77777777" w:rsidR="006321AF" w:rsidRPr="00B33B58" w:rsidRDefault="006321AF" w:rsidP="00E375A6">
                      <w:pPr>
                        <w:pStyle w:val="a4"/>
                        <w:spacing w:before="120" w:after="0"/>
                        <w:ind w:left="0"/>
                        <w:jc w:val="center"/>
                        <w:rPr>
                          <w:rFonts w:eastAsia="游明朝"/>
                          <w:b/>
                          <w:bCs/>
                          <w:lang w:eastAsia="ja-JP"/>
                        </w:rPr>
                      </w:pPr>
                    </w:p>
                    <w:p w14:paraId="3995D4EA" w14:textId="77777777" w:rsidR="00E375A6" w:rsidRDefault="00E375A6" w:rsidP="00E375A6">
                      <w:pPr>
                        <w:pStyle w:val="a4"/>
                        <w:spacing w:before="120" w:after="0"/>
                        <w:ind w:left="0"/>
                        <w:jc w:val="center"/>
                        <w:rPr>
                          <w:b/>
                          <w:bCs/>
                        </w:rPr>
                      </w:pPr>
                      <w:r w:rsidRPr="00B86C5E">
                        <w:rPr>
                          <w:noProof/>
                        </w:rPr>
                        <w:drawing>
                          <wp:inline distT="0" distB="0" distL="0" distR="0" wp14:anchorId="68C8634B" wp14:editId="5ECE0A71">
                            <wp:extent cx="4427342" cy="1579880"/>
                            <wp:effectExtent l="0" t="0" r="0" b="1270"/>
                            <wp:docPr id="2058712604" name="図 20587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t="2836" b="3101"/>
                                    <a:stretch/>
                                  </pic:blipFill>
                                  <pic:spPr bwMode="auto">
                                    <a:xfrm>
                                      <a:off x="0" y="0"/>
                                      <a:ext cx="4428000" cy="1580115"/>
                                    </a:xfrm>
                                    <a:prstGeom prst="rect">
                                      <a:avLst/>
                                    </a:prstGeom>
                                    <a:noFill/>
                                    <a:ln>
                                      <a:noFill/>
                                    </a:ln>
                                    <a:extLst>
                                      <a:ext uri="{53640926-AAD7-44D8-BBD7-CCE9431645EC}">
                                        <a14:shadowObscured xmlns:a14="http://schemas.microsoft.com/office/drawing/2010/main"/>
                                      </a:ext>
                                    </a:extLst>
                                  </pic:spPr>
                                </pic:pic>
                              </a:graphicData>
                            </a:graphic>
                          </wp:inline>
                        </w:drawing>
                      </w:r>
                    </w:p>
                    <w:p w14:paraId="4415E807" w14:textId="424DC652" w:rsidR="00E375A6" w:rsidRDefault="00E375A6" w:rsidP="00E375A6">
                      <w:pPr>
                        <w:pStyle w:val="a4"/>
                        <w:spacing w:before="120" w:after="0"/>
                        <w:ind w:left="0"/>
                        <w:jc w:val="center"/>
                        <w:rPr>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3CBE0198" w14:textId="77777777" w:rsidR="006321AF" w:rsidRPr="00B33B58" w:rsidRDefault="006321AF" w:rsidP="00E375A6">
                      <w:pPr>
                        <w:pStyle w:val="a4"/>
                        <w:spacing w:before="120" w:after="0"/>
                        <w:ind w:left="0"/>
                        <w:jc w:val="center"/>
                        <w:rPr>
                          <w:rFonts w:eastAsia="游明朝"/>
                          <w:b/>
                          <w:bCs/>
                          <w:lang w:eastAsia="ja-JP"/>
                        </w:rPr>
                      </w:pPr>
                    </w:p>
                    <w:p w14:paraId="17733846" w14:textId="77777777" w:rsidR="00E375A6" w:rsidRDefault="00E375A6" w:rsidP="00E375A6">
                      <w:pPr>
                        <w:pStyle w:val="a4"/>
                        <w:spacing w:before="120" w:after="0"/>
                        <w:ind w:left="0"/>
                        <w:jc w:val="center"/>
                        <w:rPr>
                          <w:b/>
                          <w:bCs/>
                        </w:rPr>
                      </w:pPr>
                      <w:r w:rsidRPr="00B86C5E">
                        <w:rPr>
                          <w:noProof/>
                        </w:rPr>
                        <w:drawing>
                          <wp:inline distT="0" distB="0" distL="0" distR="0" wp14:anchorId="1BF19949" wp14:editId="26638BE5">
                            <wp:extent cx="4428000" cy="1553223"/>
                            <wp:effectExtent l="0" t="0" r="0" b="889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b="3468"/>
                                    <a:stretch/>
                                  </pic:blipFill>
                                  <pic:spPr bwMode="auto">
                                    <a:xfrm>
                                      <a:off x="0" y="0"/>
                                      <a:ext cx="4428000" cy="1553223"/>
                                    </a:xfrm>
                                    <a:prstGeom prst="rect">
                                      <a:avLst/>
                                    </a:prstGeom>
                                    <a:noFill/>
                                    <a:ln>
                                      <a:noFill/>
                                    </a:ln>
                                    <a:extLst>
                                      <a:ext uri="{53640926-AAD7-44D8-BBD7-CCE9431645EC}">
                                        <a14:shadowObscured xmlns:a14="http://schemas.microsoft.com/office/drawing/2010/main"/>
                                      </a:ext>
                                    </a:extLst>
                                  </pic:spPr>
                                </pic:pic>
                              </a:graphicData>
                            </a:graphic>
                          </wp:inline>
                        </w:drawing>
                      </w:r>
                    </w:p>
                    <w:p w14:paraId="3A42A634"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29EEEB63" w14:textId="597CCAF7"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2</w:t>
                      </w:r>
                      <w:r w:rsidRPr="00024738">
                        <w:rPr>
                          <w:b/>
                          <w:bCs/>
                          <w:lang w:eastAsia="ja-JP"/>
                        </w:rPr>
                        <w:t xml:space="preserve">: </w:t>
                      </w:r>
                      <w:r>
                        <w:rPr>
                          <w:b/>
                          <w:bCs/>
                          <w:lang w:eastAsia="ja-JP"/>
                        </w:rPr>
                        <w:t>Prediction Trend in All Period (LVMWD)</w:t>
                      </w:r>
                    </w:p>
                  </w:txbxContent>
                </v:textbox>
                <w10:wrap type="topAndBottom"/>
              </v:shape>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2144" behindDoc="0" locked="0" layoutInCell="1" allowOverlap="1" wp14:anchorId="38B1A658" wp14:editId="7530D4D3">
                <wp:simplePos x="0" y="0"/>
                <wp:positionH relativeFrom="column">
                  <wp:posOffset>2631881</wp:posOffset>
                </wp:positionH>
                <wp:positionV relativeFrom="paragraph">
                  <wp:posOffset>4007596</wp:posOffset>
                </wp:positionV>
                <wp:extent cx="151075" cy="1224280"/>
                <wp:effectExtent l="0" t="0" r="1905" b="0"/>
                <wp:wrapNone/>
                <wp:docPr id="95" name="正方形/長方形 95"/>
                <wp:cNvGraphicFramePr/>
                <a:graphic xmlns:a="http://schemas.openxmlformats.org/drawingml/2006/main">
                  <a:graphicData uri="http://schemas.microsoft.com/office/word/2010/wordprocessingShape">
                    <wps:wsp>
                      <wps:cNvSpPr/>
                      <wps:spPr>
                        <a:xfrm>
                          <a:off x="0" y="0"/>
                          <a:ext cx="151075" cy="1224280"/>
                        </a:xfrm>
                        <a:prstGeom prst="rect">
                          <a:avLst/>
                        </a:prstGeom>
                        <a:solidFill>
                          <a:schemeClr val="accent2">
                            <a:lumMod val="40000"/>
                            <a:lumOff val="60000"/>
                            <a:alpha val="50196"/>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0E1A9" id="正方形/長方形 95" o:spid="_x0000_s1026" style="position:absolute;left:0;text-align:left;margin-left:207.25pt;margin-top:315.55pt;width:11.9pt;height:96.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" fillcolor="#f7caac [1301]"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80096" behindDoc="0" locked="0" layoutInCell="1" allowOverlap="1" wp14:anchorId="7DD43E49" wp14:editId="06E446FA">
                <wp:simplePos x="0" y="0"/>
                <wp:positionH relativeFrom="column">
                  <wp:posOffset>4253589</wp:posOffset>
                </wp:positionH>
                <wp:positionV relativeFrom="paragraph">
                  <wp:posOffset>5923363</wp:posOffset>
                </wp:positionV>
                <wp:extent cx="600075" cy="1224280"/>
                <wp:effectExtent l="0" t="0" r="9525" b="0"/>
                <wp:wrapNone/>
                <wp:docPr id="94" name="正方形/長方形 94"/>
                <wp:cNvGraphicFramePr/>
                <a:graphic xmlns:a="http://schemas.openxmlformats.org/drawingml/2006/main">
                  <a:graphicData uri="http://schemas.microsoft.com/office/word/2010/wordprocessingShape">
                    <wps:wsp>
                      <wps:cNvSpPr/>
                      <wps:spPr>
                        <a:xfrm>
                          <a:off x="0" y="0"/>
                          <a:ext cx="600075"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2220" id="正方形/長方形 94" o:spid="_x0000_s1026" style="position:absolute;left:0;text-align:left;margin-left:334.95pt;margin-top:466.4pt;width:47.25pt;height:96.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6000" behindDoc="0" locked="0" layoutInCell="1" allowOverlap="1" wp14:anchorId="0F42A895" wp14:editId="5BD2894E">
                <wp:simplePos x="0" y="0"/>
                <wp:positionH relativeFrom="column">
                  <wp:posOffset>4603750</wp:posOffset>
                </wp:positionH>
                <wp:positionV relativeFrom="paragraph">
                  <wp:posOffset>4005249</wp:posOffset>
                </wp:positionV>
                <wp:extent cx="226060" cy="1224280"/>
                <wp:effectExtent l="0" t="0" r="2540" b="0"/>
                <wp:wrapNone/>
                <wp:docPr id="92" name="正方形/長方形 92"/>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F9004" id="正方形/長方形 92" o:spid="_x0000_s1026" style="position:absolute;left:0;text-align:left;margin-left:362.5pt;margin-top:315.35pt;width:17.8pt;height:9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3952" behindDoc="0" locked="0" layoutInCell="1" allowOverlap="1" wp14:anchorId="43A51D6C" wp14:editId="441DF60D">
                <wp:simplePos x="0" y="0"/>
                <wp:positionH relativeFrom="column">
                  <wp:posOffset>4568495</wp:posOffset>
                </wp:positionH>
                <wp:positionV relativeFrom="paragraph">
                  <wp:posOffset>2169851</wp:posOffset>
                </wp:positionV>
                <wp:extent cx="226060" cy="1224280"/>
                <wp:effectExtent l="0" t="0" r="2540" b="0"/>
                <wp:wrapNone/>
                <wp:docPr id="91" name="正方形/長方形 91"/>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99D25" id="正方形/長方形 91" o:spid="_x0000_s1026" style="position:absolute;left:0;text-align:left;margin-left:359.7pt;margin-top:170.85pt;width:17.8pt;height:9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71904" behindDoc="0" locked="0" layoutInCell="1" allowOverlap="1" wp14:anchorId="36369EF2" wp14:editId="5E62D24C">
                <wp:simplePos x="0" y="0"/>
                <wp:positionH relativeFrom="column">
                  <wp:posOffset>4563110</wp:posOffset>
                </wp:positionH>
                <wp:positionV relativeFrom="paragraph">
                  <wp:posOffset>341934</wp:posOffset>
                </wp:positionV>
                <wp:extent cx="226060" cy="1224280"/>
                <wp:effectExtent l="0" t="0" r="2540" b="0"/>
                <wp:wrapNone/>
                <wp:docPr id="90" name="正方形/長方形 90"/>
                <wp:cNvGraphicFramePr/>
                <a:graphic xmlns:a="http://schemas.openxmlformats.org/drawingml/2006/main">
                  <a:graphicData uri="http://schemas.microsoft.com/office/word/2010/wordprocessingShape">
                    <wps:wsp>
                      <wps:cNvSpPr/>
                      <wps:spPr>
                        <a:xfrm>
                          <a:off x="0" y="0"/>
                          <a:ext cx="22606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AEC6A" id="正方形/長方形 90" o:spid="_x0000_s1026" style="position:absolute;left:0;text-align:left;margin-left:359.3pt;margin-top:26.9pt;width:17.8pt;height:9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9856" behindDoc="0" locked="0" layoutInCell="1" allowOverlap="1" wp14:anchorId="0C7B9D37" wp14:editId="2DB49B27">
                <wp:simplePos x="0" y="0"/>
                <wp:positionH relativeFrom="column">
                  <wp:posOffset>1240790</wp:posOffset>
                </wp:positionH>
                <wp:positionV relativeFrom="paragraph">
                  <wp:posOffset>5922341</wp:posOffset>
                </wp:positionV>
                <wp:extent cx="1073150" cy="1224280"/>
                <wp:effectExtent l="0" t="0" r="0" b="0"/>
                <wp:wrapNone/>
                <wp:docPr id="89" name="正方形/長方形 89"/>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85943" id="正方形/長方形 89" o:spid="_x0000_s1026" style="position:absolute;left:0;text-align:left;margin-left:97.7pt;margin-top:466.35pt;width:84.5pt;height:9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7808" behindDoc="0" locked="0" layoutInCell="1" allowOverlap="1" wp14:anchorId="64DF4DA4" wp14:editId="053334F8">
                <wp:simplePos x="0" y="0"/>
                <wp:positionH relativeFrom="column">
                  <wp:posOffset>1225550</wp:posOffset>
                </wp:positionH>
                <wp:positionV relativeFrom="paragraph">
                  <wp:posOffset>4037661</wp:posOffset>
                </wp:positionV>
                <wp:extent cx="1073150" cy="1224280"/>
                <wp:effectExtent l="0" t="0" r="0" b="0"/>
                <wp:wrapNone/>
                <wp:docPr id="88" name="正方形/長方形 88"/>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46009" id="正方形/長方形 88" o:spid="_x0000_s1026" style="position:absolute;left:0;text-align:left;margin-left:96.5pt;margin-top:317.95pt;width:84.5pt;height:9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5760" behindDoc="0" locked="0" layoutInCell="1" allowOverlap="1" wp14:anchorId="30B89C7E" wp14:editId="1C5B4A4A">
                <wp:simplePos x="0" y="0"/>
                <wp:positionH relativeFrom="column">
                  <wp:posOffset>1225522</wp:posOffset>
                </wp:positionH>
                <wp:positionV relativeFrom="paragraph">
                  <wp:posOffset>2170154</wp:posOffset>
                </wp:positionV>
                <wp:extent cx="1073150" cy="1224280"/>
                <wp:effectExtent l="0" t="0" r="0" b="0"/>
                <wp:wrapNone/>
                <wp:docPr id="87" name="正方形/長方形 87"/>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375C9" id="正方形/長方形 87" o:spid="_x0000_s1026" style="position:absolute;left:0;text-align:left;margin-left:96.5pt;margin-top:170.9pt;width:84.5pt;height:9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" fillcolor="#d0cece" stroked="f" strokeweight="1pt">
                <v:fill opacity="32896f"/>
              </v:rect>
            </w:pict>
          </mc:Fallback>
        </mc:AlternateContent>
      </w:r>
      <w:r w:rsidR="00415C90" w:rsidRPr="008D07AF">
        <w:rPr>
          <w:rFonts w:eastAsia="ＭＳ Ｐゴシック"/>
          <w:bCs/>
          <w:noProof/>
          <w:color w:val="auto"/>
          <w:lang w:eastAsia="ja-JP"/>
        </w:rPr>
        <mc:AlternateContent>
          <mc:Choice Requires="wps">
            <w:drawing>
              <wp:anchor distT="0" distB="0" distL="114300" distR="114300" simplePos="0" relativeHeight="251763712" behindDoc="0" locked="0" layoutInCell="1" allowOverlap="1" wp14:anchorId="5BF8CCED" wp14:editId="145F9C06">
                <wp:simplePos x="0" y="0"/>
                <wp:positionH relativeFrom="column">
                  <wp:posOffset>1271905</wp:posOffset>
                </wp:positionH>
                <wp:positionV relativeFrom="paragraph">
                  <wp:posOffset>349581</wp:posOffset>
                </wp:positionV>
                <wp:extent cx="1073150" cy="1224280"/>
                <wp:effectExtent l="0" t="0" r="0" b="0"/>
                <wp:wrapNone/>
                <wp:docPr id="86" name="正方形/長方形 86"/>
                <wp:cNvGraphicFramePr/>
                <a:graphic xmlns:a="http://schemas.openxmlformats.org/drawingml/2006/main">
                  <a:graphicData uri="http://schemas.microsoft.com/office/word/2010/wordprocessingShape">
                    <wps:wsp>
                      <wps:cNvSpPr/>
                      <wps:spPr>
                        <a:xfrm>
                          <a:off x="0" y="0"/>
                          <a:ext cx="1073150" cy="1224280"/>
                        </a:xfrm>
                        <a:prstGeom prst="rect">
                          <a:avLst/>
                        </a:prstGeom>
                        <a:solidFill>
                          <a:srgbClr val="D0CECE">
                            <a:alpha val="5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6B1CE" id="正方形/長方形 86" o:spid="_x0000_s1026" style="position:absolute;left:0;text-align:left;margin-left:100.15pt;margin-top:27.55pt;width:84.5pt;height:9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" fillcolor="#d0cece" stroked="f" strokeweight="1pt">
                <v:fill opacity="32896f"/>
              </v:rect>
            </w:pict>
          </mc:Fallback>
        </mc:AlternateContent>
      </w:r>
    </w:p>
    <w:p w14:paraId="3032090F" w14:textId="573E083E" w:rsidR="00E375A6" w:rsidRPr="008D07AF" w:rsidRDefault="00E375A6" w:rsidP="00E375A6">
      <w:pPr>
        <w:snapToGrid/>
        <w:spacing w:before="120" w:after="0"/>
        <w:rPr>
          <w:rStyle w:val="30"/>
          <w:b w:val="0"/>
          <w:noProof/>
          <w:color w:val="auto"/>
          <w:lang w:eastAsia="ja-JP"/>
        </w:rPr>
      </w:pPr>
      <w:r w:rsidRPr="008D07AF">
        <w:rPr>
          <w:noProof/>
        </w:rPr>
        <mc:AlternateContent>
          <mc:Choice Requires="wps">
            <w:drawing>
              <wp:anchor distT="45720" distB="45720" distL="114300" distR="114300" simplePos="0" relativeHeight="251855872" behindDoc="0" locked="0" layoutInCell="1" allowOverlap="1" wp14:anchorId="507A6C85" wp14:editId="03A21DB6">
                <wp:simplePos x="0" y="0"/>
                <wp:positionH relativeFrom="column">
                  <wp:posOffset>-48260</wp:posOffset>
                </wp:positionH>
                <wp:positionV relativeFrom="paragraph">
                  <wp:posOffset>0</wp:posOffset>
                </wp:positionV>
                <wp:extent cx="5931535" cy="7656830"/>
                <wp:effectExtent l="0" t="0" r="0" b="1270"/>
                <wp:wrapTopAndBottom/>
                <wp:docPr id="20587125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7656830"/>
                        </a:xfrm>
                        <a:prstGeom prst="rect">
                          <a:avLst/>
                        </a:prstGeom>
                        <a:solidFill>
                          <a:srgbClr val="FFFFFF"/>
                        </a:solidFill>
                        <a:ln w="9525">
                          <a:noFill/>
                          <a:miter lim="800000"/>
                          <a:headEnd/>
                          <a:tailEnd/>
                        </a:ln>
                      </wps:spPr>
                      <wps:txb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C27E159"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3</w:t>
                            </w:r>
                            <w:r w:rsidRPr="00024738">
                              <w:rPr>
                                <w:b/>
                                <w:bCs/>
                                <w:lang w:eastAsia="ja-JP"/>
                              </w:rPr>
                              <w:t xml:space="preserve">: </w:t>
                            </w:r>
                            <w:r>
                              <w:rPr>
                                <w:b/>
                                <w:bCs/>
                                <w:lang w:eastAsia="ja-JP"/>
                              </w:rPr>
                              <w:t>Prediction Trend from 29th July to 4th August 2021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A6C85" id="_x0000_s1047" type="#_x0000_t202" style="position:absolute;margin-left:-3.8pt;margin-top:0;width:467.05pt;height:602.9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" stroked="f">
                <v:textbox>
                  <w:txbxContent>
                    <w:p w14:paraId="70CD878D" w14:textId="77777777" w:rsidR="00E375A6" w:rsidRDefault="00E375A6" w:rsidP="00E375A6">
                      <w:pPr>
                        <w:pStyle w:val="a4"/>
                        <w:spacing w:before="120" w:after="0"/>
                        <w:ind w:left="0"/>
                        <w:jc w:val="center"/>
                        <w:rPr>
                          <w:b/>
                          <w:bCs/>
                        </w:rPr>
                      </w:pPr>
                      <w:r w:rsidRPr="00372FF3">
                        <w:rPr>
                          <w:b/>
                          <w:bCs/>
                          <w:noProof/>
                        </w:rPr>
                        <w:drawing>
                          <wp:inline distT="0" distB="0" distL="0" distR="0" wp14:anchorId="6EA51740" wp14:editId="4E79D1C8">
                            <wp:extent cx="4932000" cy="1644000"/>
                            <wp:effectExtent l="0" t="0" r="0" b="0"/>
                            <wp:docPr id="2058712573" name="図 4" descr="グラフ&#10;&#10;自動的に生成された説明">
                              <a:extLst xmlns:a="http://schemas.openxmlformats.org/drawingml/2006/main">
                                <a:ext uri="{FF2B5EF4-FFF2-40B4-BE49-F238E27FC236}">
                                  <a16:creationId xmlns:a16="http://schemas.microsoft.com/office/drawing/2014/main" id="{AAC12407-B8EE-AECE-0134-1FDB6C275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10;&#10;自動的に生成された説明">
                                      <a:extLst>
                                        <a:ext uri="{FF2B5EF4-FFF2-40B4-BE49-F238E27FC236}">
                                          <a16:creationId xmlns:a16="http://schemas.microsoft.com/office/drawing/2014/main" id="{AAC12407-B8EE-AECE-0134-1FDB6C27534C}"/>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7D61C05" w14:textId="77777777" w:rsidR="00E375A6" w:rsidRPr="00B33B58" w:rsidRDefault="00E375A6" w:rsidP="00E375A6">
                      <w:pPr>
                        <w:pStyle w:val="a4"/>
                        <w:spacing w:before="120" w:after="0"/>
                        <w:ind w:left="0"/>
                        <w:jc w:val="center"/>
                        <w:rPr>
                          <w:rFonts w:eastAsia="游明朝"/>
                          <w:b/>
                          <w:bCs/>
                          <w:lang w:eastAsia="ja-JP"/>
                        </w:rPr>
                      </w:pPr>
                      <w:r>
                        <w:rPr>
                          <w:b/>
                          <w:bCs/>
                          <w:lang w:eastAsia="ja-JP"/>
                        </w:rPr>
                        <w:t>(a)</w:t>
                      </w:r>
                      <w:r w:rsidRPr="00024738">
                        <w:rPr>
                          <w:b/>
                          <w:bCs/>
                          <w:lang w:eastAsia="ja-JP"/>
                        </w:rPr>
                        <w:t xml:space="preserve">: </w:t>
                      </w:r>
                      <w:r>
                        <w:rPr>
                          <w:b/>
                          <w:bCs/>
                          <w:lang w:eastAsia="ja-JP"/>
                        </w:rPr>
                        <w:t>1st Stage Permeate Conductivity</w:t>
                      </w:r>
                    </w:p>
                    <w:p w14:paraId="0BFD9F98" w14:textId="77777777" w:rsidR="00E375A6" w:rsidRDefault="00E375A6" w:rsidP="00E375A6">
                      <w:pPr>
                        <w:pStyle w:val="a4"/>
                        <w:spacing w:before="120" w:after="0"/>
                        <w:ind w:left="0"/>
                        <w:jc w:val="center"/>
                        <w:rPr>
                          <w:b/>
                          <w:bCs/>
                        </w:rPr>
                      </w:pPr>
                      <w:r w:rsidRPr="00372FF3">
                        <w:rPr>
                          <w:b/>
                          <w:bCs/>
                          <w:noProof/>
                        </w:rPr>
                        <w:drawing>
                          <wp:inline distT="0" distB="0" distL="0" distR="0" wp14:anchorId="3271D646" wp14:editId="5436157E">
                            <wp:extent cx="4932000" cy="1644000"/>
                            <wp:effectExtent l="0" t="0" r="0" b="0"/>
                            <wp:docPr id="2058712574" name="図 6" descr="グラフ, 折れ線グラフ&#10;&#10;自動的に生成された説明">
                              <a:extLst xmlns:a="http://schemas.openxmlformats.org/drawingml/2006/main">
                                <a:ext uri="{FF2B5EF4-FFF2-40B4-BE49-F238E27FC236}">
                                  <a16:creationId xmlns:a16="http://schemas.microsoft.com/office/drawing/2014/main" id="{E5D847C2-5D08-ECBE-C996-0C0D57EBF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折れ線グラフ&#10;&#10;自動的に生成された説明">
                                      <a:extLst>
                                        <a:ext uri="{FF2B5EF4-FFF2-40B4-BE49-F238E27FC236}">
                                          <a16:creationId xmlns:a16="http://schemas.microsoft.com/office/drawing/2014/main" id="{E5D847C2-5D08-ECBE-C996-0C0D57EBF21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BE05167" w14:textId="77777777" w:rsidR="00E375A6" w:rsidRPr="00B33B58" w:rsidRDefault="00E375A6" w:rsidP="00E375A6">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2nd</w:t>
                      </w:r>
                      <w:r w:rsidRPr="00024738">
                        <w:rPr>
                          <w:b/>
                          <w:bCs/>
                          <w:lang w:eastAsia="ja-JP"/>
                        </w:rPr>
                        <w:t xml:space="preserve"> </w:t>
                      </w:r>
                      <w:r>
                        <w:rPr>
                          <w:b/>
                          <w:bCs/>
                          <w:lang w:eastAsia="ja-JP"/>
                        </w:rPr>
                        <w:t>Stage Permeate Conductivity</w:t>
                      </w:r>
                    </w:p>
                    <w:p w14:paraId="079FA554" w14:textId="77777777" w:rsidR="00E375A6" w:rsidRDefault="00E375A6" w:rsidP="00E375A6">
                      <w:pPr>
                        <w:pStyle w:val="a4"/>
                        <w:spacing w:before="120" w:after="0"/>
                        <w:ind w:left="0"/>
                        <w:jc w:val="center"/>
                        <w:rPr>
                          <w:b/>
                          <w:bCs/>
                        </w:rPr>
                      </w:pPr>
                      <w:r w:rsidRPr="00372FF3">
                        <w:rPr>
                          <w:b/>
                          <w:bCs/>
                          <w:noProof/>
                        </w:rPr>
                        <w:drawing>
                          <wp:inline distT="0" distB="0" distL="0" distR="0" wp14:anchorId="39E3695A" wp14:editId="644D6EB8">
                            <wp:extent cx="4932000" cy="1644000"/>
                            <wp:effectExtent l="0" t="0" r="0" b="0"/>
                            <wp:docPr id="2058712575" name="図 8" descr="グラフ, 散布図&#10;&#10;自動的に生成された説明">
                              <a:extLst xmlns:a="http://schemas.openxmlformats.org/drawingml/2006/main">
                                <a:ext uri="{FF2B5EF4-FFF2-40B4-BE49-F238E27FC236}">
                                  <a16:creationId xmlns:a16="http://schemas.microsoft.com/office/drawing/2014/main" id="{E4B3175C-DEC3-4D2E-5007-5E117531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 散布図&#10;&#10;自動的に生成された説明">
                                      <a:extLst>
                                        <a:ext uri="{FF2B5EF4-FFF2-40B4-BE49-F238E27FC236}">
                                          <a16:creationId xmlns:a16="http://schemas.microsoft.com/office/drawing/2014/main" id="{E4B3175C-DEC3-4D2E-5007-5E117531A41A}"/>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129630E1" w14:textId="77777777" w:rsidR="00E375A6" w:rsidRPr="00B33B58" w:rsidRDefault="00E375A6" w:rsidP="00E375A6">
                      <w:pPr>
                        <w:pStyle w:val="a4"/>
                        <w:spacing w:before="120" w:after="0"/>
                        <w:ind w:left="0"/>
                        <w:jc w:val="center"/>
                        <w:rPr>
                          <w:rFonts w:eastAsia="游明朝"/>
                          <w:b/>
                          <w:bCs/>
                          <w:lang w:eastAsia="ja-JP"/>
                        </w:rPr>
                      </w:pPr>
                      <w:r>
                        <w:rPr>
                          <w:b/>
                          <w:bCs/>
                          <w:lang w:eastAsia="ja-JP"/>
                        </w:rPr>
                        <w:t>(c)</w:t>
                      </w:r>
                      <w:r w:rsidRPr="00024738">
                        <w:rPr>
                          <w:b/>
                          <w:bCs/>
                          <w:lang w:eastAsia="ja-JP"/>
                        </w:rPr>
                        <w:t>:</w:t>
                      </w:r>
                      <w:r>
                        <w:rPr>
                          <w:b/>
                          <w:bCs/>
                          <w:lang w:eastAsia="ja-JP"/>
                        </w:rPr>
                        <w:t xml:space="preserve"> 3rd</w:t>
                      </w:r>
                      <w:r w:rsidRPr="00024738">
                        <w:rPr>
                          <w:b/>
                          <w:bCs/>
                          <w:lang w:eastAsia="ja-JP"/>
                        </w:rPr>
                        <w:t xml:space="preserve"> </w:t>
                      </w:r>
                      <w:r>
                        <w:rPr>
                          <w:b/>
                          <w:bCs/>
                          <w:lang w:eastAsia="ja-JP"/>
                        </w:rPr>
                        <w:t>Stage Permeate Conductivity</w:t>
                      </w:r>
                    </w:p>
                    <w:p w14:paraId="26DDE568" w14:textId="77777777" w:rsidR="00E375A6" w:rsidRDefault="00E375A6" w:rsidP="00E375A6">
                      <w:pPr>
                        <w:pStyle w:val="a4"/>
                        <w:spacing w:before="120" w:after="0"/>
                        <w:ind w:left="0"/>
                        <w:jc w:val="center"/>
                        <w:rPr>
                          <w:b/>
                          <w:bCs/>
                        </w:rPr>
                      </w:pPr>
                      <w:r w:rsidRPr="00372FF3">
                        <w:rPr>
                          <w:b/>
                          <w:bCs/>
                          <w:noProof/>
                        </w:rPr>
                        <w:drawing>
                          <wp:inline distT="0" distB="0" distL="0" distR="0" wp14:anchorId="099D7E8F" wp14:editId="7A0CF522">
                            <wp:extent cx="4932000" cy="1644000"/>
                            <wp:effectExtent l="0" t="0" r="0" b="0"/>
                            <wp:docPr id="33" name="図 2" descr="グラフ&#10;&#10;自動的に生成された説明">
                              <a:extLst xmlns:a="http://schemas.openxmlformats.org/drawingml/2006/main">
                                <a:ext uri="{FF2B5EF4-FFF2-40B4-BE49-F238E27FC236}">
                                  <a16:creationId xmlns:a16="http://schemas.microsoft.com/office/drawing/2014/main" id="{738FD483-FC71-65DB-0169-D82208999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グラフ&#10;&#10;自動的に生成された説明">
                                      <a:extLst>
                                        <a:ext uri="{FF2B5EF4-FFF2-40B4-BE49-F238E27FC236}">
                                          <a16:creationId xmlns:a16="http://schemas.microsoft.com/office/drawing/2014/main" id="{738FD483-FC71-65DB-0169-D822089995B9}"/>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32000" cy="1644000"/>
                                    </a:xfrm>
                                    <a:prstGeom prst="rect">
                                      <a:avLst/>
                                    </a:prstGeom>
                                  </pic:spPr>
                                </pic:pic>
                              </a:graphicData>
                            </a:graphic>
                          </wp:inline>
                        </w:drawing>
                      </w:r>
                    </w:p>
                    <w:p w14:paraId="29B68D11" w14:textId="77777777" w:rsidR="00E375A6" w:rsidRPr="00B33B58" w:rsidRDefault="00E375A6" w:rsidP="00E375A6">
                      <w:pPr>
                        <w:pStyle w:val="a4"/>
                        <w:spacing w:before="120" w:after="0"/>
                        <w:ind w:left="0"/>
                        <w:jc w:val="center"/>
                        <w:rPr>
                          <w:rFonts w:eastAsia="游明朝"/>
                          <w:b/>
                          <w:bCs/>
                          <w:lang w:eastAsia="ja-JP"/>
                        </w:rPr>
                      </w:pPr>
                      <w:r>
                        <w:rPr>
                          <w:b/>
                          <w:bCs/>
                          <w:lang w:eastAsia="ja-JP"/>
                        </w:rPr>
                        <w:t>(d)</w:t>
                      </w:r>
                      <w:r w:rsidRPr="00024738">
                        <w:rPr>
                          <w:b/>
                          <w:bCs/>
                          <w:lang w:eastAsia="ja-JP"/>
                        </w:rPr>
                        <w:t xml:space="preserve">: </w:t>
                      </w:r>
                      <w:r>
                        <w:rPr>
                          <w:b/>
                          <w:bCs/>
                          <w:lang w:eastAsia="ja-JP"/>
                        </w:rPr>
                        <w:t>Permeate TOC</w:t>
                      </w:r>
                    </w:p>
                    <w:p w14:paraId="5B4E8730" w14:textId="7C27E159" w:rsidR="00E375A6" w:rsidRPr="00522BC7" w:rsidRDefault="00E375A6" w:rsidP="00E375A6">
                      <w:pPr>
                        <w:pStyle w:val="a4"/>
                        <w:spacing w:before="120" w:after="0"/>
                        <w:ind w:left="0"/>
                        <w:jc w:val="center"/>
                        <w:rPr>
                          <w:b/>
                          <w:bCs/>
                          <w:lang w:eastAsia="ja-JP"/>
                        </w:rPr>
                      </w:pPr>
                      <w:r w:rsidRPr="00522BC7">
                        <w:rPr>
                          <w:b/>
                          <w:bCs/>
                          <w:lang w:eastAsia="ja-JP"/>
                        </w:rPr>
                        <w:t xml:space="preserve">Figure </w:t>
                      </w:r>
                      <w:r>
                        <w:rPr>
                          <w:b/>
                          <w:bCs/>
                          <w:lang w:eastAsia="ja-JP"/>
                        </w:rPr>
                        <w:t>2.</w:t>
                      </w:r>
                      <w:r w:rsidR="0013345F">
                        <w:rPr>
                          <w:b/>
                          <w:bCs/>
                          <w:lang w:eastAsia="ja-JP"/>
                        </w:rPr>
                        <w:t>3</w:t>
                      </w:r>
                      <w:r w:rsidRPr="00024738">
                        <w:rPr>
                          <w:b/>
                          <w:bCs/>
                          <w:lang w:eastAsia="ja-JP"/>
                        </w:rPr>
                        <w:t xml:space="preserve">: </w:t>
                      </w:r>
                      <w:r>
                        <w:rPr>
                          <w:b/>
                          <w:bCs/>
                          <w:lang w:eastAsia="ja-JP"/>
                        </w:rPr>
                        <w:t>Prediction Trend from 29th July to 4th August 2021 (LVMWD)</w:t>
                      </w:r>
                    </w:p>
                  </w:txbxContent>
                </v:textbox>
                <w10:wrap type="topAndBottom"/>
              </v:shape>
            </w:pict>
          </mc:Fallback>
        </mc:AlternateContent>
      </w:r>
    </w:p>
    <w:p w14:paraId="236CB926" w14:textId="1BB14722" w:rsidR="00633A63" w:rsidRPr="008D07AF" w:rsidRDefault="00A823C0" w:rsidP="00633A63">
      <w:pPr>
        <w:snapToGrid/>
        <w:spacing w:before="120" w:after="0"/>
        <w:rPr>
          <w:rStyle w:val="20"/>
          <w:b w:val="0"/>
          <w:noProof/>
          <w:lang w:eastAsia="ja-JP"/>
        </w:rPr>
      </w:pPr>
      <w:r w:rsidRPr="008D07AF">
        <w:rPr>
          <w:noProof/>
        </w:rPr>
        <mc:AlternateContent>
          <mc:Choice Requires="wps">
            <w:drawing>
              <wp:anchor distT="45720" distB="45720" distL="114300" distR="114300" simplePos="0" relativeHeight="251859968" behindDoc="0" locked="0" layoutInCell="1" allowOverlap="1" wp14:anchorId="5CF63E66" wp14:editId="15D110FB">
                <wp:simplePos x="0" y="0"/>
                <wp:positionH relativeFrom="margin">
                  <wp:posOffset>0</wp:posOffset>
                </wp:positionH>
                <wp:positionV relativeFrom="paragraph">
                  <wp:posOffset>21752</wp:posOffset>
                </wp:positionV>
                <wp:extent cx="5931535" cy="2686050"/>
                <wp:effectExtent l="0" t="0" r="0" b="0"/>
                <wp:wrapTopAndBottom/>
                <wp:docPr id="20587125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686050"/>
                        </a:xfrm>
                        <a:prstGeom prst="rect">
                          <a:avLst/>
                        </a:prstGeom>
                        <a:solidFill>
                          <a:srgbClr val="FFFFFF"/>
                        </a:solidFill>
                        <a:ln w="9525">
                          <a:noFill/>
                          <a:miter lim="800000"/>
                          <a:headEnd/>
                          <a:tailEnd/>
                        </a:ln>
                      </wps:spPr>
                      <wps:txb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68" name="図 205871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5E5FB9BF" w14:textId="5D18C8A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w:t>
                            </w:r>
                            <w:r w:rsidR="00A823C0">
                              <w:rPr>
                                <w:b/>
                                <w:bCs/>
                                <w:lang w:eastAsia="ja-JP"/>
                              </w:rPr>
                              <w:t>4</w:t>
                            </w:r>
                            <w:r w:rsidRPr="00024738">
                              <w:rPr>
                                <w:b/>
                                <w:bCs/>
                                <w:lang w:eastAsia="ja-JP"/>
                              </w:rPr>
                              <w:t xml:space="preserve">: </w:t>
                            </w:r>
                            <w:r>
                              <w:rPr>
                                <w:b/>
                                <w:bCs/>
                                <w:lang w:eastAsia="ja-JP"/>
                              </w:rPr>
                              <w:t>Actual Data Trend in RO Feed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63E66" id="_x0000_s1048" type="#_x0000_t202" style="position:absolute;margin-left:0;margin-top:1.7pt;width:467.05pt;height:211.5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" stroked="f">
                <v:textbox>
                  <w:txbxContent>
                    <w:p w14:paraId="588A3E2F" w14:textId="77777777" w:rsidR="00E375A6" w:rsidRDefault="00E375A6" w:rsidP="00E375A6">
                      <w:pPr>
                        <w:pStyle w:val="a4"/>
                        <w:spacing w:before="120" w:after="0"/>
                        <w:ind w:left="0"/>
                        <w:rPr>
                          <w:rFonts w:eastAsia="游明朝"/>
                          <w:b/>
                          <w:bCs/>
                          <w:lang w:eastAsia="ja-JP"/>
                        </w:rPr>
                      </w:pPr>
                      <w:r w:rsidRPr="00B86C5E">
                        <w:rPr>
                          <w:noProof/>
                        </w:rPr>
                        <w:drawing>
                          <wp:inline distT="0" distB="0" distL="0" distR="0" wp14:anchorId="1965BF03" wp14:editId="6F5D9BC5">
                            <wp:extent cx="2772000" cy="1849677"/>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2000" cy="1849677"/>
                                    </a:xfrm>
                                    <a:prstGeom prst="rect">
                                      <a:avLst/>
                                    </a:prstGeom>
                                    <a:noFill/>
                                    <a:ln>
                                      <a:noFill/>
                                    </a:ln>
                                  </pic:spPr>
                                </pic:pic>
                              </a:graphicData>
                            </a:graphic>
                          </wp:inline>
                        </w:drawing>
                      </w:r>
                      <w:r w:rsidRPr="00B86C5E">
                        <w:rPr>
                          <w:noProof/>
                        </w:rPr>
                        <w:drawing>
                          <wp:inline distT="0" distB="0" distL="0" distR="0" wp14:anchorId="752DD1EB" wp14:editId="79DB2039">
                            <wp:extent cx="2772000" cy="1849933"/>
                            <wp:effectExtent l="0" t="0" r="0" b="0"/>
                            <wp:docPr id="2058712568" name="図 205871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2000" cy="1849933"/>
                                    </a:xfrm>
                                    <a:prstGeom prst="rect">
                                      <a:avLst/>
                                    </a:prstGeom>
                                    <a:noFill/>
                                    <a:ln>
                                      <a:noFill/>
                                    </a:ln>
                                  </pic:spPr>
                                </pic:pic>
                              </a:graphicData>
                            </a:graphic>
                          </wp:inline>
                        </w:drawing>
                      </w:r>
                    </w:p>
                    <w:p w14:paraId="4A806C56" w14:textId="77777777" w:rsidR="00E375A6" w:rsidRPr="00A94810" w:rsidRDefault="00E375A6" w:rsidP="00E375A6">
                      <w:pPr>
                        <w:pStyle w:val="a4"/>
                        <w:spacing w:before="120" w:after="0"/>
                        <w:ind w:left="0" w:firstLineChars="450" w:firstLine="1084"/>
                        <w:rPr>
                          <w:rFonts w:eastAsia="游明朝"/>
                          <w:b/>
                          <w:bCs/>
                          <w:lang w:eastAsia="ja-JP"/>
                        </w:rPr>
                      </w:pPr>
                      <w:r>
                        <w:rPr>
                          <w:b/>
                          <w:bCs/>
                          <w:lang w:eastAsia="ja-JP"/>
                        </w:rPr>
                        <w:t>(a)</w:t>
                      </w:r>
                      <w:r w:rsidRPr="00024738">
                        <w:rPr>
                          <w:b/>
                          <w:bCs/>
                          <w:lang w:eastAsia="ja-JP"/>
                        </w:rPr>
                        <w:t xml:space="preserve">: </w:t>
                      </w:r>
                      <w:r>
                        <w:rPr>
                          <w:b/>
                          <w:bCs/>
                          <w:lang w:eastAsia="ja-JP"/>
                        </w:rPr>
                        <w:t>Feed Conductivity</w:t>
                      </w:r>
                      <w:r>
                        <w:rPr>
                          <w:b/>
                          <w:bCs/>
                          <w:lang w:eastAsia="ja-JP"/>
                        </w:rPr>
                        <w:tab/>
                      </w:r>
                      <w:r>
                        <w:rPr>
                          <w:b/>
                          <w:bCs/>
                          <w:lang w:eastAsia="ja-JP"/>
                        </w:rPr>
                        <w:tab/>
                      </w:r>
                      <w:r>
                        <w:rPr>
                          <w:b/>
                          <w:bCs/>
                          <w:lang w:eastAsia="ja-JP"/>
                        </w:rPr>
                        <w:tab/>
                      </w:r>
                      <w:r>
                        <w:rPr>
                          <w:b/>
                          <w:bCs/>
                          <w:lang w:eastAsia="ja-JP"/>
                        </w:rPr>
                        <w:tab/>
                      </w:r>
                      <w:r>
                        <w:rPr>
                          <w:rFonts w:eastAsia="游明朝"/>
                          <w:b/>
                          <w:bCs/>
                          <w:lang w:eastAsia="ja-JP"/>
                        </w:rPr>
                        <w:t>(</w:t>
                      </w:r>
                      <w:r>
                        <w:rPr>
                          <w:b/>
                          <w:bCs/>
                          <w:lang w:eastAsia="ja-JP"/>
                        </w:rPr>
                        <w:t>b)</w:t>
                      </w:r>
                      <w:r w:rsidRPr="00024738">
                        <w:rPr>
                          <w:b/>
                          <w:bCs/>
                          <w:lang w:eastAsia="ja-JP"/>
                        </w:rPr>
                        <w:t>:</w:t>
                      </w:r>
                      <w:r>
                        <w:rPr>
                          <w:b/>
                          <w:bCs/>
                          <w:lang w:eastAsia="ja-JP"/>
                        </w:rPr>
                        <w:t xml:space="preserve"> Feed TOC</w:t>
                      </w:r>
                    </w:p>
                    <w:p w14:paraId="3BC90239" w14:textId="77777777" w:rsidR="00E375A6" w:rsidRPr="00B86C5E" w:rsidRDefault="00E375A6" w:rsidP="00E375A6">
                      <w:pPr>
                        <w:pStyle w:val="a4"/>
                        <w:spacing w:before="120" w:after="0"/>
                        <w:ind w:left="0" w:firstLineChars="450" w:firstLine="1059"/>
                        <w:rPr>
                          <w:rFonts w:eastAsia="游明朝"/>
                          <w:b/>
                          <w:bCs/>
                          <w:lang w:eastAsia="ja-JP"/>
                        </w:rPr>
                      </w:pPr>
                    </w:p>
                    <w:p w14:paraId="5E5FB9BF" w14:textId="5D18C8A7" w:rsidR="00E375A6" w:rsidRPr="00522BC7" w:rsidRDefault="00E375A6" w:rsidP="00E375A6">
                      <w:pPr>
                        <w:pStyle w:val="a4"/>
                        <w:spacing w:before="120" w:after="0"/>
                        <w:ind w:left="0"/>
                        <w:jc w:val="center"/>
                        <w:rPr>
                          <w:b/>
                          <w:bCs/>
                          <w:lang w:eastAsia="ja-JP"/>
                        </w:rPr>
                      </w:pPr>
                      <w:r w:rsidRPr="00522BC7">
                        <w:rPr>
                          <w:b/>
                          <w:bCs/>
                          <w:lang w:eastAsia="ja-JP"/>
                        </w:rPr>
                        <w:t>Figure</w:t>
                      </w:r>
                      <w:r>
                        <w:rPr>
                          <w:b/>
                          <w:bCs/>
                          <w:lang w:eastAsia="ja-JP"/>
                        </w:rPr>
                        <w:t xml:space="preserve"> 2.</w:t>
                      </w:r>
                      <w:r w:rsidR="00A823C0">
                        <w:rPr>
                          <w:b/>
                          <w:bCs/>
                          <w:lang w:eastAsia="ja-JP"/>
                        </w:rPr>
                        <w:t>4</w:t>
                      </w:r>
                      <w:r w:rsidRPr="00024738">
                        <w:rPr>
                          <w:b/>
                          <w:bCs/>
                          <w:lang w:eastAsia="ja-JP"/>
                        </w:rPr>
                        <w:t xml:space="preserve">: </w:t>
                      </w:r>
                      <w:r>
                        <w:rPr>
                          <w:b/>
                          <w:bCs/>
                          <w:lang w:eastAsia="ja-JP"/>
                        </w:rPr>
                        <w:t>Actual Data Trend in RO Feed (LVMWD)</w:t>
                      </w:r>
                    </w:p>
                  </w:txbxContent>
                </v:textbox>
                <w10:wrap type="topAndBottom" anchorx="margin"/>
              </v:shape>
            </w:pict>
          </mc:Fallback>
        </mc:AlternateContent>
      </w:r>
    </w:p>
    <w:p w14:paraId="7636D37C" w14:textId="2DB29D9E" w:rsidR="00196791" w:rsidRPr="00910C20" w:rsidRDefault="00196791" w:rsidP="00910C20">
      <w:pPr>
        <w:snapToGrid/>
        <w:spacing w:before="120" w:after="0"/>
        <w:rPr>
          <w:rFonts w:eastAsia="ＭＳ Ｐゴシック"/>
          <w:bCs/>
          <w:noProof/>
          <w:highlight w:val="yellow"/>
          <w:lang w:eastAsia="ja-JP"/>
        </w:rPr>
      </w:pPr>
    </w:p>
    <w:p w14:paraId="35D2D506" w14:textId="291E1E10" w:rsidR="00BD496B" w:rsidRPr="008D07AF" w:rsidRDefault="00742B91" w:rsidP="00BA6016">
      <w:pPr>
        <w:pStyle w:val="4"/>
        <w:numPr>
          <w:ilvl w:val="0"/>
          <w:numId w:val="31"/>
        </w:numPr>
        <w:spacing w:before="120"/>
        <w:rPr>
          <w:szCs w:val="24"/>
        </w:rPr>
      </w:pPr>
      <w:r w:rsidRPr="008D07AF">
        <w:rPr>
          <w:szCs w:val="24"/>
        </w:rPr>
        <w:t xml:space="preserve">RO Membrane </w:t>
      </w:r>
      <w:r w:rsidR="00514C84" w:rsidRPr="008D07AF">
        <w:rPr>
          <w:szCs w:val="24"/>
        </w:rPr>
        <w:t>Foul</w:t>
      </w:r>
      <w:r w:rsidRPr="008D07AF">
        <w:rPr>
          <w:szCs w:val="24"/>
        </w:rPr>
        <w:t>ing</w:t>
      </w:r>
    </w:p>
    <w:p w14:paraId="3A75301C" w14:textId="77777777" w:rsidR="00E63196" w:rsidRPr="00272009" w:rsidRDefault="00E63196" w:rsidP="00854308">
      <w:pPr>
        <w:pStyle w:val="a4"/>
        <w:numPr>
          <w:ilvl w:val="0"/>
          <w:numId w:val="45"/>
        </w:numPr>
        <w:rPr>
          <w:lang w:eastAsia="ja-JP"/>
        </w:rPr>
      </w:pPr>
      <w:r w:rsidRPr="00B65431">
        <w:rPr>
          <w:rFonts w:eastAsia="ＭＳ 明朝" w:hint="eastAsia"/>
          <w:lang w:eastAsia="ja-JP"/>
        </w:rPr>
        <w:t>S</w:t>
      </w:r>
      <w:r w:rsidRPr="00B65431">
        <w:rPr>
          <w:rFonts w:eastAsia="ＭＳ 明朝"/>
          <w:lang w:eastAsia="ja-JP"/>
        </w:rPr>
        <w:t>ummary</w:t>
      </w:r>
    </w:p>
    <w:p w14:paraId="3CC3793D" w14:textId="61C47FAC" w:rsidR="00E63196" w:rsidRDefault="00E63196" w:rsidP="00854308">
      <w:pPr>
        <w:rPr>
          <w:rFonts w:eastAsia="游明朝"/>
          <w:lang w:eastAsia="ja-JP"/>
        </w:rPr>
      </w:pPr>
      <w:r w:rsidRPr="00272009">
        <w:rPr>
          <w:rFonts w:eastAsia="游明朝"/>
          <w:lang w:eastAsia="ja-JP"/>
        </w:rPr>
        <w:t xml:space="preserve">There are </w:t>
      </w:r>
      <w:r w:rsidR="00856A43">
        <w:rPr>
          <w:rFonts w:eastAsia="游明朝"/>
          <w:lang w:eastAsia="ja-JP"/>
        </w:rPr>
        <w:t>several</w:t>
      </w:r>
      <w:r w:rsidRPr="00272009">
        <w:rPr>
          <w:rFonts w:eastAsia="游明朝"/>
          <w:lang w:eastAsia="ja-JP"/>
        </w:rPr>
        <w:t xml:space="preserve"> factors</w:t>
      </w:r>
      <w:r w:rsidR="002A6017">
        <w:rPr>
          <w:rFonts w:eastAsia="游明朝"/>
          <w:lang w:eastAsia="ja-JP"/>
        </w:rPr>
        <w:t>, such as</w:t>
      </w:r>
      <w:r w:rsidR="002A6017" w:rsidRPr="00272009">
        <w:rPr>
          <w:rFonts w:eastAsia="游明朝"/>
          <w:lang w:eastAsia="ja-JP"/>
        </w:rPr>
        <w:t xml:space="preserve"> </w:t>
      </w:r>
      <w:r w:rsidR="002A6017">
        <w:rPr>
          <w:rFonts w:eastAsia="游明朝"/>
          <w:lang w:eastAsia="ja-JP"/>
        </w:rPr>
        <w:t>fluidic</w:t>
      </w:r>
      <w:r w:rsidR="002A6017" w:rsidRPr="00272009">
        <w:rPr>
          <w:rFonts w:eastAsia="游明朝"/>
          <w:lang w:eastAsia="ja-JP"/>
        </w:rPr>
        <w:t xml:space="preserve"> and chemical loads</w:t>
      </w:r>
      <w:r w:rsidR="002A6017">
        <w:rPr>
          <w:rFonts w:eastAsia="游明朝"/>
          <w:lang w:eastAsia="ja-JP"/>
        </w:rPr>
        <w:t>, that</w:t>
      </w:r>
      <w:r w:rsidRPr="00272009">
        <w:rPr>
          <w:rFonts w:eastAsia="游明朝"/>
          <w:lang w:eastAsia="ja-JP"/>
        </w:rPr>
        <w:t xml:space="preserve"> cause </w:t>
      </w:r>
      <w:r w:rsidR="00A3150D">
        <w:rPr>
          <w:rFonts w:eastAsia="游明朝"/>
          <w:lang w:eastAsia="ja-JP"/>
        </w:rPr>
        <w:t>c</w:t>
      </w:r>
      <w:r w:rsidR="00A3150D" w:rsidRPr="008E03D6">
        <w:rPr>
          <w:rFonts w:eastAsia="游明朝"/>
          <w:lang w:eastAsia="ja-JP"/>
        </w:rPr>
        <w:t>logging</w:t>
      </w:r>
      <w:r w:rsidRPr="00272009">
        <w:rPr>
          <w:rFonts w:eastAsia="游明朝"/>
          <w:lang w:eastAsia="ja-JP"/>
        </w:rPr>
        <w:t xml:space="preserve"> on RO membrane. For the former, higher flow rate or pressure place a greater load on the membrane. For the latter, higher concentration of substances in the feedwater places a greater load on the membrane. This report focuses on the </w:t>
      </w:r>
      <w:r w:rsidR="00E67CB2">
        <w:rPr>
          <w:rFonts w:eastAsia="游明朝"/>
          <w:lang w:eastAsia="ja-JP"/>
        </w:rPr>
        <w:t>fluidic</w:t>
      </w:r>
      <w:r w:rsidRPr="00272009">
        <w:rPr>
          <w:rFonts w:eastAsia="游明朝"/>
          <w:lang w:eastAsia="ja-JP"/>
        </w:rPr>
        <w:t xml:space="preserve"> load.</w:t>
      </w:r>
    </w:p>
    <w:p w14:paraId="3988FD3D" w14:textId="77777777" w:rsidR="00854308" w:rsidRPr="00272009" w:rsidRDefault="00854308" w:rsidP="00854308">
      <w:pPr>
        <w:rPr>
          <w:lang w:eastAsia="ja-JP"/>
        </w:rPr>
      </w:pPr>
    </w:p>
    <w:p w14:paraId="320EF58C" w14:textId="6571C6B6" w:rsidR="00E63196" w:rsidRPr="00272009" w:rsidRDefault="00C970C1" w:rsidP="00854308">
      <w:pPr>
        <w:pStyle w:val="a4"/>
        <w:numPr>
          <w:ilvl w:val="0"/>
          <w:numId w:val="46"/>
        </w:numPr>
        <w:rPr>
          <w:lang w:eastAsia="ja-JP"/>
        </w:rPr>
      </w:pPr>
      <w:r>
        <w:rPr>
          <w:rFonts w:eastAsia="ＭＳ 明朝"/>
          <w:lang w:eastAsia="ja-JP"/>
        </w:rPr>
        <w:t>Method to Estimate</w:t>
      </w:r>
      <w:r w:rsidR="00E63196" w:rsidRPr="00B65431">
        <w:rPr>
          <w:rFonts w:eastAsia="ＭＳ 明朝"/>
          <w:lang w:eastAsia="ja-JP"/>
        </w:rPr>
        <w:t xml:space="preserve"> </w:t>
      </w:r>
      <w:r>
        <w:rPr>
          <w:rFonts w:eastAsia="ＭＳ 明朝"/>
          <w:lang w:eastAsia="ja-JP"/>
        </w:rPr>
        <w:t>Energy Loss</w:t>
      </w:r>
    </w:p>
    <w:p w14:paraId="5E1168FE" w14:textId="3C82B3B5" w:rsidR="00282657" w:rsidRPr="00282657" w:rsidRDefault="00282657" w:rsidP="00854308">
      <w:pPr>
        <w:rPr>
          <w:rFonts w:eastAsia="ＭＳ 明朝"/>
          <w:lang w:eastAsia="ja-JP"/>
        </w:rPr>
      </w:pPr>
      <w:r w:rsidRPr="00282657">
        <w:rPr>
          <w:rFonts w:eastAsia="ＭＳ 明朝"/>
          <w:lang w:eastAsia="ja-JP"/>
        </w:rPr>
        <w:t xml:space="preserve">To derive </w:t>
      </w:r>
      <w:r w:rsidR="00E67CB2">
        <w:rPr>
          <w:rFonts w:eastAsia="游明朝"/>
          <w:lang w:eastAsia="ja-JP"/>
        </w:rPr>
        <w:t>fluidic</w:t>
      </w:r>
      <w:r>
        <w:rPr>
          <w:rFonts w:eastAsia="ＭＳ 明朝"/>
          <w:lang w:eastAsia="ja-JP"/>
        </w:rPr>
        <w:t xml:space="preserve"> load on RO membranes</w:t>
      </w:r>
      <w:r w:rsidRPr="00282657">
        <w:rPr>
          <w:rFonts w:eastAsia="ＭＳ 明朝"/>
          <w:lang w:eastAsia="ja-JP"/>
        </w:rPr>
        <w:t xml:space="preserve">, let </w:t>
      </w:r>
      <m:oMath>
        <m:sSub>
          <m:sSubPr>
            <m:ctrlPr>
              <w:rPr>
                <w:rFonts w:ascii="Cambria Math" w:eastAsia="ＭＳ 明朝" w:hAnsi="Cambria Math"/>
                <w:i/>
                <w:lang w:eastAsia="ja-JP"/>
              </w:rPr>
            </m:ctrlPr>
          </m:sSubPr>
          <m:e>
            <m:r>
              <w:rPr>
                <w:rFonts w:ascii="Cambria Math" w:eastAsia="ＭＳ 明朝" w:hAnsi="Cambria Math"/>
                <w:lang w:eastAsia="ja-JP"/>
              </w:rPr>
              <m:t>X</m:t>
            </m:r>
          </m:e>
          <m:sub>
            <m:r>
              <w:rPr>
                <w:rFonts w:ascii="Cambria Math" w:eastAsia="ＭＳ 明朝" w:hAnsi="Cambria Math"/>
                <w:lang w:eastAsia="ja-JP"/>
              </w:rPr>
              <m:t>i,j</m:t>
            </m:r>
          </m:sub>
        </m:sSub>
      </m:oMath>
      <w:r w:rsidRPr="00282657">
        <w:rPr>
          <w:rFonts w:eastAsia="ＭＳ 明朝"/>
          <w:lang w:eastAsia="ja-JP"/>
        </w:rPr>
        <w:t xml:space="preserve"> </w:t>
      </w:r>
      <w:r>
        <w:rPr>
          <w:rFonts w:eastAsia="ＭＳ 明朝"/>
          <w:lang w:eastAsia="ja-JP"/>
        </w:rPr>
        <w:t>be a</w:t>
      </w:r>
      <w:r w:rsidRPr="00282657">
        <w:rPr>
          <w:rFonts w:eastAsia="ＭＳ 明朝"/>
          <w:lang w:eastAsia="ja-JP"/>
        </w:rPr>
        <w:t xml:space="preserve"> </w:t>
      </w:r>
      <w:r>
        <w:rPr>
          <w:rFonts w:eastAsia="ＭＳ 明朝"/>
          <w:lang w:eastAsia="ja-JP"/>
        </w:rPr>
        <w:t>measured data</w:t>
      </w:r>
      <w:r w:rsidRPr="00282657">
        <w:rPr>
          <w:rFonts w:eastAsia="ＭＳ 明朝"/>
          <w:lang w:eastAsia="ja-JP"/>
        </w:rPr>
        <w:t xml:space="preserve"> </w:t>
      </w:r>
      <m:oMath>
        <m:r>
          <w:rPr>
            <w:rFonts w:ascii="Cambria Math" w:eastAsia="ＭＳ 明朝" w:hAnsi="Cambria Math"/>
            <w:lang w:eastAsia="ja-JP"/>
          </w:rPr>
          <m:t>X</m:t>
        </m:r>
      </m:oMath>
      <w:r w:rsidRPr="00282657">
        <w:rPr>
          <w:rFonts w:eastAsia="ＭＳ 明朝"/>
          <w:lang w:eastAsia="ja-JP"/>
        </w:rPr>
        <w:t xml:space="preserve"> at each location and stage, and subscripts “</w:t>
      </w:r>
      <m:oMath>
        <m:r>
          <w:rPr>
            <w:rFonts w:ascii="Cambria Math" w:eastAsia="ＭＳ 明朝" w:hAnsi="Cambria Math"/>
            <w:lang w:eastAsia="ja-JP"/>
          </w:rPr>
          <m:t>i,j</m:t>
        </m:r>
      </m:oMath>
      <w:r w:rsidRPr="00282657">
        <w:rPr>
          <w:rFonts w:eastAsia="ＭＳ 明朝"/>
          <w:lang w:eastAsia="ja-JP"/>
        </w:rPr>
        <w:t>” denotes RO stage number (1st, 2nd, 3rd stage)</w:t>
      </w:r>
      <w:r w:rsidR="00910E27">
        <w:rPr>
          <w:rFonts w:eastAsia="ＭＳ 明朝"/>
          <w:lang w:eastAsia="ja-JP"/>
        </w:rPr>
        <w:t xml:space="preserve"> and</w:t>
      </w:r>
      <w:r w:rsidRPr="00282657">
        <w:rPr>
          <w:rFonts w:eastAsia="ＭＳ 明朝"/>
          <w:lang w:eastAsia="ja-JP"/>
        </w:rPr>
        <w:t xml:space="preserve"> locations (feed, permeate, and </w:t>
      </w:r>
      <w:r w:rsidR="00910E27">
        <w:rPr>
          <w:rFonts w:eastAsia="ＭＳ 明朝"/>
          <w:lang w:eastAsia="ja-JP"/>
        </w:rPr>
        <w:t>concentrate</w:t>
      </w:r>
      <w:r w:rsidRPr="00282657">
        <w:rPr>
          <w:rFonts w:eastAsia="ＭＳ 明朝"/>
          <w:lang w:eastAsia="ja-JP"/>
        </w:rPr>
        <w:t>)</w:t>
      </w:r>
      <w:r w:rsidR="00910E27">
        <w:rPr>
          <w:rFonts w:eastAsia="ＭＳ 明朝"/>
          <w:lang w:eastAsia="ja-JP"/>
        </w:rPr>
        <w:t xml:space="preserve"> and </w:t>
      </w:r>
      <w:r w:rsidR="00910E27" w:rsidRPr="00272009">
        <w:rPr>
          <w:rFonts w:eastAsia="ＭＳ 明朝"/>
          <w:lang w:eastAsia="ja-JP"/>
        </w:rPr>
        <w:t>Figure 2.</w:t>
      </w:r>
      <w:r w:rsidR="00E81A57">
        <w:rPr>
          <w:rFonts w:eastAsia="ＭＳ 明朝"/>
          <w:lang w:eastAsia="ja-JP"/>
        </w:rPr>
        <w:t>5</w:t>
      </w:r>
      <w:r w:rsidR="00910E27" w:rsidRPr="00272009">
        <w:rPr>
          <w:rFonts w:eastAsia="ＭＳ 明朝"/>
          <w:lang w:eastAsia="ja-JP"/>
        </w:rPr>
        <w:t xml:space="preserve"> defines the inputs and outputs of an RO system.</w:t>
      </w:r>
    </w:p>
    <w:p w14:paraId="703A89B4" w14:textId="2CD752EC" w:rsidR="00910E27" w:rsidRPr="00910E27" w:rsidRDefault="00E63196" w:rsidP="00854308">
      <w:pPr>
        <w:rPr>
          <w:rFonts w:eastAsia="ＭＳ 明朝"/>
          <w:lang w:eastAsia="ja-JP"/>
        </w:rPr>
      </w:pPr>
      <w:r w:rsidRPr="00272009">
        <w:rPr>
          <w:rFonts w:eastAsia="ＭＳ 明朝"/>
          <w:lang w:eastAsia="ja-JP"/>
        </w:rPr>
        <w:t xml:space="preserve">Bernoulli’s principle, which can be seen as an energy conservation law in fluid dynamics, is used to estimate the </w:t>
      </w:r>
      <w:r w:rsidR="00E67CB2">
        <w:rPr>
          <w:rFonts w:eastAsia="游明朝"/>
          <w:lang w:eastAsia="ja-JP"/>
        </w:rPr>
        <w:t>fluidic</w:t>
      </w:r>
      <w:r w:rsidRPr="00272009">
        <w:rPr>
          <w:rFonts w:eastAsia="ＭＳ 明朝"/>
          <w:lang w:eastAsia="ja-JP"/>
        </w:rPr>
        <w:t xml:space="preserve"> load on RO membranes. </w:t>
      </w:r>
      <w:r w:rsidR="00910E27">
        <w:rPr>
          <w:rFonts w:eastAsia="ＭＳ 明朝"/>
          <w:lang w:eastAsia="ja-JP"/>
        </w:rPr>
        <w:t xml:space="preserve">Considering the </w:t>
      </w:r>
      <w:r w:rsidR="00E67CB2">
        <w:rPr>
          <w:rFonts w:eastAsia="游明朝"/>
          <w:lang w:eastAsia="ja-JP"/>
        </w:rPr>
        <w:t>fluidic</w:t>
      </w:r>
      <w:r w:rsidR="00910E27">
        <w:rPr>
          <w:rFonts w:eastAsia="ＭＳ 明朝"/>
          <w:lang w:eastAsia="ja-JP"/>
        </w:rPr>
        <w:t xml:space="preserve"> load, the </w:t>
      </w:r>
      <w:r w:rsidR="00910E27" w:rsidRPr="00272009">
        <w:rPr>
          <w:rFonts w:eastAsia="ＭＳ 明朝"/>
          <w:lang w:eastAsia="ja-JP"/>
        </w:rPr>
        <w:t>energy loss</w:t>
      </w:r>
      <w:r w:rsidR="00910E27">
        <w:rPr>
          <w:rFonts w:eastAsia="ＭＳ 明朝"/>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00910E27" w:rsidRPr="00272009">
        <w:rPr>
          <w:rFonts w:eastAsia="ＭＳ 明朝"/>
          <w:lang w:eastAsia="ja-JP"/>
        </w:rPr>
        <w:t xml:space="preserve"> </w:t>
      </w:r>
      <w:r w:rsidR="00C970C1">
        <w:rPr>
          <w:rFonts w:eastAsia="ＭＳ 明朝"/>
          <w:lang w:eastAsia="ja-JP"/>
        </w:rPr>
        <w:t xml:space="preserve">due to the resistance of the </w:t>
      </w:r>
      <w:r w:rsidR="00910E27" w:rsidRPr="00272009">
        <w:rPr>
          <w:rFonts w:eastAsia="ＭＳ 明朝"/>
          <w:lang w:eastAsia="ja-JP"/>
        </w:rPr>
        <w:t>membrane</w:t>
      </w:r>
      <w:r w:rsidR="00910E27">
        <w:rPr>
          <w:rFonts w:eastAsia="ＭＳ 明朝"/>
          <w:lang w:eastAsia="ja-JP"/>
        </w:rPr>
        <w:t xml:space="preserve"> is described as the following equations:</w:t>
      </w:r>
      <m:oMath>
        <m:r>
          <m:rPr>
            <m:sty m:val="p"/>
          </m:rPr>
          <w:rPr>
            <w:rFonts w:ascii="Cambria Math" w:hAnsi="Cambria Math"/>
            <w:lang w:eastAsia="ja-JP"/>
          </w:rPr>
          <w:br/>
        </m:r>
      </m:oMath>
      <m:oMathPara>
        <m:oMath>
          <m:eqArr>
            <m:eqArrPr>
              <m:maxDist m:val="1"/>
              <m:ctrlPr>
                <w:rPr>
                  <w:rFonts w:ascii="Cambria Math"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r>
                <w:rPr>
                  <w:rFonts w:ascii="Cambria Math" w:eastAsia="ＭＳ 明朝"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d>
                <m:dPr>
                  <m:ctrlPr>
                    <w:rPr>
                      <w:rFonts w:ascii="Cambria Math" w:eastAsia="ＭＳ 明朝" w:hAnsi="Cambria Math"/>
                      <w:i/>
                      <w:lang w:eastAsia="ja-JP"/>
                    </w:rPr>
                  </m:ctrlPr>
                </m:d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1,feed</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3,conc</m:t>
                      </m:r>
                    </m:sub>
                  </m:sSub>
                  <m:ctrlPr>
                    <w:rPr>
                      <w:rFonts w:ascii="Cambria Math" w:hAnsi="Cambria Math"/>
                      <w:i/>
                      <w:lang w:eastAsia="ja-JP"/>
                    </w:rPr>
                  </m:ctrlPr>
                </m:e>
              </m:d>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ρ</m:t>
                  </m:r>
                </m:num>
                <m:den>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den>
              </m:f>
              <m:r>
                <w:rPr>
                  <w:rFonts w:ascii="Cambria Math" w:hAnsi="Cambria Math"/>
                  <w:lang w:eastAsia="ja-JP"/>
                </w:rPr>
                <m:t>∙</m:t>
              </m:r>
              <m:f>
                <m:fPr>
                  <m:ctrlPr>
                    <w:rPr>
                      <w:rFonts w:ascii="Cambria Math" w:hAnsi="Cambria Math"/>
                      <w:i/>
                      <w:lang w:eastAsia="ja-JP"/>
                    </w:rPr>
                  </m:ctrlPr>
                </m:fPr>
                <m:num>
                  <m:sSubSup>
                    <m:sSubSupPr>
                      <m:ctrlPr>
                        <w:rPr>
                          <w:rFonts w:ascii="Cambria Math" w:hAnsi="Cambria Math"/>
                          <w:i/>
                          <w:lang w:eastAsia="ja-JP"/>
                        </w:rPr>
                      </m:ctrlPr>
                    </m:sSubSupPr>
                    <m:e>
                      <m:r>
                        <w:rPr>
                          <w:rFonts w:ascii="Cambria Math" w:hAnsi="Cambria Math"/>
                          <w:lang w:eastAsia="ja-JP"/>
                        </w:rPr>
                        <m:t>c</m:t>
                      </m:r>
                    </m:e>
                    <m:sub>
                      <m:r>
                        <w:rPr>
                          <w:rFonts w:ascii="Cambria Math" w:hAnsi="Cambria Math"/>
                          <w:lang w:eastAsia="ja-JP"/>
                        </w:rPr>
                        <m:t>v</m:t>
                      </m:r>
                    </m:sub>
                    <m:sup>
                      <m:r>
                        <w:rPr>
                          <w:rFonts w:ascii="Cambria Math" w:hAnsi="Cambria Math"/>
                          <w:lang w:eastAsia="ja-JP"/>
                        </w:rPr>
                        <m:t>2</m:t>
                      </m:r>
                    </m:sup>
                  </m:sSubSup>
                  <m:r>
                    <w:rPr>
                      <w:rFonts w:ascii="Cambria Math" w:hAnsi="Cambria Math"/>
                      <w:lang w:eastAsia="ja-JP"/>
                    </w:rPr>
                    <m:t xml:space="preserve"> </m:t>
                  </m:r>
                </m:num>
                <m:den>
                  <m:r>
                    <w:rPr>
                      <w:rFonts w:ascii="Cambria Math" w:hAnsi="Cambria Math"/>
                      <w:lang w:eastAsia="ja-JP"/>
                    </w:rPr>
                    <m:t>2</m:t>
                  </m:r>
                </m:den>
              </m:f>
              <m:d>
                <m:dPr>
                  <m:ctrlPr>
                    <w:rPr>
                      <w:rFonts w:ascii="Cambria Math" w:hAnsi="Cambria Math"/>
                      <w:i/>
                      <w:lang w:eastAsia="ja-JP"/>
                    </w:rPr>
                  </m:ctrlPr>
                </m:dPr>
                <m:e>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1,feed</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3,conc</m:t>
                          </m:r>
                        </m:sub>
                      </m:sSub>
                    </m:e>
                    <m:sup>
                      <m:r>
                        <w:rPr>
                          <w:rFonts w:ascii="Cambria Math" w:hAnsi="Cambria Math"/>
                          <w:lang w:eastAsia="ja-JP"/>
                        </w:rPr>
                        <m:t>2</m:t>
                      </m:r>
                    </m:sup>
                  </m:sSup>
                </m:e>
              </m:d>
              <m:r>
                <w:rPr>
                  <w:rFonts w:ascii="Cambria Math" w:hAnsi="Cambria Math"/>
                  <w:lang w:eastAsia="ja-JP"/>
                </w:rPr>
                <m:t>#</m:t>
              </m:r>
              <m:d>
                <m:dPr>
                  <m:ctrlPr>
                    <w:rPr>
                      <w:rFonts w:ascii="Cambria Math" w:hAnsi="Cambria Math"/>
                      <w:i/>
                      <w:lang w:eastAsia="ja-JP"/>
                    </w:rPr>
                  </m:ctrlPr>
                </m:dPr>
                <m:e>
                  <m:r>
                    <w:rPr>
                      <w:rFonts w:ascii="Cambria Math" w:eastAsia="ＭＳ 明朝" w:hAnsi="Cambria Math"/>
                      <w:lang w:eastAsia="ja-JP"/>
                    </w:rPr>
                    <m:t>2.1</m:t>
                  </m:r>
                  <m:ctrlPr>
                    <w:rPr>
                      <w:rFonts w:ascii="Cambria Math" w:eastAsia="ＭＳ 明朝" w:hAnsi="Cambria Math"/>
                      <w:i/>
                      <w:lang w:eastAsia="ja-JP"/>
                    </w:rPr>
                  </m:ctrlPr>
                </m:e>
              </m:d>
            </m:e>
          </m:eqArr>
          <m:r>
            <m:rPr>
              <m:sty m:val="p"/>
            </m:rPr>
            <w:rPr>
              <w:rFonts w:ascii="Cambria Math" w:eastAsia="游明朝" w:hAnsi="Cambria Math"/>
              <w:lang w:eastAsia="ja-JP"/>
            </w:rPr>
            <w:br/>
          </m:r>
        </m:oMath>
        <m:oMath>
          <m:eqArr>
            <m:eqArrPr>
              <m:maxDist m:val="1"/>
              <m:ctrlPr>
                <w:rPr>
                  <w:rFonts w:ascii="Cambria Math" w:hAnsi="Cambria Math"/>
                  <w:lang w:eastAsia="ja-JP"/>
                </w:rPr>
              </m:ctrlPr>
            </m:eqArrPr>
            <m:e>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1,perm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2,perm</m:t>
                      </m:r>
                    </m:sub>
                  </m:sSub>
                </m:e>
                <m:sup>
                  <m:r>
                    <w:rPr>
                      <w:rFonts w:ascii="Cambria Math" w:hAnsi="Cambria Math"/>
                      <w:lang w:eastAsia="ja-JP"/>
                    </w:rPr>
                    <m:t>2</m:t>
                  </m:r>
                </m:sup>
              </m:sSup>
              <m:r>
                <w:rPr>
                  <w:rFonts w:ascii="Cambria Math" w:hAnsi="Cambria Math"/>
                  <w:lang w:eastAsia="ja-JP"/>
                </w:rPr>
                <m:t>+</m:t>
              </m:r>
              <m:sSup>
                <m:sSupPr>
                  <m:ctrlPr>
                    <w:rPr>
                      <w:rFonts w:ascii="Cambria Math" w:hAnsi="Cambria Math"/>
                      <w:i/>
                      <w:lang w:eastAsia="ja-JP"/>
                    </w:rPr>
                  </m:ctrlPr>
                </m:sSup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3,perm</m:t>
                      </m:r>
                    </m:sub>
                  </m:sSub>
                </m:e>
                <m:sup>
                  <m:r>
                    <w:rPr>
                      <w:rFonts w:ascii="Cambria Math" w:hAnsi="Cambria Math"/>
                      <w:lang w:eastAsia="ja-JP"/>
                    </w:rPr>
                    <m:t>2</m:t>
                  </m:r>
                </m:sup>
              </m:sSup>
              <m:r>
                <w:rPr>
                  <w:rFonts w:ascii="Cambria Math" w:hAnsi="Cambria Math"/>
                  <w:lang w:eastAsia="ja-JP"/>
                </w:rPr>
                <m:t>#</m:t>
              </m:r>
              <m:d>
                <m:dPr>
                  <m:ctrlPr>
                    <w:rPr>
                      <w:rFonts w:ascii="Cambria Math" w:hAnsi="Cambria Math"/>
                      <w:lang w:eastAsia="ja-JP"/>
                    </w:rPr>
                  </m:ctrlPr>
                </m:dPr>
                <m:e>
                  <m:r>
                    <m:rPr>
                      <m:sty m:val="p"/>
                    </m:rPr>
                    <w:rPr>
                      <w:rFonts w:ascii="Cambria Math" w:hAnsi="Cambria Math"/>
                      <w:lang w:eastAsia="ja-JP"/>
                    </w:rPr>
                    <m:t>2.2</m:t>
                  </m:r>
                </m:e>
              </m:d>
              <m:ctrlPr>
                <w:rPr>
                  <w:rFonts w:ascii="Cambria Math" w:hAnsi="Cambria Math"/>
                  <w:i/>
                  <w:lang w:eastAsia="ja-JP"/>
                </w:rPr>
              </m:ctrlPr>
            </m:e>
          </m:eqArr>
        </m:oMath>
      </m:oMathPara>
    </w:p>
    <w:p w14:paraId="5E68A97A" w14:textId="32F300EC" w:rsidR="00910E27" w:rsidRDefault="006321AF" w:rsidP="00910E27">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perm</m:t>
                  </m:r>
                </m:sub>
              </m:sSub>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2.3</m:t>
                  </m:r>
                </m:e>
              </m:d>
              <m:ctrlPr>
                <w:rPr>
                  <w:rFonts w:ascii="Cambria Math" w:hAnsi="Cambria Math"/>
                  <w:i/>
                  <w:lang w:eastAsia="ja-JP"/>
                </w:rPr>
              </m:ctrlPr>
            </m:e>
          </m:eqArr>
        </m:oMath>
      </m:oMathPara>
    </w:p>
    <w:p w14:paraId="4DF8D49B" w14:textId="07F0C60B" w:rsidR="00282657" w:rsidRPr="00282657" w:rsidRDefault="00F20E27" w:rsidP="00E63196">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psi</m:t>
            </m:r>
          </m:e>
        </m:d>
      </m:oMath>
      <w:r w:rsidRPr="00272009">
        <w:rPr>
          <w:rFonts w:eastAsia="ＭＳ 明朝"/>
          <w:lang w:eastAsia="ja-JP"/>
        </w:rPr>
        <w:t xml:space="preserve"> is the </w:t>
      </w:r>
      <w:r w:rsidR="002D04D1">
        <w:rPr>
          <w:rFonts w:eastAsia="ＭＳ 明朝"/>
          <w:lang w:eastAsia="ja-JP"/>
        </w:rPr>
        <w:t xml:space="preserve">static </w:t>
      </w:r>
      <w:r w:rsidRPr="00272009">
        <w:rPr>
          <w:rFonts w:eastAsia="ＭＳ 明朝"/>
          <w:lang w:eastAsia="ja-JP"/>
        </w:rPr>
        <w:t xml:space="preserve">pressure, </w:t>
      </w:r>
      <m:oMath>
        <m:r>
          <w:rPr>
            <w:rFonts w:ascii="Cambria Math" w:eastAsia="ＭＳ 明朝" w:hAnsi="Cambria Math"/>
            <w:lang w:eastAsia="ja-JP"/>
          </w:rPr>
          <m:t>Q</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gpm</m:t>
            </m:r>
          </m:e>
        </m:d>
      </m:oMath>
      <w:r w:rsidRPr="00272009">
        <w:rPr>
          <w:rFonts w:eastAsia="ＭＳ 明朝"/>
          <w:lang w:eastAsia="ja-JP"/>
        </w:rPr>
        <w:t xml:space="preserve"> is the flow </w:t>
      </w:r>
      <w:r w:rsidR="00910E27">
        <w:rPr>
          <w:rFonts w:eastAsia="ＭＳ 明朝"/>
          <w:lang w:eastAsia="ja-JP"/>
        </w:rPr>
        <w:t>rate</w:t>
      </w:r>
      <w:r w:rsidRPr="00272009">
        <w:rPr>
          <w:rFonts w:eastAsia="ＭＳ 明朝"/>
          <w:lang w:eastAsia="ja-JP"/>
        </w:rPr>
        <w:t xml:space="preserve">, </w:t>
      </w:r>
      <m:oMath>
        <m:r>
          <w:rPr>
            <w:rFonts w:ascii="Cambria Math" w:eastAsia="ＭＳ 明朝" w:hAnsi="Cambria Math"/>
            <w:lang w:eastAsia="ja-JP"/>
          </w:rPr>
          <m:t>ρ</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kg</m:t>
            </m:r>
            <m:r>
              <w:rPr>
                <w:rFonts w:ascii="Cambria Math" w:eastAsia="ＭＳ 明朝" w:hAnsi="Cambria Math"/>
                <w:lang w:eastAsia="ja-JP"/>
              </w:rPr>
              <m:t>/</m:t>
            </m:r>
            <m:sSup>
              <m:sSupPr>
                <m:ctrlPr>
                  <w:rPr>
                    <w:rFonts w:ascii="Cambria Math" w:eastAsia="ＭＳ 明朝" w:hAnsi="Cambria Math"/>
                    <w:iCs/>
                    <w:lang w:eastAsia="ja-JP"/>
                  </w:rPr>
                </m:ctrlPr>
              </m:sSupPr>
              <m:e>
                <m:r>
                  <m:rPr>
                    <m:sty m:val="p"/>
                  </m:rPr>
                  <w:rPr>
                    <w:rFonts w:ascii="Cambria Math" w:eastAsia="ＭＳ 明朝" w:hAnsi="Cambria Math"/>
                    <w:lang w:eastAsia="ja-JP"/>
                  </w:rPr>
                  <m:t>m</m:t>
                </m:r>
              </m:e>
              <m:sup>
                <m:r>
                  <m:rPr>
                    <m:sty m:val="p"/>
                  </m:rPr>
                  <w:rPr>
                    <w:rFonts w:ascii="Cambria Math" w:eastAsia="ＭＳ 明朝" w:hAnsi="Cambria Math"/>
                    <w:lang w:eastAsia="ja-JP"/>
                  </w:rPr>
                  <m:t>3</m:t>
                </m:r>
              </m:sup>
            </m:sSup>
          </m:e>
        </m:d>
      </m:oMath>
      <w:r w:rsidR="00910E27" w:rsidRPr="00272009">
        <w:rPr>
          <w:rFonts w:eastAsia="ＭＳ 明朝"/>
          <w:lang w:eastAsia="ja-JP"/>
        </w:rPr>
        <w:t xml:space="preserve"> is the density</w:t>
      </w:r>
      <w:r w:rsidR="00C970C1">
        <w:rPr>
          <w:rFonts w:eastAsia="ＭＳ 明朝"/>
          <w:lang w:eastAsia="ja-JP"/>
        </w:rPr>
        <w:t>,</w:t>
      </w:r>
      <w:r w:rsidR="00C970C1" w:rsidRPr="00272009">
        <w:rPr>
          <w:rFonts w:eastAsia="游明朝"/>
          <w:lang w:eastAsia="ja-JP"/>
        </w:rPr>
        <w:t xml:space="preserve"> </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oMath>
      <w:r w:rsidR="00C970C1" w:rsidRPr="00272009">
        <w:rPr>
          <w:rFonts w:eastAsia="游明朝" w:hint="eastAsia"/>
          <w:lang w:eastAsia="ja-JP"/>
        </w:rPr>
        <w:t xml:space="preserve"> </w:t>
      </w:r>
      <w:r w:rsidR="00C970C1" w:rsidRPr="00272009">
        <w:rPr>
          <w:rFonts w:eastAsia="游明朝"/>
          <w:lang w:eastAsia="ja-JP"/>
        </w:rPr>
        <w:t>are unit conversion coefficients</w:t>
      </w:r>
      <w:r w:rsidR="00C970C1">
        <w:rPr>
          <w:rFonts w:eastAsia="游明朝"/>
          <w:lang w:eastAsia="ja-JP"/>
        </w:rPr>
        <w:t>,</w:t>
      </w:r>
      <w:r w:rsidR="00C970C1" w:rsidRPr="00272009">
        <w:rPr>
          <w:rFonts w:eastAsia="游明朝"/>
          <w:lang w:eastAsia="ja-JP"/>
        </w:rPr>
        <w:t xml:space="preserve"> </w:t>
      </w:r>
      <m:oMath>
        <m:r>
          <w:rPr>
            <w:rFonts w:ascii="Cambria Math" w:hAnsi="Cambria Math"/>
            <w:lang w:eastAsia="ja-JP"/>
          </w:rPr>
          <m:t>a</m:t>
        </m:r>
        <m:r>
          <w:rPr>
            <w:rFonts w:ascii="Cambria Math" w:eastAsia="游明朝" w:hAnsi="Cambria Math"/>
            <w:lang w:eastAsia="ja-JP"/>
          </w:rPr>
          <m:t>[</m:t>
        </m:r>
        <m:sSup>
          <m:sSupPr>
            <m:ctrlPr>
              <w:rPr>
                <w:rFonts w:ascii="Cambria Math" w:eastAsia="游明朝" w:hAnsi="Cambria Math"/>
                <w:iCs/>
                <w:lang w:eastAsia="ja-JP"/>
              </w:rPr>
            </m:ctrlPr>
          </m:sSupPr>
          <m:e>
            <m:r>
              <m:rPr>
                <m:sty m:val="p"/>
              </m:rPr>
              <w:rPr>
                <w:rFonts w:ascii="Cambria Math" w:eastAsia="游明朝" w:hAnsi="Cambria Math"/>
                <w:lang w:eastAsia="ja-JP"/>
              </w:rPr>
              <m:t>m</m:t>
            </m:r>
          </m:e>
          <m:sup>
            <m:r>
              <m:rPr>
                <m:sty m:val="p"/>
              </m:rPr>
              <w:rPr>
                <w:rFonts w:ascii="Cambria Math" w:eastAsia="游明朝" w:hAnsi="Cambria Math"/>
                <w:lang w:eastAsia="ja-JP"/>
              </w:rPr>
              <m:t>2</m:t>
            </m:r>
          </m:sup>
        </m:sSup>
        <m:r>
          <w:rPr>
            <w:rFonts w:ascii="Cambria Math" w:eastAsia="游明朝" w:hAnsi="Cambria Math"/>
            <w:lang w:eastAsia="ja-JP"/>
          </w:rPr>
          <m:t>]</m:t>
        </m:r>
      </m:oMath>
      <w:r w:rsidR="00C970C1" w:rsidRPr="00272009">
        <w:rPr>
          <w:rFonts w:eastAsia="游明朝" w:hint="eastAsia"/>
          <w:lang w:eastAsia="ja-JP"/>
        </w:rPr>
        <w:t xml:space="preserve"> </w:t>
      </w:r>
      <w:r w:rsidR="00C970C1" w:rsidRPr="00272009">
        <w:rPr>
          <w:rFonts w:eastAsia="游明朝"/>
          <w:lang w:eastAsia="ja-JP"/>
        </w:rPr>
        <w:t>is the cross-sectional are</w:t>
      </w:r>
      <w:r w:rsidR="00C970C1">
        <w:rPr>
          <w:rFonts w:eastAsia="游明朝"/>
          <w:lang w:eastAsia="ja-JP"/>
        </w:rPr>
        <w:t>a</w:t>
      </w:r>
      <w:r w:rsidR="00C970C1" w:rsidRPr="00272009">
        <w:rPr>
          <w:rFonts w:eastAsia="游明朝"/>
          <w:lang w:eastAsia="ja-JP"/>
        </w:rPr>
        <w:t xml:space="preserve"> of the pipe</w:t>
      </w:r>
      <w:r w:rsidR="00C970C1">
        <w:rPr>
          <w:rFonts w:eastAsia="游明朝"/>
          <w:lang w:eastAsia="ja-JP"/>
        </w:rPr>
        <w:t>,</w:t>
      </w:r>
      <w:r w:rsidR="00C970C1">
        <w:rPr>
          <w:rFonts w:eastAsia="ＭＳ 明朝"/>
          <w:lang w:eastAsia="ja-JP"/>
        </w:rPr>
        <w:t xml:space="preserve"> </w:t>
      </w:r>
      <w:r w:rsidR="00C904AD">
        <w:rPr>
          <w:rFonts w:eastAsia="ＭＳ 明朝"/>
          <w:lang w:eastAsia="ja-JP"/>
        </w:rPr>
        <w:t>respectively.</w:t>
      </w:r>
      <w:r w:rsidR="00C970C1">
        <w:rPr>
          <w:rFonts w:eastAsia="ＭＳ 明朝"/>
          <w:lang w:eastAsia="ja-JP"/>
        </w:rPr>
        <w:t xml:space="preserve"> Note that</w:t>
      </w:r>
      <w:r w:rsidR="00C970C1" w:rsidRPr="00C970C1">
        <w:rPr>
          <w:rFonts w:eastAsia="ＭＳ 明朝"/>
          <w:lang w:eastAsia="ja-JP"/>
        </w:rPr>
        <w:t xml:space="preserve"> we tentatively assume that all </w:t>
      </w:r>
      <w:r w:rsidR="00C970C1">
        <w:rPr>
          <w:rFonts w:eastAsia="ＭＳ 明朝"/>
          <w:lang w:eastAsia="ja-JP"/>
        </w:rPr>
        <w:t xml:space="preserve">the pipe </w:t>
      </w:r>
      <w:r w:rsidR="00C970C1" w:rsidRPr="00C970C1">
        <w:rPr>
          <w:rFonts w:eastAsia="ＭＳ 明朝"/>
          <w:lang w:eastAsia="ja-JP"/>
        </w:rPr>
        <w:t>diameters</w:t>
      </w:r>
      <w:r w:rsidR="00C970C1">
        <w:rPr>
          <w:rFonts w:eastAsia="ＭＳ 明朝"/>
          <w:lang w:eastAsia="ja-JP"/>
        </w:rPr>
        <w:t xml:space="preserve"> </w:t>
      </w:r>
      <m:oMath>
        <m:r>
          <w:rPr>
            <w:rFonts w:ascii="Cambria Math" w:eastAsia="ＭＳ 明朝" w:hAnsi="Cambria Math"/>
            <w:lang w:eastAsia="ja-JP"/>
          </w:rPr>
          <m:t>a</m:t>
        </m:r>
      </m:oMath>
      <w:r w:rsidR="00C970C1" w:rsidRPr="00C970C1">
        <w:rPr>
          <w:rFonts w:eastAsia="ＭＳ 明朝"/>
          <w:lang w:eastAsia="ja-JP"/>
        </w:rPr>
        <w:t xml:space="preserve"> has the same diameter</w:t>
      </w:r>
      <w:r w:rsidR="00C970C1">
        <w:rPr>
          <w:rFonts w:eastAsia="ＭＳ 明朝"/>
          <w:lang w:eastAsia="ja-JP"/>
        </w:rPr>
        <w:t xml:space="preserve"> because w</w:t>
      </w:r>
      <w:r w:rsidR="00C970C1" w:rsidRPr="00C970C1">
        <w:rPr>
          <w:rFonts w:eastAsia="ＭＳ 明朝"/>
          <w:lang w:eastAsia="ja-JP"/>
        </w:rPr>
        <w:t>e do not have the information on the diameters</w:t>
      </w:r>
      <w:r w:rsidR="00C970C1">
        <w:rPr>
          <w:rFonts w:eastAsia="ＭＳ 明朝"/>
          <w:lang w:eastAsia="ja-JP"/>
        </w:rPr>
        <w:t xml:space="preserve"> at each location</w:t>
      </w:r>
      <w:r w:rsidR="00C970C1">
        <w:rPr>
          <w:rFonts w:eastAsia="ＭＳ 明朝" w:hint="eastAsia"/>
          <w:lang w:eastAsia="ja-JP"/>
        </w:rPr>
        <w:t>.</w:t>
      </w:r>
      <w:r w:rsidR="00C970C1">
        <w:rPr>
          <w:rFonts w:eastAsia="ＭＳ 明朝"/>
          <w:lang w:eastAsia="ja-JP"/>
        </w:rPr>
        <w:t xml:space="preserve"> A </w:t>
      </w:r>
      <w:r w:rsidR="00C970C1" w:rsidRPr="002E697D">
        <w:rPr>
          <w:rFonts w:eastAsia="ＭＳ 明朝"/>
          <w:lang w:eastAsia="ja-JP"/>
        </w:rPr>
        <w:t>detailed derivation of</w:t>
      </w:r>
      <w:r w:rsidR="00C970C1">
        <w:rPr>
          <w:rFonts w:eastAsia="游明朝"/>
          <w:bCs/>
          <w:lang w:eastAsia="ja-JP"/>
        </w:rPr>
        <w:t xml:space="preserve"> </w:t>
      </w:r>
      <w:r w:rsidR="00C970C1">
        <w:rPr>
          <w:rFonts w:eastAsia="ＭＳ 明朝"/>
          <w:lang w:eastAsia="ja-JP"/>
        </w:rPr>
        <w:t>c</w:t>
      </w:r>
      <w:r w:rsidR="00C970C1" w:rsidRPr="00272009">
        <w:rPr>
          <w:rFonts w:eastAsia="ＭＳ 明朝"/>
          <w:lang w:eastAsia="ja-JP"/>
        </w:rPr>
        <w:t>oncentration polarization</w:t>
      </w:r>
      <w:r w:rsidR="00C970C1" w:rsidRPr="008D07AF">
        <w:rPr>
          <w:rFonts w:eastAsia="游明朝"/>
          <w:bCs/>
          <w:lang w:eastAsia="ja-JP"/>
        </w:rPr>
        <w:t xml:space="preserve"> </w:t>
      </w:r>
      <w:r w:rsidR="00C970C1">
        <w:rPr>
          <w:rFonts w:eastAsia="游明朝"/>
          <w:lang w:eastAsia="ja-JP"/>
        </w:rPr>
        <w:t>is provided as “</w:t>
      </w:r>
      <w:r w:rsidR="00C970C1" w:rsidRPr="008D07AF">
        <w:rPr>
          <w:rFonts w:eastAsia="游明朝"/>
          <w:lang w:eastAsia="ja-JP"/>
        </w:rPr>
        <w:t>Additional Materials A</w:t>
      </w:r>
      <w:r w:rsidR="00C970C1">
        <w:rPr>
          <w:rFonts w:eastAsia="游明朝"/>
          <w:lang w:eastAsia="ja-JP"/>
        </w:rPr>
        <w:t>3” at the end of this report</w:t>
      </w:r>
      <w:r w:rsidR="00C970C1" w:rsidRPr="008D07AF">
        <w:rPr>
          <w:rFonts w:eastAsia="游明朝"/>
          <w:lang w:eastAsia="ja-JP"/>
        </w:rPr>
        <w:t>.</w:t>
      </w:r>
    </w:p>
    <w:p w14:paraId="27E5ED62" w14:textId="5767D3F7" w:rsidR="00C970C1" w:rsidRPr="00854308" w:rsidRDefault="00CB3639" w:rsidP="00E63196">
      <w:pPr>
        <w:rPr>
          <w:rFonts w:eastAsia="游明朝"/>
          <w:lang w:eastAsia="ja-JP"/>
        </w:rPr>
      </w:pPr>
      <w:r w:rsidRPr="00272009">
        <w:rPr>
          <w:rFonts w:eastAsia="ＭＳ 明朝" w:hint="eastAsia"/>
          <w:lang w:eastAsia="ja-JP"/>
        </w:rPr>
        <w:t>C</w:t>
      </w:r>
      <w:r w:rsidRPr="00272009">
        <w:rPr>
          <w:rFonts w:eastAsia="ＭＳ 明朝"/>
          <w:lang w:eastAsia="ja-JP"/>
        </w:rPr>
        <w:t xml:space="preserve">onsidering that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Pr="00272009">
        <w:rPr>
          <w:rFonts w:eastAsia="ＭＳ 明朝" w:hint="eastAsia"/>
          <w:lang w:eastAsia="ja-JP"/>
        </w:rPr>
        <w:t xml:space="preserve"> </w:t>
      </w:r>
      <w:r w:rsidRPr="00272009">
        <w:rPr>
          <w:rFonts w:eastAsia="ＭＳ 明朝"/>
          <w:lang w:eastAsia="ja-JP"/>
        </w:rPr>
        <w:t>is the energy loss at a membrane, it</w:t>
      </w:r>
      <w:r w:rsidRPr="00272009">
        <w:rPr>
          <w:rFonts w:eastAsia="游明朝" w:hint="eastAsia"/>
          <w:lang w:eastAsia="ja-JP"/>
        </w:rPr>
        <w:t xml:space="preserve"> </w:t>
      </w:r>
      <w:r w:rsidRPr="00272009">
        <w:rPr>
          <w:rFonts w:eastAsia="游明朝"/>
          <w:lang w:eastAsia="ja-JP"/>
        </w:rPr>
        <w:t xml:space="preserve">can be considered as a good explanatory factor to estimate the fouling of the membrane. As the fouling on the membrane progresses, the resistance at the membrane increases and the energy loss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Pr="00272009">
        <w:rPr>
          <w:rFonts w:eastAsia="游明朝" w:hint="eastAsia"/>
          <w:lang w:eastAsia="ja-JP"/>
        </w:rPr>
        <w:t xml:space="preserve"> </w:t>
      </w:r>
      <w:r w:rsidRPr="00272009">
        <w:rPr>
          <w:rFonts w:eastAsia="游明朝"/>
          <w:lang w:eastAsia="ja-JP"/>
        </w:rPr>
        <w:t>increases.</w:t>
      </w:r>
      <w:r w:rsidR="00160E02">
        <w:rPr>
          <w:rFonts w:eastAsia="游明朝"/>
          <w:lang w:eastAsia="ja-JP"/>
        </w:rPr>
        <w:t xml:space="preserve"> We can estimate the energy loss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00160E02">
        <w:rPr>
          <w:rFonts w:eastAsia="游明朝"/>
          <w:lang w:eastAsia="ja-JP"/>
        </w:rPr>
        <w:t xml:space="preserve"> after estimating</w:t>
      </w:r>
      <w:r w:rsidR="00160E02" w:rsidRPr="00272009">
        <w:rPr>
          <w:rFonts w:eastAsia="游明朝"/>
          <w:lang w:eastAsia="ja-JP"/>
        </w:rPr>
        <w:t xml:space="preserve"> unknown parameters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00160E02" w:rsidRPr="00272009">
        <w:rPr>
          <w:rFonts w:eastAsia="游明朝" w:hint="eastAsia"/>
          <w:lang w:eastAsia="ja-JP"/>
        </w:rPr>
        <w:t xml:space="preserve"> </w:t>
      </w:r>
      <w:r w:rsidR="00160E02" w:rsidRPr="00272009">
        <w:rPr>
          <w:rFonts w:eastAsia="游明朝"/>
          <w:lang w:eastAsia="ja-JP"/>
        </w:rPr>
        <w:t>in Equation (2.</w:t>
      </w:r>
      <w:r w:rsidR="00160E02">
        <w:rPr>
          <w:rFonts w:eastAsia="游明朝"/>
          <w:lang w:eastAsia="ja-JP"/>
        </w:rPr>
        <w:t>1</w:t>
      </w:r>
      <w:r w:rsidR="00160E02" w:rsidRPr="00272009">
        <w:rPr>
          <w:rFonts w:eastAsia="游明朝"/>
          <w:lang w:eastAsia="ja-JP"/>
        </w:rPr>
        <w:t>)</w:t>
      </w:r>
      <w:r w:rsidR="00160E02">
        <w:rPr>
          <w:rFonts w:eastAsia="游明朝"/>
          <w:lang w:eastAsia="ja-JP"/>
        </w:rPr>
        <w:t>.</w:t>
      </w:r>
    </w:p>
    <w:p w14:paraId="1FBA335D" w14:textId="64D60E7E" w:rsidR="00C970C1" w:rsidRDefault="00C970C1" w:rsidP="00E63196">
      <w:pPr>
        <w:rPr>
          <w:rFonts w:eastAsia="ＭＳ 明朝"/>
          <w:lang w:eastAsia="ja-JP"/>
        </w:rPr>
      </w:pPr>
    </w:p>
    <w:p w14:paraId="7AAE471E" w14:textId="33BD1C04" w:rsidR="00E63196" w:rsidRPr="00160E02" w:rsidRDefault="00160E02" w:rsidP="00160E02">
      <w:pPr>
        <w:pStyle w:val="a4"/>
        <w:numPr>
          <w:ilvl w:val="0"/>
          <w:numId w:val="13"/>
        </w:numPr>
        <w:ind w:left="420"/>
        <w:rPr>
          <w:lang w:eastAsia="ja-JP"/>
        </w:rPr>
      </w:pPr>
      <w:r w:rsidRPr="00272009">
        <w:rPr>
          <w:noProof/>
        </w:rPr>
        <mc:AlternateContent>
          <mc:Choice Requires="wps">
            <w:drawing>
              <wp:anchor distT="45720" distB="45720" distL="114300" distR="114300" simplePos="0" relativeHeight="251892736" behindDoc="0" locked="0" layoutInCell="1" allowOverlap="1" wp14:anchorId="06CFE67A" wp14:editId="6F93562A">
                <wp:simplePos x="0" y="0"/>
                <wp:positionH relativeFrom="column">
                  <wp:posOffset>-8890</wp:posOffset>
                </wp:positionH>
                <wp:positionV relativeFrom="paragraph">
                  <wp:posOffset>70594</wp:posOffset>
                </wp:positionV>
                <wp:extent cx="5931535" cy="3077845"/>
                <wp:effectExtent l="0" t="0" r="0" b="8255"/>
                <wp:wrapTopAndBottom/>
                <wp:docPr id="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3077845"/>
                        </a:xfrm>
                        <a:prstGeom prst="rect">
                          <a:avLst/>
                        </a:prstGeom>
                        <a:solidFill>
                          <a:srgbClr val="FFFFFF"/>
                        </a:solidFill>
                        <a:ln w="9525">
                          <a:noFill/>
                          <a:miter lim="800000"/>
                          <a:headEnd/>
                          <a:tailEnd/>
                        </a:ln>
                      </wps:spPr>
                      <wps:txbx>
                        <w:txbxContent>
                          <w:p w14:paraId="3D598F97" w14:textId="77777777" w:rsidR="00E63196" w:rsidRDefault="00E63196" w:rsidP="00E63196">
                            <w:pPr>
                              <w:rPr>
                                <w:rFonts w:ascii="ＭＳ 明朝" w:eastAsia="ＭＳ 明朝" w:hAnsi="ＭＳ 明朝" w:cs="ＭＳ 明朝"/>
                                <w:lang w:eastAsia="ja-JP"/>
                              </w:rPr>
                            </w:pPr>
                            <w:r>
                              <w:rPr>
                                <w:noProof/>
                              </w:rPr>
                              <w:drawing>
                                <wp:inline distT="0" distB="0" distL="0" distR="0" wp14:anchorId="335EF61E" wp14:editId="5D14A5A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9765" cy="2644140"/>
                                          </a:xfrm>
                                          <a:prstGeom prst="rect">
                                            <a:avLst/>
                                          </a:prstGeom>
                                        </pic:spPr>
                                      </pic:pic>
                                    </a:graphicData>
                                  </a:graphic>
                                </wp:inline>
                              </w:drawing>
                            </w:r>
                          </w:p>
                          <w:p w14:paraId="2FE65BDD" w14:textId="30CD0EBD"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E81A57">
                              <w:rPr>
                                <w:b/>
                                <w:bCs/>
                              </w:rPr>
                              <w:t>5</w:t>
                            </w:r>
                            <w:r w:rsidRPr="00105B69">
                              <w:rPr>
                                <w:b/>
                                <w:bCs/>
                              </w:rPr>
                              <w:t xml:space="preserve">: </w:t>
                            </w:r>
                            <w:r>
                              <w:rPr>
                                <w:b/>
                                <w:bCs/>
                              </w:rPr>
                              <w:t>Definition of Inputs/Outputs of RO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CFE67A" id="_x0000_s1049" type="#_x0000_t202" style="position:absolute;left:0;text-align:left;margin-left:-.7pt;margin-top:5.55pt;width:467.05pt;height:242.35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" stroked="f">
                <v:textbox>
                  <w:txbxContent>
                    <w:p w14:paraId="3D598F97" w14:textId="77777777" w:rsidR="00E63196" w:rsidRDefault="00E63196" w:rsidP="00E63196">
                      <w:pPr>
                        <w:rPr>
                          <w:rFonts w:ascii="ＭＳ 明朝" w:eastAsia="ＭＳ 明朝" w:hAnsi="ＭＳ 明朝" w:cs="ＭＳ 明朝"/>
                          <w:lang w:eastAsia="ja-JP"/>
                        </w:rPr>
                      </w:pPr>
                      <w:r>
                        <w:rPr>
                          <w:noProof/>
                        </w:rPr>
                        <w:drawing>
                          <wp:inline distT="0" distB="0" distL="0" distR="0" wp14:anchorId="335EF61E" wp14:editId="5D14A5A7">
                            <wp:extent cx="5739765" cy="2644140"/>
                            <wp:effectExtent l="0" t="0" r="0" b="3810"/>
                            <wp:docPr id="2058712549" name="図 205871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9765" cy="2644140"/>
                                    </a:xfrm>
                                    <a:prstGeom prst="rect">
                                      <a:avLst/>
                                    </a:prstGeom>
                                  </pic:spPr>
                                </pic:pic>
                              </a:graphicData>
                            </a:graphic>
                          </wp:inline>
                        </w:drawing>
                      </w:r>
                    </w:p>
                    <w:p w14:paraId="2FE65BDD" w14:textId="30CD0EBD" w:rsidR="00E63196" w:rsidRPr="00BD496B" w:rsidRDefault="00E63196" w:rsidP="00E63196">
                      <w:pPr>
                        <w:pStyle w:val="a4"/>
                        <w:spacing w:before="120" w:after="0"/>
                        <w:ind w:left="0"/>
                        <w:jc w:val="center"/>
                        <w:rPr>
                          <w:rFonts w:eastAsia="ＭＳ 明朝"/>
                          <w:lang w:eastAsia="ja-JP"/>
                        </w:rPr>
                      </w:pPr>
                      <w:r w:rsidRPr="00105B69">
                        <w:rPr>
                          <w:b/>
                          <w:bCs/>
                        </w:rPr>
                        <w:t xml:space="preserve">Figure </w:t>
                      </w:r>
                      <w:r>
                        <w:rPr>
                          <w:b/>
                          <w:bCs/>
                        </w:rPr>
                        <w:t>2.</w:t>
                      </w:r>
                      <w:r w:rsidR="00E81A57">
                        <w:rPr>
                          <w:b/>
                          <w:bCs/>
                        </w:rPr>
                        <w:t>5</w:t>
                      </w:r>
                      <w:r w:rsidRPr="00105B69">
                        <w:rPr>
                          <w:b/>
                          <w:bCs/>
                        </w:rPr>
                        <w:t xml:space="preserve">: </w:t>
                      </w:r>
                      <w:r>
                        <w:rPr>
                          <w:b/>
                          <w:bCs/>
                        </w:rPr>
                        <w:t>Definition of Inputs/Outputs of RO System</w:t>
                      </w:r>
                    </w:p>
                  </w:txbxContent>
                </v:textbox>
                <w10:wrap type="topAndBottom"/>
              </v:shape>
            </w:pict>
          </mc:Fallback>
        </mc:AlternateContent>
      </w:r>
      <w:r w:rsidRPr="00160E02">
        <w:rPr>
          <w:rFonts w:eastAsia="ＭＳ 明朝" w:hint="eastAsia"/>
          <w:lang w:eastAsia="ja-JP"/>
        </w:rPr>
        <w:t>R</w:t>
      </w:r>
      <w:r w:rsidRPr="00160E02">
        <w:rPr>
          <w:rFonts w:eastAsia="ＭＳ 明朝"/>
          <w:lang w:eastAsia="ja-JP"/>
        </w:rPr>
        <w:t>esults</w:t>
      </w:r>
    </w:p>
    <w:p w14:paraId="76A2D15D" w14:textId="478D56A5" w:rsidR="00854308" w:rsidRDefault="00E63196" w:rsidP="00854308">
      <w:pPr>
        <w:rPr>
          <w:rFonts w:eastAsia="ＭＳ 明朝"/>
          <w:iCs/>
          <w:lang w:eastAsia="ja-JP"/>
        </w:rPr>
      </w:pPr>
      <w:r w:rsidRPr="00272009">
        <w:rPr>
          <w:rFonts w:eastAsia="游明朝" w:hint="eastAsia"/>
          <w:lang w:eastAsia="ja-JP"/>
        </w:rPr>
        <w:t>T</w:t>
      </w:r>
      <w:r w:rsidRPr="00272009">
        <w:rPr>
          <w:rFonts w:eastAsia="游明朝"/>
          <w:lang w:eastAsia="ja-JP"/>
        </w:rPr>
        <w:t xml:space="preserve">here are unknown parameters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游明朝" w:hint="eastAsia"/>
          <w:lang w:eastAsia="ja-JP"/>
        </w:rPr>
        <w:t xml:space="preserve"> </w:t>
      </w:r>
      <w:r w:rsidRPr="00272009">
        <w:rPr>
          <w:rFonts w:eastAsia="游明朝"/>
          <w:lang w:eastAsia="ja-JP"/>
        </w:rPr>
        <w:t>in Equation (2.</w:t>
      </w:r>
      <w:r w:rsidR="00160E02">
        <w:rPr>
          <w:rFonts w:eastAsia="游明朝"/>
          <w:lang w:eastAsia="ja-JP"/>
        </w:rPr>
        <w:t>1</w:t>
      </w:r>
      <w:r w:rsidRPr="00272009">
        <w:rPr>
          <w:rFonts w:eastAsia="游明朝"/>
          <w:lang w:eastAsia="ja-JP"/>
        </w:rPr>
        <w:t xml:space="preserve">). To estimate it, we assumed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r>
          <w:rPr>
            <w:rFonts w:ascii="Cambria Math" w:eastAsia="ＭＳ 明朝" w:hAnsi="Cambria Math"/>
            <w:lang w:eastAsia="ja-JP"/>
          </w:rPr>
          <m:t>=0</m:t>
        </m:r>
      </m:oMath>
      <w:r w:rsidRPr="00272009">
        <w:rPr>
          <w:rFonts w:eastAsia="游明朝" w:hint="eastAsia"/>
          <w:lang w:eastAsia="ja-JP"/>
        </w:rPr>
        <w:t xml:space="preserve"> </w:t>
      </w:r>
      <w:r w:rsidRPr="00272009">
        <w:rPr>
          <w:rFonts w:eastAsia="游明朝"/>
          <w:lang w:eastAsia="ja-JP"/>
        </w:rPr>
        <w:t xml:space="preserve">tentatively and solved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游明朝" w:hint="eastAsia"/>
          <w:lang w:eastAsia="ja-JP"/>
        </w:rPr>
        <w:t xml:space="preserve"> </w:t>
      </w:r>
      <w:r w:rsidRPr="00272009">
        <w:rPr>
          <w:rFonts w:eastAsia="游明朝"/>
          <w:lang w:eastAsia="ja-JP"/>
        </w:rPr>
        <w:t>by the least-squares method and obtained the result in Figure 2.</w:t>
      </w:r>
      <w:r w:rsidR="00E81A57">
        <w:rPr>
          <w:rFonts w:eastAsia="游明朝"/>
          <w:lang w:eastAsia="ja-JP"/>
        </w:rPr>
        <w:t>6</w:t>
      </w:r>
      <w:r w:rsidRPr="00272009">
        <w:rPr>
          <w:rFonts w:eastAsia="游明朝"/>
          <w:lang w:eastAsia="ja-JP"/>
        </w:rPr>
        <w:t>.</w:t>
      </w:r>
      <w:r w:rsidRPr="00272009" w:rsidDel="00291B76">
        <w:rPr>
          <w:rFonts w:eastAsia="游明朝"/>
          <w:lang w:eastAsia="ja-JP"/>
        </w:rPr>
        <w:t xml:space="preserve"> </w:t>
      </w:r>
      <w:r w:rsidRPr="00272009">
        <w:rPr>
          <w:rFonts w:eastAsia="游明朝"/>
          <w:lang w:eastAsia="ja-JP"/>
        </w:rPr>
        <w:t>Figure 2.</w:t>
      </w:r>
      <w:r w:rsidR="00E81A57">
        <w:rPr>
          <w:rFonts w:eastAsia="游明朝"/>
          <w:lang w:eastAsia="ja-JP"/>
        </w:rPr>
        <w:t>6</w:t>
      </w:r>
      <w:r w:rsidRPr="00272009">
        <w:rPr>
          <w:rFonts w:eastAsia="游明朝"/>
          <w:lang w:eastAsia="ja-JP"/>
        </w:rPr>
        <w:t xml:space="preserve"> (a) shows the result for LVMWD and (b) shows that for OCWD. In all plots, the vertical axis shows the feature values related to flow rates (the </w:t>
      </w:r>
      <w:r w:rsidR="00312ED4">
        <w:rPr>
          <w:rFonts w:eastAsia="游明朝"/>
          <w:lang w:eastAsia="ja-JP"/>
        </w:rPr>
        <w:t>second term</w:t>
      </w:r>
      <w:r w:rsidRPr="00272009">
        <w:rPr>
          <w:rFonts w:eastAsia="游明朝"/>
          <w:lang w:eastAsia="ja-JP"/>
        </w:rPr>
        <w:t xml:space="preserve"> of Equation (2.</w:t>
      </w:r>
      <w:r w:rsidR="00312ED4">
        <w:rPr>
          <w:rFonts w:eastAsia="游明朝"/>
          <w:lang w:eastAsia="ja-JP"/>
        </w:rPr>
        <w:t>1</w:t>
      </w:r>
      <w:r w:rsidRPr="00272009">
        <w:rPr>
          <w:rFonts w:eastAsia="游明朝"/>
          <w:lang w:eastAsia="ja-JP"/>
        </w:rPr>
        <w:t xml:space="preserve">)) and the horizontal one shows those related to pressures (the </w:t>
      </w:r>
      <w:r w:rsidR="00312ED4">
        <w:rPr>
          <w:rFonts w:eastAsia="游明朝"/>
          <w:lang w:eastAsia="ja-JP"/>
        </w:rPr>
        <w:t>first term</w:t>
      </w:r>
      <w:r w:rsidRPr="00272009">
        <w:rPr>
          <w:rFonts w:eastAsia="游明朝"/>
          <w:lang w:eastAsia="ja-JP"/>
        </w:rPr>
        <w:t xml:space="preserve"> of Equation (2.</w:t>
      </w:r>
      <w:r w:rsidR="00312ED4">
        <w:rPr>
          <w:rFonts w:eastAsia="游明朝"/>
          <w:lang w:eastAsia="ja-JP"/>
        </w:rPr>
        <w:t>1</w:t>
      </w:r>
      <w:r w:rsidRPr="00272009">
        <w:rPr>
          <w:rFonts w:eastAsia="游明朝"/>
          <w:lang w:eastAsia="ja-JP"/>
        </w:rPr>
        <w:t xml:space="preserve">)). In both cases of LVMWD and OCWD, we get positive regression coefficients, which is consistent with </w:t>
      </w:r>
      <w:r w:rsidR="00D03DC0">
        <w:rPr>
          <w:rFonts w:eastAsia="游明朝"/>
          <w:lang w:eastAsia="ja-JP"/>
        </w:rPr>
        <w:t>fluidic</w:t>
      </w:r>
      <w:r w:rsidRPr="00272009">
        <w:rPr>
          <w:rFonts w:eastAsia="游明朝"/>
          <w:lang w:eastAsia="ja-JP"/>
        </w:rPr>
        <w:t xml:space="preserve"> insights that density or density divided by squared area are positive.</w:t>
      </w:r>
    </w:p>
    <w:p w14:paraId="4238973A" w14:textId="39C0F25C" w:rsidR="00854308" w:rsidRDefault="00E63196" w:rsidP="00854308">
      <w:pPr>
        <w:rPr>
          <w:rFonts w:eastAsia="ＭＳ 明朝"/>
          <w:iCs/>
          <w:lang w:eastAsia="ja-JP"/>
        </w:rPr>
      </w:pPr>
      <w:r w:rsidRPr="00272009">
        <w:rPr>
          <w:rFonts w:eastAsia="ＭＳ 明朝" w:hint="eastAsia"/>
          <w:iCs/>
          <w:lang w:eastAsia="ja-JP"/>
        </w:rPr>
        <w:t>L</w:t>
      </w:r>
      <w:r w:rsidRPr="00272009">
        <w:rPr>
          <w:rFonts w:eastAsia="ＭＳ 明朝"/>
          <w:iCs/>
          <w:lang w:eastAsia="ja-JP"/>
        </w:rPr>
        <w:t xml:space="preserve">ooking at the scatter plot of LVMWD, it has low correlation and the estimation of </w:t>
      </w:r>
      <m:oMath>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a</m:t>
            </m:r>
          </m:e>
          <m:sup>
            <m:r>
              <w:rPr>
                <w:rFonts w:ascii="Cambria Math" w:hAnsi="Cambria Math"/>
                <w:lang w:eastAsia="ja-JP"/>
              </w:rPr>
              <m:t>2</m:t>
            </m:r>
          </m:sup>
        </m:sSup>
      </m:oMath>
      <w:r w:rsidRPr="00272009">
        <w:rPr>
          <w:rFonts w:eastAsia="ＭＳ 明朝" w:hint="eastAsia"/>
          <w:lang w:eastAsia="ja-JP"/>
        </w:rPr>
        <w:t xml:space="preserve"> </w:t>
      </w:r>
      <w:r w:rsidRPr="00272009">
        <w:rPr>
          <w:rFonts w:eastAsia="ＭＳ 明朝"/>
          <w:lang w:eastAsia="ja-JP"/>
        </w:rPr>
        <w:t>is not expected to be accurate. One of the reasons may be that we assumed the diameters of pipes are the same. In OCWD case, the accuracy is known to be improved by considering the diameters of pipes. Figure 2.</w:t>
      </w:r>
      <w:r w:rsidR="00E81A57">
        <w:rPr>
          <w:rFonts w:eastAsia="ＭＳ 明朝"/>
          <w:lang w:eastAsia="ja-JP"/>
        </w:rPr>
        <w:t>6</w:t>
      </w:r>
      <w:r w:rsidRPr="00272009">
        <w:rPr>
          <w:rFonts w:eastAsia="ＭＳ 明朝"/>
          <w:lang w:eastAsia="ja-JP"/>
        </w:rPr>
        <w:t xml:space="preserve"> (b) is calculated using pipe diameters described in P&amp;ID and (c) is calculated without that information. Comparing them, (b) has positive correlation and coefficients, while (c) does not. We expect the estimation accuracy in LVMWD will also be improved if the diameters are known.</w:t>
      </w:r>
      <w:r w:rsidRPr="00272009">
        <w:rPr>
          <w:rFonts w:eastAsia="ＭＳ 明朝"/>
          <w:iCs/>
          <w:lang w:eastAsia="ja-JP"/>
        </w:rPr>
        <w:t xml:space="preserve"> </w:t>
      </w:r>
    </w:p>
    <w:p w14:paraId="12FED473" w14:textId="254491F8" w:rsidR="00160E02" w:rsidRDefault="00C679BA" w:rsidP="00854308">
      <w:pPr>
        <w:rPr>
          <w:rFonts w:eastAsia="ＭＳ 明朝"/>
          <w:iCs/>
          <w:lang w:eastAsia="ja-JP"/>
        </w:rPr>
      </w:pPr>
      <w:r w:rsidRPr="00272009">
        <w:rPr>
          <w:rFonts w:eastAsia="ＭＳ 明朝" w:hint="eastAsia"/>
          <w:iCs/>
          <w:lang w:eastAsia="ja-JP"/>
        </w:rPr>
        <w:t>F</w:t>
      </w:r>
      <w:r w:rsidRPr="00272009">
        <w:rPr>
          <w:rFonts w:eastAsia="ＭＳ 明朝"/>
          <w:iCs/>
          <w:lang w:eastAsia="ja-JP"/>
        </w:rPr>
        <w:t xml:space="preserve">inally, we calculated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Pr="00272009">
        <w:rPr>
          <w:rFonts w:eastAsia="ＭＳ 明朝" w:hint="eastAsia"/>
          <w:iCs/>
          <w:lang w:eastAsia="ja-JP"/>
        </w:rPr>
        <w:t xml:space="preserve"> </w:t>
      </w:r>
      <w:r w:rsidRPr="00272009">
        <w:rPr>
          <w:rFonts w:eastAsia="ＭＳ 明朝"/>
          <w:iCs/>
          <w:lang w:eastAsia="ja-JP"/>
        </w:rPr>
        <w:t>using Equation (2.</w:t>
      </w:r>
      <w:r w:rsidR="00083809">
        <w:rPr>
          <w:rFonts w:eastAsia="ＭＳ 明朝"/>
          <w:iCs/>
          <w:lang w:eastAsia="ja-JP"/>
        </w:rPr>
        <w:t>1</w:t>
      </w:r>
      <w:r w:rsidRPr="00272009">
        <w:rPr>
          <w:rFonts w:eastAsia="ＭＳ 明朝"/>
          <w:iCs/>
          <w:lang w:eastAsia="ja-JP"/>
        </w:rPr>
        <w:t>) with estimated parameters. Figure 2.</w:t>
      </w:r>
      <w:r w:rsidR="00542020">
        <w:rPr>
          <w:rFonts w:eastAsia="ＭＳ 明朝"/>
          <w:iCs/>
          <w:lang w:eastAsia="ja-JP"/>
        </w:rPr>
        <w:t>7</w:t>
      </w:r>
      <w:r w:rsidRPr="00272009">
        <w:rPr>
          <w:rFonts w:eastAsia="ＭＳ 明朝"/>
          <w:iCs/>
          <w:lang w:eastAsia="ja-JP"/>
        </w:rPr>
        <w:t xml:space="preserve"> shows 0-1 normalized values of estimated </w:t>
      </w:r>
      <m:oMath>
        <m:sSub>
          <m:sSubPr>
            <m:ctrlPr>
              <w:rPr>
                <w:rFonts w:ascii="Cambria Math" w:eastAsia="ＭＳ 明朝" w:hAnsi="Cambria Math"/>
                <w:i/>
                <w:iCs/>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Pr="00272009">
        <w:rPr>
          <w:rFonts w:eastAsia="ＭＳ 明朝"/>
          <w:iCs/>
          <w:lang w:eastAsia="ja-JP"/>
        </w:rPr>
        <w:t xml:space="preserve"> in the vertical axis and dates in the horizontal axis. The energy loss of the fluid is fluctuating according to the inputs.</w:t>
      </w:r>
      <w:r>
        <w:rPr>
          <w:rFonts w:eastAsia="ＭＳ 明朝"/>
          <w:iCs/>
          <w:lang w:eastAsia="ja-JP"/>
        </w:rPr>
        <w:t xml:space="preserve"> </w:t>
      </w:r>
      <w:r w:rsidRPr="00FE1013">
        <w:rPr>
          <w:rFonts w:eastAsia="ＭＳ 明朝"/>
          <w:iCs/>
          <w:lang w:eastAsia="ja-JP"/>
        </w:rPr>
        <w:t xml:space="preserve">Derivation of an energy conservation law reflecting mass on the </w:t>
      </w:r>
      <w:r>
        <w:rPr>
          <w:rFonts w:eastAsia="ＭＳ 明朝"/>
          <w:iCs/>
          <w:lang w:eastAsia="ja-JP"/>
        </w:rPr>
        <w:t xml:space="preserve">RO </w:t>
      </w:r>
      <w:r w:rsidRPr="00FE1013">
        <w:rPr>
          <w:rFonts w:eastAsia="ＭＳ 明朝"/>
          <w:iCs/>
          <w:lang w:eastAsia="ja-JP"/>
        </w:rPr>
        <w:t xml:space="preserve">system output and consideration of booster pump dynamics are future </w:t>
      </w:r>
      <w:r w:rsidR="00795A3F">
        <w:rPr>
          <w:rFonts w:eastAsia="ＭＳ 明朝"/>
          <w:iCs/>
          <w:lang w:eastAsia="ja-JP"/>
        </w:rPr>
        <w:t>task</w:t>
      </w:r>
      <w:r>
        <w:rPr>
          <w:rFonts w:eastAsia="ＭＳ 明朝"/>
          <w:iCs/>
          <w:lang w:eastAsia="ja-JP"/>
        </w:rPr>
        <w:t>s</w:t>
      </w:r>
      <w:r w:rsidRPr="00FE1013">
        <w:rPr>
          <w:rFonts w:eastAsia="ＭＳ 明朝"/>
          <w:iCs/>
          <w:lang w:eastAsia="ja-JP"/>
        </w:rPr>
        <w:t>.</w:t>
      </w:r>
    </w:p>
    <w:p w14:paraId="5D39AD36" w14:textId="76949429" w:rsidR="00C679BA" w:rsidRDefault="00784A1B" w:rsidP="00795A3F">
      <w:pPr>
        <w:rPr>
          <w:rFonts w:eastAsia="游明朝"/>
          <w:highlight w:val="yellow"/>
          <w:lang w:eastAsia="ja-JP"/>
        </w:rPr>
      </w:pPr>
      <w:r w:rsidRPr="00272009">
        <w:rPr>
          <w:noProof/>
        </w:rPr>
        <mc:AlternateContent>
          <mc:Choice Requires="wps">
            <w:drawing>
              <wp:inline distT="0" distB="0" distL="0" distR="0" wp14:anchorId="3D04D89D" wp14:editId="43D8A5E0">
                <wp:extent cx="5943600" cy="4876800"/>
                <wp:effectExtent l="0" t="0" r="0" b="0"/>
                <wp:docPr id="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76800"/>
                        </a:xfrm>
                        <a:prstGeom prst="rect">
                          <a:avLst/>
                        </a:prstGeom>
                        <a:solidFill>
                          <a:srgbClr val="FFFFFF"/>
                        </a:solidFill>
                        <a:ln w="9525">
                          <a:noFill/>
                          <a:miter lim="800000"/>
                          <a:headEnd/>
                          <a:tailEnd/>
                        </a:ln>
                      </wps:spPr>
                      <wps:txbx>
                        <w:txbxContent>
                          <w:p w14:paraId="2D6D43A4" w14:textId="77777777" w:rsidR="00784A1B" w:rsidRPr="00542020" w:rsidRDefault="00784A1B" w:rsidP="00784A1B">
                            <w:pPr>
                              <w:jc w:val="center"/>
                              <w:rPr>
                                <w:rFonts w:eastAsia="游明朝"/>
                                <w:b/>
                                <w:bCs/>
                                <w:lang w:eastAsia="ja-JP"/>
                              </w:rPr>
                            </w:pPr>
                            <w:r>
                              <w:rPr>
                                <w:noProof/>
                              </w:rPr>
                              <w:drawing>
                                <wp:inline distT="0" distB="0" distL="0" distR="0" wp14:anchorId="58B6A7F2" wp14:editId="7255DC4E">
                                  <wp:extent cx="3074341" cy="1943100"/>
                                  <wp:effectExtent l="0" t="0" r="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6409" cy="1950728"/>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Data)                  </w:t>
                            </w:r>
                            <w:r w:rsidRPr="00D50C6A">
                              <w:rPr>
                                <w:rFonts w:eastAsia="游明朝"/>
                                <w:b/>
                                <w:bCs/>
                                <w:lang w:eastAsia="ja-JP"/>
                              </w:rPr>
                              <w:t xml:space="preserve">  </w:t>
                            </w:r>
                            <w:r>
                              <w:rPr>
                                <w:rFonts w:eastAsia="游明朝"/>
                                <w:b/>
                                <w:bCs/>
                                <w:lang w:eastAsia="ja-JP"/>
                              </w:rPr>
                              <w:br/>
                            </w:r>
                            <w:r>
                              <w:rPr>
                                <w:noProof/>
                              </w:rPr>
                              <w:drawing>
                                <wp:inline distT="0" distB="0" distL="0" distR="0" wp14:anchorId="62F1A407" wp14:editId="6B2E9EF2">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53C8C83D" w14:textId="77777777" w:rsidR="00784A1B" w:rsidRPr="00BD496B" w:rsidRDefault="00784A1B" w:rsidP="00784A1B">
                            <w:pPr>
                              <w:pStyle w:val="a4"/>
                              <w:spacing w:before="120" w:after="0"/>
                              <w:ind w:left="0"/>
                              <w:jc w:val="center"/>
                              <w:rPr>
                                <w:rFonts w:eastAsia="ＭＳ 明朝"/>
                                <w:lang w:eastAsia="ja-JP"/>
                              </w:rPr>
                            </w:pPr>
                            <w:r w:rsidRPr="00105B69">
                              <w:rPr>
                                <w:b/>
                                <w:bCs/>
                              </w:rPr>
                              <w:t xml:space="preserve">Figure </w:t>
                            </w:r>
                            <w:r>
                              <w:rPr>
                                <w:b/>
                                <w:bCs/>
                              </w:rPr>
                              <w:t>2.6</w:t>
                            </w:r>
                            <w:r w:rsidRPr="00105B69">
                              <w:rPr>
                                <w:b/>
                                <w:bCs/>
                              </w:rPr>
                              <w:t xml:space="preserve">: </w:t>
                            </w:r>
                            <w:r>
                              <w:rPr>
                                <w:b/>
                                <w:bCs/>
                              </w:rPr>
                              <w:t>Estimation Results of Unknown Parameters</w:t>
                            </w:r>
                          </w:p>
                        </w:txbxContent>
                      </wps:txbx>
                      <wps:bodyPr rot="0" vert="horz" wrap="square" lIns="91440" tIns="45720" rIns="91440" bIns="45720" anchor="t" anchorCtr="0">
                        <a:noAutofit/>
                      </wps:bodyPr>
                    </wps:wsp>
                  </a:graphicData>
                </a:graphic>
              </wp:inline>
            </w:drawing>
          </mc:Choice>
          <mc:Fallback>
            <w:pict>
              <v:shape w14:anchorId="3D04D89D" id="テキスト ボックス 2" o:spid="_x0000_s1050" type="#_x0000_t202" style="width:468pt;height:3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" stroked="f">
                <v:textbox>
                  <w:txbxContent>
                    <w:p w14:paraId="2D6D43A4" w14:textId="77777777" w:rsidR="00784A1B" w:rsidRPr="00542020" w:rsidRDefault="00784A1B" w:rsidP="00784A1B">
                      <w:pPr>
                        <w:jc w:val="center"/>
                        <w:rPr>
                          <w:rFonts w:eastAsia="游明朝"/>
                          <w:b/>
                          <w:bCs/>
                          <w:lang w:eastAsia="ja-JP"/>
                        </w:rPr>
                      </w:pPr>
                      <w:r>
                        <w:rPr>
                          <w:noProof/>
                        </w:rPr>
                        <w:drawing>
                          <wp:inline distT="0" distB="0" distL="0" distR="0" wp14:anchorId="58B6A7F2" wp14:editId="7255DC4E">
                            <wp:extent cx="3074341" cy="1943100"/>
                            <wp:effectExtent l="0" t="0" r="0" b="0"/>
                            <wp:docPr id="2058712553" name="図 20587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6409" cy="1950728"/>
                                    </a:xfrm>
                                    <a:prstGeom prst="rect">
                                      <a:avLst/>
                                    </a:prstGeom>
                                  </pic:spPr>
                                </pic:pic>
                              </a:graphicData>
                            </a:graphic>
                          </wp:inline>
                        </w:drawing>
                      </w:r>
                      <w:r>
                        <w:rPr>
                          <w:rFonts w:ascii="ＭＳ 明朝" w:eastAsia="ＭＳ 明朝" w:hAnsi="ＭＳ 明朝" w:cs="ＭＳ 明朝"/>
                          <w:lang w:eastAsia="ja-JP"/>
                        </w:rPr>
                        <w:br/>
                      </w:r>
                      <w:r w:rsidRPr="00D50C6A">
                        <w:rPr>
                          <w:rFonts w:eastAsia="游明朝"/>
                          <w:b/>
                          <w:bCs/>
                          <w:lang w:eastAsia="ja-JP"/>
                        </w:rPr>
                        <w:t>(</w:t>
                      </w:r>
                      <w:r>
                        <w:rPr>
                          <w:rFonts w:eastAsia="游明朝"/>
                          <w:b/>
                          <w:bCs/>
                          <w:lang w:eastAsia="ja-JP"/>
                        </w:rPr>
                        <w:t>a</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(LVMWD Data)                  </w:t>
                      </w:r>
                      <w:r w:rsidRPr="00D50C6A">
                        <w:rPr>
                          <w:rFonts w:eastAsia="游明朝"/>
                          <w:b/>
                          <w:bCs/>
                          <w:lang w:eastAsia="ja-JP"/>
                        </w:rPr>
                        <w:t xml:space="preserve">  </w:t>
                      </w:r>
                      <w:r>
                        <w:rPr>
                          <w:rFonts w:eastAsia="游明朝"/>
                          <w:b/>
                          <w:bCs/>
                          <w:lang w:eastAsia="ja-JP"/>
                        </w:rPr>
                        <w:br/>
                      </w:r>
                      <w:r>
                        <w:rPr>
                          <w:noProof/>
                        </w:rPr>
                        <w:drawing>
                          <wp:inline distT="0" distB="0" distL="0" distR="0" wp14:anchorId="62F1A407" wp14:editId="6B2E9EF2">
                            <wp:extent cx="5751830" cy="1974850"/>
                            <wp:effectExtent l="0" t="0" r="1270" b="6350"/>
                            <wp:docPr id="2058712552" name="図 205871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1830" cy="1974850"/>
                                    </a:xfrm>
                                    <a:prstGeom prst="rect">
                                      <a:avLst/>
                                    </a:prstGeom>
                                  </pic:spPr>
                                </pic:pic>
                              </a:graphicData>
                            </a:graphic>
                          </wp:inline>
                        </w:drawing>
                      </w:r>
                      <w:r>
                        <w:rPr>
                          <w:rFonts w:eastAsia="游明朝"/>
                          <w:b/>
                          <w:bCs/>
                          <w:lang w:eastAsia="ja-JP"/>
                        </w:rPr>
                        <w:br/>
                      </w:r>
                      <w:r>
                        <w:rPr>
                          <w:rFonts w:eastAsia="游明朝"/>
                          <w:b/>
                          <w:bCs/>
                          <w:lang w:eastAsia="ja-JP"/>
                        </w:rPr>
                        <w:br/>
                      </w:r>
                      <w:r w:rsidRPr="00D50C6A">
                        <w:rPr>
                          <w:rFonts w:eastAsia="游明朝"/>
                          <w:b/>
                          <w:bCs/>
                          <w:lang w:eastAsia="ja-JP"/>
                        </w:rPr>
                        <w:t xml:space="preserve">  </w:t>
                      </w:r>
                      <w:r>
                        <w:rPr>
                          <w:rFonts w:eastAsia="游明朝"/>
                          <w:b/>
                          <w:bCs/>
                          <w:lang w:eastAsia="ja-JP"/>
                        </w:rPr>
                        <w:t xml:space="preserve">      </w:t>
                      </w:r>
                      <w:r w:rsidRPr="00D50C6A">
                        <w:rPr>
                          <w:rFonts w:eastAsia="游明朝"/>
                          <w:b/>
                          <w:bCs/>
                          <w:lang w:eastAsia="ja-JP"/>
                        </w:rPr>
                        <w:t>(b)</w:t>
                      </w:r>
                      <w:r>
                        <w:rPr>
                          <w:rFonts w:eastAsia="游明朝"/>
                          <w:b/>
                          <w:bCs/>
                          <w:lang w:eastAsia="ja-JP"/>
                        </w:rPr>
                        <w:t xml:space="preserve"> </w:t>
                      </w:r>
                      <m:oMath>
                        <m:r>
                          <m:rPr>
                            <m:sty m:val="bi"/>
                          </m:rPr>
                          <w:rPr>
                            <w:rFonts w:ascii="Cambria Math" w:eastAsia="游明朝" w:hAnsi="Cambria Math"/>
                            <w:lang w:eastAsia="ja-JP"/>
                          </w:rPr>
                          <m:t>ρ</m:t>
                        </m:r>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 xml:space="preserve">(OCWD Data)     </w:t>
                      </w:r>
                      <w:r w:rsidRPr="00D50C6A">
                        <w:rPr>
                          <w:rFonts w:eastAsia="游明朝"/>
                          <w:b/>
                          <w:bCs/>
                          <w:lang w:eastAsia="ja-JP"/>
                        </w:rPr>
                        <w:t>(</w:t>
                      </w:r>
                      <w:r>
                        <w:rPr>
                          <w:rFonts w:eastAsia="游明朝"/>
                          <w:b/>
                          <w:bCs/>
                          <w:lang w:eastAsia="ja-JP"/>
                        </w:rPr>
                        <w:t>c</w:t>
                      </w:r>
                      <w:r w:rsidRPr="00D50C6A">
                        <w:rPr>
                          <w:rFonts w:eastAsia="游明朝"/>
                          <w:b/>
                          <w:bCs/>
                          <w:lang w:eastAsia="ja-JP"/>
                        </w:rPr>
                        <w:t>)</w:t>
                      </w:r>
                      <w:r>
                        <w:rPr>
                          <w:rFonts w:eastAsia="游明朝"/>
                          <w:b/>
                          <w:bCs/>
                          <w:lang w:eastAsia="ja-JP"/>
                        </w:rPr>
                        <w:t xml:space="preserve"> </w:t>
                      </w:r>
                      <m:oMath>
                        <m:r>
                          <m:rPr>
                            <m:sty m:val="bi"/>
                          </m:rPr>
                          <w:rPr>
                            <w:rFonts w:ascii="Cambria Math" w:eastAsia="游明朝" w:hAnsi="Cambria Math"/>
                            <w:lang w:eastAsia="ja-JP"/>
                          </w:rPr>
                          <m:t>ρ/</m:t>
                        </m:r>
                        <m:sSup>
                          <m:sSupPr>
                            <m:ctrlPr>
                              <w:rPr>
                                <w:rFonts w:ascii="Cambria Math" w:eastAsia="游明朝" w:hAnsi="Cambria Math"/>
                                <w:b/>
                                <w:bCs/>
                                <w:i/>
                                <w:lang w:eastAsia="ja-JP"/>
                              </w:rPr>
                            </m:ctrlPr>
                          </m:sSupPr>
                          <m:e>
                            <m:r>
                              <m:rPr>
                                <m:sty m:val="bi"/>
                              </m:rPr>
                              <w:rPr>
                                <w:rFonts w:ascii="Cambria Math" w:eastAsia="游明朝" w:hAnsi="Cambria Math"/>
                                <w:lang w:eastAsia="ja-JP"/>
                              </w:rPr>
                              <m:t>a</m:t>
                            </m:r>
                          </m:e>
                          <m:sup>
                            <m:r>
                              <m:rPr>
                                <m:sty m:val="bi"/>
                              </m:rPr>
                              <w:rPr>
                                <w:rFonts w:ascii="Cambria Math" w:eastAsia="游明朝" w:hAnsi="Cambria Math"/>
                                <w:lang w:eastAsia="ja-JP"/>
                              </w:rPr>
                              <m:t>2</m:t>
                            </m:r>
                          </m:sup>
                        </m:sSup>
                      </m:oMath>
                      <w:r w:rsidRPr="003D45F4">
                        <w:rPr>
                          <w:rFonts w:eastAsia="游明朝"/>
                          <w:b/>
                          <w:bCs/>
                          <w:lang w:eastAsia="ja-JP"/>
                        </w:rPr>
                        <w:t xml:space="preserve"> </w:t>
                      </w:r>
                      <w:r>
                        <w:rPr>
                          <w:rFonts w:eastAsia="游明朝"/>
                          <w:b/>
                          <w:bCs/>
                          <w:lang w:eastAsia="ja-JP"/>
                        </w:rPr>
                        <w:t>E</w:t>
                      </w:r>
                      <w:r w:rsidRPr="003D45F4">
                        <w:rPr>
                          <w:rFonts w:eastAsia="游明朝"/>
                          <w:b/>
                          <w:bCs/>
                          <w:lang w:eastAsia="ja-JP"/>
                        </w:rPr>
                        <w:t xml:space="preserve">stimation </w:t>
                      </w:r>
                      <w:r>
                        <w:rPr>
                          <w:rFonts w:eastAsia="游明朝"/>
                          <w:b/>
                          <w:bCs/>
                          <w:lang w:eastAsia="ja-JP"/>
                        </w:rPr>
                        <w:t>R</w:t>
                      </w:r>
                      <w:r w:rsidRPr="003D45F4">
                        <w:rPr>
                          <w:rFonts w:eastAsia="游明朝"/>
                          <w:b/>
                          <w:bCs/>
                          <w:lang w:eastAsia="ja-JP"/>
                        </w:rPr>
                        <w:t>esult</w:t>
                      </w:r>
                      <w:r>
                        <w:rPr>
                          <w:rFonts w:eastAsia="游明朝" w:hint="eastAsia"/>
                          <w:b/>
                          <w:bCs/>
                          <w:lang w:eastAsia="ja-JP"/>
                        </w:rPr>
                        <w:t xml:space="preserve"> </w:t>
                      </w:r>
                      <w:r>
                        <w:rPr>
                          <w:rFonts w:eastAsia="游明朝"/>
                          <w:b/>
                          <w:bCs/>
                          <w:lang w:eastAsia="ja-JP"/>
                        </w:rPr>
                        <w:t>(OCWD Data)</w:t>
                      </w:r>
                    </w:p>
                    <w:p w14:paraId="53C8C83D" w14:textId="77777777" w:rsidR="00784A1B" w:rsidRPr="00BD496B" w:rsidRDefault="00784A1B" w:rsidP="00784A1B">
                      <w:pPr>
                        <w:pStyle w:val="a4"/>
                        <w:spacing w:before="120" w:after="0"/>
                        <w:ind w:left="0"/>
                        <w:jc w:val="center"/>
                        <w:rPr>
                          <w:rFonts w:eastAsia="ＭＳ 明朝"/>
                          <w:lang w:eastAsia="ja-JP"/>
                        </w:rPr>
                      </w:pPr>
                      <w:r w:rsidRPr="00105B69">
                        <w:rPr>
                          <w:b/>
                          <w:bCs/>
                        </w:rPr>
                        <w:t xml:space="preserve">Figure </w:t>
                      </w:r>
                      <w:r>
                        <w:rPr>
                          <w:b/>
                          <w:bCs/>
                        </w:rPr>
                        <w:t>2.6</w:t>
                      </w:r>
                      <w:r w:rsidRPr="00105B69">
                        <w:rPr>
                          <w:b/>
                          <w:bCs/>
                        </w:rPr>
                        <w:t xml:space="preserve">: </w:t>
                      </w:r>
                      <w:r>
                        <w:rPr>
                          <w:b/>
                          <w:bCs/>
                        </w:rPr>
                        <w:t>Estimation Results of Unknown Parameters</w:t>
                      </w:r>
                    </w:p>
                  </w:txbxContent>
                </v:textbox>
                <w10:wrap anchorx="page" anchory="page"/>
                <w10:anchorlock/>
              </v:shape>
            </w:pict>
          </mc:Fallback>
        </mc:AlternateContent>
      </w:r>
    </w:p>
    <w:p w14:paraId="3FFECF8E" w14:textId="05AE8CD3" w:rsidR="00784A1B" w:rsidRDefault="00784A1B" w:rsidP="00795A3F">
      <w:pPr>
        <w:rPr>
          <w:rFonts w:eastAsia="游明朝"/>
          <w:highlight w:val="yellow"/>
          <w:lang w:eastAsia="ja-JP"/>
        </w:rPr>
      </w:pPr>
    </w:p>
    <w:p w14:paraId="145D206B" w14:textId="3DAE9524" w:rsidR="00784A1B" w:rsidRDefault="00784A1B" w:rsidP="00795A3F">
      <w:pPr>
        <w:rPr>
          <w:rFonts w:eastAsia="游明朝"/>
          <w:highlight w:val="yellow"/>
          <w:lang w:eastAsia="ja-JP"/>
        </w:rPr>
      </w:pPr>
    </w:p>
    <w:p w14:paraId="6D9C4A1C" w14:textId="1FD411AE" w:rsidR="00784A1B" w:rsidRDefault="00784A1B" w:rsidP="00795A3F">
      <w:pPr>
        <w:rPr>
          <w:rFonts w:eastAsia="游明朝"/>
          <w:highlight w:val="yellow"/>
          <w:lang w:eastAsia="ja-JP"/>
        </w:rPr>
      </w:pPr>
    </w:p>
    <w:p w14:paraId="25B6FD48" w14:textId="781F680D" w:rsidR="00784A1B" w:rsidRDefault="00784A1B" w:rsidP="00795A3F">
      <w:pPr>
        <w:rPr>
          <w:rFonts w:eastAsia="游明朝"/>
          <w:highlight w:val="yellow"/>
          <w:lang w:eastAsia="ja-JP"/>
        </w:rPr>
      </w:pPr>
    </w:p>
    <w:p w14:paraId="67E7C410" w14:textId="41599811" w:rsidR="00784A1B" w:rsidRDefault="00784A1B" w:rsidP="00795A3F">
      <w:pPr>
        <w:rPr>
          <w:rFonts w:eastAsia="游明朝"/>
          <w:highlight w:val="yellow"/>
          <w:lang w:eastAsia="ja-JP"/>
        </w:rPr>
      </w:pPr>
    </w:p>
    <w:p w14:paraId="252BA07D" w14:textId="15B8ACDC" w:rsidR="00784A1B" w:rsidRDefault="00784A1B" w:rsidP="00795A3F">
      <w:pPr>
        <w:rPr>
          <w:rFonts w:eastAsia="游明朝"/>
          <w:highlight w:val="yellow"/>
          <w:lang w:eastAsia="ja-JP"/>
        </w:rPr>
      </w:pPr>
    </w:p>
    <w:p w14:paraId="68CC3867" w14:textId="7D9CC85E" w:rsidR="00784A1B" w:rsidRDefault="00784A1B" w:rsidP="00795A3F">
      <w:pPr>
        <w:rPr>
          <w:rFonts w:eastAsia="游明朝"/>
          <w:highlight w:val="yellow"/>
          <w:lang w:eastAsia="ja-JP"/>
        </w:rPr>
      </w:pPr>
    </w:p>
    <w:p w14:paraId="02BFAF25" w14:textId="43DCB7AE" w:rsidR="00784A1B" w:rsidRDefault="00784A1B" w:rsidP="00795A3F">
      <w:pPr>
        <w:rPr>
          <w:rFonts w:eastAsia="游明朝"/>
          <w:highlight w:val="yellow"/>
          <w:lang w:eastAsia="ja-JP"/>
        </w:rPr>
      </w:pPr>
      <w:r w:rsidRPr="00272009">
        <w:rPr>
          <w:noProof/>
        </w:rPr>
        <mc:AlternateContent>
          <mc:Choice Requires="wps">
            <w:drawing>
              <wp:anchor distT="45720" distB="45720" distL="114300" distR="114300" simplePos="0" relativeHeight="251956224" behindDoc="0" locked="0" layoutInCell="1" allowOverlap="1" wp14:anchorId="057F6E59" wp14:editId="04B90189">
                <wp:simplePos x="0" y="0"/>
                <wp:positionH relativeFrom="column">
                  <wp:posOffset>0</wp:posOffset>
                </wp:positionH>
                <wp:positionV relativeFrom="paragraph">
                  <wp:posOffset>290195</wp:posOffset>
                </wp:positionV>
                <wp:extent cx="5943600" cy="2781300"/>
                <wp:effectExtent l="0" t="0" r="0" b="0"/>
                <wp:wrapTopAndBottom/>
                <wp:docPr id="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781300"/>
                        </a:xfrm>
                        <a:prstGeom prst="rect">
                          <a:avLst/>
                        </a:prstGeom>
                        <a:solidFill>
                          <a:srgbClr val="FFFFFF"/>
                        </a:solidFill>
                        <a:ln w="9525">
                          <a:noFill/>
                          <a:miter lim="800000"/>
                          <a:headEnd/>
                          <a:tailEnd/>
                        </a:ln>
                      </wps:spPr>
                      <wps:txbx>
                        <w:txbxContent>
                          <w:p w14:paraId="2F4CC133" w14:textId="77777777" w:rsidR="00784A1B" w:rsidRDefault="00784A1B" w:rsidP="00784A1B">
                            <w:pPr>
                              <w:jc w:val="center"/>
                              <w:rPr>
                                <w:rFonts w:ascii="ＭＳ 明朝" w:eastAsia="ＭＳ 明朝" w:hAnsi="ＭＳ 明朝" w:cs="ＭＳ 明朝"/>
                                <w:lang w:eastAsia="ja-JP"/>
                              </w:rPr>
                            </w:pPr>
                            <w:r>
                              <w:rPr>
                                <w:noProof/>
                              </w:rPr>
                              <w:drawing>
                                <wp:inline distT="0" distB="0" distL="0" distR="0" wp14:anchorId="492F34C0" wp14:editId="33078DEE">
                                  <wp:extent cx="5677831" cy="2387600"/>
                                  <wp:effectExtent l="0" t="0" r="0" b="0"/>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8051" cy="2408718"/>
                                          </a:xfrm>
                                          <a:prstGeom prst="rect">
                                            <a:avLst/>
                                          </a:prstGeom>
                                        </pic:spPr>
                                      </pic:pic>
                                    </a:graphicData>
                                  </a:graphic>
                                </wp:inline>
                              </w:drawing>
                            </w:r>
                          </w:p>
                          <w:p w14:paraId="2E9C9C91" w14:textId="77777777" w:rsidR="00784A1B" w:rsidRPr="00C679BA" w:rsidRDefault="00784A1B" w:rsidP="00784A1B">
                            <w:pPr>
                              <w:pStyle w:val="a4"/>
                              <w:spacing w:before="120" w:after="0"/>
                              <w:ind w:left="0"/>
                              <w:jc w:val="center"/>
                              <w:rPr>
                                <w:rFonts w:eastAsia="游明朝"/>
                                <w:lang w:eastAsia="ja-JP"/>
                              </w:rPr>
                            </w:pPr>
                            <w:r w:rsidRPr="00105B69">
                              <w:rPr>
                                <w:b/>
                                <w:bCs/>
                              </w:rPr>
                              <w:t xml:space="preserve">Figure </w:t>
                            </w:r>
                            <w:r>
                              <w:rPr>
                                <w:b/>
                                <w:bCs/>
                              </w:rPr>
                              <w:t>2.7</w:t>
                            </w:r>
                            <w:r w:rsidRPr="00105B69">
                              <w:rPr>
                                <w:b/>
                                <w:bCs/>
                              </w:rPr>
                              <w:t>:</w:t>
                            </w:r>
                            <w:r>
                              <w:rPr>
                                <w:b/>
                                <w:bCs/>
                              </w:rPr>
                              <w:t xml:space="preserve"> Estimated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m:rPr>
                                      <m:sty m:val="p"/>
                                    </m:rPr>
                                    <w:rPr>
                                      <w:rFonts w:ascii="Cambria Math" w:eastAsia="ＭＳ 明朝" w:hAnsi="Cambria Math" w:cs="ＭＳ 明朝"/>
                                      <w:lang w:eastAsia="ja-JP"/>
                                    </w:rPr>
                                    <m:t>RO</m:t>
                                  </m:r>
                                </m:sub>
                              </m:sSub>
                            </m:oMath>
                            <w:r>
                              <w:rPr>
                                <w:rFonts w:eastAsia="游明朝" w:hint="eastAsia"/>
                                <w:lang w:eastAsia="ja-JP"/>
                              </w:rPr>
                              <w:t xml:space="preserve"> </w:t>
                            </w:r>
                            <w:r w:rsidRPr="00C679BA">
                              <w:rPr>
                                <w:rFonts w:eastAsia="游明朝"/>
                                <w:b/>
                                <w:bCs/>
                                <w:lang w:eastAsia="ja-JP"/>
                              </w:rPr>
                              <w:t>Trend Chart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F6E59" id="_x0000_s1051" type="#_x0000_t202" style="position:absolute;margin-left:0;margin-top:22.85pt;width:468pt;height:219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" stroked="f">
                <v:textbox>
                  <w:txbxContent>
                    <w:p w14:paraId="2F4CC133" w14:textId="77777777" w:rsidR="00784A1B" w:rsidRDefault="00784A1B" w:rsidP="00784A1B">
                      <w:pPr>
                        <w:jc w:val="center"/>
                        <w:rPr>
                          <w:rFonts w:ascii="ＭＳ 明朝" w:eastAsia="ＭＳ 明朝" w:hAnsi="ＭＳ 明朝" w:cs="ＭＳ 明朝"/>
                          <w:lang w:eastAsia="ja-JP"/>
                        </w:rPr>
                      </w:pPr>
                      <w:r>
                        <w:rPr>
                          <w:noProof/>
                        </w:rPr>
                        <w:drawing>
                          <wp:inline distT="0" distB="0" distL="0" distR="0" wp14:anchorId="492F34C0" wp14:editId="33078DEE">
                            <wp:extent cx="5677831" cy="2387600"/>
                            <wp:effectExtent l="0" t="0" r="0" b="0"/>
                            <wp:docPr id="2058712593" name="図 205871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8051" cy="2408718"/>
                                    </a:xfrm>
                                    <a:prstGeom prst="rect">
                                      <a:avLst/>
                                    </a:prstGeom>
                                  </pic:spPr>
                                </pic:pic>
                              </a:graphicData>
                            </a:graphic>
                          </wp:inline>
                        </w:drawing>
                      </w:r>
                    </w:p>
                    <w:p w14:paraId="2E9C9C91" w14:textId="77777777" w:rsidR="00784A1B" w:rsidRPr="00C679BA" w:rsidRDefault="00784A1B" w:rsidP="00784A1B">
                      <w:pPr>
                        <w:pStyle w:val="a4"/>
                        <w:spacing w:before="120" w:after="0"/>
                        <w:ind w:left="0"/>
                        <w:jc w:val="center"/>
                        <w:rPr>
                          <w:rFonts w:eastAsia="游明朝"/>
                          <w:lang w:eastAsia="ja-JP"/>
                        </w:rPr>
                      </w:pPr>
                      <w:r w:rsidRPr="00105B69">
                        <w:rPr>
                          <w:b/>
                          <w:bCs/>
                        </w:rPr>
                        <w:t xml:space="preserve">Figure </w:t>
                      </w:r>
                      <w:r>
                        <w:rPr>
                          <w:b/>
                          <w:bCs/>
                        </w:rPr>
                        <w:t>2.7</w:t>
                      </w:r>
                      <w:r w:rsidRPr="00105B69">
                        <w:rPr>
                          <w:b/>
                          <w:bCs/>
                        </w:rPr>
                        <w:t>:</w:t>
                      </w:r>
                      <w:r>
                        <w:rPr>
                          <w:b/>
                          <w:bCs/>
                        </w:rPr>
                        <w:t xml:space="preserve"> Estimated </w:t>
                      </w:r>
                      <m:oMath>
                        <m:sSub>
                          <m:sSubPr>
                            <m:ctrlPr>
                              <w:rPr>
                                <w:rFonts w:ascii="Cambria Math" w:eastAsia="ＭＳ 明朝" w:hAnsi="Cambria Math" w:cs="ＭＳ 明朝"/>
                                <w:i/>
                                <w:lang w:eastAsia="ja-JP"/>
                              </w:rPr>
                            </m:ctrlPr>
                          </m:sSubPr>
                          <m:e>
                            <m:r>
                              <w:rPr>
                                <w:rFonts w:ascii="Cambria Math" w:eastAsia="ＭＳ 明朝" w:hAnsi="Cambria Math" w:cs="ＭＳ 明朝"/>
                                <w:lang w:eastAsia="ja-JP"/>
                              </w:rPr>
                              <m:t>R</m:t>
                            </m:r>
                          </m:e>
                          <m:sub>
                            <m:r>
                              <m:rPr>
                                <m:sty m:val="p"/>
                              </m:rPr>
                              <w:rPr>
                                <w:rFonts w:ascii="Cambria Math" w:eastAsia="ＭＳ 明朝" w:hAnsi="Cambria Math" w:cs="ＭＳ 明朝"/>
                                <w:lang w:eastAsia="ja-JP"/>
                              </w:rPr>
                              <m:t>RO</m:t>
                            </m:r>
                          </m:sub>
                        </m:sSub>
                      </m:oMath>
                      <w:r>
                        <w:rPr>
                          <w:rFonts w:eastAsia="游明朝" w:hint="eastAsia"/>
                          <w:lang w:eastAsia="ja-JP"/>
                        </w:rPr>
                        <w:t xml:space="preserve"> </w:t>
                      </w:r>
                      <w:r w:rsidRPr="00C679BA">
                        <w:rPr>
                          <w:rFonts w:eastAsia="游明朝"/>
                          <w:b/>
                          <w:bCs/>
                          <w:lang w:eastAsia="ja-JP"/>
                        </w:rPr>
                        <w:t>Trend Chart</w:t>
                      </w:r>
                    </w:p>
                  </w:txbxContent>
                </v:textbox>
                <w10:wrap type="topAndBottom"/>
              </v:shape>
            </w:pict>
          </mc:Fallback>
        </mc:AlternateContent>
      </w:r>
    </w:p>
    <w:p w14:paraId="63397BBC" w14:textId="77777777" w:rsidR="00784A1B" w:rsidRDefault="00784A1B" w:rsidP="00795A3F">
      <w:pPr>
        <w:rPr>
          <w:rFonts w:eastAsia="游明朝"/>
          <w:highlight w:val="yellow"/>
          <w:lang w:eastAsia="ja-JP"/>
        </w:rPr>
      </w:pPr>
    </w:p>
    <w:p w14:paraId="0C8B8FFC" w14:textId="487C96E5" w:rsidR="009E6B4F" w:rsidRDefault="009E6B4F" w:rsidP="00160E02">
      <w:pPr>
        <w:rPr>
          <w:rFonts w:eastAsia="游明朝"/>
          <w:lang w:eastAsia="ja-JP"/>
        </w:rPr>
      </w:pPr>
    </w:p>
    <w:p w14:paraId="6EB5BCE2" w14:textId="4D1C274E" w:rsidR="00784A1B" w:rsidRDefault="00784A1B" w:rsidP="00160E02">
      <w:pPr>
        <w:rPr>
          <w:rFonts w:eastAsia="游明朝"/>
          <w:lang w:eastAsia="ja-JP"/>
        </w:rPr>
      </w:pPr>
    </w:p>
    <w:p w14:paraId="4C1CC941" w14:textId="0761AE5D" w:rsidR="00784A1B" w:rsidRDefault="00784A1B" w:rsidP="00160E02">
      <w:pPr>
        <w:rPr>
          <w:rFonts w:eastAsia="游明朝"/>
          <w:lang w:eastAsia="ja-JP"/>
        </w:rPr>
      </w:pPr>
    </w:p>
    <w:p w14:paraId="496AE0E7" w14:textId="2442E3D3" w:rsidR="00784A1B" w:rsidRDefault="00784A1B" w:rsidP="00160E02">
      <w:pPr>
        <w:rPr>
          <w:rFonts w:eastAsia="游明朝"/>
          <w:lang w:eastAsia="ja-JP"/>
        </w:rPr>
      </w:pPr>
    </w:p>
    <w:p w14:paraId="352ACA54" w14:textId="45A0C697" w:rsidR="00784A1B" w:rsidRDefault="00784A1B" w:rsidP="00160E02">
      <w:pPr>
        <w:rPr>
          <w:rFonts w:eastAsia="游明朝"/>
          <w:lang w:eastAsia="ja-JP"/>
        </w:rPr>
      </w:pPr>
    </w:p>
    <w:p w14:paraId="43EF7309" w14:textId="541CF47D" w:rsidR="00784A1B" w:rsidRDefault="00784A1B" w:rsidP="00160E02">
      <w:pPr>
        <w:rPr>
          <w:rFonts w:eastAsia="游明朝"/>
          <w:lang w:eastAsia="ja-JP"/>
        </w:rPr>
      </w:pPr>
    </w:p>
    <w:p w14:paraId="75DC3F8A" w14:textId="1D7E9310" w:rsidR="00784A1B" w:rsidRDefault="00784A1B" w:rsidP="00160E02">
      <w:pPr>
        <w:rPr>
          <w:rFonts w:eastAsia="游明朝"/>
          <w:lang w:eastAsia="ja-JP"/>
        </w:rPr>
      </w:pPr>
    </w:p>
    <w:p w14:paraId="1BDC7F18" w14:textId="75046A9F" w:rsidR="00784A1B" w:rsidRDefault="00784A1B" w:rsidP="00160E02">
      <w:pPr>
        <w:rPr>
          <w:rFonts w:eastAsia="游明朝"/>
          <w:lang w:eastAsia="ja-JP"/>
        </w:rPr>
      </w:pPr>
    </w:p>
    <w:p w14:paraId="457B4ABA" w14:textId="25EE89E1" w:rsidR="00784A1B" w:rsidRDefault="00784A1B" w:rsidP="00160E02">
      <w:pPr>
        <w:rPr>
          <w:rFonts w:eastAsia="游明朝"/>
          <w:lang w:eastAsia="ja-JP"/>
        </w:rPr>
      </w:pPr>
    </w:p>
    <w:p w14:paraId="4B2C3B14" w14:textId="7AE34CE6" w:rsidR="00784A1B" w:rsidRDefault="00784A1B" w:rsidP="00160E02">
      <w:pPr>
        <w:rPr>
          <w:rFonts w:eastAsia="游明朝"/>
          <w:lang w:eastAsia="ja-JP"/>
        </w:rPr>
      </w:pPr>
    </w:p>
    <w:p w14:paraId="7D09FD33" w14:textId="0343923B" w:rsidR="00784A1B" w:rsidRDefault="00784A1B" w:rsidP="00160E02">
      <w:pPr>
        <w:rPr>
          <w:rFonts w:eastAsia="游明朝"/>
          <w:lang w:eastAsia="ja-JP"/>
        </w:rPr>
      </w:pPr>
    </w:p>
    <w:p w14:paraId="524D88EC" w14:textId="038A9504" w:rsidR="00784A1B" w:rsidRDefault="00784A1B" w:rsidP="00160E02">
      <w:pPr>
        <w:rPr>
          <w:rFonts w:eastAsia="游明朝"/>
          <w:lang w:eastAsia="ja-JP"/>
        </w:rPr>
      </w:pPr>
    </w:p>
    <w:p w14:paraId="7683654F" w14:textId="29D28402" w:rsidR="00784A1B" w:rsidRDefault="00784A1B" w:rsidP="00160E02">
      <w:pPr>
        <w:rPr>
          <w:rFonts w:eastAsia="游明朝"/>
          <w:lang w:eastAsia="ja-JP"/>
        </w:rPr>
      </w:pPr>
    </w:p>
    <w:p w14:paraId="0C1F0165" w14:textId="1C8529CE" w:rsidR="00784A1B" w:rsidRDefault="00784A1B" w:rsidP="00160E02">
      <w:pPr>
        <w:rPr>
          <w:rFonts w:eastAsia="游明朝"/>
          <w:lang w:eastAsia="ja-JP"/>
        </w:rPr>
      </w:pPr>
    </w:p>
    <w:p w14:paraId="3BA17A76" w14:textId="3CE3C44E" w:rsidR="00784A1B" w:rsidRDefault="00784A1B" w:rsidP="00160E02">
      <w:pPr>
        <w:rPr>
          <w:rFonts w:eastAsia="游明朝"/>
          <w:lang w:eastAsia="ja-JP"/>
        </w:rPr>
      </w:pPr>
    </w:p>
    <w:p w14:paraId="08EEAA19" w14:textId="77777777" w:rsidR="00784A1B" w:rsidRPr="00160E02" w:rsidRDefault="00784A1B" w:rsidP="00160E02">
      <w:pPr>
        <w:rPr>
          <w:rFonts w:eastAsia="ＭＳ 明朝"/>
          <w:iCs/>
          <w:lang w:eastAsia="ja-JP"/>
        </w:rPr>
      </w:pPr>
    </w:p>
    <w:p w14:paraId="74CDE9ED" w14:textId="14D83C1C" w:rsidR="00005346" w:rsidRPr="00365E80" w:rsidRDefault="00651B5E" w:rsidP="00365E80">
      <w:pPr>
        <w:pStyle w:val="3"/>
      </w:pPr>
      <w:r w:rsidRPr="008D07AF">
        <w:t>Desktop Evaluation based on WBMWD</w:t>
      </w:r>
    </w:p>
    <w:p w14:paraId="19936CE4" w14:textId="77777777" w:rsidR="00005346" w:rsidRPr="0070615D" w:rsidRDefault="00005346" w:rsidP="00005346">
      <w:pPr>
        <w:pStyle w:val="a4"/>
        <w:numPr>
          <w:ilvl w:val="0"/>
          <w:numId w:val="33"/>
        </w:numPr>
        <w:outlineLvl w:val="3"/>
        <w:rPr>
          <w:rFonts w:eastAsia="游明朝"/>
          <w:b/>
          <w:bCs/>
          <w:lang w:eastAsia="ja-JP"/>
        </w:rPr>
      </w:pPr>
      <w:r w:rsidRPr="0070615D">
        <w:rPr>
          <w:rFonts w:eastAsia="游明朝" w:hint="eastAsia"/>
          <w:b/>
          <w:bCs/>
          <w:lang w:eastAsia="ja-JP"/>
        </w:rPr>
        <w:t>B</w:t>
      </w:r>
      <w:r w:rsidRPr="0070615D">
        <w:rPr>
          <w:rFonts w:eastAsia="游明朝"/>
          <w:b/>
          <w:bCs/>
          <w:lang w:eastAsia="ja-JP"/>
        </w:rPr>
        <w:t>ackground and Objective</w:t>
      </w:r>
    </w:p>
    <w:p w14:paraId="47C53235" w14:textId="77777777" w:rsidR="00005346" w:rsidRPr="008D07AF" w:rsidRDefault="00005346" w:rsidP="00854308">
      <w:pPr>
        <w:rPr>
          <w:rFonts w:eastAsia="游明朝"/>
          <w:lang w:eastAsia="ja-JP"/>
        </w:rPr>
      </w:pPr>
      <w:r w:rsidRPr="008D07AF">
        <w:rPr>
          <w:rFonts w:eastAsia="游明朝"/>
          <w:lang w:eastAsia="ja-JP"/>
        </w:rPr>
        <w:t>WBMWD receives secondary effluent from the City of Los Angeles’s Hyperion Water Reclamation Plant (HWRP)</w:t>
      </w:r>
      <w:bookmarkStart w:id="14" w:name="_Ref137138465"/>
      <w:r w:rsidRPr="008D07AF">
        <w:rPr>
          <w:rStyle w:val="af2"/>
          <w:rFonts w:eastAsia="游明朝"/>
          <w:lang w:eastAsia="ja-JP"/>
        </w:rPr>
        <w:footnoteReference w:id="4"/>
      </w:r>
      <w:bookmarkEnd w:id="14"/>
      <w:r w:rsidRPr="008D07AF">
        <w:rPr>
          <w:rFonts w:eastAsia="游明朝"/>
          <w:lang w:eastAsia="ja-JP"/>
        </w:rPr>
        <w:t xml:space="preserve">. </w:t>
      </w:r>
    </w:p>
    <w:p w14:paraId="7323EAC0" w14:textId="77777777" w:rsidR="00005346" w:rsidRPr="004E37C8" w:rsidRDefault="00005346" w:rsidP="00854308">
      <w:pPr>
        <w:rPr>
          <w:rFonts w:eastAsia="游明朝"/>
          <w:lang w:eastAsia="ja-JP"/>
        </w:rPr>
      </w:pPr>
      <w:r>
        <w:rPr>
          <w:rFonts w:eastAsia="游明朝" w:hint="eastAsia"/>
          <w:lang w:eastAsia="ja-JP"/>
        </w:rPr>
        <w:t xml:space="preserve">As </w:t>
      </w:r>
      <w:r>
        <w:rPr>
          <w:rFonts w:eastAsia="游明朝"/>
          <w:lang w:eastAsia="ja-JP"/>
        </w:rPr>
        <w:t xml:space="preserve">WBMWD process flow schematic is shown in </w:t>
      </w:r>
      <w:r>
        <w:rPr>
          <w:rFonts w:eastAsia="游明朝" w:hint="eastAsia"/>
          <w:lang w:eastAsia="ja-JP"/>
        </w:rPr>
        <w:t xml:space="preserve">Figure </w:t>
      </w:r>
      <w:r>
        <w:rPr>
          <w:rFonts w:eastAsia="游明朝"/>
          <w:lang w:eastAsia="ja-JP"/>
        </w:rPr>
        <w:t>3.</w:t>
      </w:r>
      <w:r>
        <w:rPr>
          <w:rFonts w:eastAsia="游明朝" w:hint="eastAsia"/>
          <w:lang w:eastAsia="ja-JP"/>
        </w:rPr>
        <w:t>1</w:t>
      </w:r>
      <w:r>
        <w:rPr>
          <w:rFonts w:eastAsia="游明朝"/>
          <w:lang w:eastAsia="ja-JP"/>
        </w:rPr>
        <w:t>.</w:t>
      </w:r>
      <w:r>
        <w:rPr>
          <w:rFonts w:eastAsia="游明朝" w:hint="eastAsia"/>
          <w:lang w:eastAsia="ja-JP"/>
        </w:rPr>
        <w:t xml:space="preserve"> </w:t>
      </w:r>
      <w:r>
        <w:rPr>
          <w:rFonts w:eastAsia="游明朝"/>
          <w:lang w:eastAsia="ja-JP"/>
        </w:rPr>
        <w:t xml:space="preserve">The secondary effluent is distributed to two streams; 40 MGD recycled water for industrial and irrigation as highlighted in yellow in the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Figure</w:t>
      </w:r>
      <w:r>
        <w:rPr>
          <w:rFonts w:eastAsia="游明朝"/>
          <w:lang w:eastAsia="ja-JP"/>
        </w:rPr>
        <w:fldChar w:fldCharType="end"/>
      </w:r>
      <w:r>
        <w:rPr>
          <w:rFonts w:eastAsia="游明朝"/>
          <w:lang w:eastAsia="ja-JP"/>
        </w:rPr>
        <w:t xml:space="preserve">, and another 45 MGD recycled water for cooling tower and boiler feed as highlighted in gray in the </w:t>
      </w:r>
      <w:r>
        <w:rPr>
          <w:rFonts w:eastAsia="游明朝"/>
          <w:lang w:eastAsia="ja-JP"/>
        </w:rPr>
        <w:fldChar w:fldCharType="begin"/>
      </w:r>
      <w:r>
        <w:rPr>
          <w:rFonts w:eastAsia="游明朝"/>
          <w:lang w:eastAsia="ja-JP"/>
        </w:rPr>
        <w:instrText xml:space="preserve"> REF _Ref137137187 \h </w:instrText>
      </w:r>
      <w:r>
        <w:rPr>
          <w:rFonts w:eastAsia="游明朝"/>
          <w:lang w:eastAsia="ja-JP"/>
        </w:rPr>
      </w:r>
      <w:r>
        <w:rPr>
          <w:rFonts w:eastAsia="游明朝"/>
          <w:lang w:eastAsia="ja-JP"/>
        </w:rPr>
        <w:fldChar w:fldCharType="separate"/>
      </w:r>
      <w:r w:rsidRPr="00CF4D58">
        <w:rPr>
          <w:color w:val="auto"/>
        </w:rPr>
        <w:t>Figure</w:t>
      </w:r>
      <w:r>
        <w:rPr>
          <w:rFonts w:eastAsia="游明朝"/>
          <w:lang w:eastAsia="ja-JP"/>
        </w:rPr>
        <w:fldChar w:fldCharType="end"/>
      </w:r>
      <w:r>
        <w:rPr>
          <w:rFonts w:eastAsia="游明朝"/>
          <w:lang w:eastAsia="ja-JP"/>
        </w:rPr>
        <w:t xml:space="preserve"> 3.1. </w:t>
      </w:r>
    </w:p>
    <w:p w14:paraId="43F1BD3D" w14:textId="77777777" w:rsidR="00005346" w:rsidRDefault="00005346" w:rsidP="00854308">
      <w:pPr>
        <w:rPr>
          <w:rFonts w:eastAsia="游明朝"/>
          <w:lang w:eastAsia="ja-JP"/>
        </w:rPr>
      </w:pPr>
      <w:r>
        <w:rPr>
          <w:rFonts w:eastAsia="游明朝"/>
          <w:lang w:eastAsia="ja-JP"/>
        </w:rPr>
        <w:t>The objective of data analysis is to maintain effluent turbidity less than 2 NTU required by the Title 22 criteria and to optimize ferric chloride and cationic polymer dosage for saving.</w:t>
      </w:r>
    </w:p>
    <w:p w14:paraId="2BF59FCF" w14:textId="77777777" w:rsidR="00005346" w:rsidRDefault="00005346" w:rsidP="00005346">
      <w:pPr>
        <w:rPr>
          <w:rFonts w:eastAsia="游明朝"/>
          <w:lang w:eastAsia="ja-JP"/>
        </w:rPr>
      </w:pPr>
      <w:r w:rsidRPr="008D07AF">
        <w:rPr>
          <w:noProof/>
        </w:rPr>
        <mc:AlternateContent>
          <mc:Choice Requires="wps">
            <w:drawing>
              <wp:anchor distT="0" distB="0" distL="114300" distR="114300" simplePos="0" relativeHeight="251942912" behindDoc="0" locked="0" layoutInCell="1" allowOverlap="1" wp14:anchorId="14AB4EDC" wp14:editId="0AFD0081">
                <wp:simplePos x="0" y="0"/>
                <wp:positionH relativeFrom="column">
                  <wp:posOffset>0</wp:posOffset>
                </wp:positionH>
                <wp:positionV relativeFrom="paragraph">
                  <wp:posOffset>355904</wp:posOffset>
                </wp:positionV>
                <wp:extent cx="5929630" cy="3838575"/>
                <wp:effectExtent l="0" t="0" r="0" b="9525"/>
                <wp:wrapSquare wrapText="bothSides"/>
                <wp:docPr id="7" name="テキスト ボックス 7"/>
                <wp:cNvGraphicFramePr/>
                <a:graphic xmlns:a="http://schemas.openxmlformats.org/drawingml/2006/main">
                  <a:graphicData uri="http://schemas.microsoft.com/office/word/2010/wordprocessingShape">
                    <wps:wsp>
                      <wps:cNvSpPr txBox="1"/>
                      <wps:spPr>
                        <a:xfrm>
                          <a:off x="0" y="0"/>
                          <a:ext cx="5929630" cy="3838575"/>
                        </a:xfrm>
                        <a:prstGeom prst="rect">
                          <a:avLst/>
                        </a:prstGeom>
                        <a:solidFill>
                          <a:prstClr val="white"/>
                        </a:solidFill>
                        <a:ln>
                          <a:noFill/>
                        </a:ln>
                      </wps:spPr>
                      <wps:txbx>
                        <w:txbxContent>
                          <w:p w14:paraId="1A942D6C" w14:textId="77777777" w:rsidR="00005346" w:rsidRDefault="00005346" w:rsidP="00005346">
                            <w:pPr>
                              <w:pStyle w:val="af0"/>
                              <w:jc w:val="center"/>
                            </w:pPr>
                            <w:r>
                              <w:rPr>
                                <w:noProof/>
                              </w:rPr>
                              <w:drawing>
                                <wp:inline distT="0" distB="0" distL="0" distR="0" wp14:anchorId="53BF4109" wp14:editId="6B2EE742">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19F59AF" w14:textId="77777777" w:rsidR="00005346" w:rsidRDefault="00005346" w:rsidP="00005346">
                            <w:pPr>
                              <w:pStyle w:val="af0"/>
                              <w:spacing w:after="0"/>
                              <w:jc w:val="center"/>
                              <w:rPr>
                                <w:color w:val="auto"/>
                                <w:sz w:val="24"/>
                                <w:szCs w:val="24"/>
                              </w:rPr>
                            </w:pPr>
                            <w:bookmarkStart w:id="15"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15"/>
                            <w:r>
                              <w:rPr>
                                <w:color w:val="auto"/>
                                <w:sz w:val="24"/>
                                <w:szCs w:val="24"/>
                              </w:rPr>
                              <w:t>: WBMWD Process Flow Schematic</w:t>
                            </w:r>
                          </w:p>
                          <w:p w14:paraId="19405310" w14:textId="77777777" w:rsidR="00005346" w:rsidRPr="004D753D" w:rsidRDefault="00005346" w:rsidP="0000534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B4EDC" id="テキスト ボックス 7" o:spid="_x0000_s1052" type="#_x0000_t202" style="position:absolute;margin-left:0;margin-top:28pt;width:466.9pt;height:302.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" stroked="f">
                <v:textbox inset="0,0,0,0">
                  <w:txbxContent>
                    <w:p w14:paraId="1A942D6C" w14:textId="77777777" w:rsidR="00005346" w:rsidRDefault="00005346" w:rsidP="00005346">
                      <w:pPr>
                        <w:pStyle w:val="af0"/>
                        <w:jc w:val="center"/>
                      </w:pPr>
                      <w:r>
                        <w:rPr>
                          <w:noProof/>
                        </w:rPr>
                        <w:drawing>
                          <wp:inline distT="0" distB="0" distL="0" distR="0" wp14:anchorId="53BF4109" wp14:editId="6B2EE742">
                            <wp:extent cx="5848350" cy="335597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8350" cy="3355975"/>
                                    </a:xfrm>
                                    <a:prstGeom prst="rect">
                                      <a:avLst/>
                                    </a:prstGeom>
                                    <a:noFill/>
                                    <a:ln>
                                      <a:noFill/>
                                    </a:ln>
                                  </pic:spPr>
                                </pic:pic>
                              </a:graphicData>
                            </a:graphic>
                          </wp:inline>
                        </w:drawing>
                      </w:r>
                    </w:p>
                    <w:p w14:paraId="419F59AF" w14:textId="77777777" w:rsidR="00005346" w:rsidRDefault="00005346" w:rsidP="00005346">
                      <w:pPr>
                        <w:pStyle w:val="af0"/>
                        <w:spacing w:after="0"/>
                        <w:jc w:val="center"/>
                        <w:rPr>
                          <w:color w:val="auto"/>
                          <w:sz w:val="24"/>
                          <w:szCs w:val="24"/>
                        </w:rPr>
                      </w:pPr>
                      <w:bookmarkStart w:id="16" w:name="_Ref137137187"/>
                      <w:r w:rsidRPr="00CF4D58">
                        <w:rPr>
                          <w:color w:val="auto"/>
                          <w:sz w:val="24"/>
                          <w:szCs w:val="24"/>
                        </w:rPr>
                        <w:t xml:space="preserve">Figure </w:t>
                      </w:r>
                      <w:r>
                        <w:rPr>
                          <w:color w:val="auto"/>
                          <w:sz w:val="24"/>
                          <w:szCs w:val="24"/>
                        </w:rPr>
                        <w:t>3.</w:t>
                      </w:r>
                      <w:r w:rsidRPr="00CF4D58">
                        <w:rPr>
                          <w:color w:val="auto"/>
                          <w:sz w:val="24"/>
                          <w:szCs w:val="24"/>
                        </w:rPr>
                        <w:fldChar w:fldCharType="begin"/>
                      </w:r>
                      <w:r w:rsidRPr="00CF4D58">
                        <w:rPr>
                          <w:color w:val="auto"/>
                          <w:sz w:val="24"/>
                          <w:szCs w:val="24"/>
                        </w:rPr>
                        <w:instrText xml:space="preserve"> SEQ Figure \* ARABIC </w:instrText>
                      </w:r>
                      <w:r w:rsidRPr="00CF4D58">
                        <w:rPr>
                          <w:color w:val="auto"/>
                          <w:sz w:val="24"/>
                          <w:szCs w:val="24"/>
                        </w:rPr>
                        <w:fldChar w:fldCharType="separate"/>
                      </w:r>
                      <w:r>
                        <w:rPr>
                          <w:noProof/>
                          <w:color w:val="auto"/>
                          <w:sz w:val="24"/>
                          <w:szCs w:val="24"/>
                        </w:rPr>
                        <w:t>1</w:t>
                      </w:r>
                      <w:r w:rsidRPr="00CF4D58">
                        <w:rPr>
                          <w:color w:val="auto"/>
                          <w:sz w:val="24"/>
                          <w:szCs w:val="24"/>
                        </w:rPr>
                        <w:fldChar w:fldCharType="end"/>
                      </w:r>
                      <w:bookmarkEnd w:id="16"/>
                      <w:r>
                        <w:rPr>
                          <w:color w:val="auto"/>
                          <w:sz w:val="24"/>
                          <w:szCs w:val="24"/>
                        </w:rPr>
                        <w:t>: WBMWD Process Flow Schematic</w:t>
                      </w:r>
                    </w:p>
                    <w:p w14:paraId="19405310" w14:textId="77777777" w:rsidR="00005346" w:rsidRPr="004D753D" w:rsidRDefault="00005346" w:rsidP="00005346"/>
                  </w:txbxContent>
                </v:textbox>
                <w10:wrap type="square"/>
              </v:shape>
            </w:pict>
          </mc:Fallback>
        </mc:AlternateContent>
      </w:r>
    </w:p>
    <w:p w14:paraId="374E3721" w14:textId="77777777" w:rsidR="00365E80" w:rsidRPr="0070615D" w:rsidRDefault="00005346" w:rsidP="00241F32">
      <w:pPr>
        <w:pStyle w:val="a4"/>
        <w:numPr>
          <w:ilvl w:val="0"/>
          <w:numId w:val="33"/>
        </w:numPr>
        <w:ind w:left="357" w:hanging="357"/>
        <w:contextualSpacing w:val="0"/>
        <w:outlineLvl w:val="3"/>
        <w:rPr>
          <w:rFonts w:eastAsia="游明朝"/>
          <w:b/>
          <w:bCs/>
          <w:lang w:eastAsia="ja-JP"/>
        </w:rPr>
      </w:pPr>
      <w:bookmarkStart w:id="17" w:name="_Hlk137972738"/>
      <w:r w:rsidRPr="0070615D">
        <w:rPr>
          <w:rFonts w:eastAsia="游明朝" w:hint="eastAsia"/>
          <w:b/>
          <w:bCs/>
          <w:lang w:eastAsia="ja-JP"/>
        </w:rPr>
        <w:t>M</w:t>
      </w:r>
      <w:r w:rsidRPr="0070615D">
        <w:rPr>
          <w:rFonts w:eastAsia="游明朝"/>
          <w:b/>
          <w:bCs/>
          <w:lang w:eastAsia="ja-JP"/>
        </w:rPr>
        <w:t>aterial and Methods</w:t>
      </w:r>
      <w:bookmarkEnd w:id="17"/>
    </w:p>
    <w:p w14:paraId="3DC1E246" w14:textId="63510C35" w:rsidR="00005346" w:rsidRPr="00365E80" w:rsidRDefault="00005346" w:rsidP="00365E80">
      <w:pPr>
        <w:pStyle w:val="a4"/>
        <w:numPr>
          <w:ilvl w:val="0"/>
          <w:numId w:val="13"/>
        </w:numPr>
        <w:spacing w:before="120"/>
        <w:ind w:left="420"/>
        <w:outlineLvl w:val="4"/>
        <w:rPr>
          <w:rFonts w:eastAsia="游明朝"/>
          <w:lang w:eastAsia="ja-JP"/>
        </w:rPr>
      </w:pPr>
      <w:r w:rsidRPr="000236CF">
        <w:t>T</w:t>
      </w:r>
      <w:r>
        <w:rPr>
          <w:rFonts w:hint="eastAsia"/>
          <w:lang w:eastAsia="ja-JP"/>
        </w:rPr>
        <w:t>i</w:t>
      </w:r>
      <w:r>
        <w:rPr>
          <w:lang w:eastAsia="ja-JP"/>
        </w:rPr>
        <w:t>tle 22 Requirements Consideration</w:t>
      </w:r>
    </w:p>
    <w:p w14:paraId="29B8486B" w14:textId="558814EB" w:rsidR="00005346" w:rsidRPr="007A371B" w:rsidRDefault="00005346" w:rsidP="00005346">
      <w:pPr>
        <w:rPr>
          <w:rFonts w:eastAsia="游明朝"/>
          <w:lang w:eastAsia="ja-JP"/>
        </w:rPr>
      </w:pPr>
      <w:r w:rsidRPr="007A371B">
        <w:rPr>
          <w:rFonts w:eastAsia="游明朝"/>
          <w:lang w:eastAsia="ja-JP"/>
        </w:rPr>
        <w:t>Title 22 is California’s Code of Regulations which refers to the State guidelines for how treated and recycled water is discharged and used</w:t>
      </w:r>
      <w:r>
        <w:rPr>
          <w:rStyle w:val="af2"/>
          <w:rFonts w:eastAsia="游明朝"/>
          <w:lang w:eastAsia="ja-JP"/>
        </w:rPr>
        <w:footnoteReference w:id="5"/>
      </w:r>
      <w:r w:rsidRPr="007A371B">
        <w:rPr>
          <w:rFonts w:eastAsia="游明朝"/>
          <w:lang w:eastAsia="ja-JP"/>
        </w:rPr>
        <w:t>. The water quality criteria for the four types of recycled water are defined by the Title 22 Code. In this data analysis, the criteria for turbidity should be considered and is defined as below</w:t>
      </w:r>
      <w:r>
        <w:rPr>
          <w:rStyle w:val="af2"/>
          <w:rFonts w:eastAsia="游明朝"/>
          <w:lang w:eastAsia="ja-JP"/>
        </w:rPr>
        <w:footnoteReference w:id="6"/>
      </w:r>
      <w:r w:rsidRPr="007A371B">
        <w:rPr>
          <w:rFonts w:eastAsia="游明朝"/>
          <w:lang w:eastAsia="ja-JP"/>
        </w:rPr>
        <w:t xml:space="preserve">. </w:t>
      </w:r>
    </w:p>
    <w:p w14:paraId="1DBF07CA" w14:textId="77777777" w:rsidR="00005346" w:rsidRDefault="00005346" w:rsidP="00005346">
      <w:pPr>
        <w:pStyle w:val="a4"/>
        <w:numPr>
          <w:ilvl w:val="0"/>
          <w:numId w:val="28"/>
        </w:numPr>
        <w:contextualSpacing w:val="0"/>
        <w:rPr>
          <w:rFonts w:eastAsia="游明朝"/>
          <w:lang w:eastAsia="ja-JP"/>
        </w:rPr>
      </w:pPr>
      <w:r w:rsidRPr="007A371B">
        <w:rPr>
          <w:rFonts w:eastAsia="游明朝"/>
          <w:lang w:eastAsia="ja-JP"/>
        </w:rPr>
        <w:t>Criteria 1: Not exceed average turbidity of 2 NTU within a 24-hour period</w:t>
      </w:r>
    </w:p>
    <w:p w14:paraId="449A9ED5" w14:textId="77777777" w:rsidR="00005346" w:rsidRDefault="00005346" w:rsidP="00005346">
      <w:pPr>
        <w:pStyle w:val="a4"/>
        <w:numPr>
          <w:ilvl w:val="0"/>
          <w:numId w:val="28"/>
        </w:numPr>
        <w:contextualSpacing w:val="0"/>
        <w:rPr>
          <w:rFonts w:eastAsia="游明朝"/>
          <w:lang w:eastAsia="ja-JP"/>
        </w:rPr>
      </w:pPr>
      <w:r w:rsidRPr="007A371B">
        <w:rPr>
          <w:rFonts w:eastAsia="游明朝"/>
          <w:lang w:eastAsia="ja-JP"/>
        </w:rPr>
        <w:t>Criteria 2: Not exceed 5 NTU more than 5 percent of the time within a 24-hour period</w:t>
      </w:r>
    </w:p>
    <w:p w14:paraId="06A86940" w14:textId="0F583ADD" w:rsidR="00005346" w:rsidRPr="00365E80" w:rsidRDefault="00005346" w:rsidP="00005346">
      <w:pPr>
        <w:pStyle w:val="a4"/>
        <w:numPr>
          <w:ilvl w:val="0"/>
          <w:numId w:val="28"/>
        </w:numPr>
        <w:rPr>
          <w:rFonts w:eastAsia="游明朝"/>
          <w:lang w:eastAsia="ja-JP"/>
        </w:rPr>
      </w:pPr>
      <w:r w:rsidRPr="007A371B">
        <w:rPr>
          <w:rFonts w:eastAsia="游明朝"/>
          <w:lang w:eastAsia="ja-JP"/>
        </w:rPr>
        <w:t>Criteria 3: Not exceed 10 NTU at any time</w:t>
      </w:r>
    </w:p>
    <w:p w14:paraId="05DA77F9" w14:textId="77777777" w:rsidR="00005346" w:rsidRPr="007A371B" w:rsidRDefault="00005346" w:rsidP="00854308">
      <w:pPr>
        <w:rPr>
          <w:rFonts w:eastAsia="游明朝"/>
          <w:lang w:eastAsia="ja-JP"/>
        </w:rPr>
      </w:pPr>
      <w:r>
        <w:rPr>
          <w:rFonts w:eastAsia="游明朝"/>
          <w:lang w:eastAsia="ja-JP"/>
        </w:rPr>
        <w:t>Considering Criteria 1, 2 and 3, daily average of Title 22 filter effluent turbidity, the number of times that turbidity exceeds 5 NTU and turbidity hourly average data were calculated with hourly data, respectively.</w:t>
      </w:r>
    </w:p>
    <w:p w14:paraId="2ABF63A8" w14:textId="0B5EE572" w:rsidR="003D37A7" w:rsidRDefault="003D37A7" w:rsidP="00005346">
      <w:pPr>
        <w:rPr>
          <w:rFonts w:eastAsia="游明朝"/>
          <w:lang w:eastAsia="ja-JP"/>
        </w:rPr>
      </w:pPr>
    </w:p>
    <w:p w14:paraId="53D33089" w14:textId="3EDDBD76" w:rsidR="00005346" w:rsidRPr="00854308" w:rsidRDefault="00005346" w:rsidP="00854308">
      <w:pPr>
        <w:pStyle w:val="a4"/>
        <w:numPr>
          <w:ilvl w:val="0"/>
          <w:numId w:val="13"/>
        </w:numPr>
        <w:spacing w:before="120"/>
        <w:ind w:left="420"/>
        <w:outlineLvl w:val="4"/>
        <w:rPr>
          <w:rFonts w:eastAsia="游明朝"/>
          <w:lang w:eastAsia="ja-JP"/>
        </w:rPr>
      </w:pPr>
      <w:r w:rsidRPr="008D07AF">
        <w:t>Target Process for Data Analysis and Measurement Points</w:t>
      </w:r>
    </w:p>
    <w:p w14:paraId="67F9E623" w14:textId="77777777" w:rsidR="00005346" w:rsidRPr="00E76B3C" w:rsidRDefault="00005346" w:rsidP="00854308">
      <w:pPr>
        <w:rPr>
          <w:rFonts w:eastAsia="游明朝"/>
          <w:lang w:eastAsia="ja-JP"/>
        </w:rPr>
      </w:pPr>
      <w:r w:rsidRPr="00E76B3C">
        <w:rPr>
          <w:rFonts w:eastAsia="游明朝"/>
          <w:lang w:eastAsia="ja-JP"/>
        </w:rPr>
        <w:t>The secondary effluent from HWRP is received by WBMWD and the recycled water for industrial and irrigation</w:t>
      </w:r>
      <w:r w:rsidRPr="00E76B3C">
        <w:rPr>
          <w:rFonts w:eastAsia="游明朝" w:hint="eastAsia"/>
          <w:lang w:eastAsia="ja-JP"/>
        </w:rPr>
        <w:t xml:space="preserve"> </w:t>
      </w:r>
      <w:r w:rsidRPr="00E76B3C">
        <w:rPr>
          <w:rFonts w:eastAsia="游明朝"/>
          <w:lang w:eastAsia="ja-JP"/>
        </w:rPr>
        <w:t>sent to three Satellite Treatment Facilities (Chevron Nitrification Treatment Plant, Torrance Refinery Water Reclamation Plant, and Juanita Millender-McDonald Carson Regional Water Reclamation Plant)</w:t>
      </w:r>
      <w:r w:rsidRPr="00E76B3C">
        <w:rPr>
          <w:rFonts w:eastAsia="游明朝"/>
          <w:lang w:eastAsia="ja-JP"/>
        </w:rPr>
        <w:fldChar w:fldCharType="begin"/>
      </w:r>
      <w:r w:rsidRPr="00E76B3C">
        <w:rPr>
          <w:rFonts w:eastAsia="游明朝"/>
          <w:lang w:eastAsia="ja-JP"/>
        </w:rPr>
        <w:instrText xml:space="preserve"> NOTEREF _Ref137138465 \f \h </w:instrText>
      </w:r>
      <w:r w:rsidRPr="00E76B3C">
        <w:rPr>
          <w:rFonts w:eastAsia="游明朝"/>
          <w:lang w:eastAsia="ja-JP"/>
        </w:rPr>
      </w:r>
      <w:r w:rsidRPr="00E76B3C">
        <w:rPr>
          <w:rFonts w:eastAsia="游明朝"/>
          <w:lang w:eastAsia="ja-JP"/>
        </w:rPr>
        <w:fldChar w:fldCharType="separate"/>
      </w:r>
      <w:r w:rsidRPr="00203ED4">
        <w:rPr>
          <w:rStyle w:val="af2"/>
        </w:rPr>
        <w:t>4</w:t>
      </w:r>
      <w:r w:rsidRPr="00E76B3C">
        <w:rPr>
          <w:rFonts w:eastAsia="游明朝"/>
          <w:lang w:eastAsia="ja-JP"/>
        </w:rPr>
        <w:fldChar w:fldCharType="end"/>
      </w:r>
      <w:r w:rsidRPr="00E76B3C">
        <w:rPr>
          <w:rFonts w:eastAsia="游明朝"/>
          <w:lang w:eastAsia="ja-JP"/>
        </w:rPr>
        <w:t xml:space="preserve"> that have MF and RO membranes systems. “HIGH-RATE CLARIFIER” and “Title 22” filter behaviors indicated by red in </w:t>
      </w:r>
      <w:r w:rsidRPr="00E76B3C">
        <w:rPr>
          <w:rFonts w:eastAsia="游明朝"/>
          <w:lang w:eastAsia="ja-JP"/>
        </w:rPr>
        <w:fldChar w:fldCharType="begin"/>
      </w:r>
      <w:r w:rsidRPr="00E76B3C">
        <w:rPr>
          <w:rFonts w:eastAsia="游明朝"/>
          <w:lang w:eastAsia="ja-JP"/>
        </w:rPr>
        <w:instrText xml:space="preserve"> REF _Ref137137187 \h </w:instrText>
      </w:r>
      <w:r w:rsidRPr="00E76B3C">
        <w:rPr>
          <w:rFonts w:eastAsia="游明朝"/>
          <w:lang w:eastAsia="ja-JP"/>
        </w:rPr>
      </w:r>
      <w:r w:rsidRPr="00E76B3C">
        <w:rPr>
          <w:rFonts w:eastAsia="游明朝"/>
          <w:lang w:eastAsia="ja-JP"/>
        </w:rPr>
        <w:fldChar w:fldCharType="separate"/>
      </w:r>
      <w:r w:rsidRPr="00E76B3C">
        <w:rPr>
          <w:color w:val="auto"/>
        </w:rPr>
        <w:t>Figure 3.</w:t>
      </w:r>
      <w:r w:rsidRPr="00E76B3C">
        <w:rPr>
          <w:noProof/>
          <w:color w:val="auto"/>
        </w:rPr>
        <w:t>1</w:t>
      </w:r>
      <w:r w:rsidRPr="00E76B3C">
        <w:rPr>
          <w:rFonts w:eastAsia="游明朝"/>
          <w:lang w:eastAsia="ja-JP"/>
        </w:rPr>
        <w:fldChar w:fldCharType="end"/>
      </w:r>
      <w:r w:rsidRPr="00E76B3C">
        <w:rPr>
          <w:rFonts w:eastAsia="游明朝"/>
          <w:lang w:eastAsia="ja-JP"/>
        </w:rPr>
        <w:t xml:space="preserve"> were investigated to optimize ferric chloride (FeCL</w:t>
      </w:r>
      <w:r w:rsidRPr="00E76B3C">
        <w:rPr>
          <w:rFonts w:eastAsia="游明朝"/>
          <w:vertAlign w:val="subscript"/>
          <w:lang w:eastAsia="ja-JP"/>
        </w:rPr>
        <w:t>3</w:t>
      </w:r>
      <w:r w:rsidRPr="00E76B3C">
        <w:rPr>
          <w:rFonts w:eastAsia="游明朝"/>
          <w:lang w:eastAsia="ja-JP"/>
        </w:rPr>
        <w:t>) and cationic polymer dosage.</w:t>
      </w:r>
    </w:p>
    <w:p w14:paraId="78FEBBE8" w14:textId="77777777" w:rsidR="00005346" w:rsidRPr="00E76B3C" w:rsidRDefault="00005346" w:rsidP="00854308">
      <w:pPr>
        <w:rPr>
          <w:rFonts w:eastAsia="游明朝"/>
          <w:lang w:eastAsia="ja-JP"/>
        </w:rPr>
      </w:pPr>
      <w:r w:rsidRPr="00E76B3C">
        <w:rPr>
          <w:rFonts w:eastAsia="游明朝"/>
          <w:lang w:eastAsia="ja-JP"/>
        </w:rPr>
        <w:t>Title 22 is a set of regulations in the California Code of Regulations. There are two types of tertiary media filters, Tittle 22 filters and converted Title 22 filters. The converted Title 22 filters have an anthracite bed as deep as 4 to 6 feet</w:t>
      </w:r>
      <w:r w:rsidRPr="00E76B3C">
        <w:rPr>
          <w:rFonts w:eastAsia="游明朝"/>
          <w:lang w:eastAsia="ja-JP"/>
        </w:rPr>
        <w:fldChar w:fldCharType="begin"/>
      </w:r>
      <w:r w:rsidRPr="00E76B3C">
        <w:rPr>
          <w:rFonts w:eastAsia="游明朝"/>
          <w:lang w:eastAsia="ja-JP"/>
        </w:rPr>
        <w:instrText xml:space="preserve"> NOTEREF _Ref137138465 \f \h </w:instrText>
      </w:r>
      <w:r w:rsidRPr="00E76B3C">
        <w:rPr>
          <w:rFonts w:eastAsia="游明朝"/>
          <w:lang w:eastAsia="ja-JP"/>
        </w:rPr>
      </w:r>
      <w:r w:rsidRPr="00E76B3C">
        <w:rPr>
          <w:rFonts w:eastAsia="游明朝"/>
          <w:lang w:eastAsia="ja-JP"/>
        </w:rPr>
        <w:fldChar w:fldCharType="separate"/>
      </w:r>
      <w:r w:rsidRPr="00203ED4">
        <w:rPr>
          <w:rStyle w:val="af2"/>
        </w:rPr>
        <w:t>4</w:t>
      </w:r>
      <w:r w:rsidRPr="00E76B3C">
        <w:rPr>
          <w:rFonts w:eastAsia="游明朝"/>
          <w:lang w:eastAsia="ja-JP"/>
        </w:rPr>
        <w:fldChar w:fldCharType="end"/>
      </w:r>
      <w:r w:rsidRPr="00E76B3C">
        <w:rPr>
          <w:rFonts w:eastAsia="游明朝"/>
          <w:lang w:eastAsia="ja-JP"/>
        </w:rPr>
        <w:t xml:space="preserve">. </w:t>
      </w:r>
    </w:p>
    <w:p w14:paraId="5F7BA266" w14:textId="40B4BF9F" w:rsidR="00005346" w:rsidRDefault="00005346" w:rsidP="00005346">
      <w:pPr>
        <w:rPr>
          <w:rFonts w:eastAsia="游明朝"/>
          <w:lang w:eastAsia="ja-JP"/>
        </w:rPr>
      </w:pPr>
      <w:r w:rsidRPr="00E76B3C">
        <w:rPr>
          <w:rFonts w:eastAsia="游明朝"/>
          <w:lang w:eastAsia="ja-JP"/>
        </w:rPr>
        <w:t>In this process, FeCL</w:t>
      </w:r>
      <w:r w:rsidRPr="00E76B3C">
        <w:rPr>
          <w:rFonts w:eastAsia="游明朝"/>
          <w:vertAlign w:val="subscript"/>
          <w:lang w:eastAsia="ja-JP"/>
        </w:rPr>
        <w:t>3</w:t>
      </w:r>
      <w:r w:rsidRPr="00E76B3C">
        <w:rPr>
          <w:rFonts w:eastAsia="游明朝"/>
          <w:lang w:eastAsia="ja-JP"/>
        </w:rPr>
        <w:t xml:space="preserve"> and cationic polymer are injected before the HIGH-RATE CLARIFIER to meet the Title 22 criteria.  On the other hands, residual FeCL</w:t>
      </w:r>
      <w:r w:rsidRPr="00E76B3C">
        <w:rPr>
          <w:rFonts w:eastAsia="游明朝"/>
          <w:vertAlign w:val="subscript"/>
          <w:lang w:eastAsia="ja-JP"/>
        </w:rPr>
        <w:t>3</w:t>
      </w:r>
      <w:r w:rsidRPr="00E76B3C">
        <w:rPr>
          <w:rFonts w:eastAsia="游明朝"/>
          <w:lang w:eastAsia="ja-JP"/>
        </w:rPr>
        <w:t xml:space="preserve"> affects the following MF and RO membranes clogged at the Satellite Treatment Facilities. More FeCL</w:t>
      </w:r>
      <w:r w:rsidRPr="00E76B3C">
        <w:rPr>
          <w:rFonts w:eastAsia="游明朝"/>
          <w:vertAlign w:val="subscript"/>
          <w:lang w:eastAsia="ja-JP"/>
        </w:rPr>
        <w:t xml:space="preserve">3 </w:t>
      </w:r>
      <w:r w:rsidRPr="00E76B3C">
        <w:rPr>
          <w:rFonts w:eastAsia="游明朝"/>
          <w:lang w:eastAsia="ja-JP"/>
        </w:rPr>
        <w:t>dosing than the adequate demand doesn’t lead to the Title 22 filter performance in terms of turbidity control as expected. In this analysis, we focused on turbidity behaviors and residual FeCL</w:t>
      </w:r>
      <w:r w:rsidRPr="00E76B3C">
        <w:rPr>
          <w:rFonts w:eastAsia="游明朝"/>
          <w:vertAlign w:val="subscript"/>
          <w:lang w:eastAsia="ja-JP"/>
        </w:rPr>
        <w:t xml:space="preserve">3 </w:t>
      </w:r>
      <w:r w:rsidRPr="00E76B3C">
        <w:rPr>
          <w:rFonts w:eastAsia="游明朝"/>
          <w:lang w:eastAsia="ja-JP"/>
        </w:rPr>
        <w:t>from Title 22 filter.</w:t>
      </w:r>
    </w:p>
    <w:p w14:paraId="712810D3" w14:textId="77777777" w:rsidR="00854308" w:rsidRPr="00E11768" w:rsidRDefault="00854308" w:rsidP="00005346">
      <w:pPr>
        <w:rPr>
          <w:rFonts w:eastAsia="游明朝"/>
          <w:lang w:eastAsia="ja-JP"/>
        </w:rPr>
      </w:pPr>
    </w:p>
    <w:p w14:paraId="25120B48" w14:textId="77777777" w:rsidR="00005346" w:rsidRPr="008D07AF" w:rsidRDefault="00005346" w:rsidP="002F260F">
      <w:pPr>
        <w:pStyle w:val="a4"/>
        <w:numPr>
          <w:ilvl w:val="0"/>
          <w:numId w:val="3"/>
        </w:numPr>
        <w:ind w:left="357" w:hanging="357"/>
        <w:contextualSpacing w:val="0"/>
        <w:outlineLvl w:val="5"/>
      </w:pPr>
      <w:r w:rsidRPr="008D07AF">
        <w:rPr>
          <w:rFonts w:eastAsia="游明朝"/>
          <w:lang w:eastAsia="ja-JP"/>
        </w:rPr>
        <w:t>Measurement Points</w:t>
      </w:r>
    </w:p>
    <w:p w14:paraId="40479608" w14:textId="77777777" w:rsidR="00005346" w:rsidRPr="00A04DAF" w:rsidRDefault="00005346" w:rsidP="006321AF">
      <w:pPr>
        <w:rPr>
          <w:rFonts w:eastAsia="游明朝"/>
          <w:lang w:eastAsia="ja-JP"/>
        </w:rPr>
      </w:pPr>
      <w:r w:rsidRPr="009110DA">
        <w:rPr>
          <w:rFonts w:eastAsia="游明朝"/>
          <w:lang w:eastAsia="ja-JP"/>
        </w:rPr>
        <w:t xml:space="preserve">To analyze data for Title 22 filter, both online hourly and grab sampling daily data listed in </w:t>
      </w:r>
      <w:r w:rsidRPr="009110DA">
        <w:rPr>
          <w:rFonts w:eastAsia="游明朝"/>
          <w:lang w:eastAsia="ja-JP"/>
        </w:rPr>
        <w:fldChar w:fldCharType="begin"/>
      </w:r>
      <w:r w:rsidRPr="009110DA">
        <w:rPr>
          <w:rFonts w:eastAsia="游明朝"/>
          <w:lang w:eastAsia="ja-JP"/>
        </w:rPr>
        <w:instrText xml:space="preserve"> REF _Ref137391272 \h </w:instrText>
      </w:r>
      <w:r w:rsidRPr="009110DA">
        <w:rPr>
          <w:rFonts w:eastAsia="游明朝"/>
          <w:lang w:eastAsia="ja-JP"/>
        </w:rPr>
      </w:r>
      <w:r w:rsidRPr="009110DA">
        <w:rPr>
          <w:rFonts w:eastAsia="游明朝"/>
          <w:lang w:eastAsia="ja-JP"/>
        </w:rPr>
        <w:fldChar w:fldCharType="separate"/>
      </w:r>
      <w:r w:rsidRPr="009110DA">
        <w:rPr>
          <w:color w:val="auto"/>
        </w:rPr>
        <w:t>Table 3.</w:t>
      </w:r>
      <w:r w:rsidRPr="009110DA">
        <w:rPr>
          <w:noProof/>
          <w:color w:val="auto"/>
        </w:rPr>
        <w:t>1</w:t>
      </w:r>
      <w:r w:rsidRPr="009110DA">
        <w:rPr>
          <w:rFonts w:eastAsia="游明朝"/>
          <w:lang w:eastAsia="ja-JP"/>
        </w:rPr>
        <w:fldChar w:fldCharType="end"/>
      </w:r>
      <w:r w:rsidRPr="009110DA">
        <w:rPr>
          <w:rFonts w:eastAsia="游明朝"/>
          <w:lang w:eastAsia="ja-JP"/>
        </w:rPr>
        <w:t xml:space="preserve"> were</w:t>
      </w:r>
      <w:r>
        <w:rPr>
          <w:rFonts w:eastAsia="游明朝"/>
          <w:lang w:eastAsia="ja-JP"/>
        </w:rPr>
        <w:t xml:space="preserve"> </w:t>
      </w:r>
      <w:r w:rsidRPr="009110DA">
        <w:rPr>
          <w:rFonts w:eastAsia="游明朝"/>
          <w:lang w:eastAsia="ja-JP"/>
        </w:rPr>
        <w:t>provided. The data from “1” to “12” are online data from January 2020 through March 2023, and the data from “G1” to “G3” are grab sampling daily data from September 2020 through March 2023.</w:t>
      </w:r>
    </w:p>
    <w:p w14:paraId="155398AF" w14:textId="3EA9B2B0" w:rsidR="00005346" w:rsidRDefault="00005346" w:rsidP="00854308">
      <w:pPr>
        <w:rPr>
          <w:rFonts w:eastAsia="游明朝"/>
          <w:lang w:eastAsia="ja-JP"/>
        </w:rPr>
      </w:pPr>
      <w:r w:rsidRPr="009110DA">
        <w:rPr>
          <w:rFonts w:eastAsia="游明朝"/>
          <w:lang w:eastAsia="ja-JP"/>
        </w:rPr>
        <w:t xml:space="preserve">The measurement points of the data received indicates in </w:t>
      </w:r>
      <w:r w:rsidRPr="009110DA">
        <w:rPr>
          <w:rFonts w:eastAsia="游明朝"/>
          <w:lang w:eastAsia="ja-JP"/>
        </w:rPr>
        <w:fldChar w:fldCharType="begin"/>
      </w:r>
      <w:r w:rsidRPr="009110DA">
        <w:rPr>
          <w:rFonts w:eastAsia="游明朝"/>
          <w:lang w:eastAsia="ja-JP"/>
        </w:rPr>
        <w:instrText xml:space="preserve"> REF _Ref137391620 \h </w:instrText>
      </w:r>
      <w:r w:rsidRPr="009110DA">
        <w:rPr>
          <w:rFonts w:eastAsia="游明朝"/>
          <w:lang w:eastAsia="ja-JP"/>
        </w:rPr>
      </w:r>
      <w:r w:rsidRPr="009110DA">
        <w:rPr>
          <w:rFonts w:eastAsia="游明朝"/>
          <w:lang w:eastAsia="ja-JP"/>
        </w:rPr>
        <w:fldChar w:fldCharType="separate"/>
      </w:r>
      <w:r w:rsidRPr="009110DA">
        <w:rPr>
          <w:color w:val="auto"/>
        </w:rPr>
        <w:t>Figure 3.</w:t>
      </w:r>
      <w:r w:rsidRPr="009110DA">
        <w:rPr>
          <w:noProof/>
          <w:color w:val="auto"/>
        </w:rPr>
        <w:t>2</w:t>
      </w:r>
      <w:r w:rsidRPr="009110DA">
        <w:rPr>
          <w:rFonts w:eastAsia="游明朝"/>
          <w:lang w:eastAsia="ja-JP"/>
        </w:rPr>
        <w:fldChar w:fldCharType="end"/>
      </w:r>
      <w:r w:rsidRPr="009110DA">
        <w:rPr>
          <w:rFonts w:eastAsia="游明朝"/>
          <w:lang w:eastAsia="ja-JP"/>
        </w:rPr>
        <w:t xml:space="preserve">. The online data from “1” to “12” are hourly recorded in the High-Rate Clarifier and Title 22 filter, and the grab sampling daily data from “G1” to “G3” are turbidity to confirm performance of the High-Rate Clarifier. </w:t>
      </w:r>
    </w:p>
    <w:p w14:paraId="0FD433AF" w14:textId="0F38EC66" w:rsidR="00854308" w:rsidRPr="009110DA" w:rsidRDefault="00854308" w:rsidP="00005346">
      <w:pPr>
        <w:ind w:firstLineChars="50" w:firstLine="120"/>
        <w:rPr>
          <w:rFonts w:eastAsia="游明朝"/>
          <w:lang w:eastAsia="ja-JP"/>
        </w:rPr>
      </w:pPr>
      <w:r w:rsidRPr="008D07AF">
        <w:rPr>
          <w:noProof/>
        </w:rPr>
        <mc:AlternateContent>
          <mc:Choice Requires="wps">
            <w:drawing>
              <wp:anchor distT="0" distB="0" distL="114300" distR="114300" simplePos="0" relativeHeight="251934720" behindDoc="0" locked="0" layoutInCell="1" allowOverlap="1" wp14:anchorId="2708F948" wp14:editId="5EE97E70">
                <wp:simplePos x="0" y="0"/>
                <wp:positionH relativeFrom="column">
                  <wp:posOffset>31750</wp:posOffset>
                </wp:positionH>
                <wp:positionV relativeFrom="paragraph">
                  <wp:posOffset>248285</wp:posOffset>
                </wp:positionV>
                <wp:extent cx="5893435" cy="3689350"/>
                <wp:effectExtent l="0" t="0" r="0" b="6350"/>
                <wp:wrapSquare wrapText="bothSides"/>
                <wp:docPr id="8" name="テキスト ボックス 8"/>
                <wp:cNvGraphicFramePr/>
                <a:graphic xmlns:a="http://schemas.openxmlformats.org/drawingml/2006/main">
                  <a:graphicData uri="http://schemas.microsoft.com/office/word/2010/wordprocessingShape">
                    <wps:wsp>
                      <wps:cNvSpPr txBox="1"/>
                      <wps:spPr>
                        <a:xfrm>
                          <a:off x="0" y="0"/>
                          <a:ext cx="5893435" cy="3689350"/>
                        </a:xfrm>
                        <a:prstGeom prst="rect">
                          <a:avLst/>
                        </a:prstGeom>
                        <a:solidFill>
                          <a:prstClr val="white"/>
                        </a:solidFill>
                        <a:ln>
                          <a:noFill/>
                        </a:ln>
                      </wps:spPr>
                      <wps:txbx>
                        <w:txbxContent>
                          <w:p w14:paraId="016ACBE3" w14:textId="77777777" w:rsidR="00005346" w:rsidRPr="00D10540" w:rsidRDefault="00005346" w:rsidP="00005346">
                            <w:pPr>
                              <w:pStyle w:val="af0"/>
                              <w:spacing w:after="0"/>
                              <w:jc w:val="center"/>
                              <w:rPr>
                                <w:color w:val="auto"/>
                                <w:sz w:val="24"/>
                                <w:szCs w:val="24"/>
                              </w:rPr>
                            </w:pPr>
                            <w:bookmarkStart w:id="18" w:name="_Ref137391272"/>
                            <w:bookmarkStart w:id="19"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18"/>
                            <w:r w:rsidRPr="00D10540">
                              <w:rPr>
                                <w:color w:val="auto"/>
                                <w:sz w:val="24"/>
                                <w:szCs w:val="24"/>
                              </w:rPr>
                              <w:t>: Data List</w:t>
                            </w:r>
                            <w:bookmarkEnd w:id="19"/>
                          </w:p>
                          <w:p w14:paraId="791C6F25" w14:textId="77777777" w:rsidR="00005346" w:rsidRPr="00C42824" w:rsidRDefault="00005346" w:rsidP="00005346">
                            <w:pPr>
                              <w:jc w:val="center"/>
                            </w:pPr>
                            <w:r w:rsidRPr="004411FE">
                              <w:rPr>
                                <w:noProof/>
                              </w:rPr>
                              <w:drawing>
                                <wp:inline distT="0" distB="0" distL="0" distR="0" wp14:anchorId="52E0DAAC" wp14:editId="1731E402">
                                  <wp:extent cx="5847907" cy="3446003"/>
                                  <wp:effectExtent l="0" t="0" r="635" b="0"/>
                                  <wp:docPr id="59626787" name="図 596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9603" cy="3452895"/>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F948" id="テキスト ボックス 8" o:spid="_x0000_s1053" type="#_x0000_t202" style="position:absolute;left:0;text-align:left;margin-left:2.5pt;margin-top:19.55pt;width:464.05pt;height:290.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" stroked="f">
                <v:textbox inset="0,0,0,0">
                  <w:txbxContent>
                    <w:p w14:paraId="016ACBE3" w14:textId="77777777" w:rsidR="00005346" w:rsidRPr="00D10540" w:rsidRDefault="00005346" w:rsidP="00005346">
                      <w:pPr>
                        <w:pStyle w:val="af0"/>
                        <w:spacing w:after="0"/>
                        <w:jc w:val="center"/>
                        <w:rPr>
                          <w:color w:val="auto"/>
                          <w:sz w:val="24"/>
                          <w:szCs w:val="24"/>
                        </w:rPr>
                      </w:pPr>
                      <w:bookmarkStart w:id="20" w:name="_Ref137391272"/>
                      <w:bookmarkStart w:id="21" w:name="_Ref137391257"/>
                      <w:r w:rsidRPr="00D10540">
                        <w:rPr>
                          <w:color w:val="auto"/>
                          <w:sz w:val="24"/>
                          <w:szCs w:val="24"/>
                        </w:rPr>
                        <w:t xml:space="preserve">Table </w:t>
                      </w:r>
                      <w:r>
                        <w:rPr>
                          <w:color w:val="auto"/>
                          <w:sz w:val="24"/>
                          <w:szCs w:val="24"/>
                        </w:rPr>
                        <w:t>3.</w:t>
                      </w:r>
                      <w:r w:rsidRPr="00D10540">
                        <w:rPr>
                          <w:color w:val="auto"/>
                          <w:sz w:val="24"/>
                          <w:szCs w:val="24"/>
                        </w:rPr>
                        <w:fldChar w:fldCharType="begin"/>
                      </w:r>
                      <w:r w:rsidRPr="00D10540">
                        <w:rPr>
                          <w:color w:val="auto"/>
                          <w:sz w:val="24"/>
                          <w:szCs w:val="24"/>
                        </w:rPr>
                        <w:instrText xml:space="preserve"> SEQ Table \* ARABIC </w:instrText>
                      </w:r>
                      <w:r w:rsidRPr="00D10540">
                        <w:rPr>
                          <w:color w:val="auto"/>
                          <w:sz w:val="24"/>
                          <w:szCs w:val="24"/>
                        </w:rPr>
                        <w:fldChar w:fldCharType="separate"/>
                      </w:r>
                      <w:r>
                        <w:rPr>
                          <w:noProof/>
                          <w:color w:val="auto"/>
                          <w:sz w:val="24"/>
                          <w:szCs w:val="24"/>
                        </w:rPr>
                        <w:t>1</w:t>
                      </w:r>
                      <w:r w:rsidRPr="00D10540">
                        <w:rPr>
                          <w:color w:val="auto"/>
                          <w:sz w:val="24"/>
                          <w:szCs w:val="24"/>
                        </w:rPr>
                        <w:fldChar w:fldCharType="end"/>
                      </w:r>
                      <w:bookmarkEnd w:id="20"/>
                      <w:r w:rsidRPr="00D10540">
                        <w:rPr>
                          <w:color w:val="auto"/>
                          <w:sz w:val="24"/>
                          <w:szCs w:val="24"/>
                        </w:rPr>
                        <w:t>: Data List</w:t>
                      </w:r>
                      <w:bookmarkEnd w:id="21"/>
                    </w:p>
                    <w:p w14:paraId="791C6F25" w14:textId="77777777" w:rsidR="00005346" w:rsidRPr="00C42824" w:rsidRDefault="00005346" w:rsidP="00005346">
                      <w:pPr>
                        <w:jc w:val="center"/>
                      </w:pPr>
                      <w:r w:rsidRPr="004411FE">
                        <w:rPr>
                          <w:noProof/>
                        </w:rPr>
                        <w:drawing>
                          <wp:inline distT="0" distB="0" distL="0" distR="0" wp14:anchorId="52E0DAAC" wp14:editId="1731E402">
                            <wp:extent cx="5847907" cy="3446003"/>
                            <wp:effectExtent l="0" t="0" r="635" b="0"/>
                            <wp:docPr id="59626787" name="図 5962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9603" cy="3452895"/>
                                    </a:xfrm>
                                    <a:prstGeom prst="rect">
                                      <a:avLst/>
                                    </a:prstGeom>
                                    <a:noFill/>
                                    <a:ln>
                                      <a:noFill/>
                                    </a:ln>
                                  </pic:spPr>
                                </pic:pic>
                              </a:graphicData>
                            </a:graphic>
                          </wp:inline>
                        </w:drawing>
                      </w:r>
                    </w:p>
                  </w:txbxContent>
                </v:textbox>
                <w10:wrap type="square"/>
              </v:shape>
            </w:pict>
          </mc:Fallback>
        </mc:AlternateContent>
      </w:r>
    </w:p>
    <w:p w14:paraId="43153B01" w14:textId="77777777" w:rsidR="00005346" w:rsidRPr="00B1367D" w:rsidRDefault="00005346" w:rsidP="00005346">
      <w:pPr>
        <w:rPr>
          <w:rFonts w:eastAsia="游明朝"/>
          <w:lang w:eastAsia="ja-JP"/>
        </w:rPr>
      </w:pPr>
    </w:p>
    <w:p w14:paraId="4C720C5D" w14:textId="77777777" w:rsidR="00005346" w:rsidRDefault="00005346" w:rsidP="00005346">
      <w:pPr>
        <w:rPr>
          <w:rFonts w:eastAsia="游明朝"/>
          <w:lang w:eastAsia="ja-JP"/>
        </w:rPr>
      </w:pPr>
    </w:p>
    <w:p w14:paraId="4E512B51" w14:textId="77777777" w:rsidR="00005346" w:rsidRDefault="00005346" w:rsidP="00005346">
      <w:pPr>
        <w:rPr>
          <w:rFonts w:eastAsia="游明朝"/>
          <w:lang w:eastAsia="ja-JP"/>
        </w:rPr>
      </w:pPr>
      <w:r w:rsidRPr="008D07AF">
        <w:rPr>
          <w:noProof/>
        </w:rPr>
        <mc:AlternateContent>
          <mc:Choice Requires="wps">
            <w:drawing>
              <wp:anchor distT="0" distB="0" distL="114300" distR="114300" simplePos="0" relativeHeight="251941888" behindDoc="0" locked="0" layoutInCell="1" allowOverlap="1" wp14:anchorId="7DB43028" wp14:editId="04A8648C">
                <wp:simplePos x="0" y="0"/>
                <wp:positionH relativeFrom="column">
                  <wp:posOffset>0</wp:posOffset>
                </wp:positionH>
                <wp:positionV relativeFrom="paragraph">
                  <wp:posOffset>244475</wp:posOffset>
                </wp:positionV>
                <wp:extent cx="5866765" cy="2808605"/>
                <wp:effectExtent l="0" t="0" r="635" b="0"/>
                <wp:wrapSquare wrapText="bothSides"/>
                <wp:docPr id="12" name="テキスト ボックス 12"/>
                <wp:cNvGraphicFramePr/>
                <a:graphic xmlns:a="http://schemas.openxmlformats.org/drawingml/2006/main">
                  <a:graphicData uri="http://schemas.microsoft.com/office/word/2010/wordprocessingShape">
                    <wps:wsp>
                      <wps:cNvSpPr txBox="1"/>
                      <wps:spPr>
                        <a:xfrm>
                          <a:off x="0" y="0"/>
                          <a:ext cx="5866765" cy="2808605"/>
                        </a:xfrm>
                        <a:prstGeom prst="rect">
                          <a:avLst/>
                        </a:prstGeom>
                        <a:solidFill>
                          <a:prstClr val="white"/>
                        </a:solidFill>
                        <a:ln>
                          <a:noFill/>
                        </a:ln>
                      </wps:spPr>
                      <wps:txbx>
                        <w:txbxContent>
                          <w:p w14:paraId="7004ED4D" w14:textId="77777777" w:rsidR="00005346" w:rsidRDefault="00005346" w:rsidP="00F75999">
                            <w:pPr>
                              <w:pStyle w:val="af0"/>
                              <w:spacing w:after="0"/>
                              <w:jc w:val="center"/>
                              <w:rPr>
                                <w:color w:val="auto"/>
                                <w:sz w:val="24"/>
                                <w:szCs w:val="24"/>
                              </w:rPr>
                            </w:pPr>
                            <w:r w:rsidRPr="00261137">
                              <w:rPr>
                                <w:noProof/>
                              </w:rPr>
                              <w:drawing>
                                <wp:inline distT="0" distB="0" distL="0" distR="0" wp14:anchorId="7F3A1F25" wp14:editId="73C9D469">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0810953E" w14:textId="77777777" w:rsidR="00005346" w:rsidRPr="00532DCA" w:rsidRDefault="00005346" w:rsidP="00005346">
                            <w:pPr>
                              <w:pStyle w:val="af0"/>
                              <w:spacing w:after="0"/>
                              <w:jc w:val="center"/>
                              <w:rPr>
                                <w:color w:val="auto"/>
                                <w:sz w:val="24"/>
                                <w:szCs w:val="24"/>
                              </w:rPr>
                            </w:pPr>
                            <w:bookmarkStart w:id="22"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22"/>
                            <w:r w:rsidRPr="00532DCA">
                              <w:rPr>
                                <w:color w:val="auto"/>
                                <w:sz w:val="24"/>
                                <w:szCs w:val="24"/>
                              </w:rPr>
                              <w:t xml:space="preserve">: Measurement </w:t>
                            </w:r>
                            <w:r>
                              <w:rPr>
                                <w:color w:val="auto"/>
                                <w:sz w:val="24"/>
                                <w:szCs w:val="24"/>
                              </w:rPr>
                              <w:t>P</w:t>
                            </w:r>
                            <w:r w:rsidRPr="00532DCA">
                              <w:rPr>
                                <w:color w:val="auto"/>
                                <w:sz w:val="24"/>
                                <w:szCs w:val="24"/>
                              </w:rPr>
                              <w:t>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43028" id="テキスト ボックス 12" o:spid="_x0000_s1054" type="#_x0000_t202" style="position:absolute;margin-left:0;margin-top:19.25pt;width:461.95pt;height:221.1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" stroked="f">
                <v:textbox inset="0,0,0,0">
                  <w:txbxContent>
                    <w:p w14:paraId="7004ED4D" w14:textId="77777777" w:rsidR="00005346" w:rsidRDefault="00005346" w:rsidP="00F75999">
                      <w:pPr>
                        <w:pStyle w:val="af0"/>
                        <w:spacing w:after="0"/>
                        <w:jc w:val="center"/>
                        <w:rPr>
                          <w:color w:val="auto"/>
                          <w:sz w:val="24"/>
                          <w:szCs w:val="24"/>
                        </w:rPr>
                      </w:pPr>
                      <w:r w:rsidRPr="00261137">
                        <w:rPr>
                          <w:noProof/>
                        </w:rPr>
                        <w:drawing>
                          <wp:inline distT="0" distB="0" distL="0" distR="0" wp14:anchorId="7F3A1F25" wp14:editId="73C9D469">
                            <wp:extent cx="5405120" cy="2609647"/>
                            <wp:effectExtent l="0" t="0" r="5080" b="63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5204" cy="2614516"/>
                                    </a:xfrm>
                                    <a:prstGeom prst="rect">
                                      <a:avLst/>
                                    </a:prstGeom>
                                    <a:noFill/>
                                    <a:ln>
                                      <a:noFill/>
                                    </a:ln>
                                  </pic:spPr>
                                </pic:pic>
                              </a:graphicData>
                            </a:graphic>
                          </wp:inline>
                        </w:drawing>
                      </w:r>
                    </w:p>
                    <w:p w14:paraId="0810953E" w14:textId="77777777" w:rsidR="00005346" w:rsidRPr="00532DCA" w:rsidRDefault="00005346" w:rsidP="00005346">
                      <w:pPr>
                        <w:pStyle w:val="af0"/>
                        <w:spacing w:after="0"/>
                        <w:jc w:val="center"/>
                        <w:rPr>
                          <w:color w:val="auto"/>
                          <w:sz w:val="24"/>
                          <w:szCs w:val="24"/>
                        </w:rPr>
                      </w:pPr>
                      <w:bookmarkStart w:id="23" w:name="_Ref137391620"/>
                      <w:r w:rsidRPr="00532DCA">
                        <w:rPr>
                          <w:color w:val="auto"/>
                          <w:sz w:val="24"/>
                          <w:szCs w:val="24"/>
                        </w:rPr>
                        <w:t xml:space="preserve">Figure </w:t>
                      </w:r>
                      <w:r>
                        <w:rPr>
                          <w:color w:val="auto"/>
                          <w:sz w:val="24"/>
                          <w:szCs w:val="24"/>
                        </w:rPr>
                        <w:t>3.</w:t>
                      </w:r>
                      <w:r w:rsidRPr="00532DCA">
                        <w:rPr>
                          <w:color w:val="auto"/>
                          <w:sz w:val="24"/>
                          <w:szCs w:val="24"/>
                        </w:rPr>
                        <w:fldChar w:fldCharType="begin"/>
                      </w:r>
                      <w:r w:rsidRPr="00532DCA">
                        <w:rPr>
                          <w:color w:val="auto"/>
                          <w:sz w:val="24"/>
                          <w:szCs w:val="24"/>
                        </w:rPr>
                        <w:instrText xml:space="preserve"> SEQ Figure \* ARABIC </w:instrText>
                      </w:r>
                      <w:r w:rsidRPr="00532DCA">
                        <w:rPr>
                          <w:color w:val="auto"/>
                          <w:sz w:val="24"/>
                          <w:szCs w:val="24"/>
                        </w:rPr>
                        <w:fldChar w:fldCharType="separate"/>
                      </w:r>
                      <w:r>
                        <w:rPr>
                          <w:noProof/>
                          <w:color w:val="auto"/>
                          <w:sz w:val="24"/>
                          <w:szCs w:val="24"/>
                        </w:rPr>
                        <w:t>2</w:t>
                      </w:r>
                      <w:r w:rsidRPr="00532DCA">
                        <w:rPr>
                          <w:color w:val="auto"/>
                          <w:sz w:val="24"/>
                          <w:szCs w:val="24"/>
                        </w:rPr>
                        <w:fldChar w:fldCharType="end"/>
                      </w:r>
                      <w:bookmarkEnd w:id="23"/>
                      <w:r w:rsidRPr="00532DCA">
                        <w:rPr>
                          <w:color w:val="auto"/>
                          <w:sz w:val="24"/>
                          <w:szCs w:val="24"/>
                        </w:rPr>
                        <w:t xml:space="preserve">: Measurement </w:t>
                      </w:r>
                      <w:r>
                        <w:rPr>
                          <w:color w:val="auto"/>
                          <w:sz w:val="24"/>
                          <w:szCs w:val="24"/>
                        </w:rPr>
                        <w:t>P</w:t>
                      </w:r>
                      <w:r w:rsidRPr="00532DCA">
                        <w:rPr>
                          <w:color w:val="auto"/>
                          <w:sz w:val="24"/>
                          <w:szCs w:val="24"/>
                        </w:rPr>
                        <w:t>oints</w:t>
                      </w:r>
                    </w:p>
                  </w:txbxContent>
                </v:textbox>
                <w10:wrap type="square"/>
              </v:shape>
            </w:pict>
          </mc:Fallback>
        </mc:AlternateContent>
      </w:r>
    </w:p>
    <w:p w14:paraId="1AF7B2F8" w14:textId="2B96D950" w:rsidR="00005346" w:rsidRDefault="00005346" w:rsidP="00005346">
      <w:pPr>
        <w:rPr>
          <w:rFonts w:eastAsia="游明朝"/>
          <w:lang w:eastAsia="ja-JP"/>
        </w:rPr>
      </w:pPr>
    </w:p>
    <w:p w14:paraId="2B99A731" w14:textId="05C60C16" w:rsidR="00005346" w:rsidRPr="000716CA" w:rsidRDefault="00005346" w:rsidP="00241F32">
      <w:pPr>
        <w:pStyle w:val="a4"/>
        <w:numPr>
          <w:ilvl w:val="0"/>
          <w:numId w:val="13"/>
        </w:numPr>
        <w:spacing w:before="120"/>
        <w:ind w:left="420"/>
        <w:contextualSpacing w:val="0"/>
        <w:outlineLvl w:val="4"/>
        <w:rPr>
          <w:rFonts w:eastAsia="游明朝"/>
          <w:lang w:eastAsia="ja-JP"/>
        </w:rPr>
      </w:pPr>
      <w:r w:rsidRPr="000236CF">
        <w:t xml:space="preserve">Predicting </w:t>
      </w:r>
      <w:r>
        <w:t xml:space="preserve">Effluent </w:t>
      </w:r>
      <w:r w:rsidRPr="000236CF">
        <w:t xml:space="preserve">Turbidity </w:t>
      </w:r>
      <w:r>
        <w:t xml:space="preserve">and </w:t>
      </w:r>
      <w:r w:rsidRPr="000716CA">
        <w:rPr>
          <w:rFonts w:eastAsia="游明朝"/>
          <w:lang w:eastAsia="ja-JP"/>
        </w:rPr>
        <w:t>Residual FeCL</w:t>
      </w:r>
      <w:r w:rsidRPr="000716CA">
        <w:rPr>
          <w:rFonts w:eastAsia="游明朝"/>
          <w:vertAlign w:val="subscript"/>
          <w:lang w:eastAsia="ja-JP"/>
        </w:rPr>
        <w:t xml:space="preserve">3 </w:t>
      </w:r>
      <w:r w:rsidRPr="000236CF">
        <w:t>from Title 22</w:t>
      </w:r>
      <w:r>
        <w:t xml:space="preserve"> Filter</w:t>
      </w:r>
    </w:p>
    <w:p w14:paraId="40AFC723" w14:textId="1C0BFA09" w:rsidR="00005346" w:rsidRPr="008D07AF" w:rsidRDefault="00005346" w:rsidP="00005346">
      <w:pPr>
        <w:pStyle w:val="a4"/>
        <w:spacing w:after="0"/>
        <w:ind w:left="0"/>
        <w:contextualSpacing w:val="0"/>
        <w:rPr>
          <w:rFonts w:eastAsia="游明朝"/>
          <w:lang w:eastAsia="ja-JP"/>
        </w:rPr>
      </w:pPr>
      <w:r>
        <w:rPr>
          <w:rFonts w:eastAsia="游明朝"/>
          <w:lang w:eastAsia="ja-JP"/>
        </w:rPr>
        <w:t xml:space="preserve">As a first step, </w:t>
      </w:r>
      <w:r>
        <w:rPr>
          <w:rFonts w:eastAsia="游明朝" w:hint="eastAsia"/>
          <w:lang w:eastAsia="ja-JP"/>
        </w:rPr>
        <w:t>w</w:t>
      </w:r>
      <w:r>
        <w:rPr>
          <w:rFonts w:eastAsia="游明朝"/>
          <w:lang w:eastAsia="ja-JP"/>
        </w:rPr>
        <w:t xml:space="preserve">e confirmed that effluent turbidity and residual </w:t>
      </w:r>
      <w:r w:rsidRPr="00A40A9B">
        <w:rPr>
          <w:rFonts w:eastAsia="游明朝"/>
          <w:lang w:eastAsia="ja-JP"/>
        </w:rPr>
        <w:t>FeCL</w:t>
      </w:r>
      <w:r w:rsidRPr="00A40A9B">
        <w:rPr>
          <w:rFonts w:eastAsia="游明朝"/>
          <w:vertAlign w:val="subscript"/>
          <w:lang w:eastAsia="ja-JP"/>
        </w:rPr>
        <w:t>3</w:t>
      </w:r>
      <w:r>
        <w:rPr>
          <w:rFonts w:eastAsia="游明朝"/>
          <w:vertAlign w:val="subscript"/>
          <w:lang w:eastAsia="ja-JP"/>
        </w:rPr>
        <w:t xml:space="preserve"> </w:t>
      </w:r>
      <w:r>
        <w:rPr>
          <w:rFonts w:eastAsia="游明朝"/>
          <w:lang w:eastAsia="ja-JP"/>
        </w:rPr>
        <w:t xml:space="preserve">from Title 22 filter could be predicted using both grab sampling daily and online hourly data by multiple regression analysis (MLR). </w:t>
      </w:r>
      <w:r w:rsidRPr="00CB5ED3">
        <w:rPr>
          <w:rFonts w:eastAsia="游明朝"/>
          <w:lang w:eastAsia="ja-JP"/>
        </w:rPr>
        <w:t>They are MLR as in the case of OCWD</w:t>
      </w:r>
      <w:r>
        <w:rPr>
          <w:rFonts w:eastAsia="游明朝" w:hint="eastAsia"/>
          <w:lang w:eastAsia="ja-JP"/>
        </w:rPr>
        <w:t xml:space="preserve"> </w:t>
      </w:r>
      <w:r>
        <w:rPr>
          <w:rFonts w:eastAsia="游明朝"/>
          <w:lang w:eastAsia="ja-JP"/>
        </w:rPr>
        <w:t>and LVMWD</w:t>
      </w:r>
      <w:r w:rsidRPr="00CB5ED3">
        <w:rPr>
          <w:rFonts w:eastAsia="游明朝"/>
          <w:lang w:eastAsia="ja-JP"/>
        </w:rPr>
        <w:t xml:space="preserve"> model.</w:t>
      </w:r>
      <w:r>
        <w:rPr>
          <w:rFonts w:eastAsia="游明朝"/>
          <w:lang w:eastAsia="ja-JP"/>
        </w:rPr>
        <w:t xml:space="preserve"> The data were standardized.</w:t>
      </w:r>
      <w:r w:rsidRPr="00A401C0">
        <w:rPr>
          <w:rFonts w:eastAsia="游明朝"/>
          <w:bCs/>
          <w:lang w:eastAsia="ja-JP"/>
        </w:rPr>
        <w:t xml:space="preserve"> </w:t>
      </w:r>
      <w:r>
        <w:rPr>
          <w:rFonts w:eastAsia="游明朝"/>
          <w:bCs/>
          <w:lang w:eastAsia="ja-JP"/>
        </w:rPr>
        <w:t xml:space="preserve">MLR and data standardization </w:t>
      </w:r>
      <w:r w:rsidR="0070615D">
        <w:rPr>
          <w:rFonts w:eastAsia="游明朝"/>
          <w:lang w:eastAsia="ja-JP"/>
        </w:rPr>
        <w:t>are provided as “</w:t>
      </w:r>
      <w:r w:rsidR="0070615D" w:rsidRPr="008D07AF">
        <w:rPr>
          <w:rFonts w:eastAsia="游明朝"/>
          <w:lang w:eastAsia="ja-JP"/>
        </w:rPr>
        <w:t>Additional Materials A</w:t>
      </w:r>
      <w:r w:rsidR="0070615D">
        <w:rPr>
          <w:rFonts w:eastAsia="游明朝"/>
          <w:lang w:eastAsia="ja-JP"/>
        </w:rPr>
        <w:t>3” at the end of this report</w:t>
      </w:r>
      <w:r w:rsidR="0070615D" w:rsidRPr="008D07AF">
        <w:rPr>
          <w:rFonts w:eastAsia="游明朝"/>
          <w:lang w:eastAsia="ja-JP"/>
        </w:rPr>
        <w:t>.</w:t>
      </w:r>
    </w:p>
    <w:p w14:paraId="3277565E" w14:textId="77777777" w:rsidR="00005346" w:rsidRPr="0070615D" w:rsidRDefault="00005346" w:rsidP="00005346">
      <w:pPr>
        <w:pStyle w:val="a4"/>
        <w:spacing w:after="0"/>
        <w:ind w:left="0"/>
        <w:contextualSpacing w:val="0"/>
        <w:rPr>
          <w:rFonts w:eastAsia="游明朝"/>
          <w:lang w:eastAsia="ja-JP"/>
        </w:rPr>
      </w:pPr>
    </w:p>
    <w:p w14:paraId="27392705" w14:textId="2D6FF86C" w:rsidR="00005346" w:rsidRPr="0070615D" w:rsidRDefault="00005346" w:rsidP="002C1D92">
      <w:pPr>
        <w:pStyle w:val="a4"/>
        <w:numPr>
          <w:ilvl w:val="0"/>
          <w:numId w:val="23"/>
        </w:numPr>
        <w:spacing w:before="120" w:after="0"/>
        <w:contextualSpacing w:val="0"/>
        <w:outlineLvl w:val="5"/>
        <w:rPr>
          <w:rFonts w:eastAsia="游明朝"/>
          <w:lang w:eastAsia="ja-JP"/>
        </w:rPr>
      </w:pPr>
      <w:r w:rsidRPr="0070615D">
        <w:rPr>
          <w:rFonts w:eastAsia="游明朝" w:hint="eastAsia"/>
          <w:lang w:eastAsia="ja-JP"/>
        </w:rPr>
        <w:t>P</w:t>
      </w:r>
      <w:r w:rsidRPr="0070615D">
        <w:rPr>
          <w:rFonts w:eastAsia="游明朝"/>
          <w:lang w:eastAsia="ja-JP"/>
        </w:rPr>
        <w:t xml:space="preserve">redicting </w:t>
      </w:r>
      <w:r w:rsidRPr="0070615D">
        <w:t xml:space="preserve">Effluent Turbidity and </w:t>
      </w:r>
      <w:r w:rsidRPr="0070615D">
        <w:rPr>
          <w:rFonts w:eastAsia="游明朝"/>
          <w:lang w:eastAsia="ja-JP"/>
        </w:rPr>
        <w:t>Residual FeCL</w:t>
      </w:r>
      <w:r w:rsidRPr="0070615D">
        <w:rPr>
          <w:rFonts w:eastAsia="游明朝"/>
          <w:vertAlign w:val="subscript"/>
          <w:lang w:eastAsia="ja-JP"/>
        </w:rPr>
        <w:t xml:space="preserve">3 </w:t>
      </w:r>
      <w:r w:rsidRPr="0070615D">
        <w:t>from Title 22 filter using Grab Sampling Daily Data</w:t>
      </w:r>
    </w:p>
    <w:p w14:paraId="569AC09C" w14:textId="3B39424E" w:rsidR="00005346" w:rsidRPr="00D77B70" w:rsidRDefault="00005346" w:rsidP="00854308">
      <w:pPr>
        <w:spacing w:before="120" w:after="0"/>
        <w:rPr>
          <w:rFonts w:eastAsia="游明朝"/>
          <w:lang w:eastAsia="ja-JP"/>
        </w:rPr>
      </w:pPr>
      <w:r w:rsidRPr="00D77B70">
        <w:rPr>
          <w:rFonts w:eastAsia="游明朝"/>
          <w:lang w:eastAsia="ja-JP"/>
        </w:rPr>
        <w:t>We calculated effluent turbidity and residual FeCL</w:t>
      </w:r>
      <w:r w:rsidRPr="00D77B70">
        <w:rPr>
          <w:rFonts w:eastAsia="游明朝"/>
          <w:vertAlign w:val="subscript"/>
          <w:lang w:eastAsia="ja-JP"/>
        </w:rPr>
        <w:t xml:space="preserve">3 </w:t>
      </w:r>
      <w:r w:rsidRPr="000236CF">
        <w:t>from Title 22</w:t>
      </w:r>
      <w:r>
        <w:t xml:space="preserve"> filter using grab sampling daily data by </w:t>
      </w:r>
      <w:r w:rsidR="0033336F">
        <w:rPr>
          <w:rFonts w:eastAsia="游明朝"/>
          <w:lang w:eastAsia="ja-JP"/>
        </w:rPr>
        <w:t>MLR</w:t>
      </w:r>
      <w:r w:rsidRPr="00D77B70">
        <w:rPr>
          <w:rFonts w:eastAsia="游明朝"/>
          <w:lang w:eastAsia="ja-JP"/>
        </w:rPr>
        <w:t xml:space="preserve">. </w:t>
      </w:r>
    </w:p>
    <w:p w14:paraId="09DBF9B1" w14:textId="77777777" w:rsidR="00005346" w:rsidRPr="00D77B70" w:rsidRDefault="00005346" w:rsidP="00854308">
      <w:pPr>
        <w:spacing w:before="120" w:after="0"/>
        <w:rPr>
          <w:rFonts w:eastAsia="游明朝"/>
          <w:lang w:eastAsia="ja-JP"/>
        </w:rPr>
      </w:pPr>
      <w:r w:rsidRPr="00D77B70">
        <w:rPr>
          <w:rFonts w:eastAsia="游明朝"/>
          <w:lang w:eastAsia="ja-JP"/>
        </w:rPr>
        <w:t xml:space="preserve">As shown in Figure 3.2, influent turbidity to Title 22 filter was not measured as online but grab sampling. The grab sampling daily data cannot be incorporated into the prediction based on online hourly data. However, we predicted </w:t>
      </w:r>
      <w:r>
        <w:t>effluent t</w:t>
      </w:r>
      <w:r w:rsidRPr="000236CF">
        <w:t xml:space="preserve">urbidity </w:t>
      </w:r>
      <w:r>
        <w:t xml:space="preserve">and </w:t>
      </w:r>
      <w:r w:rsidRPr="00D77B70">
        <w:rPr>
          <w:rFonts w:eastAsia="游明朝"/>
          <w:lang w:eastAsia="ja-JP"/>
        </w:rPr>
        <w:t>residual FeCL</w:t>
      </w:r>
      <w:r w:rsidRPr="00D77B70">
        <w:rPr>
          <w:rFonts w:eastAsia="游明朝"/>
          <w:vertAlign w:val="subscript"/>
          <w:lang w:eastAsia="ja-JP"/>
        </w:rPr>
        <w:t xml:space="preserve">3 </w:t>
      </w:r>
      <w:r w:rsidRPr="000236CF">
        <w:t>from Title 22</w:t>
      </w:r>
      <w:r>
        <w:t xml:space="preserve"> filter to </w:t>
      </w:r>
      <w:r w:rsidRPr="00D77B70">
        <w:rPr>
          <w:rFonts w:eastAsia="游明朝"/>
          <w:lang w:eastAsia="ja-JP"/>
        </w:rPr>
        <w:t>confirm the relationships of turbidity between influent and effluent of Title 22 filter.</w:t>
      </w:r>
    </w:p>
    <w:p w14:paraId="353567EF" w14:textId="77777777" w:rsidR="00005346" w:rsidRPr="00D77B70" w:rsidRDefault="00005346" w:rsidP="00854308">
      <w:pPr>
        <w:spacing w:before="120" w:after="0"/>
        <w:rPr>
          <w:rFonts w:eastAsia="游明朝"/>
          <w:lang w:eastAsia="ja-JP"/>
        </w:rPr>
      </w:pPr>
      <w:r w:rsidRPr="00D77B70">
        <w:rPr>
          <w:rFonts w:eastAsia="游明朝"/>
          <w:lang w:eastAsia="ja-JP"/>
        </w:rPr>
        <w:t>The variables to predict effluent turbidity and residual FeCL</w:t>
      </w:r>
      <w:r w:rsidRPr="00D77B70">
        <w:rPr>
          <w:rFonts w:eastAsia="游明朝"/>
          <w:vertAlign w:val="subscript"/>
          <w:lang w:eastAsia="ja-JP"/>
        </w:rPr>
        <w:t>3</w:t>
      </w:r>
      <w:r w:rsidRPr="00D77B70">
        <w:rPr>
          <w:rFonts w:eastAsia="游明朝"/>
          <w:lang w:eastAsia="ja-JP"/>
        </w:rPr>
        <w:t xml:space="preserve"> are listed in </w:t>
      </w:r>
      <w:r w:rsidRPr="00D77B70">
        <w:rPr>
          <w:rFonts w:eastAsia="游明朝"/>
          <w:lang w:eastAsia="ja-JP"/>
        </w:rPr>
        <w:fldChar w:fldCharType="begin"/>
      </w:r>
      <w:r w:rsidRPr="00D77B70">
        <w:rPr>
          <w:rFonts w:eastAsia="游明朝"/>
          <w:lang w:eastAsia="ja-JP"/>
        </w:rPr>
        <w:instrText xml:space="preserve"> REF _Ref137569978 \h </w:instrText>
      </w:r>
      <w:r w:rsidRPr="00D77B70">
        <w:rPr>
          <w:rFonts w:eastAsia="游明朝"/>
          <w:lang w:eastAsia="ja-JP"/>
        </w:rPr>
      </w:r>
      <w:r w:rsidRPr="00D77B70">
        <w:rPr>
          <w:rFonts w:eastAsia="游明朝"/>
          <w:lang w:eastAsia="ja-JP"/>
        </w:rPr>
        <w:fldChar w:fldCharType="separate"/>
      </w:r>
      <w:r w:rsidRPr="00D77B70">
        <w:rPr>
          <w:color w:val="auto"/>
        </w:rPr>
        <w:t>Table 3.</w:t>
      </w:r>
      <w:r w:rsidRPr="00D77B70">
        <w:rPr>
          <w:noProof/>
          <w:color w:val="auto"/>
        </w:rPr>
        <w:t>2</w:t>
      </w:r>
      <w:r w:rsidRPr="00D77B70">
        <w:rPr>
          <w:rFonts w:eastAsia="游明朝"/>
          <w:lang w:eastAsia="ja-JP"/>
        </w:rPr>
        <w:fldChar w:fldCharType="end"/>
      </w:r>
      <w:r w:rsidRPr="00D77B70">
        <w:rPr>
          <w:rFonts w:eastAsia="游明朝"/>
          <w:lang w:eastAsia="ja-JP"/>
        </w:rPr>
        <w:t>. The data “a” through “f” are explanatory variables, and the data “g” and “h” are objective variables. All of them are online data except for turbidity in Title 22 filter influent.</w:t>
      </w:r>
    </w:p>
    <w:p w14:paraId="75A0344F" w14:textId="15D1AC18" w:rsidR="00005346" w:rsidRDefault="00005346" w:rsidP="00854308">
      <w:pPr>
        <w:pStyle w:val="a4"/>
        <w:spacing w:before="120" w:after="0"/>
        <w:ind w:left="0"/>
        <w:contextualSpacing w:val="0"/>
        <w:rPr>
          <w:rFonts w:eastAsia="游明朝"/>
          <w:vertAlign w:val="subscript"/>
          <w:lang w:eastAsia="ja-JP"/>
        </w:rPr>
      </w:pPr>
      <w:r w:rsidRPr="008D07AF">
        <w:rPr>
          <w:noProof/>
        </w:rPr>
        <mc:AlternateContent>
          <mc:Choice Requires="wps">
            <w:drawing>
              <wp:anchor distT="0" distB="0" distL="114300" distR="114300" simplePos="0" relativeHeight="251944960" behindDoc="0" locked="0" layoutInCell="1" allowOverlap="1" wp14:anchorId="4B2605A2" wp14:editId="0CB2E93A">
                <wp:simplePos x="0" y="0"/>
                <wp:positionH relativeFrom="column">
                  <wp:posOffset>-21590</wp:posOffset>
                </wp:positionH>
                <wp:positionV relativeFrom="paragraph">
                  <wp:posOffset>783590</wp:posOffset>
                </wp:positionV>
                <wp:extent cx="5943600" cy="2562225"/>
                <wp:effectExtent l="0" t="0" r="0" b="9525"/>
                <wp:wrapSquare wrapText="bothSides"/>
                <wp:docPr id="59626784" name="テキスト ボックス 59626784"/>
                <wp:cNvGraphicFramePr/>
                <a:graphic xmlns:a="http://schemas.openxmlformats.org/drawingml/2006/main">
                  <a:graphicData uri="http://schemas.microsoft.com/office/word/2010/wordprocessingShape">
                    <wps:wsp>
                      <wps:cNvSpPr txBox="1"/>
                      <wps:spPr>
                        <a:xfrm>
                          <a:off x="0" y="0"/>
                          <a:ext cx="5943600" cy="2562225"/>
                        </a:xfrm>
                        <a:prstGeom prst="rect">
                          <a:avLst/>
                        </a:prstGeom>
                        <a:solidFill>
                          <a:prstClr val="white"/>
                        </a:solidFill>
                        <a:ln>
                          <a:noFill/>
                        </a:ln>
                      </wps:spPr>
                      <wps:txbx>
                        <w:txbxContent>
                          <w:p w14:paraId="20E6B7A8" w14:textId="77777777" w:rsidR="00005346" w:rsidRPr="003627B7" w:rsidRDefault="00005346" w:rsidP="00005346">
                            <w:pPr>
                              <w:pStyle w:val="af0"/>
                              <w:spacing w:after="0"/>
                              <w:jc w:val="center"/>
                              <w:rPr>
                                <w:color w:val="auto"/>
                              </w:rPr>
                            </w:pPr>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r w:rsidRPr="003627B7">
                              <w:rPr>
                                <w:color w:val="auto"/>
                                <w:sz w:val="24"/>
                                <w:szCs w:val="24"/>
                              </w:rPr>
                              <w:t>: Variables to Predict Effluent Turbidity and Residual FeCL</w:t>
                            </w:r>
                            <w:r w:rsidRPr="003627B7">
                              <w:rPr>
                                <w:color w:val="auto"/>
                                <w:sz w:val="24"/>
                                <w:szCs w:val="24"/>
                                <w:vertAlign w:val="subscript"/>
                              </w:rPr>
                              <w:t>3</w:t>
                            </w:r>
                          </w:p>
                          <w:p w14:paraId="4E207714" w14:textId="77777777" w:rsidR="00005346" w:rsidRDefault="00005346" w:rsidP="00005346">
                            <w:pPr>
                              <w:spacing w:after="0"/>
                              <w:jc w:val="center"/>
                            </w:pPr>
                            <w:r w:rsidRPr="00430D25">
                              <w:rPr>
                                <w:noProof/>
                              </w:rPr>
                              <w:drawing>
                                <wp:inline distT="0" distB="0" distL="0" distR="0" wp14:anchorId="660197B5" wp14:editId="6625DFC1">
                                  <wp:extent cx="5893200" cy="2338764"/>
                                  <wp:effectExtent l="0" t="0" r="0" b="0"/>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475" cy="2359906"/>
                                          </a:xfrm>
                                          <a:prstGeom prst="rect">
                                            <a:avLst/>
                                          </a:prstGeom>
                                          <a:noFill/>
                                          <a:ln>
                                            <a:noFill/>
                                          </a:ln>
                                        </pic:spPr>
                                      </pic:pic>
                                    </a:graphicData>
                                  </a:graphic>
                                </wp:inline>
                              </w:drawing>
                            </w:r>
                          </w:p>
                          <w:p w14:paraId="4E852C4E" w14:textId="77777777" w:rsidR="00005346" w:rsidRPr="003627B7" w:rsidRDefault="00005346" w:rsidP="00005346">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605A2" id="テキスト ボックス 59626784" o:spid="_x0000_s1055" type="#_x0000_t202" style="position:absolute;margin-left:-1.7pt;margin-top:61.7pt;width:468pt;height:201.7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" stroked="f">
                <v:textbox inset="0,0,0,0">
                  <w:txbxContent>
                    <w:p w14:paraId="20E6B7A8" w14:textId="77777777" w:rsidR="00005346" w:rsidRPr="003627B7" w:rsidRDefault="00005346" w:rsidP="00005346">
                      <w:pPr>
                        <w:pStyle w:val="af0"/>
                        <w:spacing w:after="0"/>
                        <w:jc w:val="center"/>
                        <w:rPr>
                          <w:color w:val="auto"/>
                        </w:rPr>
                      </w:pPr>
                      <w:r w:rsidRPr="003627B7">
                        <w:rPr>
                          <w:color w:val="auto"/>
                          <w:sz w:val="24"/>
                          <w:szCs w:val="24"/>
                        </w:rPr>
                        <w:t xml:space="preserve">Table </w:t>
                      </w:r>
                      <w:r>
                        <w:rPr>
                          <w:color w:val="auto"/>
                          <w:sz w:val="24"/>
                          <w:szCs w:val="24"/>
                        </w:rPr>
                        <w:t>3.</w:t>
                      </w:r>
                      <w:r w:rsidRPr="003627B7">
                        <w:rPr>
                          <w:color w:val="auto"/>
                          <w:sz w:val="24"/>
                          <w:szCs w:val="24"/>
                        </w:rPr>
                        <w:fldChar w:fldCharType="begin"/>
                      </w:r>
                      <w:r w:rsidRPr="003627B7">
                        <w:rPr>
                          <w:color w:val="auto"/>
                          <w:sz w:val="24"/>
                          <w:szCs w:val="24"/>
                        </w:rPr>
                        <w:instrText xml:space="preserve"> SEQ Table \* ARABIC </w:instrText>
                      </w:r>
                      <w:r w:rsidRPr="003627B7">
                        <w:rPr>
                          <w:color w:val="auto"/>
                          <w:sz w:val="24"/>
                          <w:szCs w:val="24"/>
                        </w:rPr>
                        <w:fldChar w:fldCharType="separate"/>
                      </w:r>
                      <w:r>
                        <w:rPr>
                          <w:noProof/>
                          <w:color w:val="auto"/>
                          <w:sz w:val="24"/>
                          <w:szCs w:val="24"/>
                        </w:rPr>
                        <w:t>2</w:t>
                      </w:r>
                      <w:r w:rsidRPr="003627B7">
                        <w:rPr>
                          <w:color w:val="auto"/>
                          <w:sz w:val="24"/>
                          <w:szCs w:val="24"/>
                        </w:rPr>
                        <w:fldChar w:fldCharType="end"/>
                      </w:r>
                      <w:r w:rsidRPr="003627B7">
                        <w:rPr>
                          <w:color w:val="auto"/>
                          <w:sz w:val="24"/>
                          <w:szCs w:val="24"/>
                        </w:rPr>
                        <w:t>: Variables to Predict Effluent Turbidity and Residual FeCL</w:t>
                      </w:r>
                      <w:r w:rsidRPr="003627B7">
                        <w:rPr>
                          <w:color w:val="auto"/>
                          <w:sz w:val="24"/>
                          <w:szCs w:val="24"/>
                          <w:vertAlign w:val="subscript"/>
                        </w:rPr>
                        <w:t>3</w:t>
                      </w:r>
                    </w:p>
                    <w:p w14:paraId="4E207714" w14:textId="77777777" w:rsidR="00005346" w:rsidRDefault="00005346" w:rsidP="00005346">
                      <w:pPr>
                        <w:spacing w:after="0"/>
                        <w:jc w:val="center"/>
                      </w:pPr>
                      <w:r w:rsidRPr="00430D25">
                        <w:rPr>
                          <w:noProof/>
                        </w:rPr>
                        <w:drawing>
                          <wp:inline distT="0" distB="0" distL="0" distR="0" wp14:anchorId="660197B5" wp14:editId="6625DFC1">
                            <wp:extent cx="5893200" cy="2338764"/>
                            <wp:effectExtent l="0" t="0" r="0" b="0"/>
                            <wp:docPr id="2058712548" name="図 20587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6475" cy="2359906"/>
                                    </a:xfrm>
                                    <a:prstGeom prst="rect">
                                      <a:avLst/>
                                    </a:prstGeom>
                                    <a:noFill/>
                                    <a:ln>
                                      <a:noFill/>
                                    </a:ln>
                                  </pic:spPr>
                                </pic:pic>
                              </a:graphicData>
                            </a:graphic>
                          </wp:inline>
                        </w:drawing>
                      </w:r>
                    </w:p>
                    <w:p w14:paraId="4E852C4E" w14:textId="77777777" w:rsidR="00005346" w:rsidRPr="003627B7" w:rsidRDefault="00005346" w:rsidP="00005346">
                      <w:pPr>
                        <w:spacing w:after="0"/>
                      </w:pPr>
                    </w:p>
                  </w:txbxContent>
                </v:textbox>
                <w10:wrap type="square"/>
              </v:shape>
            </w:pict>
          </mc:Fallback>
        </mc:AlternateContent>
      </w:r>
      <w:r>
        <w:rPr>
          <w:rFonts w:eastAsia="游明朝"/>
          <w:lang w:eastAsia="ja-JP"/>
        </w:rPr>
        <w:t>Regarding the variable “a” and “b”, these are calculated values by influent flow rate multiplied by chemicals (FeCL</w:t>
      </w:r>
      <w:r w:rsidRPr="00E27668">
        <w:rPr>
          <w:rFonts w:eastAsia="游明朝"/>
          <w:vertAlign w:val="subscript"/>
          <w:lang w:eastAsia="ja-JP"/>
        </w:rPr>
        <w:t>3</w:t>
      </w:r>
      <w:r>
        <w:rPr>
          <w:rFonts w:eastAsia="游明朝"/>
          <w:lang w:eastAsia="ja-JP"/>
        </w:rPr>
        <w:t xml:space="preserve"> and Cationic Polymer) to secure the correlation with effluent turbidity and residual FeCL</w:t>
      </w:r>
      <w:r w:rsidRPr="00430D25">
        <w:rPr>
          <w:rFonts w:eastAsia="游明朝"/>
          <w:vertAlign w:val="subscript"/>
          <w:lang w:eastAsia="ja-JP"/>
        </w:rPr>
        <w:t>3</w:t>
      </w:r>
      <w:r w:rsidRPr="008D07AF">
        <w:rPr>
          <w:rFonts w:eastAsia="游明朝"/>
          <w:vertAlign w:val="subscript"/>
          <w:lang w:eastAsia="ja-JP"/>
        </w:rPr>
        <w:t>.</w:t>
      </w:r>
    </w:p>
    <w:p w14:paraId="6A324579" w14:textId="4EC8AE27" w:rsidR="00DB4919" w:rsidRDefault="00DB4919" w:rsidP="00DB4919">
      <w:pPr>
        <w:spacing w:before="120" w:after="0"/>
      </w:pPr>
    </w:p>
    <w:p w14:paraId="03CDEE9B" w14:textId="77777777" w:rsidR="00DB4919" w:rsidRDefault="00DB4919" w:rsidP="00DB4919">
      <w:pPr>
        <w:spacing w:before="120" w:after="0"/>
      </w:pPr>
    </w:p>
    <w:p w14:paraId="352BDC78" w14:textId="04CD6CEC" w:rsidR="00DB4919" w:rsidRPr="002B7C09" w:rsidRDefault="00DB4919" w:rsidP="002C1D92">
      <w:pPr>
        <w:pStyle w:val="a4"/>
        <w:numPr>
          <w:ilvl w:val="0"/>
          <w:numId w:val="23"/>
        </w:numPr>
        <w:spacing w:before="120" w:after="0"/>
        <w:contextualSpacing w:val="0"/>
        <w:outlineLvl w:val="5"/>
        <w:rPr>
          <w:rFonts w:eastAsia="游明朝"/>
          <w:lang w:eastAsia="ja-JP"/>
        </w:rPr>
      </w:pPr>
      <w:r w:rsidRPr="002B7C09">
        <w:rPr>
          <w:rFonts w:eastAsia="游明朝" w:hint="eastAsia"/>
          <w:lang w:eastAsia="ja-JP"/>
        </w:rPr>
        <w:t>P</w:t>
      </w:r>
      <w:r w:rsidRPr="002B7C09">
        <w:rPr>
          <w:rFonts w:eastAsia="游明朝"/>
          <w:lang w:eastAsia="ja-JP"/>
        </w:rPr>
        <w:t>redi</w:t>
      </w:r>
      <w:r w:rsidRPr="002B7C09">
        <w:rPr>
          <w:rFonts w:eastAsia="ＭＳ ゴシック"/>
          <w:iCs/>
          <w:szCs w:val="22"/>
        </w:rPr>
        <w:t xml:space="preserve">cting </w:t>
      </w:r>
      <w:r w:rsidRPr="002B7C09">
        <w:t xml:space="preserve">Effluent Turbidity and </w:t>
      </w:r>
      <w:r w:rsidRPr="002B7C09">
        <w:rPr>
          <w:rFonts w:eastAsia="ＭＳ ゴシック"/>
          <w:iCs/>
          <w:szCs w:val="22"/>
        </w:rPr>
        <w:t xml:space="preserve">Residual FeCL3 </w:t>
      </w:r>
      <w:r w:rsidRPr="002B7C09">
        <w:t xml:space="preserve">from Title 22 </w:t>
      </w:r>
      <w:r w:rsidRPr="002B7C09">
        <w:rPr>
          <w:rFonts w:eastAsia="ＭＳ ゴシック"/>
          <w:iCs/>
          <w:szCs w:val="22"/>
        </w:rPr>
        <w:t>filter</w:t>
      </w:r>
      <w:r w:rsidRPr="002B7C09">
        <w:t xml:space="preserve"> using Hourly Online Data</w:t>
      </w:r>
    </w:p>
    <w:p w14:paraId="1E03AD58" w14:textId="4A51158C" w:rsidR="00005346" w:rsidRPr="00B97707" w:rsidRDefault="00005346" w:rsidP="00854308">
      <w:pPr>
        <w:spacing w:before="120" w:after="0"/>
        <w:rPr>
          <w:rFonts w:eastAsia="游明朝"/>
          <w:lang w:eastAsia="ja-JP"/>
        </w:rPr>
      </w:pPr>
      <w:r w:rsidRPr="00B97707">
        <w:rPr>
          <w:rFonts w:eastAsia="游明朝"/>
          <w:lang w:eastAsia="ja-JP"/>
        </w:rPr>
        <w:t>Effluent turbidity and residual FeCL</w:t>
      </w:r>
      <w:r w:rsidRPr="00B97707">
        <w:rPr>
          <w:rFonts w:eastAsia="游明朝"/>
          <w:vertAlign w:val="subscript"/>
          <w:lang w:eastAsia="ja-JP"/>
        </w:rPr>
        <w:t xml:space="preserve">3 </w:t>
      </w:r>
      <w:r w:rsidRPr="000236CF">
        <w:t>from Title 22</w:t>
      </w:r>
      <w:r>
        <w:t xml:space="preserve"> </w:t>
      </w:r>
      <w:r w:rsidRPr="00B97707">
        <w:rPr>
          <w:rFonts w:eastAsia="游明朝"/>
          <w:lang w:eastAsia="ja-JP"/>
        </w:rPr>
        <w:t>filter</w:t>
      </w:r>
      <w:r>
        <w:t xml:space="preserve"> were calculated using hourly online data by </w:t>
      </w:r>
      <w:r w:rsidR="0033336F">
        <w:rPr>
          <w:rFonts w:eastAsia="游明朝"/>
          <w:lang w:eastAsia="ja-JP"/>
        </w:rPr>
        <w:t>MLR</w:t>
      </w:r>
      <w:r w:rsidRPr="00B97707">
        <w:rPr>
          <w:rFonts w:eastAsia="游明朝"/>
          <w:lang w:eastAsia="ja-JP"/>
        </w:rPr>
        <w:t xml:space="preserve">. </w:t>
      </w:r>
    </w:p>
    <w:p w14:paraId="2554B8C7" w14:textId="77777777" w:rsidR="00005346" w:rsidRPr="00D654AA" w:rsidRDefault="00005346" w:rsidP="00854308">
      <w:pPr>
        <w:pStyle w:val="a4"/>
        <w:spacing w:before="120" w:after="0"/>
        <w:ind w:left="0"/>
        <w:contextualSpacing w:val="0"/>
        <w:rPr>
          <w:rFonts w:eastAsia="游明朝"/>
          <w:lang w:eastAsia="ja-JP"/>
        </w:rPr>
      </w:pPr>
      <w:r w:rsidRPr="00D654AA">
        <w:rPr>
          <w:rFonts w:eastAsia="游明朝"/>
          <w:lang w:eastAsia="ja-JP"/>
        </w:rPr>
        <w:t>The variables to predict effluent turbidity and residual FeCL</w:t>
      </w:r>
      <w:r w:rsidRPr="001306EA">
        <w:rPr>
          <w:rFonts w:eastAsia="游明朝"/>
          <w:vertAlign w:val="subscript"/>
          <w:lang w:eastAsia="ja-JP"/>
        </w:rPr>
        <w:t>3</w:t>
      </w:r>
      <w:r w:rsidRPr="00D654AA">
        <w:rPr>
          <w:rFonts w:eastAsia="游明朝"/>
          <w:lang w:eastAsia="ja-JP"/>
        </w:rPr>
        <w:t xml:space="preserve"> are listed in Table 3.3. The data </w:t>
      </w:r>
      <w:r>
        <w:rPr>
          <w:rFonts w:eastAsia="游明朝"/>
          <w:lang w:eastAsia="ja-JP"/>
        </w:rPr>
        <w:t>“</w:t>
      </w:r>
      <w:r w:rsidRPr="00D654AA">
        <w:rPr>
          <w:rFonts w:eastAsia="游明朝"/>
          <w:lang w:eastAsia="ja-JP"/>
        </w:rPr>
        <w:t>a</w:t>
      </w:r>
      <w:r>
        <w:rPr>
          <w:rFonts w:eastAsia="游明朝"/>
          <w:lang w:eastAsia="ja-JP"/>
        </w:rPr>
        <w:t>”</w:t>
      </w:r>
      <w:r w:rsidRPr="00D654AA">
        <w:rPr>
          <w:rFonts w:eastAsia="游明朝"/>
          <w:lang w:eastAsia="ja-JP"/>
        </w:rPr>
        <w:t xml:space="preserve"> through </w:t>
      </w:r>
      <w:r>
        <w:rPr>
          <w:rFonts w:eastAsia="游明朝"/>
          <w:lang w:eastAsia="ja-JP"/>
        </w:rPr>
        <w:t>“</w:t>
      </w:r>
      <w:r w:rsidRPr="00D654AA">
        <w:rPr>
          <w:rFonts w:eastAsia="游明朝"/>
          <w:lang w:eastAsia="ja-JP"/>
        </w:rPr>
        <w:t>f</w:t>
      </w:r>
      <w:r>
        <w:rPr>
          <w:rFonts w:eastAsia="游明朝"/>
          <w:lang w:eastAsia="ja-JP"/>
        </w:rPr>
        <w:t>”</w:t>
      </w:r>
      <w:r w:rsidRPr="00D654AA">
        <w:rPr>
          <w:rFonts w:eastAsia="游明朝"/>
          <w:lang w:eastAsia="ja-JP"/>
        </w:rPr>
        <w:t xml:space="preserve"> are explanatory variables, and the data g and h are objective variables. All of them are online data.</w:t>
      </w:r>
    </w:p>
    <w:p w14:paraId="3E417931" w14:textId="77777777" w:rsidR="00005346" w:rsidRPr="003C5339" w:rsidRDefault="00005346" w:rsidP="00005346">
      <w:pPr>
        <w:spacing w:after="0"/>
        <w:rPr>
          <w:rFonts w:eastAsiaTheme="minorHAnsi"/>
          <w:b/>
          <w:bCs/>
          <w:color w:val="auto"/>
        </w:rPr>
      </w:pPr>
      <w:r w:rsidRPr="008D07AF">
        <w:rPr>
          <w:noProof/>
        </w:rPr>
        <mc:AlternateContent>
          <mc:Choice Requires="wps">
            <w:drawing>
              <wp:anchor distT="0" distB="0" distL="114300" distR="114300" simplePos="0" relativeHeight="251945984" behindDoc="0" locked="0" layoutInCell="1" allowOverlap="1" wp14:anchorId="46AA1396" wp14:editId="05BE4035">
                <wp:simplePos x="0" y="0"/>
                <wp:positionH relativeFrom="column">
                  <wp:posOffset>10160</wp:posOffset>
                </wp:positionH>
                <wp:positionV relativeFrom="paragraph">
                  <wp:posOffset>213360</wp:posOffset>
                </wp:positionV>
                <wp:extent cx="5964555" cy="2317750"/>
                <wp:effectExtent l="0" t="0" r="0" b="6350"/>
                <wp:wrapSquare wrapText="bothSides"/>
                <wp:docPr id="59626786" name="テキスト ボックス 59626786"/>
                <wp:cNvGraphicFramePr/>
                <a:graphic xmlns:a="http://schemas.openxmlformats.org/drawingml/2006/main">
                  <a:graphicData uri="http://schemas.microsoft.com/office/word/2010/wordprocessingShape">
                    <wps:wsp>
                      <wps:cNvSpPr txBox="1"/>
                      <wps:spPr>
                        <a:xfrm>
                          <a:off x="0" y="0"/>
                          <a:ext cx="5964555" cy="2317750"/>
                        </a:xfrm>
                        <a:prstGeom prst="rect">
                          <a:avLst/>
                        </a:prstGeom>
                        <a:solidFill>
                          <a:prstClr val="white"/>
                        </a:solidFill>
                        <a:ln>
                          <a:noFill/>
                        </a:ln>
                      </wps:spPr>
                      <wps:txbx>
                        <w:txbxContent>
                          <w:p w14:paraId="5605E99F" w14:textId="77777777" w:rsidR="00005346" w:rsidRPr="003627B7" w:rsidRDefault="00005346" w:rsidP="00005346">
                            <w:pPr>
                              <w:pStyle w:val="af0"/>
                              <w:spacing w:after="0"/>
                              <w:jc w:val="center"/>
                              <w:rPr>
                                <w:color w:val="auto"/>
                              </w:rPr>
                            </w:pPr>
                            <w:r w:rsidRPr="00A31C56">
                              <w:rPr>
                                <w:color w:val="auto"/>
                                <w:sz w:val="24"/>
                                <w:szCs w:val="24"/>
                              </w:rPr>
                              <w:t xml:space="preserve">Table </w:t>
                            </w:r>
                            <w:r>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3BE051ED" w14:textId="77777777" w:rsidR="00005346" w:rsidRDefault="00005346" w:rsidP="00005346">
                            <w:pPr>
                              <w:spacing w:after="0"/>
                              <w:jc w:val="center"/>
                            </w:pPr>
                            <w:r w:rsidRPr="00430D25">
                              <w:rPr>
                                <w:noProof/>
                              </w:rPr>
                              <w:drawing>
                                <wp:inline distT="0" distB="0" distL="0" distR="0" wp14:anchorId="385D60C6" wp14:editId="715656C8">
                                  <wp:extent cx="5713095" cy="2073285"/>
                                  <wp:effectExtent l="0" t="0" r="1905" b="0"/>
                                  <wp:docPr id="59626788" name="図 5962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5313" cy="2084977"/>
                                          </a:xfrm>
                                          <a:prstGeom prst="rect">
                                            <a:avLst/>
                                          </a:prstGeom>
                                          <a:noFill/>
                                          <a:ln>
                                            <a:noFill/>
                                          </a:ln>
                                        </pic:spPr>
                                      </pic:pic>
                                    </a:graphicData>
                                  </a:graphic>
                                </wp:inline>
                              </w:drawing>
                            </w:r>
                          </w:p>
                          <w:p w14:paraId="27B3D0C8" w14:textId="77777777" w:rsidR="00005346" w:rsidRPr="003627B7" w:rsidRDefault="00005346" w:rsidP="00005346">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1396" id="テキスト ボックス 59626786" o:spid="_x0000_s1056" type="#_x0000_t202" style="position:absolute;margin-left:.8pt;margin-top:16.8pt;width:469.65pt;height:18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" stroked="f">
                <v:textbox inset="0,0,0,0">
                  <w:txbxContent>
                    <w:p w14:paraId="5605E99F" w14:textId="77777777" w:rsidR="00005346" w:rsidRPr="003627B7" w:rsidRDefault="00005346" w:rsidP="00005346">
                      <w:pPr>
                        <w:pStyle w:val="af0"/>
                        <w:spacing w:after="0"/>
                        <w:jc w:val="center"/>
                        <w:rPr>
                          <w:color w:val="auto"/>
                        </w:rPr>
                      </w:pPr>
                      <w:r w:rsidRPr="00A31C56">
                        <w:rPr>
                          <w:color w:val="auto"/>
                          <w:sz w:val="24"/>
                          <w:szCs w:val="24"/>
                        </w:rPr>
                        <w:t xml:space="preserve">Table </w:t>
                      </w:r>
                      <w:r>
                        <w:rPr>
                          <w:color w:val="auto"/>
                          <w:sz w:val="24"/>
                          <w:szCs w:val="24"/>
                        </w:rPr>
                        <w:t>3.</w:t>
                      </w:r>
                      <w:r w:rsidRPr="00A31C56">
                        <w:rPr>
                          <w:color w:val="auto"/>
                          <w:sz w:val="24"/>
                          <w:szCs w:val="24"/>
                        </w:rPr>
                        <w:fldChar w:fldCharType="begin"/>
                      </w:r>
                      <w:r w:rsidRPr="00A31C56">
                        <w:rPr>
                          <w:color w:val="auto"/>
                          <w:sz w:val="24"/>
                          <w:szCs w:val="24"/>
                        </w:rPr>
                        <w:instrText xml:space="preserve"> SEQ Table \* ARABIC </w:instrText>
                      </w:r>
                      <w:r w:rsidRPr="00A31C56">
                        <w:rPr>
                          <w:color w:val="auto"/>
                          <w:sz w:val="24"/>
                          <w:szCs w:val="24"/>
                        </w:rPr>
                        <w:fldChar w:fldCharType="separate"/>
                      </w:r>
                      <w:r w:rsidRPr="00A31C56">
                        <w:rPr>
                          <w:noProof/>
                          <w:color w:val="auto"/>
                          <w:sz w:val="24"/>
                          <w:szCs w:val="24"/>
                        </w:rPr>
                        <w:t>3</w:t>
                      </w:r>
                      <w:r w:rsidRPr="00A31C56">
                        <w:rPr>
                          <w:color w:val="auto"/>
                          <w:sz w:val="24"/>
                          <w:szCs w:val="24"/>
                        </w:rPr>
                        <w:fldChar w:fldCharType="end"/>
                      </w:r>
                      <w:r>
                        <w:rPr>
                          <w:color w:val="auto"/>
                          <w:sz w:val="24"/>
                          <w:szCs w:val="24"/>
                        </w:rPr>
                        <w:t>:</w:t>
                      </w:r>
                      <w:r w:rsidRPr="003627B7">
                        <w:rPr>
                          <w:color w:val="auto"/>
                          <w:sz w:val="24"/>
                          <w:szCs w:val="24"/>
                        </w:rPr>
                        <w:t xml:space="preserve"> Variables to Predict Effluent Turbidity and Residual FeCL</w:t>
                      </w:r>
                      <w:r w:rsidRPr="003627B7">
                        <w:rPr>
                          <w:color w:val="auto"/>
                          <w:sz w:val="24"/>
                          <w:szCs w:val="24"/>
                          <w:vertAlign w:val="subscript"/>
                        </w:rPr>
                        <w:t>3</w:t>
                      </w:r>
                    </w:p>
                    <w:p w14:paraId="3BE051ED" w14:textId="77777777" w:rsidR="00005346" w:rsidRDefault="00005346" w:rsidP="00005346">
                      <w:pPr>
                        <w:spacing w:after="0"/>
                        <w:jc w:val="center"/>
                      </w:pPr>
                      <w:r w:rsidRPr="00430D25">
                        <w:rPr>
                          <w:noProof/>
                        </w:rPr>
                        <w:drawing>
                          <wp:inline distT="0" distB="0" distL="0" distR="0" wp14:anchorId="385D60C6" wp14:editId="715656C8">
                            <wp:extent cx="5713095" cy="2073285"/>
                            <wp:effectExtent l="0" t="0" r="1905" b="0"/>
                            <wp:docPr id="59626788" name="図 5962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5313" cy="2084977"/>
                                    </a:xfrm>
                                    <a:prstGeom prst="rect">
                                      <a:avLst/>
                                    </a:prstGeom>
                                    <a:noFill/>
                                    <a:ln>
                                      <a:noFill/>
                                    </a:ln>
                                  </pic:spPr>
                                </pic:pic>
                              </a:graphicData>
                            </a:graphic>
                          </wp:inline>
                        </w:drawing>
                      </w:r>
                    </w:p>
                    <w:p w14:paraId="27B3D0C8" w14:textId="77777777" w:rsidR="00005346" w:rsidRPr="003627B7" w:rsidRDefault="00005346" w:rsidP="00005346">
                      <w:pPr>
                        <w:spacing w:after="0"/>
                      </w:pPr>
                    </w:p>
                  </w:txbxContent>
                </v:textbox>
                <w10:wrap type="square"/>
              </v:shape>
            </w:pict>
          </mc:Fallback>
        </mc:AlternateContent>
      </w:r>
    </w:p>
    <w:p w14:paraId="70D330E7" w14:textId="77777777" w:rsidR="00005346" w:rsidRPr="00481E12" w:rsidRDefault="00005346" w:rsidP="00005346">
      <w:pPr>
        <w:rPr>
          <w:rFonts w:eastAsia="游明朝"/>
          <w:lang w:eastAsia="ja-JP"/>
        </w:rPr>
      </w:pPr>
    </w:p>
    <w:p w14:paraId="07D4E058" w14:textId="54E0771C" w:rsidR="00DB4919" w:rsidRDefault="00005346" w:rsidP="00DB4919">
      <w:pPr>
        <w:pStyle w:val="4"/>
        <w:numPr>
          <w:ilvl w:val="0"/>
          <w:numId w:val="33"/>
        </w:numPr>
        <w:spacing w:before="120"/>
      </w:pPr>
      <w:r>
        <w:rPr>
          <w:rFonts w:eastAsia="游明朝" w:hint="eastAsia"/>
          <w:lang w:eastAsia="ja-JP"/>
        </w:rPr>
        <w:t>Results</w:t>
      </w:r>
    </w:p>
    <w:p w14:paraId="40DAB2AC" w14:textId="6AEF650A" w:rsidR="00DB4919" w:rsidRPr="00DB4919" w:rsidRDefault="00DB4919" w:rsidP="00DB4919">
      <w:pPr>
        <w:pStyle w:val="a4"/>
        <w:numPr>
          <w:ilvl w:val="0"/>
          <w:numId w:val="13"/>
        </w:numPr>
        <w:spacing w:before="120"/>
        <w:ind w:left="420"/>
        <w:outlineLvl w:val="4"/>
        <w:rPr>
          <w:rFonts w:eastAsia="游明朝"/>
          <w:lang w:eastAsia="ja-JP"/>
        </w:rPr>
      </w:pPr>
      <w:r>
        <w:t>Tre</w:t>
      </w:r>
      <w:r w:rsidRPr="000236CF">
        <w:t>nd Charts</w:t>
      </w:r>
      <w:r>
        <w:rPr>
          <w:rFonts w:hint="eastAsia"/>
          <w:lang w:eastAsia="ja-JP"/>
        </w:rPr>
        <w:t xml:space="preserve"> </w:t>
      </w:r>
      <w:r>
        <w:rPr>
          <w:lang w:eastAsia="ja-JP"/>
        </w:rPr>
        <w:t>at Measurement Points</w:t>
      </w:r>
    </w:p>
    <w:p w14:paraId="4D82E887" w14:textId="657D1C0F" w:rsidR="00005346" w:rsidRDefault="00005346" w:rsidP="00854308">
      <w:pPr>
        <w:rPr>
          <w:rFonts w:eastAsia="游明朝"/>
          <w:lang w:eastAsia="ja-JP"/>
        </w:rPr>
      </w:pPr>
      <w:r>
        <w:rPr>
          <w:rFonts w:eastAsia="游明朝"/>
          <w:lang w:eastAsia="ja-JP"/>
        </w:rPr>
        <w:t xml:space="preserve">All online trends except for backwash clarifiers are illustrated in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sidR="00DB4919">
        <w:rPr>
          <w:color w:val="auto"/>
        </w:rPr>
        <w:t>3.</w:t>
      </w:r>
      <w:r>
        <w:rPr>
          <w:noProof/>
          <w:color w:val="auto"/>
        </w:rPr>
        <w:t>3</w:t>
      </w:r>
      <w:r>
        <w:rPr>
          <w:rFonts w:eastAsia="游明朝"/>
          <w:lang w:eastAsia="ja-JP"/>
        </w:rPr>
        <w:fldChar w:fldCharType="end"/>
      </w:r>
      <w:r>
        <w:rPr>
          <w:rFonts w:eastAsia="游明朝"/>
          <w:lang w:eastAsia="ja-JP"/>
        </w:rPr>
        <w:t xml:space="preserve"> (a) to </w:t>
      </w:r>
      <w:r>
        <w:rPr>
          <w:rFonts w:eastAsia="游明朝"/>
          <w:lang w:eastAsia="ja-JP"/>
        </w:rPr>
        <w:fldChar w:fldCharType="begin"/>
      </w:r>
      <w:r>
        <w:rPr>
          <w:rFonts w:eastAsia="游明朝"/>
          <w:lang w:eastAsia="ja-JP"/>
        </w:rPr>
        <w:instrText xml:space="preserve"> REF _Ref137395951 \h </w:instrText>
      </w:r>
      <w:r>
        <w:rPr>
          <w:rFonts w:eastAsia="游明朝"/>
          <w:lang w:eastAsia="ja-JP"/>
        </w:rPr>
      </w:r>
      <w:r>
        <w:rPr>
          <w:rFonts w:eastAsia="游明朝"/>
          <w:lang w:eastAsia="ja-JP"/>
        </w:rPr>
        <w:fldChar w:fldCharType="separate"/>
      </w:r>
      <w:r w:rsidRPr="00D56CC8">
        <w:rPr>
          <w:color w:val="auto"/>
        </w:rPr>
        <w:t xml:space="preserve">Figure </w:t>
      </w:r>
      <w:r w:rsidR="00DB4919">
        <w:rPr>
          <w:color w:val="auto"/>
        </w:rPr>
        <w:t>3.</w:t>
      </w:r>
      <w:r>
        <w:rPr>
          <w:noProof/>
          <w:color w:val="auto"/>
        </w:rPr>
        <w:t>3</w:t>
      </w:r>
      <w:r>
        <w:rPr>
          <w:rFonts w:eastAsia="游明朝"/>
          <w:lang w:eastAsia="ja-JP"/>
        </w:rPr>
        <w:fldChar w:fldCharType="end"/>
      </w:r>
      <w:r>
        <w:rPr>
          <w:rFonts w:eastAsia="游明朝"/>
          <w:lang w:eastAsia="ja-JP"/>
        </w:rPr>
        <w:t xml:space="preserve"> (</w:t>
      </w:r>
      <w:proofErr w:type="spellStart"/>
      <w:r>
        <w:rPr>
          <w:rFonts w:eastAsia="游明朝"/>
          <w:lang w:eastAsia="ja-JP"/>
        </w:rPr>
        <w:t>i</w:t>
      </w:r>
      <w:proofErr w:type="spellEnd"/>
      <w:r>
        <w:rPr>
          <w:rFonts w:eastAsia="游明朝"/>
          <w:lang w:eastAsia="ja-JP"/>
        </w:rPr>
        <w:t>). Apparently different behaviors were observed in FeCL</w:t>
      </w:r>
      <w:r w:rsidRPr="00D830F7">
        <w:rPr>
          <w:rFonts w:eastAsia="游明朝"/>
          <w:vertAlign w:val="subscript"/>
          <w:lang w:eastAsia="ja-JP"/>
        </w:rPr>
        <w:t>3</w:t>
      </w:r>
      <w:r>
        <w:rPr>
          <w:rFonts w:eastAsia="游明朝"/>
          <w:vertAlign w:val="subscript"/>
          <w:lang w:eastAsia="ja-JP"/>
        </w:rPr>
        <w:t xml:space="preserve"> </w:t>
      </w:r>
      <w:r>
        <w:rPr>
          <w:rFonts w:eastAsia="游明朝"/>
          <w:lang w:eastAsia="ja-JP"/>
        </w:rPr>
        <w:t xml:space="preserve">dosage, cationic polymer dosage, Title 22 filter effluent turbidity and other parameters from July to November 2021.  </w:t>
      </w:r>
    </w:p>
    <w:p w14:paraId="321F61E7" w14:textId="77777777" w:rsidR="00005346" w:rsidRPr="00765AB3" w:rsidRDefault="00005346" w:rsidP="00854308">
      <w:pPr>
        <w:rPr>
          <w:rFonts w:eastAsia="游明朝"/>
          <w:lang w:eastAsia="ja-JP"/>
        </w:rPr>
      </w:pPr>
      <w:r w:rsidRPr="00BD12AF">
        <w:rPr>
          <w:rFonts w:eastAsia="游明朝"/>
          <w:lang w:eastAsia="ja-JP"/>
        </w:rPr>
        <w:t xml:space="preserve">Over that period, </w:t>
      </w:r>
      <w:r>
        <w:rPr>
          <w:rFonts w:eastAsia="游明朝"/>
          <w:lang w:eastAsia="ja-JP"/>
        </w:rPr>
        <w:t>suspended solids in secondary effluent from HWRP were carried over to WBMWD. It resulted in solids overloaded for the High-Rate Clarifier and Title 22 filter.</w:t>
      </w:r>
    </w:p>
    <w:p w14:paraId="78FBB31B" w14:textId="4060FDC3" w:rsidR="00005346" w:rsidRDefault="00005346" w:rsidP="00005346">
      <w:pPr>
        <w:contextualSpacing/>
        <w:rPr>
          <w:rFonts w:eastAsia="游明朝"/>
          <w:lang w:eastAsia="ja-JP"/>
        </w:rPr>
      </w:pPr>
    </w:p>
    <w:p w14:paraId="202269DF" w14:textId="77777777" w:rsidR="006B6433" w:rsidRPr="00DF2E16" w:rsidRDefault="006B6433" w:rsidP="00F75999">
      <w:pPr>
        <w:pStyle w:val="a4"/>
        <w:numPr>
          <w:ilvl w:val="0"/>
          <w:numId w:val="13"/>
        </w:numPr>
        <w:spacing w:before="120"/>
        <w:ind w:left="420"/>
        <w:contextualSpacing w:val="0"/>
        <w:outlineLvl w:val="4"/>
        <w:rPr>
          <w:rFonts w:eastAsia="游明朝"/>
          <w:lang w:eastAsia="ja-JP"/>
        </w:rPr>
      </w:pPr>
      <w:r>
        <w:t>Title 22 Filter Behaviors</w:t>
      </w:r>
    </w:p>
    <w:p w14:paraId="63444D14" w14:textId="77777777" w:rsidR="006B6433" w:rsidRDefault="006B6433" w:rsidP="00854308">
      <w:pPr>
        <w:pStyle w:val="a4"/>
        <w:spacing w:before="120" w:after="0"/>
        <w:ind w:left="0"/>
        <w:contextualSpacing w:val="0"/>
        <w:rPr>
          <w:rFonts w:eastAsia="游明朝"/>
          <w:lang w:eastAsia="ja-JP"/>
        </w:rPr>
      </w:pPr>
      <w:r>
        <w:rPr>
          <w:rFonts w:eastAsia="游明朝"/>
          <w:lang w:eastAsia="ja-JP"/>
        </w:rPr>
        <w:t xml:space="preserve">The daily average data of effluent turbidity from Title 22 filter exceeded 2 NTU 282 times in 1186 days, as shown in </w:t>
      </w:r>
      <w:r>
        <w:rPr>
          <w:rFonts w:eastAsia="游明朝"/>
          <w:lang w:eastAsia="ja-JP"/>
        </w:rPr>
        <w:fldChar w:fldCharType="begin"/>
      </w:r>
      <w:r>
        <w:rPr>
          <w:rFonts w:eastAsia="游明朝"/>
          <w:lang w:eastAsia="ja-JP"/>
        </w:rPr>
        <w:instrText xml:space="preserve"> REF _Ref137399989 \h </w:instrText>
      </w:r>
      <w:r>
        <w:rPr>
          <w:rFonts w:eastAsia="游明朝"/>
          <w:lang w:eastAsia="ja-JP"/>
        </w:rPr>
      </w:r>
      <w:r>
        <w:rPr>
          <w:rFonts w:eastAsia="游明朝"/>
          <w:lang w:eastAsia="ja-JP"/>
        </w:rPr>
        <w:fldChar w:fldCharType="separate"/>
      </w:r>
      <w:r w:rsidRPr="00096775">
        <w:rPr>
          <w:color w:val="auto"/>
        </w:rPr>
        <w:t xml:space="preserve">Figure </w:t>
      </w:r>
      <w:r>
        <w:rPr>
          <w:color w:val="auto"/>
        </w:rPr>
        <w:t>3.4 (a)</w:t>
      </w:r>
      <w:r>
        <w:rPr>
          <w:rFonts w:eastAsia="游明朝"/>
          <w:lang w:eastAsia="ja-JP"/>
        </w:rPr>
        <w:fldChar w:fldCharType="end"/>
      </w:r>
      <w:r>
        <w:rPr>
          <w:rFonts w:eastAsia="游明朝"/>
          <w:lang w:eastAsia="ja-JP"/>
        </w:rPr>
        <w:t>, if classified the data based on the Criteria 1.</w:t>
      </w:r>
    </w:p>
    <w:p w14:paraId="4E4DD387" w14:textId="77777777" w:rsidR="006B6433" w:rsidRDefault="006B6433" w:rsidP="00854308">
      <w:pPr>
        <w:pStyle w:val="a4"/>
        <w:spacing w:before="120" w:after="0"/>
        <w:ind w:left="0"/>
        <w:contextualSpacing w:val="0"/>
        <w:rPr>
          <w:rFonts w:eastAsia="游明朝"/>
          <w:lang w:eastAsia="ja-JP"/>
        </w:rPr>
      </w:pPr>
      <w:r>
        <w:rPr>
          <w:rFonts w:eastAsia="游明朝"/>
          <w:lang w:eastAsia="ja-JP"/>
        </w:rPr>
        <w:fldChar w:fldCharType="begin"/>
      </w:r>
      <w:r>
        <w:rPr>
          <w:rFonts w:eastAsia="游明朝"/>
          <w:lang w:eastAsia="ja-JP"/>
        </w:rPr>
        <w:instrText xml:space="preserve"> REF _Ref137400401 \h </w:instrText>
      </w:r>
      <w:r>
        <w:rPr>
          <w:rFonts w:eastAsia="游明朝"/>
          <w:lang w:eastAsia="ja-JP"/>
        </w:rPr>
      </w:r>
      <w:r>
        <w:rPr>
          <w:rFonts w:eastAsia="游明朝"/>
          <w:lang w:eastAsia="ja-JP"/>
        </w:rPr>
        <w:fldChar w:fldCharType="separate"/>
      </w:r>
      <w:r w:rsidRPr="00053E4D">
        <w:rPr>
          <w:color w:val="auto"/>
        </w:rPr>
        <w:t xml:space="preserve">Figure </w:t>
      </w:r>
      <w:r>
        <w:rPr>
          <w:color w:val="auto"/>
        </w:rPr>
        <w:t>3.4 (b)</w:t>
      </w:r>
      <w:r>
        <w:rPr>
          <w:rFonts w:eastAsia="游明朝"/>
          <w:lang w:eastAsia="ja-JP"/>
        </w:rPr>
        <w:fldChar w:fldCharType="end"/>
      </w:r>
      <w:r>
        <w:rPr>
          <w:rFonts w:eastAsia="游明朝"/>
          <w:lang w:eastAsia="ja-JP"/>
        </w:rPr>
        <w:t xml:space="preserve"> shows the number of times that effluent turbidity exceeded 5 NTU in a day if the Criteria 2 considered. It exceeded 5 NTU more than 5% of the time (1.2 times in a day) 21 times in 1186 days.</w:t>
      </w:r>
    </w:p>
    <w:p w14:paraId="1AB8C507" w14:textId="77777777" w:rsidR="006B6433" w:rsidRDefault="006B6433" w:rsidP="00854308">
      <w:pPr>
        <w:pStyle w:val="a4"/>
        <w:spacing w:before="120" w:after="0"/>
        <w:ind w:left="0"/>
        <w:contextualSpacing w:val="0"/>
        <w:rPr>
          <w:rFonts w:eastAsia="游明朝"/>
          <w:lang w:eastAsia="ja-JP"/>
        </w:rPr>
      </w:pPr>
      <w:r>
        <w:rPr>
          <w:rFonts w:eastAsia="游明朝"/>
          <w:lang w:eastAsia="ja-JP"/>
        </w:rPr>
        <w:fldChar w:fldCharType="begin"/>
      </w:r>
      <w:r>
        <w:rPr>
          <w:rFonts w:eastAsia="游明朝"/>
          <w:lang w:eastAsia="ja-JP"/>
        </w:rPr>
        <w:instrText xml:space="preserve"> REF _Ref137400987 \h </w:instrText>
      </w:r>
      <w:r>
        <w:rPr>
          <w:rFonts w:eastAsia="游明朝"/>
          <w:lang w:eastAsia="ja-JP"/>
        </w:rPr>
      </w:r>
      <w:r>
        <w:rPr>
          <w:rFonts w:eastAsia="游明朝"/>
          <w:lang w:eastAsia="ja-JP"/>
        </w:rPr>
        <w:fldChar w:fldCharType="separate"/>
      </w:r>
      <w:r w:rsidRPr="00A03714">
        <w:rPr>
          <w:color w:val="auto"/>
        </w:rPr>
        <w:t xml:space="preserve">Figure </w:t>
      </w:r>
      <w:r>
        <w:rPr>
          <w:color w:val="auto"/>
        </w:rPr>
        <w:t>3.4 (c</w:t>
      </w:r>
      <w:r>
        <w:rPr>
          <w:noProof/>
          <w:color w:val="auto"/>
        </w:rPr>
        <w:t>)</w:t>
      </w:r>
      <w:r>
        <w:rPr>
          <w:rFonts w:eastAsia="游明朝"/>
          <w:lang w:eastAsia="ja-JP"/>
        </w:rPr>
        <w:fldChar w:fldCharType="end"/>
      </w:r>
      <w:r>
        <w:rPr>
          <w:rFonts w:eastAsia="游明朝"/>
          <w:lang w:eastAsia="ja-JP"/>
        </w:rPr>
        <w:t xml:space="preserve"> shows online hourly data of turbidity from Title 22 filter, which no data that exceeded 10 NTU at any time. </w:t>
      </w:r>
    </w:p>
    <w:p w14:paraId="3D6B4EFF" w14:textId="77777777" w:rsidR="006B6433" w:rsidRPr="009110DA" w:rsidRDefault="006B6433" w:rsidP="00854308">
      <w:pPr>
        <w:pStyle w:val="a4"/>
        <w:spacing w:before="120" w:after="0"/>
        <w:ind w:left="0"/>
        <w:contextualSpacing w:val="0"/>
        <w:rPr>
          <w:rFonts w:eastAsia="游明朝"/>
          <w:lang w:eastAsia="ja-JP"/>
        </w:rPr>
      </w:pPr>
      <w:r>
        <w:rPr>
          <w:rFonts w:eastAsia="游明朝" w:hint="eastAsia"/>
          <w:lang w:eastAsia="ja-JP"/>
        </w:rPr>
        <w:t>W</w:t>
      </w:r>
      <w:r>
        <w:rPr>
          <w:rFonts w:eastAsia="游明朝"/>
          <w:lang w:eastAsia="ja-JP"/>
        </w:rPr>
        <w:t xml:space="preserve">e will optimize </w:t>
      </w:r>
      <w:r w:rsidRPr="004D2A5A">
        <w:rPr>
          <w:rFonts w:eastAsia="游明朝"/>
          <w:lang w:eastAsia="ja-JP"/>
        </w:rPr>
        <w:t>FeCL</w:t>
      </w:r>
      <w:r w:rsidRPr="00203ED4">
        <w:rPr>
          <w:rFonts w:eastAsia="游明朝"/>
          <w:vertAlign w:val="subscript"/>
          <w:lang w:eastAsia="ja-JP"/>
        </w:rPr>
        <w:t>3</w:t>
      </w:r>
      <w:r w:rsidRPr="004D2A5A">
        <w:rPr>
          <w:rFonts w:eastAsia="游明朝"/>
          <w:lang w:eastAsia="ja-JP"/>
        </w:rPr>
        <w:t xml:space="preserve"> and cationic polymer </w:t>
      </w:r>
      <w:r>
        <w:rPr>
          <w:rFonts w:eastAsia="游明朝"/>
          <w:lang w:eastAsia="ja-JP"/>
        </w:rPr>
        <w:t xml:space="preserve">dosages </w:t>
      </w:r>
      <w:r w:rsidRPr="004D2A5A">
        <w:rPr>
          <w:rFonts w:eastAsia="游明朝"/>
          <w:lang w:eastAsia="ja-JP"/>
        </w:rPr>
        <w:t>to meet the Title 22 criteria</w:t>
      </w:r>
      <w:r>
        <w:rPr>
          <w:rFonts w:eastAsia="游明朝"/>
          <w:lang w:eastAsia="ja-JP"/>
        </w:rPr>
        <w:t xml:space="preserve"> considering the Criteria 1 and 2. </w:t>
      </w:r>
      <w:r w:rsidRPr="009110DA">
        <w:rPr>
          <w:rFonts w:eastAsia="游明朝"/>
          <w:lang w:eastAsia="ja-JP"/>
        </w:rPr>
        <w:t>The effluent turbidity is to maintain less than 2 NTU required by the Title 22 criteria.</w:t>
      </w:r>
    </w:p>
    <w:p w14:paraId="63F3EEF0" w14:textId="77777777" w:rsidR="006B6433" w:rsidRPr="006B6433" w:rsidRDefault="006B6433" w:rsidP="00005346">
      <w:pPr>
        <w:contextualSpacing/>
        <w:rPr>
          <w:rFonts w:eastAsia="游明朝"/>
          <w:lang w:eastAsia="ja-JP"/>
        </w:rPr>
      </w:pPr>
    </w:p>
    <w:p w14:paraId="6B130AFE" w14:textId="77777777" w:rsidR="00005346" w:rsidRPr="00B500EF" w:rsidRDefault="00005346" w:rsidP="00005346">
      <w:pPr>
        <w:contextualSpacing/>
        <w:rPr>
          <w:rFonts w:eastAsia="游明朝"/>
          <w:lang w:eastAsia="ja-JP"/>
        </w:rPr>
      </w:pPr>
      <w:r w:rsidRPr="008D07AF">
        <w:rPr>
          <w:noProof/>
        </w:rPr>
        <mc:AlternateContent>
          <mc:Choice Requires="wps">
            <w:drawing>
              <wp:anchor distT="0" distB="0" distL="114300" distR="114300" simplePos="0" relativeHeight="251935744" behindDoc="0" locked="0" layoutInCell="1" allowOverlap="1" wp14:anchorId="6EB1D524" wp14:editId="374AC682">
                <wp:simplePos x="0" y="0"/>
                <wp:positionH relativeFrom="column">
                  <wp:posOffset>6985</wp:posOffset>
                </wp:positionH>
                <wp:positionV relativeFrom="paragraph">
                  <wp:posOffset>204</wp:posOffset>
                </wp:positionV>
                <wp:extent cx="6019165" cy="8002270"/>
                <wp:effectExtent l="0" t="0" r="8255" b="3810"/>
                <wp:wrapSquare wrapText="bothSides"/>
                <wp:docPr id="18" name="テキスト ボックス 18"/>
                <wp:cNvGraphicFramePr/>
                <a:graphic xmlns:a="http://schemas.openxmlformats.org/drawingml/2006/main">
                  <a:graphicData uri="http://schemas.microsoft.com/office/word/2010/wordprocessingShape">
                    <wps:wsp>
                      <wps:cNvSpPr txBox="1"/>
                      <wps:spPr>
                        <a:xfrm>
                          <a:off x="0" y="0"/>
                          <a:ext cx="6019165" cy="8002270"/>
                        </a:xfrm>
                        <a:prstGeom prst="rect">
                          <a:avLst/>
                        </a:prstGeom>
                        <a:solidFill>
                          <a:prstClr val="white"/>
                        </a:solidFill>
                        <a:ln>
                          <a:noFill/>
                        </a:ln>
                      </wps:spPr>
                      <wps:txbx>
                        <w:txbxContent>
                          <w:p w14:paraId="184C221B" w14:textId="77777777" w:rsidR="00005346" w:rsidRDefault="00005346" w:rsidP="00005346">
                            <w:pPr>
                              <w:contextualSpacing/>
                            </w:pPr>
                            <w:r w:rsidRPr="00DE1F76">
                              <w:rPr>
                                <w:noProof/>
                              </w:rPr>
                              <w:drawing>
                                <wp:inline distT="0" distB="0" distL="0" distR="0" wp14:anchorId="06C6AA27" wp14:editId="0E7A413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3BC52B91" w14:textId="77777777" w:rsidR="00005346" w:rsidRPr="00D56CC8" w:rsidRDefault="00005346" w:rsidP="00005346">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(b)</w:t>
                            </w:r>
                            <w:r w:rsidRPr="00D56CC8">
                              <w:rPr>
                                <w:sz w:val="20"/>
                                <w:szCs w:val="20"/>
                              </w:rPr>
                              <w:t>: PTHRC 1 Influent Flow Rate</w:t>
                            </w:r>
                          </w:p>
                          <w:p w14:paraId="162537A4" w14:textId="77777777" w:rsidR="00005346" w:rsidRPr="00D56CC8" w:rsidRDefault="00005346" w:rsidP="00005346">
                            <w:pPr>
                              <w:contextualSpacing/>
                              <w:rPr>
                                <w:rFonts w:eastAsia="游明朝"/>
                                <w:lang w:eastAsia="ja-JP"/>
                              </w:rPr>
                            </w:pPr>
                            <w:r w:rsidRPr="00765470">
                              <w:rPr>
                                <w:rFonts w:hint="eastAsia"/>
                                <w:noProof/>
                              </w:rPr>
                              <w:drawing>
                                <wp:inline distT="0" distB="0" distL="0" distR="0" wp14:anchorId="03245A16" wp14:editId="24A0AA94">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2CD43983" w14:textId="77777777" w:rsidR="00005346" w:rsidRPr="00D56CC8" w:rsidRDefault="00005346" w:rsidP="00005346">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(d)</w:t>
                            </w:r>
                            <w:r w:rsidRPr="00D56CC8">
                              <w:rPr>
                                <w:sz w:val="20"/>
                                <w:szCs w:val="20"/>
                              </w:rPr>
                              <w:t>: PTHRC 2 Influent Flow Rate</w:t>
                            </w:r>
                          </w:p>
                          <w:p w14:paraId="64AF3380" w14:textId="77777777" w:rsidR="00005346" w:rsidRDefault="00005346" w:rsidP="00005346">
                            <w:pPr>
                              <w:contextualSpacing/>
                            </w:pPr>
                            <w:r w:rsidRPr="00765470">
                              <w:rPr>
                                <w:noProof/>
                              </w:rPr>
                              <w:drawing>
                                <wp:inline distT="0" distB="0" distL="0" distR="0" wp14:anchorId="42BCA62B" wp14:editId="5A3F8527">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30579855" w14:textId="77777777" w:rsidR="00005346" w:rsidRPr="00D56CC8" w:rsidRDefault="00005346" w:rsidP="00005346">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r>
                              <w:rPr>
                                <w:sz w:val="18"/>
                                <w:szCs w:val="18"/>
                              </w:rPr>
                              <w:t>(f)</w:t>
                            </w:r>
                            <w:r w:rsidRPr="00D56CC8">
                              <w:rPr>
                                <w:sz w:val="20"/>
                                <w:szCs w:val="20"/>
                              </w:rPr>
                              <w:t>: PTHRC 2 Influent Flow Rate</w:t>
                            </w:r>
                          </w:p>
                          <w:p w14:paraId="2B7BBEC3" w14:textId="77777777" w:rsidR="00005346" w:rsidRDefault="00005346" w:rsidP="00005346">
                            <w:pPr>
                              <w:contextualSpacing/>
                            </w:pPr>
                            <w:r w:rsidRPr="002160CE">
                              <w:rPr>
                                <w:noProof/>
                              </w:rPr>
                              <w:drawing>
                                <wp:inline distT="0" distB="0" distL="0" distR="0" wp14:anchorId="51E41896" wp14:editId="36901027">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4551F610" w14:textId="77777777" w:rsidR="00005346" w:rsidRPr="00D56CC8" w:rsidRDefault="00005346" w:rsidP="00005346">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r>
                              <w:rPr>
                                <w:sz w:val="18"/>
                                <w:szCs w:val="18"/>
                              </w:rPr>
                              <w:t>(h)</w:t>
                            </w:r>
                            <w:r w:rsidRPr="00D56CC8">
                              <w:rPr>
                                <w:sz w:val="20"/>
                                <w:szCs w:val="20"/>
                              </w:rPr>
                              <w:t>: Title 22 Product Ferric Concentration</w:t>
                            </w:r>
                          </w:p>
                          <w:p w14:paraId="745998A1" w14:textId="77777777" w:rsidR="00005346" w:rsidRDefault="00005346" w:rsidP="00005346">
                            <w:pPr>
                              <w:contextualSpacing/>
                            </w:pPr>
                            <w:r w:rsidRPr="00DE1F76">
                              <w:rPr>
                                <w:noProof/>
                              </w:rPr>
                              <w:drawing>
                                <wp:inline distT="0" distB="0" distL="0" distR="0" wp14:anchorId="4FC883F4" wp14:editId="5A7B1509">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2C414A02" w14:textId="77777777" w:rsidR="00005346" w:rsidRPr="00D56CC8" w:rsidRDefault="00005346" w:rsidP="00005346">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5FC0E965" w14:textId="77777777" w:rsidR="00005346" w:rsidRPr="00D56CC8" w:rsidRDefault="00005346" w:rsidP="00005346">
                            <w:pPr>
                              <w:pStyle w:val="af0"/>
                              <w:jc w:val="center"/>
                              <w:rPr>
                                <w:rFonts w:eastAsia="游明朝" w:cs="Times New Roman"/>
                                <w:noProof/>
                                <w:color w:val="auto"/>
                                <w:sz w:val="24"/>
                                <w:szCs w:val="24"/>
                              </w:rPr>
                            </w:pPr>
                            <w:bookmarkStart w:id="24"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24"/>
                            <w:r>
                              <w:rPr>
                                <w:color w:val="auto"/>
                                <w:sz w:val="24"/>
                                <w:szCs w:val="24"/>
                              </w:rPr>
                              <w:t>: Trend Charts for Each Data (WBMWD)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1D524" id="テキスト ボックス 18" o:spid="_x0000_s1057" type="#_x0000_t202" style="position:absolute;margin-left:.55pt;margin-top:0;width:473.95pt;height:630.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" stroked="f">
                <v:textbox inset="0,0,0,0">
                  <w:txbxContent>
                    <w:p w14:paraId="184C221B" w14:textId="77777777" w:rsidR="00005346" w:rsidRDefault="00005346" w:rsidP="00005346">
                      <w:pPr>
                        <w:contextualSpacing/>
                      </w:pPr>
                      <w:r w:rsidRPr="00DE1F76">
                        <w:rPr>
                          <w:noProof/>
                        </w:rPr>
                        <w:drawing>
                          <wp:inline distT="0" distB="0" distL="0" distR="0" wp14:anchorId="06C6AA27" wp14:editId="0E7A4135">
                            <wp:extent cx="5864539" cy="1382573"/>
                            <wp:effectExtent l="0" t="0" r="3175" b="825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a:extLst>
                                        <a:ext uri="{28A0092B-C50C-407E-A947-70E740481C1C}">
                                          <a14:useLocalDpi xmlns:a14="http://schemas.microsoft.com/office/drawing/2010/main" val="0"/>
                                        </a:ext>
                                      </a:extLst>
                                    </a:blip>
                                    <a:srcRect t="3408" b="4553"/>
                                    <a:stretch/>
                                  </pic:blipFill>
                                  <pic:spPr bwMode="auto">
                                    <a:xfrm>
                                      <a:off x="0" y="0"/>
                                      <a:ext cx="5869927" cy="1383843"/>
                                    </a:xfrm>
                                    <a:prstGeom prst="rect">
                                      <a:avLst/>
                                    </a:prstGeom>
                                    <a:noFill/>
                                    <a:ln>
                                      <a:noFill/>
                                    </a:ln>
                                    <a:extLst>
                                      <a:ext uri="{53640926-AAD7-44D8-BBD7-CCE9431645EC}">
                                        <a14:shadowObscured xmlns:a14="http://schemas.microsoft.com/office/drawing/2010/main"/>
                                      </a:ext>
                                    </a:extLst>
                                  </pic:spPr>
                                </pic:pic>
                              </a:graphicData>
                            </a:graphic>
                          </wp:inline>
                        </w:drawing>
                      </w:r>
                    </w:p>
                    <w:p w14:paraId="3BC52B91" w14:textId="77777777" w:rsidR="00005346" w:rsidRPr="00D56CC8" w:rsidRDefault="00005346" w:rsidP="00005346">
                      <w:pPr>
                        <w:spacing w:line="180" w:lineRule="exact"/>
                        <w:ind w:firstLineChars="550" w:firstLine="1100"/>
                        <w:rPr>
                          <w:sz w:val="20"/>
                          <w:szCs w:val="20"/>
                        </w:rPr>
                      </w:pPr>
                      <w:r>
                        <w:rPr>
                          <w:sz w:val="20"/>
                          <w:szCs w:val="20"/>
                        </w:rPr>
                        <w:t>(a)</w:t>
                      </w:r>
                      <w:r w:rsidRPr="00D56CC8">
                        <w:rPr>
                          <w:sz w:val="20"/>
                          <w:szCs w:val="20"/>
                        </w:rPr>
                        <w:t xml:space="preserve">: Ferric Chloride Dosage                         </w:t>
                      </w:r>
                      <w:r>
                        <w:rPr>
                          <w:sz w:val="20"/>
                          <w:szCs w:val="20"/>
                        </w:rPr>
                        <w:t xml:space="preserve">                      (b)</w:t>
                      </w:r>
                      <w:r w:rsidRPr="00D56CC8">
                        <w:rPr>
                          <w:sz w:val="20"/>
                          <w:szCs w:val="20"/>
                        </w:rPr>
                        <w:t>: PTHRC 1 Influent Flow Rate</w:t>
                      </w:r>
                    </w:p>
                    <w:p w14:paraId="162537A4" w14:textId="77777777" w:rsidR="00005346" w:rsidRPr="00D56CC8" w:rsidRDefault="00005346" w:rsidP="00005346">
                      <w:pPr>
                        <w:contextualSpacing/>
                        <w:rPr>
                          <w:rFonts w:eastAsia="游明朝"/>
                          <w:lang w:eastAsia="ja-JP"/>
                        </w:rPr>
                      </w:pPr>
                      <w:r w:rsidRPr="00765470">
                        <w:rPr>
                          <w:rFonts w:hint="eastAsia"/>
                          <w:noProof/>
                        </w:rPr>
                        <w:drawing>
                          <wp:inline distT="0" distB="0" distL="0" distR="0" wp14:anchorId="03245A16" wp14:editId="24A0AA94">
                            <wp:extent cx="5916705" cy="1345794"/>
                            <wp:effectExtent l="0" t="0" r="0"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a:extLst>
                                        <a:ext uri="{28A0092B-C50C-407E-A947-70E740481C1C}">
                                          <a14:useLocalDpi xmlns:a14="http://schemas.microsoft.com/office/drawing/2010/main" val="0"/>
                                        </a:ext>
                                      </a:extLst>
                                    </a:blip>
                                    <a:srcRect t="3534" b="3579"/>
                                    <a:stretch/>
                                  </pic:blipFill>
                                  <pic:spPr bwMode="auto">
                                    <a:xfrm>
                                      <a:off x="0" y="0"/>
                                      <a:ext cx="5917565" cy="1345990"/>
                                    </a:xfrm>
                                    <a:prstGeom prst="rect">
                                      <a:avLst/>
                                    </a:prstGeom>
                                    <a:noFill/>
                                    <a:ln>
                                      <a:noFill/>
                                    </a:ln>
                                    <a:extLst>
                                      <a:ext uri="{53640926-AAD7-44D8-BBD7-CCE9431645EC}">
                                        <a14:shadowObscured xmlns:a14="http://schemas.microsoft.com/office/drawing/2010/main"/>
                                      </a:ext>
                                    </a:extLst>
                                  </pic:spPr>
                                </pic:pic>
                              </a:graphicData>
                            </a:graphic>
                          </wp:inline>
                        </w:drawing>
                      </w:r>
                    </w:p>
                    <w:p w14:paraId="2CD43983" w14:textId="77777777" w:rsidR="00005346" w:rsidRPr="00D56CC8" w:rsidRDefault="00005346" w:rsidP="00005346">
                      <w:pPr>
                        <w:spacing w:line="200" w:lineRule="exact"/>
                        <w:ind w:firstLineChars="350" w:firstLine="700"/>
                        <w:rPr>
                          <w:sz w:val="20"/>
                          <w:szCs w:val="20"/>
                        </w:rPr>
                      </w:pPr>
                      <w:r>
                        <w:rPr>
                          <w:sz w:val="20"/>
                          <w:szCs w:val="20"/>
                        </w:rPr>
                        <w:t>(c)</w:t>
                      </w:r>
                      <w:r w:rsidRPr="00D56CC8">
                        <w:rPr>
                          <w:sz w:val="20"/>
                          <w:szCs w:val="20"/>
                        </w:rPr>
                        <w:t xml:space="preserve">: PTHRC 1 Cationic Polymer Dosage             </w:t>
                      </w:r>
                      <w:r>
                        <w:rPr>
                          <w:sz w:val="20"/>
                          <w:szCs w:val="20"/>
                        </w:rPr>
                        <w:t xml:space="preserve">       </w:t>
                      </w:r>
                      <w:r w:rsidRPr="00D56CC8">
                        <w:rPr>
                          <w:sz w:val="20"/>
                          <w:szCs w:val="20"/>
                        </w:rPr>
                        <w:t xml:space="preserve"> </w:t>
                      </w:r>
                      <w:r>
                        <w:rPr>
                          <w:sz w:val="20"/>
                          <w:szCs w:val="20"/>
                        </w:rPr>
                        <w:t xml:space="preserve">              (d)</w:t>
                      </w:r>
                      <w:r w:rsidRPr="00D56CC8">
                        <w:rPr>
                          <w:sz w:val="20"/>
                          <w:szCs w:val="20"/>
                        </w:rPr>
                        <w:t>: PTHRC 2 Influent Flow Rate</w:t>
                      </w:r>
                    </w:p>
                    <w:p w14:paraId="64AF3380" w14:textId="77777777" w:rsidR="00005346" w:rsidRDefault="00005346" w:rsidP="00005346">
                      <w:pPr>
                        <w:contextualSpacing/>
                      </w:pPr>
                      <w:r w:rsidRPr="00765470">
                        <w:rPr>
                          <w:noProof/>
                        </w:rPr>
                        <w:drawing>
                          <wp:inline distT="0" distB="0" distL="0" distR="0" wp14:anchorId="42BCA62B" wp14:editId="5A3F8527">
                            <wp:extent cx="5914479" cy="1345997"/>
                            <wp:effectExtent l="0" t="0" r="0" b="69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a:extLst>
                                        <a:ext uri="{28A0092B-C50C-407E-A947-70E740481C1C}">
                                          <a14:useLocalDpi xmlns:a14="http://schemas.microsoft.com/office/drawing/2010/main" val="0"/>
                                        </a:ext>
                                      </a:extLst>
                                    </a:blip>
                                    <a:srcRect t="3536" b="3522"/>
                                    <a:stretch/>
                                  </pic:blipFill>
                                  <pic:spPr bwMode="auto">
                                    <a:xfrm>
                                      <a:off x="0" y="0"/>
                                      <a:ext cx="5916240" cy="1346398"/>
                                    </a:xfrm>
                                    <a:prstGeom prst="rect">
                                      <a:avLst/>
                                    </a:prstGeom>
                                    <a:noFill/>
                                    <a:ln>
                                      <a:noFill/>
                                    </a:ln>
                                    <a:extLst>
                                      <a:ext uri="{53640926-AAD7-44D8-BBD7-CCE9431645EC}">
                                        <a14:shadowObscured xmlns:a14="http://schemas.microsoft.com/office/drawing/2010/main"/>
                                      </a:ext>
                                    </a:extLst>
                                  </pic:spPr>
                                </pic:pic>
                              </a:graphicData>
                            </a:graphic>
                          </wp:inline>
                        </w:drawing>
                      </w:r>
                    </w:p>
                    <w:p w14:paraId="30579855" w14:textId="77777777" w:rsidR="00005346" w:rsidRPr="00D56CC8" w:rsidRDefault="00005346" w:rsidP="00005346">
                      <w:pPr>
                        <w:spacing w:line="200" w:lineRule="exact"/>
                        <w:ind w:firstLineChars="400" w:firstLine="800"/>
                        <w:rPr>
                          <w:sz w:val="20"/>
                          <w:szCs w:val="20"/>
                        </w:rPr>
                      </w:pPr>
                      <w:r>
                        <w:rPr>
                          <w:sz w:val="20"/>
                          <w:szCs w:val="20"/>
                        </w:rPr>
                        <w:t>(e)</w:t>
                      </w:r>
                      <w:r w:rsidRPr="00D56CC8">
                        <w:rPr>
                          <w:sz w:val="20"/>
                          <w:szCs w:val="20"/>
                        </w:rPr>
                        <w:t xml:space="preserve">: PTHRC 2 Cationic Polymer Dosage              </w:t>
                      </w:r>
                      <w:r>
                        <w:rPr>
                          <w:sz w:val="20"/>
                          <w:szCs w:val="20"/>
                        </w:rPr>
                        <w:t xml:space="preserve">                   </w:t>
                      </w:r>
                      <w:r>
                        <w:rPr>
                          <w:sz w:val="18"/>
                          <w:szCs w:val="18"/>
                        </w:rPr>
                        <w:t>(f)</w:t>
                      </w:r>
                      <w:r w:rsidRPr="00D56CC8">
                        <w:rPr>
                          <w:sz w:val="20"/>
                          <w:szCs w:val="20"/>
                        </w:rPr>
                        <w:t>: PTHRC 2 Influent Flow Rate</w:t>
                      </w:r>
                    </w:p>
                    <w:p w14:paraId="2B7BBEC3" w14:textId="77777777" w:rsidR="00005346" w:rsidRDefault="00005346" w:rsidP="00005346">
                      <w:pPr>
                        <w:contextualSpacing/>
                      </w:pPr>
                      <w:r w:rsidRPr="002160CE">
                        <w:rPr>
                          <w:noProof/>
                        </w:rPr>
                        <w:drawing>
                          <wp:inline distT="0" distB="0" distL="0" distR="0" wp14:anchorId="51E41896" wp14:editId="36901027">
                            <wp:extent cx="6275070" cy="1383013"/>
                            <wp:effectExtent l="0" t="0" r="0" b="8255"/>
                            <wp:docPr id="2058712577" name="図 20587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a:extLst>
                                        <a:ext uri="{28A0092B-C50C-407E-A947-70E740481C1C}">
                                          <a14:useLocalDpi xmlns:a14="http://schemas.microsoft.com/office/drawing/2010/main" val="0"/>
                                        </a:ext>
                                      </a:extLst>
                                    </a:blip>
                                    <a:srcRect l="6" t="1844" r="-6" b="12076"/>
                                    <a:stretch/>
                                  </pic:blipFill>
                                  <pic:spPr bwMode="auto">
                                    <a:xfrm>
                                      <a:off x="0" y="0"/>
                                      <a:ext cx="6292271" cy="1386804"/>
                                    </a:xfrm>
                                    <a:prstGeom prst="rect">
                                      <a:avLst/>
                                    </a:prstGeom>
                                    <a:noFill/>
                                    <a:ln>
                                      <a:noFill/>
                                    </a:ln>
                                    <a:extLst>
                                      <a:ext uri="{53640926-AAD7-44D8-BBD7-CCE9431645EC}">
                                        <a14:shadowObscured xmlns:a14="http://schemas.microsoft.com/office/drawing/2010/main"/>
                                      </a:ext>
                                    </a:extLst>
                                  </pic:spPr>
                                </pic:pic>
                              </a:graphicData>
                            </a:graphic>
                          </wp:inline>
                        </w:drawing>
                      </w:r>
                    </w:p>
                    <w:p w14:paraId="4551F610" w14:textId="77777777" w:rsidR="00005346" w:rsidRPr="00D56CC8" w:rsidRDefault="00005346" w:rsidP="00005346">
                      <w:pPr>
                        <w:spacing w:line="200" w:lineRule="exact"/>
                        <w:ind w:firstLineChars="400" w:firstLine="800"/>
                        <w:rPr>
                          <w:sz w:val="20"/>
                          <w:szCs w:val="20"/>
                        </w:rPr>
                      </w:pPr>
                      <w:r>
                        <w:rPr>
                          <w:sz w:val="20"/>
                          <w:szCs w:val="20"/>
                        </w:rPr>
                        <w:t>(g)</w:t>
                      </w:r>
                      <w:r w:rsidRPr="00D56CC8">
                        <w:rPr>
                          <w:sz w:val="20"/>
                          <w:szCs w:val="20"/>
                        </w:rPr>
                        <w:t xml:space="preserve">: Title 22 Product Water Pressure                </w:t>
                      </w:r>
                      <w:r>
                        <w:rPr>
                          <w:sz w:val="20"/>
                          <w:szCs w:val="20"/>
                        </w:rPr>
                        <w:t xml:space="preserve">                 </w:t>
                      </w:r>
                      <w:r>
                        <w:rPr>
                          <w:sz w:val="18"/>
                          <w:szCs w:val="18"/>
                        </w:rPr>
                        <w:t>(h)</w:t>
                      </w:r>
                      <w:r w:rsidRPr="00D56CC8">
                        <w:rPr>
                          <w:sz w:val="20"/>
                          <w:szCs w:val="20"/>
                        </w:rPr>
                        <w:t>: Title 22 Product Ferric Concentration</w:t>
                      </w:r>
                    </w:p>
                    <w:p w14:paraId="745998A1" w14:textId="77777777" w:rsidR="00005346" w:rsidRDefault="00005346" w:rsidP="00005346">
                      <w:pPr>
                        <w:contextualSpacing/>
                      </w:pPr>
                      <w:r w:rsidRPr="00DE1F76">
                        <w:rPr>
                          <w:noProof/>
                        </w:rPr>
                        <w:drawing>
                          <wp:inline distT="0" distB="0" distL="0" distR="0" wp14:anchorId="4FC883F4" wp14:editId="5A7B1509">
                            <wp:extent cx="2895490" cy="1309421"/>
                            <wp:effectExtent l="0" t="0" r="0" b="5080"/>
                            <wp:docPr id="2058712579" name="図 205871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0">
                                      <a:extLst>
                                        <a:ext uri="{28A0092B-C50C-407E-A947-70E740481C1C}">
                                          <a14:useLocalDpi xmlns:a14="http://schemas.microsoft.com/office/drawing/2010/main" val="0"/>
                                        </a:ext>
                                      </a:extLst>
                                    </a:blip>
                                    <a:srcRect t="3658" b="2808"/>
                                    <a:stretch/>
                                  </pic:blipFill>
                                  <pic:spPr bwMode="auto">
                                    <a:xfrm>
                                      <a:off x="0" y="0"/>
                                      <a:ext cx="2914901" cy="1318199"/>
                                    </a:xfrm>
                                    <a:prstGeom prst="rect">
                                      <a:avLst/>
                                    </a:prstGeom>
                                    <a:noFill/>
                                    <a:ln>
                                      <a:noFill/>
                                    </a:ln>
                                    <a:extLst>
                                      <a:ext uri="{53640926-AAD7-44D8-BBD7-CCE9431645EC}">
                                        <a14:shadowObscured xmlns:a14="http://schemas.microsoft.com/office/drawing/2010/main"/>
                                      </a:ext>
                                    </a:extLst>
                                  </pic:spPr>
                                </pic:pic>
                              </a:graphicData>
                            </a:graphic>
                          </wp:inline>
                        </w:drawing>
                      </w:r>
                    </w:p>
                    <w:p w14:paraId="2C414A02" w14:textId="77777777" w:rsidR="00005346" w:rsidRPr="00D56CC8" w:rsidRDefault="00005346" w:rsidP="00005346">
                      <w:pPr>
                        <w:spacing w:after="0" w:line="200" w:lineRule="exact"/>
                        <w:ind w:firstLineChars="400" w:firstLine="800"/>
                        <w:contextualSpacing/>
                        <w:rPr>
                          <w:rFonts w:eastAsia="游明朝"/>
                          <w:sz w:val="21"/>
                          <w:szCs w:val="21"/>
                          <w:lang w:eastAsia="ja-JP"/>
                        </w:rPr>
                      </w:pPr>
                      <w:r>
                        <w:rPr>
                          <w:sz w:val="20"/>
                          <w:szCs w:val="20"/>
                        </w:rPr>
                        <w:t>(</w:t>
                      </w:r>
                      <w:proofErr w:type="spellStart"/>
                      <w:r>
                        <w:rPr>
                          <w:sz w:val="20"/>
                          <w:szCs w:val="20"/>
                        </w:rPr>
                        <w:t>i</w:t>
                      </w:r>
                      <w:proofErr w:type="spellEnd"/>
                      <w:r>
                        <w:rPr>
                          <w:sz w:val="20"/>
                          <w:szCs w:val="20"/>
                        </w:rPr>
                        <w:t>)</w:t>
                      </w:r>
                      <w:r w:rsidRPr="00D56CC8">
                        <w:rPr>
                          <w:rFonts w:eastAsia="游明朝"/>
                          <w:sz w:val="20"/>
                          <w:szCs w:val="20"/>
                          <w:lang w:eastAsia="ja-JP"/>
                        </w:rPr>
                        <w:t>: Title 22 Filter Effluent Turbidity</w:t>
                      </w:r>
                    </w:p>
                    <w:p w14:paraId="5FC0E965" w14:textId="77777777" w:rsidR="00005346" w:rsidRPr="00D56CC8" w:rsidRDefault="00005346" w:rsidP="00005346">
                      <w:pPr>
                        <w:pStyle w:val="af0"/>
                        <w:jc w:val="center"/>
                        <w:rPr>
                          <w:rFonts w:eastAsia="游明朝" w:cs="Times New Roman"/>
                          <w:noProof/>
                          <w:color w:val="auto"/>
                          <w:sz w:val="24"/>
                          <w:szCs w:val="24"/>
                        </w:rPr>
                      </w:pPr>
                      <w:bookmarkStart w:id="25" w:name="_Ref137395951"/>
                      <w:r w:rsidRPr="00D56CC8">
                        <w:rPr>
                          <w:color w:val="auto"/>
                          <w:sz w:val="24"/>
                          <w:szCs w:val="24"/>
                        </w:rPr>
                        <w:t xml:space="preserve">Figure </w:t>
                      </w:r>
                      <w:r>
                        <w:rPr>
                          <w:color w:val="auto"/>
                          <w:sz w:val="24"/>
                          <w:szCs w:val="24"/>
                        </w:rPr>
                        <w:t>3.</w:t>
                      </w:r>
                      <w:r w:rsidRPr="00D56CC8">
                        <w:rPr>
                          <w:color w:val="auto"/>
                          <w:sz w:val="24"/>
                          <w:szCs w:val="24"/>
                        </w:rPr>
                        <w:fldChar w:fldCharType="begin"/>
                      </w:r>
                      <w:r w:rsidRPr="00D56CC8">
                        <w:rPr>
                          <w:color w:val="auto"/>
                          <w:sz w:val="24"/>
                          <w:szCs w:val="24"/>
                        </w:rPr>
                        <w:instrText xml:space="preserve"> SEQ Figure \* ARABIC </w:instrText>
                      </w:r>
                      <w:r w:rsidRPr="00D56CC8">
                        <w:rPr>
                          <w:color w:val="auto"/>
                          <w:sz w:val="24"/>
                          <w:szCs w:val="24"/>
                        </w:rPr>
                        <w:fldChar w:fldCharType="separate"/>
                      </w:r>
                      <w:r>
                        <w:rPr>
                          <w:noProof/>
                          <w:color w:val="auto"/>
                          <w:sz w:val="24"/>
                          <w:szCs w:val="24"/>
                        </w:rPr>
                        <w:t>3</w:t>
                      </w:r>
                      <w:r w:rsidRPr="00D56CC8">
                        <w:rPr>
                          <w:color w:val="auto"/>
                          <w:sz w:val="24"/>
                          <w:szCs w:val="24"/>
                        </w:rPr>
                        <w:fldChar w:fldCharType="end"/>
                      </w:r>
                      <w:bookmarkEnd w:id="25"/>
                      <w:r>
                        <w:rPr>
                          <w:color w:val="auto"/>
                          <w:sz w:val="24"/>
                          <w:szCs w:val="24"/>
                        </w:rPr>
                        <w:t>: Trend Charts for Each Data (WBMWD)</w:t>
                      </w:r>
                    </w:p>
                  </w:txbxContent>
                </v:textbox>
                <w10:wrap type="square"/>
              </v:shape>
            </w:pict>
          </mc:Fallback>
        </mc:AlternateContent>
      </w:r>
    </w:p>
    <w:p w14:paraId="2262D50C" w14:textId="77777777" w:rsidR="00005346" w:rsidRPr="008D07AF" w:rsidRDefault="00005346" w:rsidP="00005346">
      <w:pPr>
        <w:pStyle w:val="a4"/>
        <w:spacing w:after="0"/>
        <w:ind w:left="0"/>
        <w:contextualSpacing w:val="0"/>
        <w:rPr>
          <w:rFonts w:eastAsia="游明朝"/>
          <w:lang w:eastAsia="ja-JP"/>
        </w:rPr>
      </w:pPr>
      <w:r w:rsidRPr="008D07AF">
        <w:rPr>
          <w:noProof/>
        </w:rPr>
        <mc:AlternateContent>
          <mc:Choice Requires="wps">
            <w:drawing>
              <wp:anchor distT="0" distB="0" distL="114300" distR="114300" simplePos="0" relativeHeight="251936768" behindDoc="0" locked="0" layoutInCell="1" allowOverlap="1" wp14:anchorId="4AAE2997" wp14:editId="167E60D2">
                <wp:simplePos x="0" y="0"/>
                <wp:positionH relativeFrom="column">
                  <wp:posOffset>-10795</wp:posOffset>
                </wp:positionH>
                <wp:positionV relativeFrom="paragraph">
                  <wp:posOffset>185420</wp:posOffset>
                </wp:positionV>
                <wp:extent cx="5964555" cy="5985510"/>
                <wp:effectExtent l="0" t="0" r="0" b="0"/>
                <wp:wrapSquare wrapText="bothSides"/>
                <wp:docPr id="21" name="テキスト ボックス 21"/>
                <wp:cNvGraphicFramePr/>
                <a:graphic xmlns:a="http://schemas.openxmlformats.org/drawingml/2006/main">
                  <a:graphicData uri="http://schemas.microsoft.com/office/word/2010/wordprocessingShape">
                    <wps:wsp>
                      <wps:cNvSpPr txBox="1"/>
                      <wps:spPr>
                        <a:xfrm>
                          <a:off x="0" y="0"/>
                          <a:ext cx="5964555" cy="5985510"/>
                        </a:xfrm>
                        <a:prstGeom prst="rect">
                          <a:avLst/>
                        </a:prstGeom>
                        <a:solidFill>
                          <a:prstClr val="white"/>
                        </a:solidFill>
                        <a:ln>
                          <a:noFill/>
                        </a:ln>
                      </wps:spPr>
                      <wps:txbx>
                        <w:txbxContent>
                          <w:p w14:paraId="3EE2DB9A" w14:textId="77777777" w:rsidR="00005346" w:rsidRDefault="00005346" w:rsidP="00005346">
                            <w:pPr>
                              <w:pStyle w:val="af0"/>
                              <w:spacing w:after="0"/>
                            </w:pPr>
                            <w:r w:rsidRPr="00331025">
                              <w:rPr>
                                <w:noProof/>
                              </w:rPr>
                              <w:drawing>
                                <wp:inline distT="0" distB="0" distL="0" distR="0" wp14:anchorId="3035D130" wp14:editId="1BA6D969">
                                  <wp:extent cx="6152050" cy="146992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200F7AEA" w14:textId="77777777" w:rsidR="00005346" w:rsidRDefault="00005346" w:rsidP="00005346">
                            <w:pPr>
                              <w:pStyle w:val="af0"/>
                              <w:spacing w:after="0"/>
                              <w:ind w:left="360"/>
                              <w:jc w:val="center"/>
                            </w:pPr>
                            <w:r>
                              <w:rPr>
                                <w:color w:val="auto"/>
                                <w:sz w:val="24"/>
                                <w:szCs w:val="24"/>
                              </w:rPr>
                              <w:t>(a): [Title 22 Criteria 1] Turbidity Daily Average Data</w:t>
                            </w:r>
                          </w:p>
                          <w:p w14:paraId="0CEB1FEE" w14:textId="77777777" w:rsidR="00005346" w:rsidRDefault="00005346" w:rsidP="00005346">
                            <w:pPr>
                              <w:pStyle w:val="af0"/>
                              <w:spacing w:after="0"/>
                            </w:pPr>
                          </w:p>
                          <w:p w14:paraId="3334946D" w14:textId="77777777" w:rsidR="00005346" w:rsidRPr="00053E4D" w:rsidRDefault="00005346" w:rsidP="00005346">
                            <w:pPr>
                              <w:pStyle w:val="af0"/>
                              <w:spacing w:after="0"/>
                            </w:pPr>
                            <w:r w:rsidRPr="00331025">
                              <w:rPr>
                                <w:noProof/>
                              </w:rPr>
                              <w:drawing>
                                <wp:inline distT="0" distB="0" distL="0" distR="0" wp14:anchorId="6AEF42BF" wp14:editId="77E07CAA">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32EDE76" w14:textId="77777777" w:rsidR="00005346" w:rsidRDefault="00005346" w:rsidP="00005346">
                            <w:pPr>
                              <w:pStyle w:val="af0"/>
                              <w:spacing w:after="0"/>
                              <w:jc w:val="center"/>
                              <w:rPr>
                                <w:color w:val="auto"/>
                                <w:sz w:val="24"/>
                                <w:szCs w:val="24"/>
                              </w:rPr>
                            </w:pPr>
                            <w:r>
                              <w:rPr>
                                <w:color w:val="auto"/>
                                <w:sz w:val="24"/>
                                <w:szCs w:val="24"/>
                              </w:rPr>
                              <w:t>(b)</w:t>
                            </w:r>
                            <w:r w:rsidRPr="00053E4D">
                              <w:rPr>
                                <w:color w:val="auto"/>
                                <w:sz w:val="24"/>
                                <w:szCs w:val="24"/>
                              </w:rPr>
                              <w:t>:</w:t>
                            </w:r>
                            <w:r>
                              <w:rPr>
                                <w:color w:val="auto"/>
                                <w:sz w:val="24"/>
                                <w:szCs w:val="24"/>
                              </w:rPr>
                              <w:t xml:space="preserve"> [Title 22 Criteria 2] The Number of Times that Turbidity Exceeds 5 NTU</w:t>
                            </w:r>
                          </w:p>
                          <w:p w14:paraId="38190592" w14:textId="77777777" w:rsidR="00005346" w:rsidRPr="004065F6" w:rsidRDefault="00005346" w:rsidP="00005346"/>
                          <w:p w14:paraId="32F78E6E" w14:textId="77777777" w:rsidR="00005346" w:rsidRDefault="00005346" w:rsidP="00005346">
                            <w:pPr>
                              <w:pStyle w:val="af0"/>
                              <w:spacing w:after="0"/>
                            </w:pPr>
                            <w:r w:rsidRPr="00A03714">
                              <w:rPr>
                                <w:noProof/>
                              </w:rPr>
                              <w:drawing>
                                <wp:inline distT="0" distB="0" distL="0" distR="0" wp14:anchorId="7A1B7985" wp14:editId="0B11D596">
                                  <wp:extent cx="6078779" cy="154925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5E1FDB04" w14:textId="77777777" w:rsidR="00005346" w:rsidRDefault="00005346" w:rsidP="00005346">
                            <w:pPr>
                              <w:pStyle w:val="af0"/>
                              <w:jc w:val="center"/>
                              <w:rPr>
                                <w:rFonts w:eastAsia="游明朝" w:cs="Times New Roman"/>
                                <w:noProof/>
                                <w:color w:val="000000" w:themeColor="text1"/>
                                <w:sz w:val="24"/>
                                <w:szCs w:val="24"/>
                              </w:rPr>
                            </w:pPr>
                            <w:r>
                              <w:rPr>
                                <w:color w:val="auto"/>
                                <w:sz w:val="24"/>
                                <w:szCs w:val="24"/>
                              </w:rPr>
                              <w:t>(c)</w:t>
                            </w:r>
                            <w:r w:rsidRPr="00A03714">
                              <w:rPr>
                                <w:color w:val="auto"/>
                                <w:sz w:val="24"/>
                                <w:szCs w:val="24"/>
                              </w:rPr>
                              <w:t>:</w:t>
                            </w:r>
                            <w:r>
                              <w:t xml:space="preserve"> </w:t>
                            </w:r>
                            <w:r>
                              <w:rPr>
                                <w:color w:val="auto"/>
                                <w:sz w:val="24"/>
                                <w:szCs w:val="24"/>
                              </w:rPr>
                              <w:t>[Title 22 Criteria 3] Turbidity Hourly Average Data</w:t>
                            </w:r>
                          </w:p>
                          <w:p w14:paraId="0722061E" w14:textId="77777777" w:rsidR="00005346" w:rsidRPr="00096775" w:rsidRDefault="00005346" w:rsidP="00005346">
                            <w:pPr>
                              <w:pStyle w:val="af0"/>
                              <w:spacing w:after="0"/>
                              <w:jc w:val="center"/>
                              <w:rPr>
                                <w:rFonts w:eastAsia="游明朝"/>
                                <w:noProof/>
                                <w:color w:val="auto"/>
                                <w:sz w:val="24"/>
                                <w:szCs w:val="24"/>
                              </w:rPr>
                            </w:pPr>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r>
                              <w:rPr>
                                <w:color w:val="auto"/>
                                <w:sz w:val="24"/>
                                <w:szCs w:val="24"/>
                              </w:rPr>
                              <w:t>: Turbidity Trend Chart for Each Title 22 Criteria</w:t>
                            </w:r>
                          </w:p>
                          <w:p w14:paraId="3F516253" w14:textId="77777777" w:rsidR="00005346" w:rsidRPr="00B1367D" w:rsidRDefault="00005346" w:rsidP="0000534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E2997" id="テキスト ボックス 21" o:spid="_x0000_s1058" type="#_x0000_t202" style="position:absolute;margin-left:-.85pt;margin-top:14.6pt;width:469.65pt;height:471.3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" stroked="f">
                <v:textbox inset="0,0,0,0">
                  <w:txbxContent>
                    <w:p w14:paraId="3EE2DB9A" w14:textId="77777777" w:rsidR="00005346" w:rsidRDefault="00005346" w:rsidP="00005346">
                      <w:pPr>
                        <w:pStyle w:val="af0"/>
                        <w:spacing w:after="0"/>
                      </w:pPr>
                      <w:r w:rsidRPr="00331025">
                        <w:rPr>
                          <w:noProof/>
                        </w:rPr>
                        <w:drawing>
                          <wp:inline distT="0" distB="0" distL="0" distR="0" wp14:anchorId="3035D130" wp14:editId="1BA6D969">
                            <wp:extent cx="6152050" cy="1469924"/>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a:extLst>
                                        <a:ext uri="{28A0092B-C50C-407E-A947-70E740481C1C}">
                                          <a14:useLocalDpi xmlns:a14="http://schemas.microsoft.com/office/drawing/2010/main" val="0"/>
                                        </a:ext>
                                      </a:extLst>
                                    </a:blip>
                                    <a:srcRect t="3654" b="4571"/>
                                    <a:stretch/>
                                  </pic:blipFill>
                                  <pic:spPr bwMode="auto">
                                    <a:xfrm>
                                      <a:off x="0" y="0"/>
                                      <a:ext cx="6153785" cy="1470338"/>
                                    </a:xfrm>
                                    <a:prstGeom prst="rect">
                                      <a:avLst/>
                                    </a:prstGeom>
                                    <a:noFill/>
                                    <a:ln>
                                      <a:noFill/>
                                    </a:ln>
                                    <a:extLst>
                                      <a:ext uri="{53640926-AAD7-44D8-BBD7-CCE9431645EC}">
                                        <a14:shadowObscured xmlns:a14="http://schemas.microsoft.com/office/drawing/2010/main"/>
                                      </a:ext>
                                    </a:extLst>
                                  </pic:spPr>
                                </pic:pic>
                              </a:graphicData>
                            </a:graphic>
                          </wp:inline>
                        </w:drawing>
                      </w:r>
                    </w:p>
                    <w:p w14:paraId="200F7AEA" w14:textId="77777777" w:rsidR="00005346" w:rsidRDefault="00005346" w:rsidP="00005346">
                      <w:pPr>
                        <w:pStyle w:val="af0"/>
                        <w:spacing w:after="0"/>
                        <w:ind w:left="360"/>
                        <w:jc w:val="center"/>
                      </w:pPr>
                      <w:r>
                        <w:rPr>
                          <w:color w:val="auto"/>
                          <w:sz w:val="24"/>
                          <w:szCs w:val="24"/>
                        </w:rPr>
                        <w:t>(a): [Title 22 Criteria 1] Turbidity Daily Average Data</w:t>
                      </w:r>
                    </w:p>
                    <w:p w14:paraId="0CEB1FEE" w14:textId="77777777" w:rsidR="00005346" w:rsidRDefault="00005346" w:rsidP="00005346">
                      <w:pPr>
                        <w:pStyle w:val="af0"/>
                        <w:spacing w:after="0"/>
                      </w:pPr>
                    </w:p>
                    <w:p w14:paraId="3334946D" w14:textId="77777777" w:rsidR="00005346" w:rsidRPr="00053E4D" w:rsidRDefault="00005346" w:rsidP="00005346">
                      <w:pPr>
                        <w:pStyle w:val="af0"/>
                        <w:spacing w:after="0"/>
                      </w:pPr>
                      <w:r w:rsidRPr="00331025">
                        <w:rPr>
                          <w:noProof/>
                        </w:rPr>
                        <w:drawing>
                          <wp:inline distT="0" distB="0" distL="0" distR="0" wp14:anchorId="6AEF42BF" wp14:editId="77E07CAA">
                            <wp:extent cx="6123240" cy="1675181"/>
                            <wp:effectExtent l="0" t="0" r="0" b="1270"/>
                            <wp:docPr id="2058712582" name="図 205871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a:extLst>
                                        <a:ext uri="{28A0092B-C50C-407E-A947-70E740481C1C}">
                                          <a14:useLocalDpi xmlns:a14="http://schemas.microsoft.com/office/drawing/2010/main" val="0"/>
                                        </a:ext>
                                      </a:extLst>
                                    </a:blip>
                                    <a:srcRect t="2467" b="3319"/>
                                    <a:stretch/>
                                  </pic:blipFill>
                                  <pic:spPr bwMode="auto">
                                    <a:xfrm>
                                      <a:off x="0" y="0"/>
                                      <a:ext cx="6125210" cy="1675720"/>
                                    </a:xfrm>
                                    <a:prstGeom prst="rect">
                                      <a:avLst/>
                                    </a:prstGeom>
                                    <a:noFill/>
                                    <a:ln>
                                      <a:noFill/>
                                    </a:ln>
                                    <a:extLst>
                                      <a:ext uri="{53640926-AAD7-44D8-BBD7-CCE9431645EC}">
                                        <a14:shadowObscured xmlns:a14="http://schemas.microsoft.com/office/drawing/2010/main"/>
                                      </a:ext>
                                    </a:extLst>
                                  </pic:spPr>
                                </pic:pic>
                              </a:graphicData>
                            </a:graphic>
                          </wp:inline>
                        </w:drawing>
                      </w:r>
                    </w:p>
                    <w:p w14:paraId="032EDE76" w14:textId="77777777" w:rsidR="00005346" w:rsidRDefault="00005346" w:rsidP="00005346">
                      <w:pPr>
                        <w:pStyle w:val="af0"/>
                        <w:spacing w:after="0"/>
                        <w:jc w:val="center"/>
                        <w:rPr>
                          <w:color w:val="auto"/>
                          <w:sz w:val="24"/>
                          <w:szCs w:val="24"/>
                        </w:rPr>
                      </w:pPr>
                      <w:r>
                        <w:rPr>
                          <w:color w:val="auto"/>
                          <w:sz w:val="24"/>
                          <w:szCs w:val="24"/>
                        </w:rPr>
                        <w:t>(b)</w:t>
                      </w:r>
                      <w:r w:rsidRPr="00053E4D">
                        <w:rPr>
                          <w:color w:val="auto"/>
                          <w:sz w:val="24"/>
                          <w:szCs w:val="24"/>
                        </w:rPr>
                        <w:t>:</w:t>
                      </w:r>
                      <w:r>
                        <w:rPr>
                          <w:color w:val="auto"/>
                          <w:sz w:val="24"/>
                          <w:szCs w:val="24"/>
                        </w:rPr>
                        <w:t xml:space="preserve"> [Title 22 Criteria 2] The Number of Times that Turbidity Exceeds 5 NTU</w:t>
                      </w:r>
                    </w:p>
                    <w:p w14:paraId="38190592" w14:textId="77777777" w:rsidR="00005346" w:rsidRPr="004065F6" w:rsidRDefault="00005346" w:rsidP="00005346"/>
                    <w:p w14:paraId="32F78E6E" w14:textId="77777777" w:rsidR="00005346" w:rsidRDefault="00005346" w:rsidP="00005346">
                      <w:pPr>
                        <w:pStyle w:val="af0"/>
                        <w:spacing w:after="0"/>
                      </w:pPr>
                      <w:r w:rsidRPr="00A03714">
                        <w:rPr>
                          <w:noProof/>
                        </w:rPr>
                        <w:drawing>
                          <wp:inline distT="0" distB="0" distL="0" distR="0" wp14:anchorId="7A1B7985" wp14:editId="0B11D596">
                            <wp:extent cx="6078779" cy="154925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4821" cy="1555894"/>
                                    </a:xfrm>
                                    <a:prstGeom prst="rect">
                                      <a:avLst/>
                                    </a:prstGeom>
                                    <a:noFill/>
                                    <a:ln>
                                      <a:noFill/>
                                    </a:ln>
                                  </pic:spPr>
                                </pic:pic>
                              </a:graphicData>
                            </a:graphic>
                          </wp:inline>
                        </w:drawing>
                      </w:r>
                    </w:p>
                    <w:p w14:paraId="5E1FDB04" w14:textId="77777777" w:rsidR="00005346" w:rsidRDefault="00005346" w:rsidP="00005346">
                      <w:pPr>
                        <w:pStyle w:val="af0"/>
                        <w:jc w:val="center"/>
                        <w:rPr>
                          <w:rFonts w:eastAsia="游明朝" w:cs="Times New Roman"/>
                          <w:noProof/>
                          <w:color w:val="000000" w:themeColor="text1"/>
                          <w:sz w:val="24"/>
                          <w:szCs w:val="24"/>
                        </w:rPr>
                      </w:pPr>
                      <w:r>
                        <w:rPr>
                          <w:color w:val="auto"/>
                          <w:sz w:val="24"/>
                          <w:szCs w:val="24"/>
                        </w:rPr>
                        <w:t>(c)</w:t>
                      </w:r>
                      <w:r w:rsidRPr="00A03714">
                        <w:rPr>
                          <w:color w:val="auto"/>
                          <w:sz w:val="24"/>
                          <w:szCs w:val="24"/>
                        </w:rPr>
                        <w:t>:</w:t>
                      </w:r>
                      <w:r>
                        <w:t xml:space="preserve"> </w:t>
                      </w:r>
                      <w:r>
                        <w:rPr>
                          <w:color w:val="auto"/>
                          <w:sz w:val="24"/>
                          <w:szCs w:val="24"/>
                        </w:rPr>
                        <w:t>[Title 22 Criteria 3] Turbidity Hourly Average Data</w:t>
                      </w:r>
                    </w:p>
                    <w:p w14:paraId="0722061E" w14:textId="77777777" w:rsidR="00005346" w:rsidRPr="00096775" w:rsidRDefault="00005346" w:rsidP="00005346">
                      <w:pPr>
                        <w:pStyle w:val="af0"/>
                        <w:spacing w:after="0"/>
                        <w:jc w:val="center"/>
                        <w:rPr>
                          <w:rFonts w:eastAsia="游明朝"/>
                          <w:noProof/>
                          <w:color w:val="auto"/>
                          <w:sz w:val="24"/>
                          <w:szCs w:val="24"/>
                        </w:rPr>
                      </w:pPr>
                      <w:r w:rsidRPr="00096775">
                        <w:rPr>
                          <w:color w:val="auto"/>
                          <w:sz w:val="24"/>
                          <w:szCs w:val="24"/>
                        </w:rPr>
                        <w:t xml:space="preserve">Figure </w:t>
                      </w:r>
                      <w:r>
                        <w:rPr>
                          <w:color w:val="auto"/>
                          <w:sz w:val="24"/>
                          <w:szCs w:val="24"/>
                        </w:rPr>
                        <w:t>3.</w:t>
                      </w:r>
                      <w:r w:rsidRPr="00096775">
                        <w:rPr>
                          <w:color w:val="auto"/>
                          <w:sz w:val="24"/>
                          <w:szCs w:val="24"/>
                        </w:rPr>
                        <w:fldChar w:fldCharType="begin"/>
                      </w:r>
                      <w:r w:rsidRPr="00096775">
                        <w:rPr>
                          <w:color w:val="auto"/>
                          <w:sz w:val="24"/>
                          <w:szCs w:val="24"/>
                        </w:rPr>
                        <w:instrText xml:space="preserve"> SEQ Figure \* ARABIC </w:instrText>
                      </w:r>
                      <w:r w:rsidRPr="00096775">
                        <w:rPr>
                          <w:color w:val="auto"/>
                          <w:sz w:val="24"/>
                          <w:szCs w:val="24"/>
                        </w:rPr>
                        <w:fldChar w:fldCharType="separate"/>
                      </w:r>
                      <w:r>
                        <w:rPr>
                          <w:noProof/>
                          <w:color w:val="auto"/>
                          <w:sz w:val="24"/>
                          <w:szCs w:val="24"/>
                        </w:rPr>
                        <w:t>4</w:t>
                      </w:r>
                      <w:r w:rsidRPr="00096775">
                        <w:rPr>
                          <w:color w:val="auto"/>
                          <w:sz w:val="24"/>
                          <w:szCs w:val="24"/>
                        </w:rPr>
                        <w:fldChar w:fldCharType="end"/>
                      </w:r>
                      <w:r>
                        <w:rPr>
                          <w:color w:val="auto"/>
                          <w:sz w:val="24"/>
                          <w:szCs w:val="24"/>
                        </w:rPr>
                        <w:t>: Turbidity Trend Chart for Each Title 22 Criteria</w:t>
                      </w:r>
                    </w:p>
                    <w:p w14:paraId="3F516253" w14:textId="77777777" w:rsidR="00005346" w:rsidRPr="00B1367D" w:rsidRDefault="00005346" w:rsidP="00005346"/>
                  </w:txbxContent>
                </v:textbox>
                <w10:wrap type="square"/>
              </v:shape>
            </w:pict>
          </mc:Fallback>
        </mc:AlternateContent>
      </w:r>
    </w:p>
    <w:p w14:paraId="711E1FEE" w14:textId="77777777" w:rsidR="00005346" w:rsidRPr="008D07AF" w:rsidRDefault="00005346" w:rsidP="00005346">
      <w:pPr>
        <w:pStyle w:val="a4"/>
        <w:spacing w:before="120" w:after="0"/>
        <w:ind w:left="0"/>
        <w:rPr>
          <w:rFonts w:eastAsia="游明朝"/>
          <w:lang w:eastAsia="ja-JP"/>
        </w:rPr>
      </w:pPr>
    </w:p>
    <w:p w14:paraId="1690E0E6" w14:textId="20FCD144" w:rsidR="002C1D92" w:rsidRPr="00F75999" w:rsidRDefault="002C1D92" w:rsidP="002C1D92">
      <w:pPr>
        <w:pStyle w:val="a4"/>
        <w:numPr>
          <w:ilvl w:val="0"/>
          <w:numId w:val="23"/>
        </w:numPr>
        <w:spacing w:before="120" w:after="0"/>
        <w:contextualSpacing w:val="0"/>
        <w:outlineLvl w:val="5"/>
        <w:rPr>
          <w:rFonts w:eastAsia="游明朝"/>
          <w:lang w:eastAsia="ja-JP"/>
        </w:rPr>
      </w:pPr>
      <w:r w:rsidRPr="00F75999">
        <w:rPr>
          <w:rFonts w:eastAsia="游明朝" w:hint="eastAsia"/>
          <w:lang w:eastAsia="ja-JP"/>
        </w:rPr>
        <w:t>P</w:t>
      </w:r>
      <w:r w:rsidRPr="00F75999">
        <w:rPr>
          <w:rFonts w:eastAsia="游明朝"/>
          <w:lang w:eastAsia="ja-JP"/>
        </w:rPr>
        <w:t xml:space="preserve">redicting </w:t>
      </w:r>
      <w:r w:rsidRPr="00F75999">
        <w:t xml:space="preserve">Effluent Turbidity and </w:t>
      </w:r>
      <w:r w:rsidRPr="00F75999">
        <w:rPr>
          <w:rFonts w:eastAsia="游明朝"/>
          <w:lang w:eastAsia="ja-JP"/>
        </w:rPr>
        <w:t>Residual FeCL</w:t>
      </w:r>
      <w:r w:rsidRPr="00F75999">
        <w:rPr>
          <w:rFonts w:eastAsia="游明朝"/>
          <w:vertAlign w:val="subscript"/>
          <w:lang w:eastAsia="ja-JP"/>
        </w:rPr>
        <w:t xml:space="preserve">3 </w:t>
      </w:r>
      <w:r w:rsidRPr="00F75999">
        <w:t xml:space="preserve">from Title 22 </w:t>
      </w:r>
      <w:r w:rsidRPr="00F75999">
        <w:rPr>
          <w:rFonts w:eastAsia="游明朝"/>
          <w:lang w:eastAsia="ja-JP"/>
        </w:rPr>
        <w:t>filter</w:t>
      </w:r>
      <w:r w:rsidRPr="00F75999">
        <w:t xml:space="preserve"> using Grab Sampling Daily Data</w:t>
      </w:r>
    </w:p>
    <w:p w14:paraId="6A39238B" w14:textId="27C3E08C" w:rsidR="00005346" w:rsidRPr="0015086E" w:rsidRDefault="00005346" w:rsidP="00005346">
      <w:pPr>
        <w:pStyle w:val="a4"/>
        <w:spacing w:before="120" w:after="0"/>
        <w:ind w:left="0"/>
        <w:contextualSpacing w:val="0"/>
        <w:rPr>
          <w:rFonts w:eastAsia="游明朝"/>
          <w:lang w:eastAsia="ja-JP"/>
        </w:rPr>
      </w:pPr>
      <w:r>
        <w:rPr>
          <w:rFonts w:eastAsia="游明朝"/>
          <w:lang w:eastAsia="ja-JP"/>
        </w:rPr>
        <w:t>Learning period is from May 10</w:t>
      </w:r>
      <w:r w:rsidRPr="003D7BC5">
        <w:rPr>
          <w:rFonts w:eastAsia="游明朝"/>
          <w:vertAlign w:val="superscript"/>
          <w:lang w:eastAsia="ja-JP"/>
        </w:rPr>
        <w:t>th</w:t>
      </w:r>
      <w:r>
        <w:rPr>
          <w:rFonts w:eastAsia="游明朝"/>
          <w:lang w:eastAsia="ja-JP"/>
        </w:rPr>
        <w:t>, 2022, to March 7</w:t>
      </w:r>
      <w:r w:rsidRPr="003D7BC5">
        <w:rPr>
          <w:rFonts w:eastAsia="游明朝"/>
          <w:vertAlign w:val="superscript"/>
          <w:lang w:eastAsia="ja-JP"/>
        </w:rPr>
        <w:t>th</w:t>
      </w:r>
      <w:r>
        <w:rPr>
          <w:rFonts w:eastAsia="游明朝"/>
          <w:lang w:eastAsia="ja-JP"/>
        </w:rPr>
        <w:t>, 2023, that</w:t>
      </w:r>
      <w:r w:rsidRPr="0015086E">
        <w:rPr>
          <w:rFonts w:eastAsia="游明朝"/>
          <w:lang w:eastAsia="ja-JP"/>
        </w:rPr>
        <w:t xml:space="preserve"> </w:t>
      </w:r>
      <w:r>
        <w:rPr>
          <w:rFonts w:eastAsia="游明朝"/>
          <w:lang w:eastAsia="ja-JP"/>
        </w:rPr>
        <w:t xml:space="preserve">corresponds to the </w:t>
      </w:r>
      <w:r w:rsidRPr="0015086E">
        <w:rPr>
          <w:rFonts w:eastAsia="游明朝"/>
          <w:lang w:eastAsia="ja-JP"/>
        </w:rPr>
        <w:t>statuses</w:t>
      </w:r>
      <w:r>
        <w:rPr>
          <w:rFonts w:eastAsia="游明朝"/>
          <w:lang w:eastAsia="ja-JP"/>
        </w:rPr>
        <w:t xml:space="preserve"> below</w:t>
      </w:r>
      <w:r w:rsidRPr="0015086E">
        <w:rPr>
          <w:rFonts w:eastAsia="游明朝"/>
          <w:lang w:eastAsia="ja-JP"/>
        </w:rPr>
        <w:t>.</w:t>
      </w:r>
    </w:p>
    <w:p w14:paraId="2D156E67" w14:textId="552726CB" w:rsidR="00005346" w:rsidRPr="00D77B70" w:rsidRDefault="00005346" w:rsidP="00005346">
      <w:pPr>
        <w:pStyle w:val="a4"/>
        <w:numPr>
          <w:ilvl w:val="1"/>
          <w:numId w:val="29"/>
        </w:numPr>
        <w:spacing w:before="120" w:after="0"/>
        <w:ind w:left="420"/>
        <w:contextualSpacing w:val="0"/>
        <w:rPr>
          <w:rFonts w:eastAsia="游明朝"/>
          <w:lang w:eastAsia="ja-JP"/>
        </w:rPr>
      </w:pPr>
      <w:r>
        <w:rPr>
          <w:rFonts w:eastAsia="游明朝"/>
          <w:lang w:eastAsia="ja-JP"/>
        </w:rPr>
        <w:t xml:space="preserve">The correlation between influent turbidity to Title 22 filter (Average of “G2” and “G3”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and effluent turbidity from Title 22 filter (“9” in </w:t>
      </w:r>
      <w:r>
        <w:rPr>
          <w:rFonts w:eastAsia="游明朝"/>
          <w:lang w:eastAsia="ja-JP"/>
        </w:rPr>
        <w:fldChar w:fldCharType="begin"/>
      </w:r>
      <w:r>
        <w:rPr>
          <w:rFonts w:eastAsia="游明朝"/>
          <w:lang w:eastAsia="ja-JP"/>
        </w:rPr>
        <w:instrText xml:space="preserve"> REF _Ref137391620 \h </w:instrText>
      </w:r>
      <w:r>
        <w:rPr>
          <w:rFonts w:eastAsia="游明朝"/>
          <w:lang w:eastAsia="ja-JP"/>
        </w:rPr>
      </w:r>
      <w:r>
        <w:rPr>
          <w:rFonts w:eastAsia="游明朝"/>
          <w:lang w:eastAsia="ja-JP"/>
        </w:rPr>
        <w:fldChar w:fldCharType="separate"/>
      </w:r>
      <w:r w:rsidRPr="00532DCA">
        <w:rPr>
          <w:color w:val="auto"/>
        </w:rPr>
        <w:t xml:space="preserve">Figure </w:t>
      </w:r>
      <w:r>
        <w:rPr>
          <w:color w:val="auto"/>
        </w:rPr>
        <w:t>3.</w:t>
      </w:r>
      <w:r>
        <w:rPr>
          <w:noProof/>
          <w:color w:val="auto"/>
        </w:rPr>
        <w:t>2</w:t>
      </w:r>
      <w:r>
        <w:rPr>
          <w:rFonts w:eastAsia="游明朝"/>
          <w:lang w:eastAsia="ja-JP"/>
        </w:rPr>
        <w:fldChar w:fldCharType="end"/>
      </w:r>
      <w:r>
        <w:rPr>
          <w:rFonts w:eastAsia="游明朝"/>
          <w:lang w:eastAsia="ja-JP"/>
        </w:rPr>
        <w:t xml:space="preserve">) is positive. </w:t>
      </w:r>
      <w:r w:rsidRPr="00D77B70">
        <w:rPr>
          <w:rFonts w:eastAsia="游明朝"/>
          <w:lang w:eastAsia="ja-JP"/>
        </w:rPr>
        <w:t xml:space="preserve">The scatter plot of the turbidity both influent and effluent of Title 22 filter shown in </w:t>
      </w:r>
      <w:r w:rsidRPr="00D77B70">
        <w:rPr>
          <w:rFonts w:eastAsia="游明朝"/>
          <w:lang w:eastAsia="ja-JP"/>
        </w:rPr>
        <w:fldChar w:fldCharType="begin"/>
      </w:r>
      <w:r w:rsidRPr="00D77B70">
        <w:rPr>
          <w:rFonts w:eastAsia="游明朝"/>
          <w:lang w:eastAsia="ja-JP"/>
        </w:rPr>
        <w:instrText xml:space="preserve"> </w:instrText>
      </w:r>
      <w:r w:rsidRPr="00D77B70">
        <w:rPr>
          <w:rFonts w:eastAsia="游明朝" w:hint="eastAsia"/>
          <w:lang w:eastAsia="ja-JP"/>
        </w:rPr>
        <w:instrText>REF _Ref137404170 \h</w:instrText>
      </w:r>
      <w:r w:rsidRPr="00D77B70">
        <w:rPr>
          <w:rFonts w:eastAsia="游明朝"/>
          <w:lang w:eastAsia="ja-JP"/>
        </w:rPr>
        <w:instrText xml:space="preserve"> </w:instrText>
      </w:r>
      <w:r w:rsidRPr="00D77B70">
        <w:rPr>
          <w:rFonts w:eastAsia="游明朝"/>
          <w:lang w:eastAsia="ja-JP"/>
        </w:rPr>
      </w:r>
      <w:r w:rsidRPr="00D77B70">
        <w:rPr>
          <w:rFonts w:eastAsia="游明朝"/>
          <w:lang w:eastAsia="ja-JP"/>
        </w:rPr>
        <w:fldChar w:fldCharType="separate"/>
      </w:r>
      <w:r w:rsidRPr="00D77B70">
        <w:rPr>
          <w:color w:val="auto"/>
        </w:rPr>
        <w:t>Figure 3.</w:t>
      </w:r>
      <w:r>
        <w:rPr>
          <w:color w:val="auto"/>
        </w:rPr>
        <w:t>5</w:t>
      </w:r>
      <w:r w:rsidRPr="00D77B70">
        <w:rPr>
          <w:rFonts w:eastAsia="游明朝"/>
          <w:lang w:eastAsia="ja-JP"/>
        </w:rPr>
        <w:fldChar w:fldCharType="end"/>
      </w:r>
      <w:r w:rsidRPr="00D77B70">
        <w:rPr>
          <w:rFonts w:eastAsia="游明朝"/>
          <w:lang w:eastAsia="ja-JP"/>
        </w:rPr>
        <w:t>, and find the correlation positive (</w:t>
      </w:r>
      <w:r w:rsidRPr="00D77B70">
        <w:rPr>
          <w:rFonts w:eastAsia="游明朝"/>
          <w:color w:val="auto"/>
          <w:lang w:eastAsia="ja-JP"/>
        </w:rPr>
        <w:t>R=0.47</w:t>
      </w:r>
      <w:r w:rsidRPr="00D77B70">
        <w:rPr>
          <w:rFonts w:eastAsia="游明朝"/>
          <w:lang w:eastAsia="ja-JP"/>
        </w:rPr>
        <w:t>).</w:t>
      </w:r>
    </w:p>
    <w:p w14:paraId="2A393644" w14:textId="77777777" w:rsidR="00005346" w:rsidRPr="00B97707" w:rsidRDefault="00005346" w:rsidP="00005346">
      <w:pPr>
        <w:pStyle w:val="a4"/>
        <w:numPr>
          <w:ilvl w:val="1"/>
          <w:numId w:val="29"/>
        </w:numPr>
        <w:spacing w:after="0"/>
        <w:ind w:left="420"/>
        <w:contextualSpacing w:val="0"/>
        <w:rPr>
          <w:rFonts w:eastAsia="游明朝"/>
          <w:lang w:eastAsia="ja-JP"/>
        </w:rPr>
      </w:pPr>
      <w:r>
        <w:rPr>
          <w:rFonts w:eastAsia="游明朝"/>
          <w:lang w:eastAsia="ja-JP"/>
        </w:rPr>
        <w:t>The correlation between FeCL</w:t>
      </w:r>
      <w:r w:rsidRPr="001520E7">
        <w:rPr>
          <w:rFonts w:eastAsia="游明朝"/>
          <w:vertAlign w:val="subscript"/>
          <w:lang w:eastAsia="ja-JP"/>
        </w:rPr>
        <w:t>3</w:t>
      </w:r>
      <w:r>
        <w:rPr>
          <w:rFonts w:eastAsia="游明朝"/>
          <w:lang w:eastAsia="ja-JP"/>
        </w:rPr>
        <w:t xml:space="preserve"> and Cationic Polymer dosage against effluent turbidity are negative are negative as shown in </w:t>
      </w:r>
      <w:r>
        <w:rPr>
          <w:color w:val="auto"/>
        </w:rPr>
        <w:fldChar w:fldCharType="begin"/>
      </w:r>
      <w:r>
        <w:rPr>
          <w:color w:val="auto"/>
        </w:rPr>
        <w:instrText xml:space="preserve"> REF _Ref137407133 \h </w:instrText>
      </w:r>
      <w:r>
        <w:rPr>
          <w:color w:val="auto"/>
        </w:rPr>
      </w:r>
      <w:r>
        <w:rPr>
          <w:color w:val="auto"/>
        </w:rPr>
        <w:fldChar w:fldCharType="separate"/>
      </w:r>
      <w:r w:rsidRPr="00C71911">
        <w:rPr>
          <w:color w:val="auto"/>
        </w:rPr>
        <w:t xml:space="preserve">Figure </w:t>
      </w:r>
      <w:r>
        <w:rPr>
          <w:color w:val="auto"/>
        </w:rPr>
        <w:t>3.</w:t>
      </w:r>
      <w:r>
        <w:rPr>
          <w:noProof/>
          <w:color w:val="auto"/>
        </w:rPr>
        <w:t>6</w:t>
      </w:r>
      <w:r>
        <w:rPr>
          <w:color w:val="auto"/>
        </w:rPr>
        <w:fldChar w:fldCharType="end"/>
      </w:r>
      <w:r>
        <w:rPr>
          <w:color w:val="auto"/>
        </w:rPr>
        <w:t xml:space="preserve"> (a) and </w:t>
      </w:r>
      <w:r>
        <w:rPr>
          <w:rFonts w:eastAsia="游明朝"/>
          <w:lang w:eastAsia="ja-JP"/>
        </w:rPr>
        <w:fldChar w:fldCharType="begin"/>
      </w:r>
      <w:r>
        <w:rPr>
          <w:rFonts w:eastAsia="游明朝"/>
          <w:lang w:eastAsia="ja-JP"/>
        </w:rPr>
        <w:instrText xml:space="preserve"> REF _Ref137407133 \h </w:instrText>
      </w:r>
      <w:r>
        <w:rPr>
          <w:rFonts w:eastAsia="游明朝"/>
          <w:lang w:eastAsia="ja-JP"/>
        </w:rPr>
      </w:r>
      <w:r>
        <w:rPr>
          <w:rFonts w:eastAsia="游明朝"/>
          <w:lang w:eastAsia="ja-JP"/>
        </w:rPr>
        <w:fldChar w:fldCharType="separate"/>
      </w:r>
      <w:r w:rsidRPr="00C71911">
        <w:rPr>
          <w:color w:val="auto"/>
        </w:rPr>
        <w:t xml:space="preserve">Figure </w:t>
      </w:r>
      <w:r>
        <w:rPr>
          <w:color w:val="auto"/>
        </w:rPr>
        <w:t>3.</w:t>
      </w:r>
      <w:r>
        <w:rPr>
          <w:noProof/>
          <w:color w:val="auto"/>
        </w:rPr>
        <w:t>6</w:t>
      </w:r>
      <w:r>
        <w:rPr>
          <w:rFonts w:eastAsia="游明朝"/>
          <w:lang w:eastAsia="ja-JP"/>
        </w:rPr>
        <w:fldChar w:fldCharType="end"/>
      </w:r>
      <w:r>
        <w:rPr>
          <w:rFonts w:eastAsia="游明朝"/>
          <w:lang w:eastAsia="ja-JP"/>
        </w:rPr>
        <w:t xml:space="preserve"> </w:t>
      </w:r>
      <w:r>
        <w:rPr>
          <w:color w:val="auto"/>
        </w:rPr>
        <w:t>(b), these correlation coefficients -0.27 and -0.62 are given, respectively</w:t>
      </w:r>
      <w:r>
        <w:rPr>
          <w:rFonts w:eastAsia="游明朝"/>
          <w:lang w:eastAsia="ja-JP"/>
        </w:rPr>
        <w:t xml:space="preserve">. </w:t>
      </w:r>
      <w:r w:rsidRPr="00B97707">
        <w:rPr>
          <w:rFonts w:eastAsia="游明朝"/>
          <w:lang w:eastAsia="ja-JP"/>
        </w:rPr>
        <w:t>The model accuracy was evaluated from Feb in 2022 to April in 2022 by root mean squared error (RMSE).</w:t>
      </w:r>
    </w:p>
    <w:p w14:paraId="6FE3A82A" w14:textId="532E0653" w:rsidR="00005346" w:rsidRPr="00A11B1C" w:rsidRDefault="006B6433" w:rsidP="00005346">
      <w:pPr>
        <w:spacing w:before="120" w:after="0"/>
        <w:rPr>
          <w:rFonts w:eastAsia="游明朝"/>
          <w:lang w:eastAsia="ja-JP"/>
        </w:rPr>
      </w:pPr>
      <w:r w:rsidRPr="008D07AF">
        <w:rPr>
          <w:noProof/>
        </w:rPr>
        <mc:AlternateContent>
          <mc:Choice Requires="wps">
            <w:drawing>
              <wp:anchor distT="0" distB="0" distL="114300" distR="114300" simplePos="0" relativeHeight="251938816" behindDoc="0" locked="0" layoutInCell="1" allowOverlap="1" wp14:anchorId="6A96DD1E" wp14:editId="4B2C180F">
                <wp:simplePos x="0" y="0"/>
                <wp:positionH relativeFrom="column">
                  <wp:posOffset>10160</wp:posOffset>
                </wp:positionH>
                <wp:positionV relativeFrom="paragraph">
                  <wp:posOffset>2925607</wp:posOffset>
                </wp:positionV>
                <wp:extent cx="5943600" cy="2084705"/>
                <wp:effectExtent l="0" t="0" r="0" b="0"/>
                <wp:wrapSquare wrapText="bothSides"/>
                <wp:docPr id="2058712566" name="テキスト ボックス 2058712566"/>
                <wp:cNvGraphicFramePr/>
                <a:graphic xmlns:a="http://schemas.openxmlformats.org/drawingml/2006/main">
                  <a:graphicData uri="http://schemas.microsoft.com/office/word/2010/wordprocessingShape">
                    <wps:wsp>
                      <wps:cNvSpPr txBox="1"/>
                      <wps:spPr>
                        <a:xfrm>
                          <a:off x="0" y="0"/>
                          <a:ext cx="5943600" cy="2084705"/>
                        </a:xfrm>
                        <a:prstGeom prst="rect">
                          <a:avLst/>
                        </a:prstGeom>
                        <a:solidFill>
                          <a:prstClr val="white"/>
                        </a:solidFill>
                        <a:ln>
                          <a:noFill/>
                        </a:ln>
                      </wps:spPr>
                      <wps:txbx>
                        <w:txbxContent>
                          <w:p w14:paraId="15BE5DC7" w14:textId="77777777" w:rsidR="00005346" w:rsidRDefault="00005346" w:rsidP="00005346">
                            <w:pPr>
                              <w:pStyle w:val="af0"/>
                              <w:spacing w:after="0"/>
                            </w:pPr>
                            <w:r w:rsidRPr="00C71911">
                              <w:rPr>
                                <w:noProof/>
                              </w:rPr>
                              <w:drawing>
                                <wp:inline distT="0" distB="0" distL="0" distR="0" wp14:anchorId="0F78FCE6" wp14:editId="2F8ABCE0">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4">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4320604D" w14:textId="77777777" w:rsidR="00005346" w:rsidRDefault="00005346" w:rsidP="00005346">
                            <w:pPr>
                              <w:spacing w:after="0"/>
                              <w:ind w:firstLineChars="400" w:firstLine="840"/>
                              <w:rPr>
                                <w:color w:val="auto"/>
                                <w:sz w:val="21"/>
                                <w:szCs w:val="21"/>
                              </w:rPr>
                            </w:pPr>
                            <w:r>
                              <w:rPr>
                                <w:color w:val="auto"/>
                                <w:sz w:val="21"/>
                                <w:szCs w:val="21"/>
                              </w:rPr>
                              <w:t>(a)</w:t>
                            </w:r>
                            <w:r w:rsidRPr="006B6D33">
                              <w:rPr>
                                <w:color w:val="auto"/>
                                <w:sz w:val="21"/>
                                <w:szCs w:val="21"/>
                              </w:rPr>
                              <w:t>: Correlation between Fe</w:t>
                            </w:r>
                            <w:r>
                              <w:rPr>
                                <w:color w:val="auto"/>
                                <w:sz w:val="21"/>
                                <w:szCs w:val="21"/>
                              </w:rPr>
                              <w:t>CL</w:t>
                            </w:r>
                            <w:r w:rsidRPr="00C23514">
                              <w:rPr>
                                <w:color w:val="auto"/>
                                <w:sz w:val="21"/>
                                <w:szCs w:val="21"/>
                                <w:vertAlign w:val="subscript"/>
                              </w:rPr>
                              <w:t>3</w:t>
                            </w:r>
                            <w:r>
                              <w:rPr>
                                <w:color w:val="auto"/>
                                <w:sz w:val="21"/>
                                <w:szCs w:val="21"/>
                              </w:rPr>
                              <w:t xml:space="preserve">                            (b)</w:t>
                            </w:r>
                            <w:r w:rsidRPr="006B6D33">
                              <w:rPr>
                                <w:color w:val="auto"/>
                                <w:sz w:val="21"/>
                                <w:szCs w:val="21"/>
                              </w:rPr>
                              <w:t xml:space="preserve">: Correlation between </w:t>
                            </w:r>
                            <w:r>
                              <w:rPr>
                                <w:color w:val="auto"/>
                                <w:sz w:val="21"/>
                                <w:szCs w:val="21"/>
                              </w:rPr>
                              <w:t xml:space="preserve">Cationic </w:t>
                            </w:r>
                            <w:proofErr w:type="gramStart"/>
                            <w:r>
                              <w:rPr>
                                <w:color w:val="auto"/>
                                <w:sz w:val="21"/>
                                <w:szCs w:val="21"/>
                              </w:rPr>
                              <w:t>Polymer</w:t>
                            </w:r>
                            <w:proofErr w:type="gramEnd"/>
                            <w:r>
                              <w:rPr>
                                <w:color w:val="auto"/>
                                <w:sz w:val="21"/>
                                <w:szCs w:val="21"/>
                              </w:rPr>
                              <w:t xml:space="preserve"> </w:t>
                            </w:r>
                          </w:p>
                          <w:p w14:paraId="4C1B4EFA" w14:textId="77777777" w:rsidR="00005346" w:rsidRPr="006B6D33" w:rsidRDefault="00005346" w:rsidP="00005346">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4EB1A0F7" w14:textId="77777777" w:rsidR="00005346" w:rsidRPr="00C71911" w:rsidRDefault="00005346" w:rsidP="00005346">
                            <w:pPr>
                              <w:pStyle w:val="af0"/>
                              <w:jc w:val="center"/>
                              <w:rPr>
                                <w:rFonts w:eastAsia="游明朝" w:cs="Times New Roman"/>
                                <w:noProof/>
                                <w:color w:val="auto"/>
                                <w:sz w:val="24"/>
                                <w:szCs w:val="24"/>
                              </w:rPr>
                            </w:pPr>
                            <w:bookmarkStart w:id="26" w:name="_Ref137407133"/>
                            <w:r w:rsidRPr="00C71911">
                              <w:rPr>
                                <w:color w:val="auto"/>
                                <w:sz w:val="24"/>
                                <w:szCs w:val="24"/>
                              </w:rPr>
                              <w:t xml:space="preserve">Figure </w:t>
                            </w:r>
                            <w:r>
                              <w:rPr>
                                <w:color w:val="auto"/>
                                <w:sz w:val="24"/>
                                <w:szCs w:val="24"/>
                              </w:rPr>
                              <w:t>3.</w:t>
                            </w:r>
                            <w:bookmarkEnd w:id="26"/>
                            <w:r>
                              <w:rPr>
                                <w:color w:val="auto"/>
                                <w:sz w:val="24"/>
                                <w:szCs w:val="24"/>
                              </w:rPr>
                              <w:t>6</w:t>
                            </w:r>
                            <w:r w:rsidRPr="00C71911">
                              <w:rPr>
                                <w:color w:val="auto"/>
                                <w:sz w:val="24"/>
                                <w:szCs w:val="24"/>
                              </w:rPr>
                              <w:t>: Correlation between Chemicals and Effluent Turbidity from Title 22</w:t>
                            </w:r>
                            <w:r>
                              <w:rPr>
                                <w:color w:val="auto"/>
                                <w:sz w:val="24"/>
                                <w:szCs w:val="24"/>
                              </w:rPr>
                              <w:t xml:space="preserve"> (Daily)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DD1E" id="テキスト ボックス 2058712566" o:spid="_x0000_s1059" type="#_x0000_t202" style="position:absolute;margin-left:.8pt;margin-top:230.35pt;width:468pt;height:164.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" stroked="f">
                <v:textbox inset="0,0,0,0">
                  <w:txbxContent>
                    <w:p w14:paraId="15BE5DC7" w14:textId="77777777" w:rsidR="00005346" w:rsidRDefault="00005346" w:rsidP="00005346">
                      <w:pPr>
                        <w:pStyle w:val="af0"/>
                        <w:spacing w:after="0"/>
                      </w:pPr>
                      <w:r w:rsidRPr="00C71911">
                        <w:rPr>
                          <w:noProof/>
                        </w:rPr>
                        <w:drawing>
                          <wp:inline distT="0" distB="0" distL="0" distR="0" wp14:anchorId="0F78FCE6" wp14:editId="2F8ABCE0">
                            <wp:extent cx="5537200" cy="1484985"/>
                            <wp:effectExtent l="0" t="0" r="0" b="12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4">
                                      <a:extLst>
                                        <a:ext uri="{28A0092B-C50C-407E-A947-70E740481C1C}">
                                          <a14:useLocalDpi xmlns:a14="http://schemas.microsoft.com/office/drawing/2010/main" val="0"/>
                                        </a:ext>
                                      </a:extLst>
                                    </a:blip>
                                    <a:srcRect b="5321"/>
                                    <a:stretch/>
                                  </pic:blipFill>
                                  <pic:spPr bwMode="auto">
                                    <a:xfrm>
                                      <a:off x="0" y="0"/>
                                      <a:ext cx="5537200" cy="1484985"/>
                                    </a:xfrm>
                                    <a:prstGeom prst="rect">
                                      <a:avLst/>
                                    </a:prstGeom>
                                    <a:noFill/>
                                    <a:ln>
                                      <a:noFill/>
                                    </a:ln>
                                    <a:extLst>
                                      <a:ext uri="{53640926-AAD7-44D8-BBD7-CCE9431645EC}">
                                        <a14:shadowObscured xmlns:a14="http://schemas.microsoft.com/office/drawing/2010/main"/>
                                      </a:ext>
                                    </a:extLst>
                                  </pic:spPr>
                                </pic:pic>
                              </a:graphicData>
                            </a:graphic>
                          </wp:inline>
                        </w:drawing>
                      </w:r>
                    </w:p>
                    <w:p w14:paraId="4320604D" w14:textId="77777777" w:rsidR="00005346" w:rsidRDefault="00005346" w:rsidP="00005346">
                      <w:pPr>
                        <w:spacing w:after="0"/>
                        <w:ind w:firstLineChars="400" w:firstLine="840"/>
                        <w:rPr>
                          <w:color w:val="auto"/>
                          <w:sz w:val="21"/>
                          <w:szCs w:val="21"/>
                        </w:rPr>
                      </w:pPr>
                      <w:r>
                        <w:rPr>
                          <w:color w:val="auto"/>
                          <w:sz w:val="21"/>
                          <w:szCs w:val="21"/>
                        </w:rPr>
                        <w:t>(a)</w:t>
                      </w:r>
                      <w:r w:rsidRPr="006B6D33">
                        <w:rPr>
                          <w:color w:val="auto"/>
                          <w:sz w:val="21"/>
                          <w:szCs w:val="21"/>
                        </w:rPr>
                        <w:t>: Correlation between Fe</w:t>
                      </w:r>
                      <w:r>
                        <w:rPr>
                          <w:color w:val="auto"/>
                          <w:sz w:val="21"/>
                          <w:szCs w:val="21"/>
                        </w:rPr>
                        <w:t>CL</w:t>
                      </w:r>
                      <w:r w:rsidRPr="00C23514">
                        <w:rPr>
                          <w:color w:val="auto"/>
                          <w:sz w:val="21"/>
                          <w:szCs w:val="21"/>
                          <w:vertAlign w:val="subscript"/>
                        </w:rPr>
                        <w:t>3</w:t>
                      </w:r>
                      <w:r>
                        <w:rPr>
                          <w:color w:val="auto"/>
                          <w:sz w:val="21"/>
                          <w:szCs w:val="21"/>
                        </w:rPr>
                        <w:t xml:space="preserve">                            (b)</w:t>
                      </w:r>
                      <w:r w:rsidRPr="006B6D33">
                        <w:rPr>
                          <w:color w:val="auto"/>
                          <w:sz w:val="21"/>
                          <w:szCs w:val="21"/>
                        </w:rPr>
                        <w:t xml:space="preserve">: Correlation between </w:t>
                      </w:r>
                      <w:r>
                        <w:rPr>
                          <w:color w:val="auto"/>
                          <w:sz w:val="21"/>
                          <w:szCs w:val="21"/>
                        </w:rPr>
                        <w:t xml:space="preserve">Cationic </w:t>
                      </w:r>
                      <w:proofErr w:type="gramStart"/>
                      <w:r>
                        <w:rPr>
                          <w:color w:val="auto"/>
                          <w:sz w:val="21"/>
                          <w:szCs w:val="21"/>
                        </w:rPr>
                        <w:t>Polymer</w:t>
                      </w:r>
                      <w:proofErr w:type="gramEnd"/>
                      <w:r>
                        <w:rPr>
                          <w:color w:val="auto"/>
                          <w:sz w:val="21"/>
                          <w:szCs w:val="21"/>
                        </w:rPr>
                        <w:t xml:space="preserve"> </w:t>
                      </w:r>
                    </w:p>
                    <w:p w14:paraId="4C1B4EFA" w14:textId="77777777" w:rsidR="00005346" w:rsidRPr="006B6D33" w:rsidRDefault="00005346" w:rsidP="00005346">
                      <w:pPr>
                        <w:spacing w:afterLines="60" w:after="144" w:line="180" w:lineRule="exact"/>
                        <w:rPr>
                          <w:rFonts w:eastAsia="游明朝"/>
                          <w:sz w:val="21"/>
                          <w:szCs w:val="21"/>
                          <w:lang w:eastAsia="ja-JP"/>
                        </w:rPr>
                      </w:pPr>
                      <w:r>
                        <w:rPr>
                          <w:rFonts w:eastAsia="游明朝" w:hint="eastAsia"/>
                          <w:sz w:val="21"/>
                          <w:szCs w:val="21"/>
                          <w:lang w:eastAsia="ja-JP"/>
                        </w:rPr>
                        <w:t xml:space="preserve"> </w:t>
                      </w:r>
                      <w:r>
                        <w:rPr>
                          <w:rFonts w:eastAsia="游明朝"/>
                          <w:sz w:val="21"/>
                          <w:szCs w:val="21"/>
                          <w:lang w:eastAsia="ja-JP"/>
                        </w:rPr>
                        <w:t xml:space="preserve">           and Effluent Turbidity from Title 22                               and Effluent Turbidity from Title 22</w:t>
                      </w:r>
                    </w:p>
                    <w:p w14:paraId="4EB1A0F7" w14:textId="77777777" w:rsidR="00005346" w:rsidRPr="00C71911" w:rsidRDefault="00005346" w:rsidP="00005346">
                      <w:pPr>
                        <w:pStyle w:val="af0"/>
                        <w:jc w:val="center"/>
                        <w:rPr>
                          <w:rFonts w:eastAsia="游明朝" w:cs="Times New Roman"/>
                          <w:noProof/>
                          <w:color w:val="auto"/>
                          <w:sz w:val="24"/>
                          <w:szCs w:val="24"/>
                        </w:rPr>
                      </w:pPr>
                      <w:bookmarkStart w:id="27" w:name="_Ref137407133"/>
                      <w:r w:rsidRPr="00C71911">
                        <w:rPr>
                          <w:color w:val="auto"/>
                          <w:sz w:val="24"/>
                          <w:szCs w:val="24"/>
                        </w:rPr>
                        <w:t xml:space="preserve">Figure </w:t>
                      </w:r>
                      <w:r>
                        <w:rPr>
                          <w:color w:val="auto"/>
                          <w:sz w:val="24"/>
                          <w:szCs w:val="24"/>
                        </w:rPr>
                        <w:t>3.</w:t>
                      </w:r>
                      <w:bookmarkEnd w:id="27"/>
                      <w:r>
                        <w:rPr>
                          <w:color w:val="auto"/>
                          <w:sz w:val="24"/>
                          <w:szCs w:val="24"/>
                        </w:rPr>
                        <w:t>6</w:t>
                      </w:r>
                      <w:r w:rsidRPr="00C71911">
                        <w:rPr>
                          <w:color w:val="auto"/>
                          <w:sz w:val="24"/>
                          <w:szCs w:val="24"/>
                        </w:rPr>
                        <w:t>: Correlation between Chemicals and Effluent Turbidity from Title 22</w:t>
                      </w:r>
                      <w:r>
                        <w:rPr>
                          <w:color w:val="auto"/>
                          <w:sz w:val="24"/>
                          <w:szCs w:val="24"/>
                        </w:rPr>
                        <w:t xml:space="preserve"> (Daily)</w:t>
                      </w:r>
                    </w:p>
                  </w:txbxContent>
                </v:textbox>
                <w10:wrap type="square"/>
              </v:shape>
            </w:pict>
          </mc:Fallback>
        </mc:AlternateContent>
      </w:r>
      <w:r w:rsidR="00005346" w:rsidRPr="008D07AF">
        <w:rPr>
          <w:noProof/>
        </w:rPr>
        <mc:AlternateContent>
          <mc:Choice Requires="wps">
            <w:drawing>
              <wp:anchor distT="0" distB="0" distL="114300" distR="114300" simplePos="0" relativeHeight="251937792" behindDoc="0" locked="0" layoutInCell="1" allowOverlap="1" wp14:anchorId="09551F66" wp14:editId="21A24DFE">
                <wp:simplePos x="0" y="0"/>
                <wp:positionH relativeFrom="column">
                  <wp:posOffset>10160</wp:posOffset>
                </wp:positionH>
                <wp:positionV relativeFrom="paragraph">
                  <wp:posOffset>288925</wp:posOffset>
                </wp:positionV>
                <wp:extent cx="5835650" cy="635"/>
                <wp:effectExtent l="0" t="0" r="0" b="2540"/>
                <wp:wrapSquare wrapText="bothSides"/>
                <wp:docPr id="45" name="テキスト ボックス 45"/>
                <wp:cNvGraphicFramePr/>
                <a:graphic xmlns:a="http://schemas.openxmlformats.org/drawingml/2006/main">
                  <a:graphicData uri="http://schemas.microsoft.com/office/word/2010/wordprocessingShape">
                    <wps:wsp>
                      <wps:cNvSpPr txBox="1"/>
                      <wps:spPr>
                        <a:xfrm>
                          <a:off x="0" y="0"/>
                          <a:ext cx="5835650" cy="635"/>
                        </a:xfrm>
                        <a:prstGeom prst="rect">
                          <a:avLst/>
                        </a:prstGeom>
                        <a:solidFill>
                          <a:prstClr val="white"/>
                        </a:solidFill>
                        <a:ln>
                          <a:noFill/>
                        </a:ln>
                      </wps:spPr>
                      <wps:txbx>
                        <w:txbxContent>
                          <w:p w14:paraId="463B8F1E" w14:textId="77777777" w:rsidR="00005346" w:rsidRDefault="00005346" w:rsidP="00005346">
                            <w:pPr>
                              <w:pStyle w:val="af0"/>
                              <w:spacing w:after="0"/>
                              <w:jc w:val="center"/>
                            </w:pPr>
                            <w:r w:rsidRPr="00F20E98">
                              <w:rPr>
                                <w:noProof/>
                              </w:rPr>
                              <w:drawing>
                                <wp:inline distT="0" distB="0" distL="0" distR="0" wp14:anchorId="52B9B960" wp14:editId="3A0966ED">
                                  <wp:extent cx="4114800" cy="2337206"/>
                                  <wp:effectExtent l="0" t="0" r="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5">
                                            <a:extLst>
                                              <a:ext uri="{28A0092B-C50C-407E-A947-70E740481C1C}">
                                                <a14:useLocalDpi xmlns:a14="http://schemas.microsoft.com/office/drawing/2010/main" val="0"/>
                                              </a:ext>
                                            </a:extLst>
                                          </a:blip>
                                          <a:srcRect b="5334"/>
                                          <a:stretch/>
                                        </pic:blipFill>
                                        <pic:spPr bwMode="auto">
                                          <a:xfrm>
                                            <a:off x="0" y="0"/>
                                            <a:ext cx="4157354" cy="2361377"/>
                                          </a:xfrm>
                                          <a:prstGeom prst="rect">
                                            <a:avLst/>
                                          </a:prstGeom>
                                          <a:noFill/>
                                          <a:ln>
                                            <a:noFill/>
                                          </a:ln>
                                          <a:extLst>
                                            <a:ext uri="{53640926-AAD7-44D8-BBD7-CCE9431645EC}">
                                              <a14:shadowObscured xmlns:a14="http://schemas.microsoft.com/office/drawing/2010/main"/>
                                            </a:ext>
                                          </a:extLst>
                                        </pic:spPr>
                                      </pic:pic>
                                    </a:graphicData>
                                  </a:graphic>
                                </wp:inline>
                              </w:drawing>
                            </w:r>
                          </w:p>
                          <w:p w14:paraId="75EE5181" w14:textId="77777777" w:rsidR="00005346" w:rsidRPr="00525515" w:rsidRDefault="00005346" w:rsidP="00005346">
                            <w:pPr>
                              <w:pStyle w:val="af0"/>
                              <w:jc w:val="center"/>
                              <w:rPr>
                                <w:rFonts w:eastAsia="游明朝" w:cs="Times New Roman"/>
                                <w:noProof/>
                                <w:color w:val="000000" w:themeColor="text1"/>
                                <w:sz w:val="24"/>
                                <w:szCs w:val="24"/>
                              </w:rPr>
                            </w:pPr>
                            <w:bookmarkStart w:id="28" w:name="_Ref137404170"/>
                            <w:r w:rsidRPr="00525515">
                              <w:rPr>
                                <w:color w:val="auto"/>
                                <w:sz w:val="24"/>
                                <w:szCs w:val="24"/>
                              </w:rPr>
                              <w:t xml:space="preserve">Figure </w:t>
                            </w:r>
                            <w:r>
                              <w:rPr>
                                <w:color w:val="auto"/>
                                <w:sz w:val="24"/>
                                <w:szCs w:val="24"/>
                              </w:rPr>
                              <w:t>3.</w:t>
                            </w:r>
                            <w:bookmarkEnd w:id="28"/>
                            <w:r>
                              <w:rPr>
                                <w:color w:val="auto"/>
                                <w:sz w:val="24"/>
                                <w:szCs w:val="24"/>
                              </w:rPr>
                              <w:t>5</w:t>
                            </w:r>
                            <w:r w:rsidRPr="00525515">
                              <w:rPr>
                                <w:color w:val="auto"/>
                                <w:sz w:val="24"/>
                                <w:szCs w:val="24"/>
                              </w:rPr>
                              <w:t>: Correlation between before</w:t>
                            </w:r>
                            <w:r>
                              <w:rPr>
                                <w:color w:val="auto"/>
                                <w:sz w:val="24"/>
                                <w:szCs w:val="24"/>
                              </w:rPr>
                              <w:t xml:space="preserve"> </w:t>
                            </w:r>
                            <w:r w:rsidRPr="00525515">
                              <w:rPr>
                                <w:color w:val="auto"/>
                                <w:sz w:val="24"/>
                                <w:szCs w:val="24"/>
                              </w:rPr>
                              <w:t>/</w:t>
                            </w:r>
                            <w:r>
                              <w:rPr>
                                <w:color w:val="auto"/>
                                <w:sz w:val="24"/>
                                <w:szCs w:val="24"/>
                              </w:rPr>
                              <w:t xml:space="preserve"> </w:t>
                            </w:r>
                            <w:r w:rsidRPr="00525515">
                              <w:rPr>
                                <w:color w:val="auto"/>
                                <w:sz w:val="24"/>
                                <w:szCs w:val="24"/>
                              </w:rPr>
                              <w:t>after Title 22 Turbidity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551F66" id="テキスト ボックス 45" o:spid="_x0000_s1060" type="#_x0000_t202" style="position:absolute;margin-left:.8pt;margin-top:22.75pt;width:459.5pt;height:.0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k+GwIAAEA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" stroked="f">
                <v:textbox style="mso-fit-shape-to-text:t" inset="0,0,0,0">
                  <w:txbxContent>
                    <w:p w14:paraId="463B8F1E" w14:textId="77777777" w:rsidR="00005346" w:rsidRDefault="00005346" w:rsidP="00005346">
                      <w:pPr>
                        <w:pStyle w:val="af0"/>
                        <w:spacing w:after="0"/>
                        <w:jc w:val="center"/>
                      </w:pPr>
                      <w:r w:rsidRPr="00F20E98">
                        <w:rPr>
                          <w:noProof/>
                        </w:rPr>
                        <w:drawing>
                          <wp:inline distT="0" distB="0" distL="0" distR="0" wp14:anchorId="52B9B960" wp14:editId="3A0966ED">
                            <wp:extent cx="4114800" cy="2337206"/>
                            <wp:effectExtent l="0" t="0" r="0" b="635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5">
                                      <a:extLst>
                                        <a:ext uri="{28A0092B-C50C-407E-A947-70E740481C1C}">
                                          <a14:useLocalDpi xmlns:a14="http://schemas.microsoft.com/office/drawing/2010/main" val="0"/>
                                        </a:ext>
                                      </a:extLst>
                                    </a:blip>
                                    <a:srcRect b="5334"/>
                                    <a:stretch/>
                                  </pic:blipFill>
                                  <pic:spPr bwMode="auto">
                                    <a:xfrm>
                                      <a:off x="0" y="0"/>
                                      <a:ext cx="4157354" cy="2361377"/>
                                    </a:xfrm>
                                    <a:prstGeom prst="rect">
                                      <a:avLst/>
                                    </a:prstGeom>
                                    <a:noFill/>
                                    <a:ln>
                                      <a:noFill/>
                                    </a:ln>
                                    <a:extLst>
                                      <a:ext uri="{53640926-AAD7-44D8-BBD7-CCE9431645EC}">
                                        <a14:shadowObscured xmlns:a14="http://schemas.microsoft.com/office/drawing/2010/main"/>
                                      </a:ext>
                                    </a:extLst>
                                  </pic:spPr>
                                </pic:pic>
                              </a:graphicData>
                            </a:graphic>
                          </wp:inline>
                        </w:drawing>
                      </w:r>
                    </w:p>
                    <w:p w14:paraId="75EE5181" w14:textId="77777777" w:rsidR="00005346" w:rsidRPr="00525515" w:rsidRDefault="00005346" w:rsidP="00005346">
                      <w:pPr>
                        <w:pStyle w:val="af0"/>
                        <w:jc w:val="center"/>
                        <w:rPr>
                          <w:rFonts w:eastAsia="游明朝" w:cs="Times New Roman"/>
                          <w:noProof/>
                          <w:color w:val="000000" w:themeColor="text1"/>
                          <w:sz w:val="24"/>
                          <w:szCs w:val="24"/>
                        </w:rPr>
                      </w:pPr>
                      <w:bookmarkStart w:id="29" w:name="_Ref137404170"/>
                      <w:r w:rsidRPr="00525515">
                        <w:rPr>
                          <w:color w:val="auto"/>
                          <w:sz w:val="24"/>
                          <w:szCs w:val="24"/>
                        </w:rPr>
                        <w:t xml:space="preserve">Figure </w:t>
                      </w:r>
                      <w:r>
                        <w:rPr>
                          <w:color w:val="auto"/>
                          <w:sz w:val="24"/>
                          <w:szCs w:val="24"/>
                        </w:rPr>
                        <w:t>3.</w:t>
                      </w:r>
                      <w:bookmarkEnd w:id="29"/>
                      <w:r>
                        <w:rPr>
                          <w:color w:val="auto"/>
                          <w:sz w:val="24"/>
                          <w:szCs w:val="24"/>
                        </w:rPr>
                        <w:t>5</w:t>
                      </w:r>
                      <w:r w:rsidRPr="00525515">
                        <w:rPr>
                          <w:color w:val="auto"/>
                          <w:sz w:val="24"/>
                          <w:szCs w:val="24"/>
                        </w:rPr>
                        <w:t>: Correlation between before</w:t>
                      </w:r>
                      <w:r>
                        <w:rPr>
                          <w:color w:val="auto"/>
                          <w:sz w:val="24"/>
                          <w:szCs w:val="24"/>
                        </w:rPr>
                        <w:t xml:space="preserve"> </w:t>
                      </w:r>
                      <w:r w:rsidRPr="00525515">
                        <w:rPr>
                          <w:color w:val="auto"/>
                          <w:sz w:val="24"/>
                          <w:szCs w:val="24"/>
                        </w:rPr>
                        <w:t>/</w:t>
                      </w:r>
                      <w:r>
                        <w:rPr>
                          <w:color w:val="auto"/>
                          <w:sz w:val="24"/>
                          <w:szCs w:val="24"/>
                        </w:rPr>
                        <w:t xml:space="preserve"> </w:t>
                      </w:r>
                      <w:r w:rsidRPr="00525515">
                        <w:rPr>
                          <w:color w:val="auto"/>
                          <w:sz w:val="24"/>
                          <w:szCs w:val="24"/>
                        </w:rPr>
                        <w:t>after Title 22 Turbidity</w:t>
                      </w:r>
                    </w:p>
                  </w:txbxContent>
                </v:textbox>
                <w10:wrap type="square"/>
              </v:shape>
            </w:pict>
          </mc:Fallback>
        </mc:AlternateContent>
      </w:r>
    </w:p>
    <w:p w14:paraId="3F626D2C" w14:textId="77777777" w:rsidR="00005346" w:rsidRPr="00A11B1C" w:rsidRDefault="00005346" w:rsidP="00005346">
      <w:pPr>
        <w:spacing w:after="0"/>
        <w:rPr>
          <w:rFonts w:eastAsia="游明朝"/>
          <w:lang w:eastAsia="ja-JP"/>
        </w:rPr>
      </w:pPr>
    </w:p>
    <w:p w14:paraId="15AC135D" w14:textId="0F725195" w:rsidR="00005346" w:rsidRDefault="00704B43" w:rsidP="00854308">
      <w:pPr>
        <w:spacing w:before="120" w:after="0"/>
        <w:rPr>
          <w:rFonts w:eastAsia="游明朝"/>
          <w:lang w:eastAsia="ja-JP"/>
        </w:rPr>
      </w:pPr>
      <w:bookmarkStart w:id="30" w:name="_Hlk137410559"/>
      <w:r w:rsidRPr="00704B43">
        <w:rPr>
          <w:rFonts w:eastAsia="游明朝"/>
          <w:lang w:eastAsia="ja-JP"/>
        </w:rPr>
        <w:t>The model accuracy was evaluated from Dec. 1st, 2021, to Dec. 8th, 2021, by RMSE</w:t>
      </w:r>
      <w:r>
        <w:rPr>
          <w:rFonts w:eastAsia="游明朝"/>
          <w:lang w:eastAsia="ja-JP"/>
        </w:rPr>
        <w:t>.</w:t>
      </w:r>
      <w:bookmarkEnd w:id="30"/>
      <w:r>
        <w:rPr>
          <w:rFonts w:eastAsia="游明朝"/>
          <w:lang w:eastAsia="ja-JP"/>
        </w:rPr>
        <w:t xml:space="preserve"> </w:t>
      </w:r>
      <w:r w:rsidR="00005346" w:rsidRPr="00B97707">
        <w:rPr>
          <w:rFonts w:eastAsia="游明朝"/>
          <w:lang w:eastAsia="ja-JP"/>
        </w:rPr>
        <w:fldChar w:fldCharType="begin"/>
      </w:r>
      <w:r w:rsidR="00005346" w:rsidRPr="00B97707">
        <w:rPr>
          <w:rFonts w:eastAsia="游明朝"/>
          <w:lang w:eastAsia="ja-JP"/>
        </w:rPr>
        <w:instrText xml:space="preserve"> REF _Ref137407432 \h </w:instrText>
      </w:r>
      <w:r w:rsidR="00005346" w:rsidRPr="00B97707">
        <w:rPr>
          <w:rFonts w:eastAsia="游明朝"/>
          <w:lang w:eastAsia="ja-JP"/>
        </w:rPr>
      </w:r>
      <w:r w:rsidR="00005346" w:rsidRPr="00B97707">
        <w:rPr>
          <w:rFonts w:eastAsia="游明朝"/>
          <w:lang w:eastAsia="ja-JP"/>
        </w:rPr>
        <w:fldChar w:fldCharType="separate"/>
      </w:r>
      <w:r w:rsidR="00005346" w:rsidRPr="00B97707">
        <w:rPr>
          <w:color w:val="auto"/>
        </w:rPr>
        <w:t>Figure 3.</w:t>
      </w:r>
      <w:r w:rsidR="00005346">
        <w:rPr>
          <w:color w:val="auto"/>
        </w:rPr>
        <w:t>7</w:t>
      </w:r>
      <w:r w:rsidR="00005346" w:rsidRPr="00B97707">
        <w:rPr>
          <w:rFonts w:eastAsia="游明朝"/>
          <w:lang w:eastAsia="ja-JP"/>
        </w:rPr>
        <w:fldChar w:fldCharType="end"/>
      </w:r>
      <w:r w:rsidR="00005346" w:rsidRPr="00B97707">
        <w:rPr>
          <w:rFonts w:eastAsia="游明朝"/>
          <w:lang w:eastAsia="ja-JP"/>
        </w:rPr>
        <w:t xml:space="preserve"> shows </w:t>
      </w:r>
      <w:r w:rsidR="00005346">
        <w:rPr>
          <w:rFonts w:eastAsia="游明朝"/>
          <w:lang w:eastAsia="ja-JP"/>
        </w:rPr>
        <w:t>prediction trend charts and accuracy of each prediction model. The yellow line is actual value</w:t>
      </w:r>
      <w:r w:rsidR="004F26A9">
        <w:rPr>
          <w:rFonts w:eastAsia="游明朝"/>
          <w:lang w:eastAsia="ja-JP"/>
        </w:rPr>
        <w:t>,</w:t>
      </w:r>
      <w:r w:rsidR="00005346">
        <w:rPr>
          <w:rFonts w:eastAsia="游明朝"/>
          <w:lang w:eastAsia="ja-JP"/>
        </w:rPr>
        <w:t xml:space="preserve"> and the blue line is predicted value. </w:t>
      </w:r>
    </w:p>
    <w:p w14:paraId="056F846C" w14:textId="35F414C7" w:rsidR="00005346" w:rsidRDefault="00005346" w:rsidP="006529F1">
      <w:pPr>
        <w:spacing w:before="120" w:after="0"/>
        <w:rPr>
          <w:rFonts w:eastAsia="游明朝"/>
          <w:lang w:eastAsia="ja-JP"/>
        </w:rPr>
      </w:pPr>
      <w:r>
        <w:rPr>
          <w:rFonts w:eastAsia="游明朝"/>
          <w:lang w:eastAsia="ja-JP"/>
        </w:rPr>
        <w:t xml:space="preserve">Figure 3.7 (a) shows </w:t>
      </w:r>
      <w:r w:rsidRPr="00B97707">
        <w:rPr>
          <w:rFonts w:eastAsia="游明朝"/>
          <w:lang w:eastAsia="ja-JP"/>
        </w:rPr>
        <w:t>t</w:t>
      </w:r>
      <w:r>
        <w:rPr>
          <w:rFonts w:eastAsia="游明朝"/>
          <w:lang w:eastAsia="ja-JP"/>
        </w:rPr>
        <w:t>h</w:t>
      </w:r>
      <w:r w:rsidRPr="00B97707">
        <w:rPr>
          <w:rFonts w:eastAsia="游明朝"/>
          <w:lang w:eastAsia="ja-JP"/>
        </w:rPr>
        <w:t>e</w:t>
      </w:r>
      <w:r>
        <w:rPr>
          <w:rFonts w:eastAsia="游明朝"/>
          <w:lang w:eastAsia="ja-JP"/>
        </w:rPr>
        <w:t xml:space="preserve"> prediction</w:t>
      </w:r>
      <w:r w:rsidRPr="00B97707">
        <w:rPr>
          <w:rFonts w:eastAsia="游明朝"/>
          <w:lang w:eastAsia="ja-JP"/>
        </w:rPr>
        <w:t xml:space="preserve"> </w:t>
      </w:r>
      <w:r>
        <w:rPr>
          <w:rFonts w:eastAsia="游明朝"/>
          <w:lang w:eastAsia="ja-JP"/>
        </w:rPr>
        <w:t xml:space="preserve">results </w:t>
      </w:r>
      <w:r w:rsidRPr="00B97707">
        <w:rPr>
          <w:rFonts w:eastAsia="游明朝"/>
          <w:lang w:eastAsia="ja-JP"/>
        </w:rPr>
        <w:t>of Title 22 filter Ferric Concentration. As a result of prediction by the multiple regression analysis, the model accuracy of Title 22 filter Product Ferric Concentration during the evaluation period was RMSE = 0.44.</w:t>
      </w:r>
    </w:p>
    <w:p w14:paraId="2237C81A" w14:textId="49FC3B6F" w:rsidR="00005346" w:rsidRPr="00B97707" w:rsidRDefault="00005346" w:rsidP="006529F1">
      <w:pPr>
        <w:spacing w:before="12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_Ref137410528 \h </w:instrText>
      </w:r>
      <w:r w:rsidRPr="00B97707">
        <w:rPr>
          <w:rFonts w:eastAsia="游明朝"/>
          <w:lang w:eastAsia="ja-JP"/>
        </w:rPr>
      </w:r>
      <w:r w:rsidRPr="00B97707">
        <w:rPr>
          <w:rFonts w:eastAsia="游明朝"/>
          <w:lang w:eastAsia="ja-JP"/>
        </w:rPr>
        <w:fldChar w:fldCharType="separate"/>
      </w:r>
      <w:r w:rsidRPr="00B97707">
        <w:rPr>
          <w:color w:val="auto"/>
        </w:rPr>
        <w:t>Figure 3.</w:t>
      </w:r>
      <w:r>
        <w:rPr>
          <w:color w:val="auto"/>
        </w:rPr>
        <w:t>7 (b)</w:t>
      </w:r>
      <w:r w:rsidRPr="00B97707">
        <w:rPr>
          <w:rFonts w:eastAsia="游明朝"/>
          <w:lang w:eastAsia="ja-JP"/>
        </w:rPr>
        <w:fldChar w:fldCharType="end"/>
      </w:r>
      <w:r w:rsidRPr="00B97707">
        <w:rPr>
          <w:rFonts w:eastAsia="游明朝"/>
          <w:lang w:eastAsia="ja-JP"/>
        </w:rPr>
        <w:t xml:space="preserve">  shows </w:t>
      </w:r>
      <w:r>
        <w:rPr>
          <w:rFonts w:eastAsia="游明朝"/>
          <w:lang w:eastAsia="ja-JP"/>
        </w:rPr>
        <w:t xml:space="preserve">the prediction results of </w:t>
      </w:r>
      <w:r w:rsidRPr="00B97707">
        <w:rPr>
          <w:rFonts w:eastAsia="游明朝"/>
          <w:lang w:eastAsia="ja-JP"/>
        </w:rPr>
        <w:t>the effluent turbidity. As a result of the prediction by the multiple regression analysis, the model accuracy of Title 22 filter effluent turbidity was RMSE = 0.43.</w:t>
      </w:r>
    </w:p>
    <w:p w14:paraId="2D57D718" w14:textId="65492571" w:rsidR="00005346" w:rsidRPr="00A11B1C" w:rsidRDefault="00005346" w:rsidP="00005346">
      <w:pPr>
        <w:spacing w:after="0"/>
        <w:rPr>
          <w:rFonts w:eastAsia="游明朝"/>
          <w:lang w:eastAsia="ja-JP"/>
        </w:rPr>
      </w:pPr>
    </w:p>
    <w:p w14:paraId="02C37AD8" w14:textId="58C261FB" w:rsidR="00005346" w:rsidRDefault="00372BC6" w:rsidP="00005346">
      <w:pPr>
        <w:snapToGrid/>
        <w:spacing w:after="0"/>
        <w:rPr>
          <w:rFonts w:eastAsia="游明朝"/>
          <w:lang w:eastAsia="ja-JP"/>
        </w:rPr>
      </w:pPr>
      <w:r w:rsidRPr="008D07AF">
        <w:rPr>
          <w:noProof/>
        </w:rPr>
        <mc:AlternateContent>
          <mc:Choice Requires="wps">
            <w:drawing>
              <wp:anchor distT="0" distB="0" distL="114300" distR="114300" simplePos="0" relativeHeight="251939840" behindDoc="0" locked="0" layoutInCell="1" allowOverlap="1" wp14:anchorId="799B3063" wp14:editId="1677D9CE">
                <wp:simplePos x="0" y="0"/>
                <wp:positionH relativeFrom="column">
                  <wp:posOffset>10160</wp:posOffset>
                </wp:positionH>
                <wp:positionV relativeFrom="paragraph">
                  <wp:posOffset>163224</wp:posOffset>
                </wp:positionV>
                <wp:extent cx="5943600" cy="4093210"/>
                <wp:effectExtent l="0" t="0" r="0" b="2540"/>
                <wp:wrapSquare wrapText="bothSides"/>
                <wp:docPr id="56" name="テキスト ボックス 56"/>
                <wp:cNvGraphicFramePr/>
                <a:graphic xmlns:a="http://schemas.openxmlformats.org/drawingml/2006/main">
                  <a:graphicData uri="http://schemas.microsoft.com/office/word/2010/wordprocessingShape">
                    <wps:wsp>
                      <wps:cNvSpPr txBox="1"/>
                      <wps:spPr>
                        <a:xfrm>
                          <a:off x="0" y="0"/>
                          <a:ext cx="5943600" cy="4093210"/>
                        </a:xfrm>
                        <a:prstGeom prst="rect">
                          <a:avLst/>
                        </a:prstGeom>
                        <a:solidFill>
                          <a:prstClr val="white"/>
                        </a:solidFill>
                        <a:ln>
                          <a:noFill/>
                        </a:ln>
                      </wps:spPr>
                      <wps:txbx>
                        <w:txbxContent>
                          <w:p w14:paraId="787CB57D" w14:textId="77777777" w:rsidR="00005346" w:rsidRDefault="00005346" w:rsidP="00005346">
                            <w:pPr>
                              <w:pStyle w:val="af0"/>
                              <w:spacing w:after="0"/>
                              <w:jc w:val="center"/>
                            </w:pPr>
                            <w:r w:rsidRPr="00FB4D73">
                              <w:rPr>
                                <w:noProof/>
                              </w:rPr>
                              <w:drawing>
                                <wp:inline distT="0" distB="0" distL="0" distR="0" wp14:anchorId="4034306F" wp14:editId="2D32E7AB">
                                  <wp:extent cx="6103088" cy="1697147"/>
                                  <wp:effectExtent l="0" t="0" r="0" b="0"/>
                                  <wp:docPr id="59626789" name="図 5962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2956" cy="1716576"/>
                                          </a:xfrm>
                                          <a:prstGeom prst="rect">
                                            <a:avLst/>
                                          </a:prstGeom>
                                          <a:noFill/>
                                          <a:ln>
                                            <a:noFill/>
                                          </a:ln>
                                        </pic:spPr>
                                      </pic:pic>
                                    </a:graphicData>
                                  </a:graphic>
                                </wp:inline>
                              </w:drawing>
                            </w:r>
                          </w:p>
                          <w:p w14:paraId="634B6DA0" w14:textId="77777777" w:rsidR="00005346" w:rsidRPr="000E2B0C" w:rsidRDefault="00005346" w:rsidP="00005346">
                            <w:pPr>
                              <w:pStyle w:val="af0"/>
                              <w:spacing w:after="0"/>
                              <w:jc w:val="center"/>
                              <w:rPr>
                                <w:rFonts w:eastAsia="游明朝" w:cs="Times New Roman"/>
                                <w:noProof/>
                                <w:color w:val="auto"/>
                                <w:sz w:val="24"/>
                                <w:szCs w:val="24"/>
                              </w:rPr>
                            </w:pPr>
                            <w:r>
                              <w:rPr>
                                <w:color w:val="auto"/>
                                <w:sz w:val="24"/>
                                <w:szCs w:val="24"/>
                              </w:rPr>
                              <w:t>(a)</w:t>
                            </w:r>
                            <w:r w:rsidRPr="000E2B0C">
                              <w:rPr>
                                <w:color w:val="auto"/>
                                <w:sz w:val="24"/>
                                <w:szCs w:val="24"/>
                              </w:rPr>
                              <w:t>: Title 22 Product Ferric Concentration</w:t>
                            </w:r>
                          </w:p>
                          <w:p w14:paraId="5FB97EA5" w14:textId="77777777" w:rsidR="00005346" w:rsidRDefault="00005346" w:rsidP="00005346">
                            <w:pPr>
                              <w:pStyle w:val="af0"/>
                              <w:spacing w:after="0"/>
                              <w:jc w:val="center"/>
                            </w:pPr>
                          </w:p>
                          <w:p w14:paraId="6A3C72E1" w14:textId="77777777" w:rsidR="00005346" w:rsidRDefault="00005346" w:rsidP="00005346">
                            <w:pPr>
                              <w:pStyle w:val="af0"/>
                              <w:spacing w:after="0"/>
                              <w:jc w:val="center"/>
                            </w:pPr>
                            <w:r w:rsidRPr="00FB4D73">
                              <w:rPr>
                                <w:noProof/>
                              </w:rPr>
                              <w:drawing>
                                <wp:inline distT="0" distB="0" distL="0" distR="0" wp14:anchorId="14EE60B1" wp14:editId="18002A6A">
                                  <wp:extent cx="6156251" cy="1699311"/>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13883" cy="1715219"/>
                                          </a:xfrm>
                                          <a:prstGeom prst="rect">
                                            <a:avLst/>
                                          </a:prstGeom>
                                          <a:noFill/>
                                          <a:ln>
                                            <a:noFill/>
                                          </a:ln>
                                        </pic:spPr>
                                      </pic:pic>
                                    </a:graphicData>
                                  </a:graphic>
                                </wp:inline>
                              </w:drawing>
                            </w:r>
                          </w:p>
                          <w:p w14:paraId="2C101401" w14:textId="77777777" w:rsidR="00005346" w:rsidRDefault="00005346" w:rsidP="00005346">
                            <w:pPr>
                              <w:pStyle w:val="af0"/>
                              <w:spacing w:after="0"/>
                              <w:jc w:val="center"/>
                              <w:rPr>
                                <w:color w:val="auto"/>
                                <w:sz w:val="24"/>
                                <w:szCs w:val="24"/>
                              </w:rPr>
                            </w:pPr>
                            <w:r>
                              <w:rPr>
                                <w:color w:val="auto"/>
                                <w:sz w:val="24"/>
                                <w:szCs w:val="24"/>
                              </w:rPr>
                              <w:t>(b)</w:t>
                            </w:r>
                            <w:r w:rsidRPr="000E2B0C">
                              <w:rPr>
                                <w:color w:val="auto"/>
                                <w:sz w:val="24"/>
                                <w:szCs w:val="24"/>
                              </w:rPr>
                              <w:t xml:space="preserve">: Title 22 </w:t>
                            </w:r>
                            <w:r>
                              <w:rPr>
                                <w:color w:val="auto"/>
                                <w:sz w:val="24"/>
                                <w:szCs w:val="24"/>
                              </w:rPr>
                              <w:t>Filter Effluent Turbidity</w:t>
                            </w:r>
                          </w:p>
                          <w:p w14:paraId="7FDC4446" w14:textId="77777777" w:rsidR="00005346" w:rsidRPr="00624A50" w:rsidRDefault="00005346" w:rsidP="00005346">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3.7</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Grab Sampling Daily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B3063" id="テキスト ボックス 56" o:spid="_x0000_s1061" type="#_x0000_t202" style="position:absolute;margin-left:.8pt;margin-top:12.85pt;width:468pt;height:322.3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" stroked="f">
                <v:textbox inset="0,0,0,0">
                  <w:txbxContent>
                    <w:p w14:paraId="787CB57D" w14:textId="77777777" w:rsidR="00005346" w:rsidRDefault="00005346" w:rsidP="00005346">
                      <w:pPr>
                        <w:pStyle w:val="af0"/>
                        <w:spacing w:after="0"/>
                        <w:jc w:val="center"/>
                      </w:pPr>
                      <w:r w:rsidRPr="00FB4D73">
                        <w:rPr>
                          <w:noProof/>
                        </w:rPr>
                        <w:drawing>
                          <wp:inline distT="0" distB="0" distL="0" distR="0" wp14:anchorId="4034306F" wp14:editId="2D32E7AB">
                            <wp:extent cx="6103088" cy="1697147"/>
                            <wp:effectExtent l="0" t="0" r="0" b="0"/>
                            <wp:docPr id="59626789" name="図 5962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2956" cy="1716576"/>
                                    </a:xfrm>
                                    <a:prstGeom prst="rect">
                                      <a:avLst/>
                                    </a:prstGeom>
                                    <a:noFill/>
                                    <a:ln>
                                      <a:noFill/>
                                    </a:ln>
                                  </pic:spPr>
                                </pic:pic>
                              </a:graphicData>
                            </a:graphic>
                          </wp:inline>
                        </w:drawing>
                      </w:r>
                    </w:p>
                    <w:p w14:paraId="634B6DA0" w14:textId="77777777" w:rsidR="00005346" w:rsidRPr="000E2B0C" w:rsidRDefault="00005346" w:rsidP="00005346">
                      <w:pPr>
                        <w:pStyle w:val="af0"/>
                        <w:spacing w:after="0"/>
                        <w:jc w:val="center"/>
                        <w:rPr>
                          <w:rFonts w:eastAsia="游明朝" w:cs="Times New Roman"/>
                          <w:noProof/>
                          <w:color w:val="auto"/>
                          <w:sz w:val="24"/>
                          <w:szCs w:val="24"/>
                        </w:rPr>
                      </w:pPr>
                      <w:r>
                        <w:rPr>
                          <w:color w:val="auto"/>
                          <w:sz w:val="24"/>
                          <w:szCs w:val="24"/>
                        </w:rPr>
                        <w:t>(a)</w:t>
                      </w:r>
                      <w:r w:rsidRPr="000E2B0C">
                        <w:rPr>
                          <w:color w:val="auto"/>
                          <w:sz w:val="24"/>
                          <w:szCs w:val="24"/>
                        </w:rPr>
                        <w:t>: Title 22 Product Ferric Concentration</w:t>
                      </w:r>
                    </w:p>
                    <w:p w14:paraId="5FB97EA5" w14:textId="77777777" w:rsidR="00005346" w:rsidRDefault="00005346" w:rsidP="00005346">
                      <w:pPr>
                        <w:pStyle w:val="af0"/>
                        <w:spacing w:after="0"/>
                        <w:jc w:val="center"/>
                      </w:pPr>
                    </w:p>
                    <w:p w14:paraId="6A3C72E1" w14:textId="77777777" w:rsidR="00005346" w:rsidRDefault="00005346" w:rsidP="00005346">
                      <w:pPr>
                        <w:pStyle w:val="af0"/>
                        <w:spacing w:after="0"/>
                        <w:jc w:val="center"/>
                      </w:pPr>
                      <w:r w:rsidRPr="00FB4D73">
                        <w:rPr>
                          <w:noProof/>
                        </w:rPr>
                        <w:drawing>
                          <wp:inline distT="0" distB="0" distL="0" distR="0" wp14:anchorId="14EE60B1" wp14:editId="18002A6A">
                            <wp:extent cx="6156251" cy="1699311"/>
                            <wp:effectExtent l="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13883" cy="1715219"/>
                                    </a:xfrm>
                                    <a:prstGeom prst="rect">
                                      <a:avLst/>
                                    </a:prstGeom>
                                    <a:noFill/>
                                    <a:ln>
                                      <a:noFill/>
                                    </a:ln>
                                  </pic:spPr>
                                </pic:pic>
                              </a:graphicData>
                            </a:graphic>
                          </wp:inline>
                        </w:drawing>
                      </w:r>
                    </w:p>
                    <w:p w14:paraId="2C101401" w14:textId="77777777" w:rsidR="00005346" w:rsidRDefault="00005346" w:rsidP="00005346">
                      <w:pPr>
                        <w:pStyle w:val="af0"/>
                        <w:spacing w:after="0"/>
                        <w:jc w:val="center"/>
                        <w:rPr>
                          <w:color w:val="auto"/>
                          <w:sz w:val="24"/>
                          <w:szCs w:val="24"/>
                        </w:rPr>
                      </w:pPr>
                      <w:r>
                        <w:rPr>
                          <w:color w:val="auto"/>
                          <w:sz w:val="24"/>
                          <w:szCs w:val="24"/>
                        </w:rPr>
                        <w:t>(b)</w:t>
                      </w:r>
                      <w:r w:rsidRPr="000E2B0C">
                        <w:rPr>
                          <w:color w:val="auto"/>
                          <w:sz w:val="24"/>
                          <w:szCs w:val="24"/>
                        </w:rPr>
                        <w:t xml:space="preserve">: Title 22 </w:t>
                      </w:r>
                      <w:r>
                        <w:rPr>
                          <w:color w:val="auto"/>
                          <w:sz w:val="24"/>
                          <w:szCs w:val="24"/>
                        </w:rPr>
                        <w:t>Filter Effluent Turbidity</w:t>
                      </w:r>
                    </w:p>
                    <w:p w14:paraId="7FDC4446" w14:textId="77777777" w:rsidR="00005346" w:rsidRPr="00624A50" w:rsidRDefault="00005346" w:rsidP="00005346">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3.7</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Grab Sampling Daily Data</w:t>
                      </w:r>
                    </w:p>
                  </w:txbxContent>
                </v:textbox>
                <w10:wrap type="square"/>
              </v:shape>
            </w:pict>
          </mc:Fallback>
        </mc:AlternateContent>
      </w:r>
    </w:p>
    <w:p w14:paraId="3D3F4079" w14:textId="61B4BB7E" w:rsidR="00CA2A2C" w:rsidRPr="00F75999" w:rsidRDefault="00C46413" w:rsidP="00CA2A2C">
      <w:pPr>
        <w:pStyle w:val="a4"/>
        <w:numPr>
          <w:ilvl w:val="0"/>
          <w:numId w:val="23"/>
        </w:numPr>
        <w:spacing w:before="120" w:after="0"/>
        <w:contextualSpacing w:val="0"/>
        <w:outlineLvl w:val="5"/>
        <w:rPr>
          <w:rFonts w:eastAsia="游明朝"/>
          <w:lang w:eastAsia="ja-JP"/>
        </w:rPr>
      </w:pPr>
      <w:r w:rsidRPr="00F75999">
        <w:rPr>
          <w:rFonts w:eastAsia="游明朝" w:hint="eastAsia"/>
          <w:lang w:eastAsia="ja-JP"/>
        </w:rPr>
        <w:t>P</w:t>
      </w:r>
      <w:r w:rsidRPr="00F75999">
        <w:rPr>
          <w:rFonts w:eastAsia="游明朝"/>
          <w:lang w:eastAsia="ja-JP"/>
        </w:rPr>
        <w:t xml:space="preserve">redicting </w:t>
      </w:r>
      <w:r w:rsidRPr="00F75999">
        <w:t xml:space="preserve">Effluent Turbidity and </w:t>
      </w:r>
      <w:r w:rsidRPr="00F75999">
        <w:rPr>
          <w:rFonts w:eastAsia="游明朝"/>
          <w:lang w:eastAsia="ja-JP"/>
        </w:rPr>
        <w:t>Residual FeCL</w:t>
      </w:r>
      <w:r w:rsidRPr="00F75999">
        <w:rPr>
          <w:rFonts w:eastAsia="游明朝"/>
          <w:vertAlign w:val="subscript"/>
          <w:lang w:eastAsia="ja-JP"/>
        </w:rPr>
        <w:t xml:space="preserve">3 </w:t>
      </w:r>
      <w:r w:rsidRPr="00F75999">
        <w:t xml:space="preserve">from Title 22 </w:t>
      </w:r>
      <w:r w:rsidRPr="00F75999">
        <w:rPr>
          <w:rFonts w:eastAsia="游明朝"/>
          <w:lang w:eastAsia="ja-JP"/>
        </w:rPr>
        <w:t>filter</w:t>
      </w:r>
      <w:r w:rsidRPr="00F75999">
        <w:t xml:space="preserve"> using Hourly Online Data</w:t>
      </w:r>
    </w:p>
    <w:p w14:paraId="3A0C63AB" w14:textId="1C96B088" w:rsidR="00CA2A2C" w:rsidRPr="00CA2A2C" w:rsidRDefault="00CA2A2C" w:rsidP="00CA2A2C">
      <w:pPr>
        <w:spacing w:before="120" w:after="0"/>
        <w:rPr>
          <w:rFonts w:eastAsia="游明朝"/>
          <w:lang w:eastAsia="ja-JP"/>
        </w:rPr>
      </w:pPr>
      <w:r w:rsidRPr="00CA2A2C">
        <w:rPr>
          <w:rFonts w:eastAsia="游明朝"/>
          <w:lang w:eastAsia="ja-JP"/>
        </w:rPr>
        <w:t>Learning period is from April 27</w:t>
      </w:r>
      <w:r w:rsidRPr="00CA2A2C">
        <w:rPr>
          <w:rFonts w:eastAsia="游明朝"/>
          <w:vertAlign w:val="superscript"/>
          <w:lang w:eastAsia="ja-JP"/>
        </w:rPr>
        <w:t>th</w:t>
      </w:r>
      <w:r w:rsidRPr="00CA2A2C">
        <w:rPr>
          <w:rFonts w:eastAsia="游明朝"/>
          <w:lang w:eastAsia="ja-JP"/>
        </w:rPr>
        <w:t>, 2022, to May 7</w:t>
      </w:r>
      <w:r w:rsidRPr="00CA2A2C">
        <w:rPr>
          <w:rFonts w:eastAsia="游明朝"/>
          <w:vertAlign w:val="superscript"/>
          <w:lang w:eastAsia="ja-JP"/>
        </w:rPr>
        <w:t>th</w:t>
      </w:r>
      <w:r w:rsidRPr="00CA2A2C">
        <w:rPr>
          <w:rFonts w:eastAsia="游明朝"/>
          <w:lang w:eastAsia="ja-JP"/>
        </w:rPr>
        <w:t>, 2022, that corresponds to the status below.</w:t>
      </w:r>
    </w:p>
    <w:p w14:paraId="20A9C81D" w14:textId="25229073" w:rsidR="00005346" w:rsidRPr="0074519E" w:rsidRDefault="00005346" w:rsidP="00CA2A2C">
      <w:pPr>
        <w:pStyle w:val="a4"/>
        <w:numPr>
          <w:ilvl w:val="0"/>
          <w:numId w:val="34"/>
        </w:numPr>
        <w:spacing w:before="120" w:after="0"/>
        <w:rPr>
          <w:lang w:eastAsia="ja-JP"/>
        </w:rPr>
      </w:pPr>
      <w:r w:rsidRPr="00AD7955">
        <w:rPr>
          <w:rFonts w:hint="eastAsia"/>
          <w:lang w:eastAsia="ja-JP"/>
        </w:rPr>
        <w:t>T</w:t>
      </w:r>
      <w:r w:rsidRPr="00AD7955">
        <w:rPr>
          <w:lang w:eastAsia="ja-JP"/>
        </w:rPr>
        <w:t>he correlation between FeCL</w:t>
      </w:r>
      <w:r w:rsidRPr="00CA2A2C">
        <w:rPr>
          <w:vertAlign w:val="subscript"/>
          <w:lang w:eastAsia="ja-JP"/>
        </w:rPr>
        <w:t>3</w:t>
      </w:r>
      <w:r w:rsidRPr="00AD7955">
        <w:rPr>
          <w:lang w:eastAsia="ja-JP"/>
        </w:rPr>
        <w:t xml:space="preserve"> and Cationic Polymer dosage against effluent turbidity is negative as shown in </w:t>
      </w:r>
      <w:r w:rsidRPr="00CA2A2C">
        <w:rPr>
          <w:color w:val="auto"/>
        </w:rPr>
        <w:fldChar w:fldCharType="begin"/>
      </w:r>
      <w:r w:rsidRPr="00CA2A2C">
        <w:rPr>
          <w:color w:val="auto"/>
        </w:rPr>
        <w:instrText xml:space="preserve"> REF _Ref137409514 \h </w:instrText>
      </w:r>
      <w:r w:rsidRPr="00CA2A2C">
        <w:rPr>
          <w:color w:val="auto"/>
        </w:rPr>
      </w:r>
      <w:r w:rsidRPr="00CA2A2C">
        <w:rPr>
          <w:color w:val="auto"/>
        </w:rPr>
        <w:fldChar w:fldCharType="separate"/>
      </w:r>
      <w:r w:rsidRPr="00CA2A2C">
        <w:rPr>
          <w:color w:val="auto"/>
        </w:rPr>
        <w:t>Figure 3.</w:t>
      </w:r>
      <w:r w:rsidRPr="00CA2A2C">
        <w:rPr>
          <w:noProof/>
          <w:color w:val="auto"/>
        </w:rPr>
        <w:t>8</w:t>
      </w:r>
      <w:r w:rsidRPr="00CA2A2C">
        <w:rPr>
          <w:color w:val="auto"/>
        </w:rPr>
        <w:fldChar w:fldCharType="end"/>
      </w:r>
      <w:r w:rsidRPr="00CA2A2C">
        <w:rPr>
          <w:color w:val="auto"/>
        </w:rPr>
        <w:t xml:space="preserve"> (a) and </w:t>
      </w:r>
      <w:r w:rsidRPr="00AD7955">
        <w:rPr>
          <w:lang w:eastAsia="ja-JP"/>
        </w:rPr>
        <w:fldChar w:fldCharType="begin"/>
      </w:r>
      <w:r w:rsidRPr="00AD7955">
        <w:rPr>
          <w:lang w:eastAsia="ja-JP"/>
        </w:rPr>
        <w:instrText xml:space="preserve"> REF _Ref137409514 \h </w:instrText>
      </w:r>
      <w:r w:rsidRPr="00AD7955">
        <w:rPr>
          <w:lang w:eastAsia="ja-JP"/>
        </w:rPr>
      </w:r>
      <w:r w:rsidRPr="00AD7955">
        <w:rPr>
          <w:lang w:eastAsia="ja-JP"/>
        </w:rPr>
        <w:fldChar w:fldCharType="separate"/>
      </w:r>
      <w:r w:rsidRPr="00CA2A2C">
        <w:rPr>
          <w:color w:val="auto"/>
        </w:rPr>
        <w:t>Figure 3.</w:t>
      </w:r>
      <w:r w:rsidRPr="00CA2A2C">
        <w:rPr>
          <w:noProof/>
          <w:color w:val="auto"/>
        </w:rPr>
        <w:t>8</w:t>
      </w:r>
      <w:r w:rsidRPr="00AD7955">
        <w:rPr>
          <w:lang w:eastAsia="ja-JP"/>
        </w:rPr>
        <w:fldChar w:fldCharType="end"/>
      </w:r>
      <w:r w:rsidRPr="00CA2A2C">
        <w:rPr>
          <w:color w:val="auto"/>
        </w:rPr>
        <w:t xml:space="preserve"> (b), these correlation coefficients -0.62 and -0.39 are given, respectively.</w:t>
      </w:r>
    </w:p>
    <w:p w14:paraId="2C6EB523" w14:textId="296F170D" w:rsidR="00005346" w:rsidRPr="008A648F" w:rsidRDefault="00005346" w:rsidP="006529F1">
      <w:pPr>
        <w:spacing w:before="120" w:after="0"/>
        <w:rPr>
          <w:rFonts w:eastAsia="游明朝"/>
          <w:lang w:eastAsia="ja-JP"/>
        </w:rPr>
      </w:pPr>
      <w:r w:rsidRPr="005950A1">
        <w:rPr>
          <w:rFonts w:eastAsia="游明朝"/>
          <w:lang w:eastAsia="ja-JP"/>
        </w:rPr>
        <w:t>The model accuracy was evaluated from Dec. 1st, 2021, to Dec. 8th, 2021, by RMSE</w:t>
      </w:r>
      <w:r>
        <w:rPr>
          <w:rFonts w:eastAsia="游明朝"/>
          <w:lang w:eastAsia="ja-JP"/>
        </w:rPr>
        <w:t xml:space="preserve">.  </w:t>
      </w:r>
      <w:r w:rsidRPr="00B97707">
        <w:rPr>
          <w:rFonts w:eastAsia="游明朝"/>
          <w:lang w:eastAsia="ja-JP"/>
        </w:rPr>
        <w:fldChar w:fldCharType="begin"/>
      </w:r>
      <w:r w:rsidRPr="00B97707">
        <w:rPr>
          <w:rFonts w:eastAsia="游明朝"/>
          <w:lang w:eastAsia="ja-JP"/>
        </w:rPr>
        <w:instrText xml:space="preserve"> REF _Ref137407432 \h </w:instrText>
      </w:r>
      <w:r w:rsidRPr="00B97707">
        <w:rPr>
          <w:rFonts w:eastAsia="游明朝"/>
          <w:lang w:eastAsia="ja-JP"/>
        </w:rPr>
      </w:r>
      <w:r w:rsidRPr="00B97707">
        <w:rPr>
          <w:rFonts w:eastAsia="游明朝"/>
          <w:lang w:eastAsia="ja-JP"/>
        </w:rPr>
        <w:fldChar w:fldCharType="separate"/>
      </w:r>
      <w:r w:rsidRPr="00B97707">
        <w:rPr>
          <w:color w:val="auto"/>
        </w:rPr>
        <w:t>Figure 3.</w:t>
      </w:r>
      <w:r>
        <w:rPr>
          <w:color w:val="auto"/>
        </w:rPr>
        <w:t>9</w:t>
      </w:r>
      <w:r w:rsidRPr="00B97707">
        <w:rPr>
          <w:rFonts w:eastAsia="游明朝"/>
          <w:lang w:eastAsia="ja-JP"/>
        </w:rPr>
        <w:fldChar w:fldCharType="end"/>
      </w:r>
      <w:r w:rsidRPr="00B97707">
        <w:rPr>
          <w:rFonts w:eastAsia="游明朝"/>
          <w:lang w:eastAsia="ja-JP"/>
        </w:rPr>
        <w:t xml:space="preserve"> shows </w:t>
      </w:r>
      <w:r>
        <w:rPr>
          <w:rFonts w:eastAsia="游明朝"/>
          <w:lang w:eastAsia="ja-JP"/>
        </w:rPr>
        <w:t>prediction trend charts and accuracy of each prediction model. The yellow line is actual value</w:t>
      </w:r>
      <w:r w:rsidR="00F75999">
        <w:rPr>
          <w:rFonts w:eastAsia="游明朝"/>
          <w:lang w:eastAsia="ja-JP"/>
        </w:rPr>
        <w:t>,</w:t>
      </w:r>
      <w:r>
        <w:rPr>
          <w:rFonts w:eastAsia="游明朝"/>
          <w:lang w:eastAsia="ja-JP"/>
        </w:rPr>
        <w:t xml:space="preserve"> and the blue line is predicted value. </w:t>
      </w:r>
    </w:p>
    <w:p w14:paraId="2E27C6D3" w14:textId="77777777" w:rsidR="00005346" w:rsidRDefault="00005346" w:rsidP="006529F1">
      <w:pPr>
        <w:spacing w:before="120" w:after="0"/>
        <w:rPr>
          <w:rFonts w:eastAsia="游明朝"/>
          <w:lang w:eastAsia="ja-JP"/>
        </w:rPr>
      </w:pPr>
      <w:r w:rsidRPr="00B97707">
        <w:rPr>
          <w:rFonts w:eastAsia="游明朝"/>
          <w:lang w:eastAsia="ja-JP"/>
        </w:rPr>
        <w:fldChar w:fldCharType="begin"/>
      </w:r>
      <w:r w:rsidRPr="00B97707">
        <w:rPr>
          <w:rFonts w:eastAsia="游明朝"/>
          <w:lang w:eastAsia="ja-JP"/>
        </w:rPr>
        <w:instrText xml:space="preserve"> REF _Ref137410784 \h </w:instrText>
      </w:r>
      <w:r w:rsidRPr="00B97707">
        <w:rPr>
          <w:rFonts w:eastAsia="游明朝"/>
          <w:lang w:eastAsia="ja-JP"/>
        </w:rPr>
      </w:r>
      <w:r w:rsidRPr="00B97707">
        <w:rPr>
          <w:rFonts w:eastAsia="游明朝"/>
          <w:lang w:eastAsia="ja-JP"/>
        </w:rPr>
        <w:fldChar w:fldCharType="separate"/>
      </w:r>
      <w:r w:rsidRPr="00B97707">
        <w:rPr>
          <w:color w:val="auto"/>
        </w:rPr>
        <w:t>Figure 3.</w:t>
      </w:r>
      <w:r>
        <w:rPr>
          <w:noProof/>
          <w:color w:val="auto"/>
        </w:rPr>
        <w:t>9</w:t>
      </w:r>
      <w:r w:rsidRPr="00B97707">
        <w:rPr>
          <w:rFonts w:eastAsia="游明朝"/>
          <w:lang w:eastAsia="ja-JP"/>
        </w:rPr>
        <w:fldChar w:fldCharType="end"/>
      </w:r>
      <w:r>
        <w:rPr>
          <w:rFonts w:eastAsia="游明朝"/>
          <w:lang w:eastAsia="ja-JP"/>
        </w:rPr>
        <w:t xml:space="preserve"> (a)</w:t>
      </w:r>
      <w:r w:rsidRPr="00B97707">
        <w:rPr>
          <w:rFonts w:eastAsia="游明朝"/>
          <w:lang w:eastAsia="ja-JP"/>
        </w:rPr>
        <w:t xml:space="preserve"> shows the actual value and the predicted value of Title 22 filter Ferric Concentration. As a result of prediction by the multiple regression analysis, the model accuracy of Title 22 filter Product Ferric Concentration during the evaluation period was RMSE = 0.11.</w:t>
      </w:r>
      <w:r>
        <w:rPr>
          <w:rFonts w:eastAsia="游明朝"/>
          <w:lang w:eastAsia="ja-JP"/>
        </w:rPr>
        <w:t xml:space="preserve"> </w:t>
      </w:r>
    </w:p>
    <w:p w14:paraId="47034E97" w14:textId="77777777" w:rsidR="00005346" w:rsidRDefault="00005346" w:rsidP="006529F1">
      <w:pPr>
        <w:spacing w:before="120" w:after="0"/>
        <w:rPr>
          <w:rFonts w:eastAsia="游明朝"/>
          <w:lang w:eastAsia="ja-JP"/>
        </w:rPr>
      </w:pPr>
      <w:r w:rsidRPr="00B97707">
        <w:rPr>
          <w:rFonts w:eastAsia="游明朝"/>
          <w:lang w:eastAsia="ja-JP"/>
        </w:rPr>
        <w:t>Figure 3.</w:t>
      </w:r>
      <w:r>
        <w:rPr>
          <w:rFonts w:eastAsia="游明朝"/>
          <w:lang w:eastAsia="ja-JP"/>
        </w:rPr>
        <w:t>9 (b)</w:t>
      </w:r>
      <w:r w:rsidRPr="00B97707">
        <w:rPr>
          <w:rFonts w:eastAsia="游明朝"/>
          <w:lang w:eastAsia="ja-JP"/>
        </w:rPr>
        <w:t xml:space="preserve"> shows the actual value and the predicted value of Title 22 filter effluent turbidity. As a result of prediction by multiple regression analysis, the model accuracy of Title 22 filter effluent turbidity during the evaluation period was RMSE = 0.40.</w:t>
      </w:r>
    </w:p>
    <w:p w14:paraId="64EACAB3" w14:textId="65292157" w:rsidR="00005346" w:rsidRDefault="0074519E" w:rsidP="00005346">
      <w:pPr>
        <w:spacing w:after="0"/>
        <w:rPr>
          <w:rFonts w:eastAsia="游明朝"/>
          <w:lang w:eastAsia="ja-JP"/>
        </w:rPr>
      </w:pPr>
      <w:r w:rsidRPr="008D07AF">
        <w:rPr>
          <w:noProof/>
        </w:rPr>
        <mc:AlternateContent>
          <mc:Choice Requires="wps">
            <w:drawing>
              <wp:anchor distT="0" distB="0" distL="114300" distR="114300" simplePos="0" relativeHeight="251948032" behindDoc="0" locked="0" layoutInCell="1" allowOverlap="1" wp14:anchorId="690184FE" wp14:editId="0DCDDC9C">
                <wp:simplePos x="0" y="0"/>
                <wp:positionH relativeFrom="column">
                  <wp:posOffset>-8890</wp:posOffset>
                </wp:positionH>
                <wp:positionV relativeFrom="paragraph">
                  <wp:posOffset>271145</wp:posOffset>
                </wp:positionV>
                <wp:extent cx="5953760" cy="2254250"/>
                <wp:effectExtent l="0" t="0" r="8890" b="0"/>
                <wp:wrapSquare wrapText="bothSides"/>
                <wp:docPr id="59" name="テキスト ボックス 59"/>
                <wp:cNvGraphicFramePr/>
                <a:graphic xmlns:a="http://schemas.openxmlformats.org/drawingml/2006/main">
                  <a:graphicData uri="http://schemas.microsoft.com/office/word/2010/wordprocessingShape">
                    <wps:wsp>
                      <wps:cNvSpPr txBox="1"/>
                      <wps:spPr>
                        <a:xfrm>
                          <a:off x="0" y="0"/>
                          <a:ext cx="5953760" cy="2254250"/>
                        </a:xfrm>
                        <a:prstGeom prst="rect">
                          <a:avLst/>
                        </a:prstGeom>
                        <a:solidFill>
                          <a:prstClr val="white"/>
                        </a:solidFill>
                        <a:ln>
                          <a:noFill/>
                        </a:ln>
                      </wps:spPr>
                      <wps:txbx>
                        <w:txbxContent>
                          <w:p w14:paraId="19EA9AED" w14:textId="77777777" w:rsidR="0074519E" w:rsidRDefault="0074519E" w:rsidP="0074519E">
                            <w:pPr>
                              <w:pStyle w:val="af0"/>
                              <w:spacing w:after="0"/>
                              <w:jc w:val="center"/>
                            </w:pPr>
                            <w:r w:rsidRPr="00501600">
                              <w:rPr>
                                <w:noProof/>
                              </w:rPr>
                              <w:drawing>
                                <wp:inline distT="0" distB="0" distL="0" distR="0" wp14:anchorId="258843F9" wp14:editId="77A46233">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58464752" w14:textId="77777777" w:rsidR="0074519E" w:rsidRDefault="0074519E" w:rsidP="0074519E">
                            <w:pPr>
                              <w:spacing w:after="0"/>
                              <w:ind w:firstLineChars="450" w:firstLine="945"/>
                              <w:rPr>
                                <w:color w:val="auto"/>
                                <w:sz w:val="21"/>
                                <w:szCs w:val="21"/>
                              </w:rPr>
                            </w:pPr>
                            <w:r>
                              <w:rPr>
                                <w:color w:val="auto"/>
                                <w:sz w:val="21"/>
                                <w:szCs w:val="21"/>
                              </w:rPr>
                              <w:t>(a)</w:t>
                            </w:r>
                            <w:r w:rsidRPr="006B6D33">
                              <w:rPr>
                                <w:color w:val="auto"/>
                                <w:sz w:val="21"/>
                                <w:szCs w:val="21"/>
                              </w:rPr>
                              <w:t>: Correlation between Fe</w:t>
                            </w:r>
                            <w:r>
                              <w:rPr>
                                <w:color w:val="auto"/>
                                <w:sz w:val="21"/>
                                <w:szCs w:val="21"/>
                              </w:rPr>
                              <w:t>CL</w:t>
                            </w:r>
                            <w:r w:rsidRPr="00C23514">
                              <w:rPr>
                                <w:color w:val="auto"/>
                                <w:sz w:val="21"/>
                                <w:szCs w:val="21"/>
                                <w:vertAlign w:val="subscript"/>
                              </w:rPr>
                              <w:t>3</w:t>
                            </w:r>
                            <w:r>
                              <w:rPr>
                                <w:color w:val="auto"/>
                                <w:sz w:val="21"/>
                                <w:szCs w:val="21"/>
                              </w:rPr>
                              <w:t xml:space="preserve">                             (b)</w:t>
                            </w:r>
                            <w:r w:rsidRPr="006B6D33">
                              <w:rPr>
                                <w:color w:val="auto"/>
                                <w:sz w:val="21"/>
                                <w:szCs w:val="21"/>
                              </w:rPr>
                              <w:t xml:space="preserve">: Correlation between </w:t>
                            </w:r>
                            <w:r>
                              <w:rPr>
                                <w:color w:val="auto"/>
                                <w:sz w:val="21"/>
                                <w:szCs w:val="21"/>
                              </w:rPr>
                              <w:t xml:space="preserve">Cationic </w:t>
                            </w:r>
                            <w:proofErr w:type="gramStart"/>
                            <w:r>
                              <w:rPr>
                                <w:color w:val="auto"/>
                                <w:sz w:val="21"/>
                                <w:szCs w:val="21"/>
                              </w:rPr>
                              <w:t>Polymer</w:t>
                            </w:r>
                            <w:proofErr w:type="gramEnd"/>
                            <w:r>
                              <w:rPr>
                                <w:color w:val="auto"/>
                                <w:sz w:val="21"/>
                                <w:szCs w:val="21"/>
                              </w:rPr>
                              <w:t xml:space="preserve"> </w:t>
                            </w:r>
                          </w:p>
                          <w:p w14:paraId="1B2AEABC" w14:textId="77777777" w:rsidR="0074519E" w:rsidRPr="00C23514" w:rsidRDefault="0074519E" w:rsidP="0074519E">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587BEEE2" w14:textId="77777777" w:rsidR="0074519E" w:rsidRPr="00C213A1" w:rsidRDefault="0074519E" w:rsidP="0074519E">
                            <w:pPr>
                              <w:pStyle w:val="af0"/>
                              <w:spacing w:after="0"/>
                              <w:jc w:val="center"/>
                              <w:rPr>
                                <w:rFonts w:eastAsia="游明朝" w:cs="Times New Roman"/>
                                <w:noProof/>
                                <w:color w:val="000000" w:themeColor="text1"/>
                                <w:sz w:val="24"/>
                                <w:szCs w:val="24"/>
                              </w:rPr>
                            </w:pPr>
                            <w:bookmarkStart w:id="31" w:name="_Ref137409514"/>
                            <w:r w:rsidRPr="00C23514">
                              <w:rPr>
                                <w:color w:val="auto"/>
                                <w:sz w:val="24"/>
                                <w:szCs w:val="24"/>
                              </w:rPr>
                              <w:t xml:space="preserve">Figure </w:t>
                            </w:r>
                            <w:r>
                              <w:rPr>
                                <w:color w:val="auto"/>
                                <w:sz w:val="24"/>
                                <w:szCs w:val="24"/>
                              </w:rPr>
                              <w:t>3.</w:t>
                            </w:r>
                            <w:bookmarkEnd w:id="31"/>
                            <w:r>
                              <w:rPr>
                                <w:color w:val="auto"/>
                                <w:sz w:val="24"/>
                                <w:szCs w:val="24"/>
                              </w:rPr>
                              <w:t>8</w:t>
                            </w:r>
                            <w:r w:rsidRPr="00C23514">
                              <w:rPr>
                                <w:color w:val="auto"/>
                                <w:sz w:val="24"/>
                                <w:szCs w:val="24"/>
                              </w:rPr>
                              <w:t>:</w:t>
                            </w:r>
                            <w:r>
                              <w:t xml:space="preserve"> </w:t>
                            </w:r>
                            <w:r w:rsidRPr="00C71911">
                              <w:rPr>
                                <w:color w:val="auto"/>
                                <w:sz w:val="24"/>
                                <w:szCs w:val="24"/>
                              </w:rPr>
                              <w:t xml:space="preserve">Correlation between </w:t>
                            </w:r>
                            <w:r>
                              <w:rPr>
                                <w:color w:val="auto"/>
                                <w:sz w:val="24"/>
                                <w:szCs w:val="24"/>
                              </w:rPr>
                              <w:t xml:space="preserve">FeCL3 and Cationic Polymer against Effluent Turbidity </w:t>
                            </w:r>
                            <w:r w:rsidRPr="00C71911">
                              <w:rPr>
                                <w:color w:val="auto"/>
                                <w:sz w:val="24"/>
                                <w:szCs w:val="24"/>
                              </w:rPr>
                              <w:t xml:space="preserve">  from Title 22</w:t>
                            </w:r>
                            <w:r>
                              <w:rPr>
                                <w:color w:val="auto"/>
                                <w:sz w:val="24"/>
                                <w:szCs w:val="24"/>
                              </w:rPr>
                              <w:t xml:space="preserve"> filter (Hourly)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184FE" id="テキスト ボックス 59" o:spid="_x0000_s1062" type="#_x0000_t202" style="position:absolute;margin-left:-.7pt;margin-top:21.35pt;width:468.8pt;height:17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" stroked="f">
                <v:textbox inset="0,0,0,0">
                  <w:txbxContent>
                    <w:p w14:paraId="19EA9AED" w14:textId="77777777" w:rsidR="0074519E" w:rsidRDefault="0074519E" w:rsidP="0074519E">
                      <w:pPr>
                        <w:pStyle w:val="af0"/>
                        <w:spacing w:after="0"/>
                        <w:jc w:val="center"/>
                      </w:pPr>
                      <w:r w:rsidRPr="00501600">
                        <w:rPr>
                          <w:noProof/>
                        </w:rPr>
                        <w:drawing>
                          <wp:inline distT="0" distB="0" distL="0" distR="0" wp14:anchorId="258843F9" wp14:editId="77A46233">
                            <wp:extent cx="5508000" cy="1456019"/>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a:extLst>
                                        <a:ext uri="{28A0092B-C50C-407E-A947-70E740481C1C}">
                                          <a14:useLocalDpi xmlns:a14="http://schemas.microsoft.com/office/drawing/2010/main" val="0"/>
                                        </a:ext>
                                      </a:extLst>
                                    </a:blip>
                                    <a:srcRect b="4980"/>
                                    <a:stretch/>
                                  </pic:blipFill>
                                  <pic:spPr bwMode="auto">
                                    <a:xfrm>
                                      <a:off x="0" y="0"/>
                                      <a:ext cx="5508000" cy="1456019"/>
                                    </a:xfrm>
                                    <a:prstGeom prst="rect">
                                      <a:avLst/>
                                    </a:prstGeom>
                                    <a:noFill/>
                                    <a:ln>
                                      <a:noFill/>
                                    </a:ln>
                                    <a:extLst>
                                      <a:ext uri="{53640926-AAD7-44D8-BBD7-CCE9431645EC}">
                                        <a14:shadowObscured xmlns:a14="http://schemas.microsoft.com/office/drawing/2010/main"/>
                                      </a:ext>
                                    </a:extLst>
                                  </pic:spPr>
                                </pic:pic>
                              </a:graphicData>
                            </a:graphic>
                          </wp:inline>
                        </w:drawing>
                      </w:r>
                    </w:p>
                    <w:p w14:paraId="58464752" w14:textId="77777777" w:rsidR="0074519E" w:rsidRDefault="0074519E" w:rsidP="0074519E">
                      <w:pPr>
                        <w:spacing w:after="0"/>
                        <w:ind w:firstLineChars="450" w:firstLine="945"/>
                        <w:rPr>
                          <w:color w:val="auto"/>
                          <w:sz w:val="21"/>
                          <w:szCs w:val="21"/>
                        </w:rPr>
                      </w:pPr>
                      <w:r>
                        <w:rPr>
                          <w:color w:val="auto"/>
                          <w:sz w:val="21"/>
                          <w:szCs w:val="21"/>
                        </w:rPr>
                        <w:t>(a)</w:t>
                      </w:r>
                      <w:r w:rsidRPr="006B6D33">
                        <w:rPr>
                          <w:color w:val="auto"/>
                          <w:sz w:val="21"/>
                          <w:szCs w:val="21"/>
                        </w:rPr>
                        <w:t>: Correlation between Fe</w:t>
                      </w:r>
                      <w:r>
                        <w:rPr>
                          <w:color w:val="auto"/>
                          <w:sz w:val="21"/>
                          <w:szCs w:val="21"/>
                        </w:rPr>
                        <w:t>CL</w:t>
                      </w:r>
                      <w:r w:rsidRPr="00C23514">
                        <w:rPr>
                          <w:color w:val="auto"/>
                          <w:sz w:val="21"/>
                          <w:szCs w:val="21"/>
                          <w:vertAlign w:val="subscript"/>
                        </w:rPr>
                        <w:t>3</w:t>
                      </w:r>
                      <w:r>
                        <w:rPr>
                          <w:color w:val="auto"/>
                          <w:sz w:val="21"/>
                          <w:szCs w:val="21"/>
                        </w:rPr>
                        <w:t xml:space="preserve">                             (b)</w:t>
                      </w:r>
                      <w:r w:rsidRPr="006B6D33">
                        <w:rPr>
                          <w:color w:val="auto"/>
                          <w:sz w:val="21"/>
                          <w:szCs w:val="21"/>
                        </w:rPr>
                        <w:t xml:space="preserve">: Correlation between </w:t>
                      </w:r>
                      <w:r>
                        <w:rPr>
                          <w:color w:val="auto"/>
                          <w:sz w:val="21"/>
                          <w:szCs w:val="21"/>
                        </w:rPr>
                        <w:t xml:space="preserve">Cationic </w:t>
                      </w:r>
                      <w:proofErr w:type="gramStart"/>
                      <w:r>
                        <w:rPr>
                          <w:color w:val="auto"/>
                          <w:sz w:val="21"/>
                          <w:szCs w:val="21"/>
                        </w:rPr>
                        <w:t>Polymer</w:t>
                      </w:r>
                      <w:proofErr w:type="gramEnd"/>
                      <w:r>
                        <w:rPr>
                          <w:color w:val="auto"/>
                          <w:sz w:val="21"/>
                          <w:szCs w:val="21"/>
                        </w:rPr>
                        <w:t xml:space="preserve"> </w:t>
                      </w:r>
                    </w:p>
                    <w:p w14:paraId="1B2AEABC" w14:textId="77777777" w:rsidR="0074519E" w:rsidRPr="00C23514" w:rsidRDefault="0074519E" w:rsidP="0074519E">
                      <w:pPr>
                        <w:pStyle w:val="af0"/>
                        <w:spacing w:afterLines="60" w:after="144" w:line="180" w:lineRule="exact"/>
                        <w:rPr>
                          <w:b w:val="0"/>
                          <w:bCs w:val="0"/>
                        </w:rPr>
                      </w:pPr>
                      <w:r>
                        <w:rPr>
                          <w:rFonts w:eastAsia="游明朝" w:hint="eastAsia"/>
                          <w:sz w:val="21"/>
                          <w:szCs w:val="21"/>
                          <w:lang w:eastAsia="ja-JP"/>
                        </w:rPr>
                        <w:t xml:space="preserve"> </w:t>
                      </w:r>
                      <w:r>
                        <w:rPr>
                          <w:rFonts w:eastAsia="游明朝"/>
                          <w:sz w:val="21"/>
                          <w:szCs w:val="21"/>
                          <w:lang w:eastAsia="ja-JP"/>
                        </w:rPr>
                        <w:t xml:space="preserve">            </w:t>
                      </w:r>
                      <w:r w:rsidRPr="00C23514">
                        <w:rPr>
                          <w:rFonts w:eastAsia="游明朝"/>
                          <w:b w:val="0"/>
                          <w:bCs w:val="0"/>
                          <w:color w:val="auto"/>
                          <w:sz w:val="21"/>
                          <w:szCs w:val="21"/>
                          <w:lang w:eastAsia="ja-JP"/>
                        </w:rPr>
                        <w:t xml:space="preserve">and Effluent Turbidity from Title 22                   </w:t>
                      </w:r>
                      <w:r>
                        <w:rPr>
                          <w:rFonts w:eastAsia="游明朝"/>
                          <w:b w:val="0"/>
                          <w:bCs w:val="0"/>
                          <w:color w:val="auto"/>
                          <w:sz w:val="21"/>
                          <w:szCs w:val="21"/>
                          <w:lang w:eastAsia="ja-JP"/>
                        </w:rPr>
                        <w:t xml:space="preserve">                </w:t>
                      </w:r>
                      <w:r w:rsidRPr="00C23514">
                        <w:rPr>
                          <w:rFonts w:eastAsia="游明朝"/>
                          <w:b w:val="0"/>
                          <w:bCs w:val="0"/>
                          <w:color w:val="auto"/>
                          <w:sz w:val="21"/>
                          <w:szCs w:val="21"/>
                          <w:lang w:eastAsia="ja-JP"/>
                        </w:rPr>
                        <w:t>and Effluent Turbidity from Title 22</w:t>
                      </w:r>
                    </w:p>
                    <w:p w14:paraId="587BEEE2" w14:textId="77777777" w:rsidR="0074519E" w:rsidRPr="00C213A1" w:rsidRDefault="0074519E" w:rsidP="0074519E">
                      <w:pPr>
                        <w:pStyle w:val="af0"/>
                        <w:spacing w:after="0"/>
                        <w:jc w:val="center"/>
                        <w:rPr>
                          <w:rFonts w:eastAsia="游明朝" w:cs="Times New Roman"/>
                          <w:noProof/>
                          <w:color w:val="000000" w:themeColor="text1"/>
                          <w:sz w:val="24"/>
                          <w:szCs w:val="24"/>
                        </w:rPr>
                      </w:pPr>
                      <w:bookmarkStart w:id="32" w:name="_Ref137409514"/>
                      <w:r w:rsidRPr="00C23514">
                        <w:rPr>
                          <w:color w:val="auto"/>
                          <w:sz w:val="24"/>
                          <w:szCs w:val="24"/>
                        </w:rPr>
                        <w:t xml:space="preserve">Figure </w:t>
                      </w:r>
                      <w:r>
                        <w:rPr>
                          <w:color w:val="auto"/>
                          <w:sz w:val="24"/>
                          <w:szCs w:val="24"/>
                        </w:rPr>
                        <w:t>3.</w:t>
                      </w:r>
                      <w:bookmarkEnd w:id="32"/>
                      <w:r>
                        <w:rPr>
                          <w:color w:val="auto"/>
                          <w:sz w:val="24"/>
                          <w:szCs w:val="24"/>
                        </w:rPr>
                        <w:t>8</w:t>
                      </w:r>
                      <w:r w:rsidRPr="00C23514">
                        <w:rPr>
                          <w:color w:val="auto"/>
                          <w:sz w:val="24"/>
                          <w:szCs w:val="24"/>
                        </w:rPr>
                        <w:t>:</w:t>
                      </w:r>
                      <w:r>
                        <w:t xml:space="preserve"> </w:t>
                      </w:r>
                      <w:r w:rsidRPr="00C71911">
                        <w:rPr>
                          <w:color w:val="auto"/>
                          <w:sz w:val="24"/>
                          <w:szCs w:val="24"/>
                        </w:rPr>
                        <w:t xml:space="preserve">Correlation between </w:t>
                      </w:r>
                      <w:r>
                        <w:rPr>
                          <w:color w:val="auto"/>
                          <w:sz w:val="24"/>
                          <w:szCs w:val="24"/>
                        </w:rPr>
                        <w:t xml:space="preserve">FeCL3 and Cationic Polymer against Effluent Turbidity </w:t>
                      </w:r>
                      <w:r w:rsidRPr="00C71911">
                        <w:rPr>
                          <w:color w:val="auto"/>
                          <w:sz w:val="24"/>
                          <w:szCs w:val="24"/>
                        </w:rPr>
                        <w:t xml:space="preserve">  from Title 22</w:t>
                      </w:r>
                      <w:r>
                        <w:rPr>
                          <w:color w:val="auto"/>
                          <w:sz w:val="24"/>
                          <w:szCs w:val="24"/>
                        </w:rPr>
                        <w:t xml:space="preserve"> filter (Hourly)</w:t>
                      </w:r>
                    </w:p>
                  </w:txbxContent>
                </v:textbox>
                <w10:wrap type="square"/>
              </v:shape>
            </w:pict>
          </mc:Fallback>
        </mc:AlternateContent>
      </w:r>
    </w:p>
    <w:p w14:paraId="1E6F18AF" w14:textId="77777777" w:rsidR="00005346" w:rsidRDefault="00005346" w:rsidP="00005346">
      <w:pPr>
        <w:spacing w:after="0"/>
        <w:rPr>
          <w:rFonts w:eastAsia="游明朝"/>
          <w:lang w:eastAsia="ja-JP"/>
        </w:rPr>
      </w:pPr>
    </w:p>
    <w:p w14:paraId="41EB9BF1" w14:textId="06CA3D2D" w:rsidR="00241F32" w:rsidRPr="00241F32" w:rsidRDefault="00005346" w:rsidP="00241F32">
      <w:pPr>
        <w:spacing w:after="0"/>
        <w:rPr>
          <w:rFonts w:eastAsia="游明朝"/>
          <w:lang w:eastAsia="ja-JP"/>
        </w:rPr>
      </w:pPr>
      <w:r w:rsidRPr="008D07AF">
        <w:rPr>
          <w:noProof/>
        </w:rPr>
        <mc:AlternateContent>
          <mc:Choice Requires="wps">
            <w:drawing>
              <wp:anchor distT="0" distB="0" distL="114300" distR="114300" simplePos="0" relativeHeight="251943936" behindDoc="0" locked="0" layoutInCell="1" allowOverlap="1" wp14:anchorId="50ABB9DF" wp14:editId="670677C0">
                <wp:simplePos x="0" y="0"/>
                <wp:positionH relativeFrom="column">
                  <wp:posOffset>0</wp:posOffset>
                </wp:positionH>
                <wp:positionV relativeFrom="paragraph">
                  <wp:posOffset>180340</wp:posOffset>
                </wp:positionV>
                <wp:extent cx="5944870" cy="4252595"/>
                <wp:effectExtent l="0" t="0" r="0" b="0"/>
                <wp:wrapSquare wrapText="bothSides"/>
                <wp:docPr id="2058712572" name="テキスト ボックス 2058712572"/>
                <wp:cNvGraphicFramePr/>
                <a:graphic xmlns:a="http://schemas.openxmlformats.org/drawingml/2006/main">
                  <a:graphicData uri="http://schemas.microsoft.com/office/word/2010/wordprocessingShape">
                    <wps:wsp>
                      <wps:cNvSpPr txBox="1"/>
                      <wps:spPr>
                        <a:xfrm>
                          <a:off x="0" y="0"/>
                          <a:ext cx="5944870" cy="4252595"/>
                        </a:xfrm>
                        <a:prstGeom prst="rect">
                          <a:avLst/>
                        </a:prstGeom>
                        <a:solidFill>
                          <a:prstClr val="white"/>
                        </a:solidFill>
                        <a:ln>
                          <a:noFill/>
                        </a:ln>
                      </wps:spPr>
                      <wps:txbx>
                        <w:txbxContent>
                          <w:p w14:paraId="1C13F1EF" w14:textId="77777777" w:rsidR="00005346" w:rsidRDefault="00005346" w:rsidP="00005346">
                            <w:pPr>
                              <w:pStyle w:val="af0"/>
                              <w:spacing w:after="0"/>
                              <w:jc w:val="center"/>
                            </w:pPr>
                            <w:r w:rsidRPr="004018F9">
                              <w:rPr>
                                <w:noProof/>
                              </w:rPr>
                              <w:drawing>
                                <wp:inline distT="0" distB="0" distL="0" distR="0" wp14:anchorId="55313B1C" wp14:editId="5CB57BD5">
                                  <wp:extent cx="6077237" cy="1616149"/>
                                  <wp:effectExtent l="0" t="0" r="0" b="0"/>
                                  <wp:docPr id="59626790" name="図 5962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8889" cy="1627226"/>
                                          </a:xfrm>
                                          <a:prstGeom prst="rect">
                                            <a:avLst/>
                                          </a:prstGeom>
                                          <a:noFill/>
                                          <a:ln>
                                            <a:noFill/>
                                          </a:ln>
                                        </pic:spPr>
                                      </pic:pic>
                                    </a:graphicData>
                                  </a:graphic>
                                </wp:inline>
                              </w:drawing>
                            </w:r>
                          </w:p>
                          <w:p w14:paraId="443518B8" w14:textId="77777777" w:rsidR="00005346" w:rsidRPr="005C0FA9" w:rsidRDefault="00005346" w:rsidP="00005346">
                            <w:pPr>
                              <w:pStyle w:val="af0"/>
                              <w:spacing w:after="0"/>
                              <w:jc w:val="center"/>
                              <w:rPr>
                                <w:rFonts w:eastAsia="游明朝" w:cs="Times New Roman"/>
                                <w:noProof/>
                                <w:color w:val="000000" w:themeColor="text1"/>
                                <w:sz w:val="24"/>
                                <w:szCs w:val="24"/>
                              </w:rPr>
                            </w:pPr>
                            <w:r>
                              <w:rPr>
                                <w:color w:val="auto"/>
                                <w:sz w:val="24"/>
                                <w:szCs w:val="24"/>
                              </w:rPr>
                              <w:t>(a)</w:t>
                            </w:r>
                            <w:r w:rsidRPr="004018F9">
                              <w:rPr>
                                <w:color w:val="auto"/>
                                <w:sz w:val="24"/>
                                <w:szCs w:val="24"/>
                              </w:rPr>
                              <w:t xml:space="preserve">: </w:t>
                            </w:r>
                            <w:r w:rsidRPr="000E2B0C">
                              <w:rPr>
                                <w:color w:val="auto"/>
                                <w:sz w:val="24"/>
                                <w:szCs w:val="24"/>
                              </w:rPr>
                              <w:t>Title 22 Product Ferric Concentration</w:t>
                            </w:r>
                          </w:p>
                          <w:p w14:paraId="44021BD7" w14:textId="77777777" w:rsidR="00005346" w:rsidRDefault="00005346" w:rsidP="00005346">
                            <w:pPr>
                              <w:pStyle w:val="af0"/>
                              <w:spacing w:after="0"/>
                              <w:jc w:val="center"/>
                            </w:pPr>
                          </w:p>
                          <w:p w14:paraId="1FF2EE82" w14:textId="77777777" w:rsidR="00005346" w:rsidRDefault="00005346" w:rsidP="00005346">
                            <w:pPr>
                              <w:pStyle w:val="af0"/>
                              <w:spacing w:after="0"/>
                              <w:jc w:val="center"/>
                            </w:pPr>
                          </w:p>
                          <w:p w14:paraId="45B4BE2E" w14:textId="77777777" w:rsidR="00005346" w:rsidRDefault="00005346" w:rsidP="00005346">
                            <w:pPr>
                              <w:pStyle w:val="af0"/>
                              <w:spacing w:after="0"/>
                              <w:jc w:val="center"/>
                            </w:pPr>
                            <w:r w:rsidRPr="00CD7631">
                              <w:rPr>
                                <w:noProof/>
                              </w:rPr>
                              <w:drawing>
                                <wp:inline distT="0" distB="0" distL="0" distR="0" wp14:anchorId="395C9257" wp14:editId="2F66E607">
                                  <wp:extent cx="6043720" cy="161614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6740" cy="1624978"/>
                                          </a:xfrm>
                                          <a:prstGeom prst="rect">
                                            <a:avLst/>
                                          </a:prstGeom>
                                          <a:noFill/>
                                          <a:ln>
                                            <a:noFill/>
                                          </a:ln>
                                        </pic:spPr>
                                      </pic:pic>
                                    </a:graphicData>
                                  </a:graphic>
                                </wp:inline>
                              </w:drawing>
                            </w:r>
                          </w:p>
                          <w:p w14:paraId="41F0B318" w14:textId="77777777" w:rsidR="00005346" w:rsidRDefault="00005346" w:rsidP="00005346">
                            <w:pPr>
                              <w:pStyle w:val="af0"/>
                              <w:jc w:val="center"/>
                              <w:rPr>
                                <w:color w:val="auto"/>
                                <w:sz w:val="24"/>
                                <w:szCs w:val="24"/>
                              </w:rPr>
                            </w:pPr>
                            <w:r>
                              <w:rPr>
                                <w:color w:val="auto"/>
                                <w:sz w:val="24"/>
                                <w:szCs w:val="24"/>
                              </w:rPr>
                              <w:t>(b)</w:t>
                            </w:r>
                            <w:r w:rsidRPr="00CD7631">
                              <w:rPr>
                                <w:color w:val="auto"/>
                                <w:sz w:val="24"/>
                                <w:szCs w:val="24"/>
                              </w:rPr>
                              <w:t xml:space="preserve">: </w:t>
                            </w:r>
                            <w:r w:rsidRPr="000E2B0C">
                              <w:rPr>
                                <w:color w:val="auto"/>
                                <w:sz w:val="24"/>
                                <w:szCs w:val="24"/>
                              </w:rPr>
                              <w:t xml:space="preserve">Title 22 </w:t>
                            </w:r>
                            <w:r>
                              <w:rPr>
                                <w:color w:val="auto"/>
                                <w:sz w:val="24"/>
                                <w:szCs w:val="24"/>
                              </w:rPr>
                              <w:t>Filter Effluent Turbidity</w:t>
                            </w:r>
                          </w:p>
                          <w:p w14:paraId="4A136507" w14:textId="77777777" w:rsidR="00005346" w:rsidRPr="00624A50" w:rsidRDefault="00005346" w:rsidP="00005346">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3.9</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Hourly Online Data</w:t>
                            </w:r>
                          </w:p>
                          <w:p w14:paraId="6517980E" w14:textId="77777777" w:rsidR="00005346" w:rsidRPr="008A648F" w:rsidRDefault="00005346" w:rsidP="0000534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B9DF" id="テキスト ボックス 2058712572" o:spid="_x0000_s1063" type="#_x0000_t202" style="position:absolute;margin-left:0;margin-top:14.2pt;width:468.1pt;height:334.8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" stroked="f">
                <v:textbox inset="0,0,0,0">
                  <w:txbxContent>
                    <w:p w14:paraId="1C13F1EF" w14:textId="77777777" w:rsidR="00005346" w:rsidRDefault="00005346" w:rsidP="00005346">
                      <w:pPr>
                        <w:pStyle w:val="af0"/>
                        <w:spacing w:after="0"/>
                        <w:jc w:val="center"/>
                      </w:pPr>
                      <w:r w:rsidRPr="004018F9">
                        <w:rPr>
                          <w:noProof/>
                        </w:rPr>
                        <w:drawing>
                          <wp:inline distT="0" distB="0" distL="0" distR="0" wp14:anchorId="55313B1C" wp14:editId="5CB57BD5">
                            <wp:extent cx="6077237" cy="1616149"/>
                            <wp:effectExtent l="0" t="0" r="0" b="0"/>
                            <wp:docPr id="59626790" name="図 5962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8889" cy="1627226"/>
                                    </a:xfrm>
                                    <a:prstGeom prst="rect">
                                      <a:avLst/>
                                    </a:prstGeom>
                                    <a:noFill/>
                                    <a:ln>
                                      <a:noFill/>
                                    </a:ln>
                                  </pic:spPr>
                                </pic:pic>
                              </a:graphicData>
                            </a:graphic>
                          </wp:inline>
                        </w:drawing>
                      </w:r>
                    </w:p>
                    <w:p w14:paraId="443518B8" w14:textId="77777777" w:rsidR="00005346" w:rsidRPr="005C0FA9" w:rsidRDefault="00005346" w:rsidP="00005346">
                      <w:pPr>
                        <w:pStyle w:val="af0"/>
                        <w:spacing w:after="0"/>
                        <w:jc w:val="center"/>
                        <w:rPr>
                          <w:rFonts w:eastAsia="游明朝" w:cs="Times New Roman"/>
                          <w:noProof/>
                          <w:color w:val="000000" w:themeColor="text1"/>
                          <w:sz w:val="24"/>
                          <w:szCs w:val="24"/>
                        </w:rPr>
                      </w:pPr>
                      <w:r>
                        <w:rPr>
                          <w:color w:val="auto"/>
                          <w:sz w:val="24"/>
                          <w:szCs w:val="24"/>
                        </w:rPr>
                        <w:t>(a)</w:t>
                      </w:r>
                      <w:r w:rsidRPr="004018F9">
                        <w:rPr>
                          <w:color w:val="auto"/>
                          <w:sz w:val="24"/>
                          <w:szCs w:val="24"/>
                        </w:rPr>
                        <w:t xml:space="preserve">: </w:t>
                      </w:r>
                      <w:r w:rsidRPr="000E2B0C">
                        <w:rPr>
                          <w:color w:val="auto"/>
                          <w:sz w:val="24"/>
                          <w:szCs w:val="24"/>
                        </w:rPr>
                        <w:t>Title 22 Product Ferric Concentration</w:t>
                      </w:r>
                    </w:p>
                    <w:p w14:paraId="44021BD7" w14:textId="77777777" w:rsidR="00005346" w:rsidRDefault="00005346" w:rsidP="00005346">
                      <w:pPr>
                        <w:pStyle w:val="af0"/>
                        <w:spacing w:after="0"/>
                        <w:jc w:val="center"/>
                      </w:pPr>
                    </w:p>
                    <w:p w14:paraId="1FF2EE82" w14:textId="77777777" w:rsidR="00005346" w:rsidRDefault="00005346" w:rsidP="00005346">
                      <w:pPr>
                        <w:pStyle w:val="af0"/>
                        <w:spacing w:after="0"/>
                        <w:jc w:val="center"/>
                      </w:pPr>
                    </w:p>
                    <w:p w14:paraId="45B4BE2E" w14:textId="77777777" w:rsidR="00005346" w:rsidRDefault="00005346" w:rsidP="00005346">
                      <w:pPr>
                        <w:pStyle w:val="af0"/>
                        <w:spacing w:after="0"/>
                        <w:jc w:val="center"/>
                      </w:pPr>
                      <w:r w:rsidRPr="00CD7631">
                        <w:rPr>
                          <w:noProof/>
                        </w:rPr>
                        <w:drawing>
                          <wp:inline distT="0" distB="0" distL="0" distR="0" wp14:anchorId="395C9257" wp14:editId="2F66E607">
                            <wp:extent cx="6043720" cy="1616148"/>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6740" cy="1624978"/>
                                    </a:xfrm>
                                    <a:prstGeom prst="rect">
                                      <a:avLst/>
                                    </a:prstGeom>
                                    <a:noFill/>
                                    <a:ln>
                                      <a:noFill/>
                                    </a:ln>
                                  </pic:spPr>
                                </pic:pic>
                              </a:graphicData>
                            </a:graphic>
                          </wp:inline>
                        </w:drawing>
                      </w:r>
                    </w:p>
                    <w:p w14:paraId="41F0B318" w14:textId="77777777" w:rsidR="00005346" w:rsidRDefault="00005346" w:rsidP="00005346">
                      <w:pPr>
                        <w:pStyle w:val="af0"/>
                        <w:jc w:val="center"/>
                        <w:rPr>
                          <w:color w:val="auto"/>
                          <w:sz w:val="24"/>
                          <w:szCs w:val="24"/>
                        </w:rPr>
                      </w:pPr>
                      <w:r>
                        <w:rPr>
                          <w:color w:val="auto"/>
                          <w:sz w:val="24"/>
                          <w:szCs w:val="24"/>
                        </w:rPr>
                        <w:t>(b)</w:t>
                      </w:r>
                      <w:r w:rsidRPr="00CD7631">
                        <w:rPr>
                          <w:color w:val="auto"/>
                          <w:sz w:val="24"/>
                          <w:szCs w:val="24"/>
                        </w:rPr>
                        <w:t xml:space="preserve">: </w:t>
                      </w:r>
                      <w:r w:rsidRPr="000E2B0C">
                        <w:rPr>
                          <w:color w:val="auto"/>
                          <w:sz w:val="24"/>
                          <w:szCs w:val="24"/>
                        </w:rPr>
                        <w:t xml:space="preserve">Title 22 </w:t>
                      </w:r>
                      <w:r>
                        <w:rPr>
                          <w:color w:val="auto"/>
                          <w:sz w:val="24"/>
                          <w:szCs w:val="24"/>
                        </w:rPr>
                        <w:t>Filter Effluent Turbidity</w:t>
                      </w:r>
                    </w:p>
                    <w:p w14:paraId="4A136507" w14:textId="77777777" w:rsidR="00005346" w:rsidRPr="00624A50" w:rsidRDefault="00005346" w:rsidP="00005346">
                      <w:pPr>
                        <w:pStyle w:val="af0"/>
                        <w:jc w:val="center"/>
                        <w:rPr>
                          <w:rFonts w:eastAsia="游明朝" w:cs="Times New Roman"/>
                          <w:noProof/>
                          <w:color w:val="auto"/>
                          <w:sz w:val="24"/>
                          <w:szCs w:val="24"/>
                        </w:rPr>
                      </w:pPr>
                      <w:r w:rsidRPr="000E2B0C">
                        <w:rPr>
                          <w:color w:val="auto"/>
                          <w:sz w:val="24"/>
                          <w:szCs w:val="24"/>
                        </w:rPr>
                        <w:t xml:space="preserve">Figure </w:t>
                      </w:r>
                      <w:r>
                        <w:rPr>
                          <w:color w:val="auto"/>
                          <w:sz w:val="24"/>
                          <w:szCs w:val="24"/>
                        </w:rPr>
                        <w:t>3.9</w:t>
                      </w:r>
                      <w:r w:rsidRPr="000E2B0C">
                        <w:rPr>
                          <w:color w:val="auto"/>
                          <w:sz w:val="24"/>
                          <w:szCs w:val="24"/>
                        </w:rPr>
                        <w:t xml:space="preserve">: </w:t>
                      </w:r>
                      <w:r>
                        <w:rPr>
                          <w:color w:val="auto"/>
                          <w:sz w:val="24"/>
                          <w:szCs w:val="24"/>
                        </w:rPr>
                        <w:t xml:space="preserve">Prediction </w:t>
                      </w:r>
                      <w:r w:rsidRPr="000E2B0C">
                        <w:rPr>
                          <w:color w:val="auto"/>
                          <w:sz w:val="24"/>
                          <w:szCs w:val="24"/>
                        </w:rPr>
                        <w:t>Model Accu</w:t>
                      </w:r>
                      <w:r>
                        <w:rPr>
                          <w:color w:val="auto"/>
                          <w:sz w:val="24"/>
                          <w:szCs w:val="24"/>
                        </w:rPr>
                        <w:t xml:space="preserve">racy </w:t>
                      </w:r>
                      <w:r w:rsidRPr="008A648F">
                        <w:rPr>
                          <w:color w:val="auto"/>
                          <w:sz w:val="24"/>
                          <w:szCs w:val="24"/>
                        </w:rPr>
                        <w:t>using Hourly Online Data</w:t>
                      </w:r>
                    </w:p>
                    <w:p w14:paraId="6517980E" w14:textId="77777777" w:rsidR="00005346" w:rsidRPr="008A648F" w:rsidRDefault="00005346" w:rsidP="00005346"/>
                  </w:txbxContent>
                </v:textbox>
                <w10:wrap type="square"/>
              </v:shape>
            </w:pict>
          </mc:Fallback>
        </mc:AlternateContent>
      </w:r>
    </w:p>
    <w:p w14:paraId="32505F7F" w14:textId="1B4F07D1" w:rsidR="00651B5E" w:rsidRDefault="00651B5E" w:rsidP="00651B5E">
      <w:pPr>
        <w:pStyle w:val="3"/>
      </w:pPr>
      <w:r w:rsidRPr="008D07AF">
        <w:t>Future Tasks</w:t>
      </w:r>
    </w:p>
    <w:p w14:paraId="6CC132F0" w14:textId="2A57A8F6" w:rsidR="005725F0" w:rsidRPr="005725F0" w:rsidRDefault="005725F0" w:rsidP="005725F0">
      <w:pPr>
        <w:pStyle w:val="a4"/>
        <w:numPr>
          <w:ilvl w:val="0"/>
          <w:numId w:val="34"/>
        </w:numPr>
        <w:contextualSpacing w:val="0"/>
      </w:pPr>
      <w:r>
        <w:rPr>
          <w:rFonts w:eastAsia="游明朝" w:hint="eastAsia"/>
          <w:lang w:eastAsia="ja-JP"/>
        </w:rPr>
        <w:t>O</w:t>
      </w:r>
      <w:r>
        <w:rPr>
          <w:rFonts w:eastAsia="游明朝"/>
          <w:lang w:eastAsia="ja-JP"/>
        </w:rPr>
        <w:t>CWD</w:t>
      </w:r>
    </w:p>
    <w:p w14:paraId="4F6DC4A3" w14:textId="063A0A28" w:rsidR="005725F0" w:rsidRPr="005725F0" w:rsidRDefault="005725F0" w:rsidP="005725F0">
      <w:pPr>
        <w:rPr>
          <w:rFonts w:eastAsia="游明朝"/>
          <w:lang w:eastAsia="ja-JP"/>
        </w:rPr>
      </w:pPr>
      <w:r>
        <w:rPr>
          <w:rFonts w:eastAsia="游明朝"/>
          <w:lang w:eastAsia="ja-JP"/>
        </w:rPr>
        <w:t xml:space="preserve">In the model for water quality prediction, </w:t>
      </w:r>
      <w:r w:rsidRPr="005725F0">
        <w:rPr>
          <w:rFonts w:eastAsia="游明朝"/>
          <w:lang w:eastAsia="ja-JP"/>
        </w:rPr>
        <w:t>the sequential prediction based on MLR can predict global trends during most of the period with good accuracy but cannot predict a significant change enough during such as the gray region in Figure 1.6 (a).</w:t>
      </w:r>
    </w:p>
    <w:p w14:paraId="411D8266" w14:textId="77777777" w:rsidR="005725F0" w:rsidRPr="005725F0" w:rsidRDefault="005725F0" w:rsidP="005725F0">
      <w:pPr>
        <w:rPr>
          <w:rFonts w:eastAsia="游明朝"/>
          <w:lang w:eastAsia="ja-JP"/>
        </w:rPr>
      </w:pPr>
      <w:r w:rsidRPr="005725F0">
        <w:rPr>
          <w:rFonts w:eastAsia="游明朝"/>
          <w:lang w:eastAsia="ja-JP"/>
        </w:rPr>
        <w:t>The analysis of the effects of explanatory variables on the prediction shows that the coefficients of the optimization variable (e.g., sulfuric acid usage and threshold inhibitor usage) are small and its positive and negative values are reversed depending on the period. This has negative effects on RO optimization simulation. We should improve the relationship between the chemical dosing and water quality in the prediction model by selecting the specific training period or applying appropriate data preprocessing.</w:t>
      </w:r>
    </w:p>
    <w:p w14:paraId="7FF9A32E" w14:textId="7BA446BE" w:rsidR="005725F0" w:rsidRDefault="005725F0" w:rsidP="005725F0">
      <w:pPr>
        <w:rPr>
          <w:rFonts w:eastAsia="游明朝"/>
          <w:lang w:eastAsia="ja-JP"/>
        </w:rPr>
      </w:pPr>
      <w:r w:rsidRPr="005725F0">
        <w:rPr>
          <w:rFonts w:eastAsia="游明朝"/>
          <w:lang w:eastAsia="ja-JP"/>
        </w:rPr>
        <w:t>Moreover, sometimes there are sudden and significant changes in prediction value in Figure 1.6. To deal with this, it is considered their values are corrected to the appropriate range (e.g., confidence interval) after MLR based prediction.</w:t>
      </w:r>
    </w:p>
    <w:p w14:paraId="1A64BCD0" w14:textId="191F5AA2" w:rsidR="00A86E22" w:rsidRPr="00A86E22" w:rsidRDefault="005725F0" w:rsidP="00A86E22">
      <w:pPr>
        <w:spacing w:after="0"/>
        <w:rPr>
          <w:rFonts w:eastAsia="ＭＳ 明朝"/>
          <w:lang w:eastAsia="ja-JP"/>
        </w:rPr>
      </w:pPr>
      <w:r>
        <w:rPr>
          <w:rFonts w:eastAsia="游明朝" w:hint="eastAsia"/>
          <w:lang w:eastAsia="ja-JP"/>
        </w:rPr>
        <w:t>I</w:t>
      </w:r>
      <w:r>
        <w:rPr>
          <w:rFonts w:eastAsia="游明朝"/>
          <w:lang w:eastAsia="ja-JP"/>
        </w:rPr>
        <w:t xml:space="preserve">n the model for </w:t>
      </w:r>
      <w:r w:rsidR="00A86E22" w:rsidRPr="00A86E22">
        <w:rPr>
          <w:rFonts w:eastAsia="游明朝"/>
          <w:lang w:eastAsia="ja-JP"/>
        </w:rPr>
        <w:t xml:space="preserve">RO </w:t>
      </w:r>
      <w:r w:rsidR="00795A3F">
        <w:rPr>
          <w:rFonts w:eastAsia="游明朝"/>
          <w:lang w:eastAsia="ja-JP"/>
        </w:rPr>
        <w:t>m</w:t>
      </w:r>
      <w:r w:rsidR="00A86E22" w:rsidRPr="00A86E22">
        <w:rPr>
          <w:rFonts w:eastAsia="游明朝"/>
          <w:lang w:eastAsia="ja-JP"/>
        </w:rPr>
        <w:t xml:space="preserve">embrane </w:t>
      </w:r>
      <w:r w:rsidR="00795A3F">
        <w:rPr>
          <w:rFonts w:eastAsia="游明朝"/>
          <w:lang w:eastAsia="ja-JP"/>
        </w:rPr>
        <w:t>s</w:t>
      </w:r>
      <w:r w:rsidR="00A86E22" w:rsidRPr="00A86E22">
        <w:rPr>
          <w:rFonts w:eastAsia="游明朝"/>
          <w:lang w:eastAsia="ja-JP"/>
        </w:rPr>
        <w:t>caling using Xact Data</w:t>
      </w:r>
      <w:r w:rsidR="00A86E22">
        <w:rPr>
          <w:rFonts w:eastAsia="游明朝"/>
          <w:lang w:eastAsia="ja-JP"/>
        </w:rPr>
        <w:t xml:space="preserve">, </w:t>
      </w:r>
      <w:r w:rsidR="00A86E22" w:rsidRPr="00A86E22">
        <w:rPr>
          <w:rFonts w:eastAsia="ＭＳ 明朝"/>
          <w:lang w:eastAsia="ja-JP"/>
        </w:rPr>
        <w:t>the goal of this study is to provide guidance of the amount of anti-</w:t>
      </w:r>
      <w:proofErr w:type="spellStart"/>
      <w:r w:rsidR="00A86E22" w:rsidRPr="00A86E22">
        <w:rPr>
          <w:rFonts w:eastAsia="ＭＳ 明朝"/>
          <w:lang w:eastAsia="ja-JP"/>
        </w:rPr>
        <w:t>scalant</w:t>
      </w:r>
      <w:proofErr w:type="spellEnd"/>
      <w:r w:rsidR="00A86E22" w:rsidRPr="00A86E22">
        <w:rPr>
          <w:rFonts w:eastAsia="ＭＳ 明朝"/>
          <w:lang w:eastAsia="ja-JP"/>
        </w:rPr>
        <w:t xml:space="preserve"> dosing. To archive that, we will use the estimated concentration at the membrane surfaces to decide if minerals (mainly Si and Ca) will deposit on the membrane surface considering solubility equilibrium. We will use specialized software</w:t>
      </w:r>
      <w:r w:rsidR="00A86E22" w:rsidRPr="00A86E22">
        <w:rPr>
          <w:rFonts w:eastAsia="游明朝"/>
          <w:vertAlign w:val="superscript"/>
          <w:lang w:eastAsia="ja-JP"/>
        </w:rPr>
        <w:footnoteReference w:id="7"/>
      </w:r>
      <w:r w:rsidR="00A86E22" w:rsidRPr="00A86E22">
        <w:rPr>
          <w:rFonts w:eastAsia="ＭＳ 明朝"/>
          <w:lang w:eastAsia="ja-JP"/>
        </w:rPr>
        <w:t xml:space="preserve"> to calculate the solubility of minerals at the typical form of the equilibrium equation.</w:t>
      </w:r>
      <w:r w:rsidR="00A86E22" w:rsidRPr="00A86E22" w:rsidDel="00690536">
        <w:rPr>
          <w:rFonts w:eastAsia="ＭＳ 明朝" w:hint="eastAsia"/>
          <w:lang w:eastAsia="ja-JP"/>
        </w:rPr>
        <w:t xml:space="preserve"> </w:t>
      </w:r>
      <w:r w:rsidR="00A86E22" w:rsidRPr="00A86E22">
        <w:rPr>
          <w:rFonts w:eastAsia="ＭＳ 明朝"/>
          <w:lang w:eastAsia="ja-JP"/>
        </w:rPr>
        <w:t>For example, the equilibrium equation for calcium sulfate, the cause of scaling, is as follows.</w:t>
      </w:r>
      <w:r w:rsidR="00A86E22" w:rsidRPr="00A86E22">
        <w:rPr>
          <w:rFonts w:eastAsia="ＭＳ 明朝"/>
          <w:lang w:eastAsia="ja-JP"/>
        </w:rPr>
        <w:br/>
      </w: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 xml:space="preserve"> </m:t>
              </m:r>
              <m:r>
                <m:rPr>
                  <m:sty m:val="p"/>
                </m:rPr>
                <w:rPr>
                  <w:rFonts w:ascii="Cambria Math" w:eastAsia="ＭＳ 明朝" w:hAnsi="Cambria Math"/>
                  <w:lang w:eastAsia="ja-JP"/>
                </w:rPr>
                <m:t>CaS</m:t>
              </m:r>
              <m:sSub>
                <m:sSubPr>
                  <m:ctrlPr>
                    <w:rPr>
                      <w:rFonts w:ascii="Cambria Math" w:eastAsia="ＭＳ 明朝" w:hAnsi="Cambria Math"/>
                      <w:i/>
                      <w:lang w:eastAsia="ja-JP"/>
                    </w:rPr>
                  </m:ctrlPr>
                </m:sSubPr>
                <m:e>
                  <m:r>
                    <m:rPr>
                      <m:sty m:val="p"/>
                    </m:rPr>
                    <w:rPr>
                      <w:rFonts w:ascii="Cambria Math" w:eastAsia="ＭＳ 明朝" w:hAnsi="Cambria Math"/>
                      <w:lang w:eastAsia="ja-JP"/>
                    </w:rPr>
                    <m:t>O</m:t>
                  </m:r>
                </m:e>
                <m:sub>
                  <m:r>
                    <w:rPr>
                      <w:rFonts w:ascii="Cambria Math" w:eastAsia="ＭＳ 明朝" w:hAnsi="Cambria Math"/>
                      <w:lang w:eastAsia="ja-JP"/>
                    </w:rPr>
                    <m:t>4</m:t>
                  </m:r>
                </m:sub>
              </m:sSub>
              <m:r>
                <w:rPr>
                  <w:rFonts w:ascii="Cambria Math" w:eastAsia="ＭＳ 明朝" w:hAnsi="Cambria Math"/>
                  <w:lang w:eastAsia="ja-JP"/>
                </w:rPr>
                <m:t>↔</m:t>
              </m:r>
              <m:r>
                <m:rPr>
                  <m:sty m:val="p"/>
                </m:rPr>
                <w:rPr>
                  <w:rFonts w:ascii="Cambria Math" w:eastAsia="ＭＳ 明朝" w:hAnsi="Cambria Math"/>
                  <w:lang w:eastAsia="ja-JP"/>
                </w:rPr>
                <m:t>C</m:t>
              </m:r>
              <m:sSup>
                <m:sSupPr>
                  <m:ctrlPr>
                    <w:rPr>
                      <w:rFonts w:ascii="Cambria Math" w:eastAsia="ＭＳ 明朝" w:hAnsi="Cambria Math"/>
                      <w:i/>
                      <w:lang w:eastAsia="ja-JP"/>
                    </w:rPr>
                  </m:ctrlPr>
                </m:sSupPr>
                <m:e>
                  <m:r>
                    <m:rPr>
                      <m:sty m:val="p"/>
                    </m:rPr>
                    <w:rPr>
                      <w:rFonts w:ascii="Cambria Math" w:eastAsia="ＭＳ 明朝" w:hAnsi="Cambria Math"/>
                      <w:lang w:eastAsia="ja-JP"/>
                    </w:rPr>
                    <m:t>a</m:t>
                  </m:r>
                </m:e>
                <m:sup>
                  <m:r>
                    <w:rPr>
                      <w:rFonts w:ascii="Cambria Math" w:eastAsia="ＭＳ 明朝" w:hAnsi="Cambria Math"/>
                      <w:lang w:eastAsia="ja-JP"/>
                    </w:rPr>
                    <m:t>2+</m:t>
                  </m:r>
                </m:sup>
              </m:sSup>
              <m:r>
                <w:rPr>
                  <w:rFonts w:ascii="Cambria Math" w:eastAsia="ＭＳ 明朝" w:hAnsi="Cambria Math"/>
                  <w:lang w:eastAsia="ja-JP"/>
                </w:rPr>
                <m:t>+</m:t>
              </m:r>
              <m:r>
                <m:rPr>
                  <m:sty m:val="p"/>
                </m:rPr>
                <w:rPr>
                  <w:rFonts w:ascii="Cambria Math" w:eastAsia="ＭＳ 明朝" w:hAnsi="Cambria Math"/>
                  <w:lang w:eastAsia="ja-JP"/>
                </w:rPr>
                <m:t>S</m:t>
              </m:r>
              <m:sSubSup>
                <m:sSubSupPr>
                  <m:ctrlPr>
                    <w:rPr>
                      <w:rFonts w:ascii="Cambria Math" w:eastAsia="ＭＳ 明朝" w:hAnsi="Cambria Math"/>
                      <w:i/>
                      <w:lang w:eastAsia="ja-JP"/>
                    </w:rPr>
                  </m:ctrlPr>
                </m:sSubSupPr>
                <m:e>
                  <m:r>
                    <m:rPr>
                      <m:sty m:val="p"/>
                    </m:rPr>
                    <w:rPr>
                      <w:rFonts w:ascii="Cambria Math" w:eastAsia="ＭＳ 明朝" w:hAnsi="Cambria Math"/>
                      <w:lang w:eastAsia="ja-JP"/>
                    </w:rPr>
                    <m:t>O</m:t>
                  </m:r>
                </m:e>
                <m:sub>
                  <m:r>
                    <w:rPr>
                      <w:rFonts w:ascii="Cambria Math" w:eastAsia="ＭＳ 明朝" w:hAnsi="Cambria Math"/>
                      <w:lang w:eastAsia="ja-JP"/>
                    </w:rPr>
                    <m:t>4</m:t>
                  </m:r>
                </m:sub>
                <m:sup>
                  <m:r>
                    <w:rPr>
                      <w:rFonts w:ascii="Cambria Math" w:eastAsia="ＭＳ 明朝" w:hAnsi="Cambria Math"/>
                      <w:lang w:eastAsia="ja-JP"/>
                    </w:rPr>
                    <m:t>2-</m:t>
                  </m:r>
                </m:sup>
              </m:sSubSup>
            </m:e>
          </m:eqArr>
        </m:oMath>
      </m:oMathPara>
    </w:p>
    <w:p w14:paraId="683AD949" w14:textId="65AD609F" w:rsidR="005725F0" w:rsidRDefault="00A86E22" w:rsidP="00A86E22">
      <w:pPr>
        <w:rPr>
          <w:rFonts w:eastAsia="ＭＳ 明朝"/>
          <w:lang w:eastAsia="ja-JP"/>
        </w:rPr>
      </w:pPr>
      <w:r w:rsidRPr="00A86E22">
        <w:rPr>
          <w:rFonts w:eastAsia="ＭＳ 明朝"/>
          <w:lang w:eastAsia="ja-JP"/>
        </w:rPr>
        <w:t>The outcome will be a model to calculate the optimal amount of anti-</w:t>
      </w:r>
      <w:proofErr w:type="spellStart"/>
      <w:r w:rsidRPr="00A86E22">
        <w:rPr>
          <w:rFonts w:eastAsia="ＭＳ 明朝"/>
          <w:lang w:eastAsia="ja-JP"/>
        </w:rPr>
        <w:t>scalant</w:t>
      </w:r>
      <w:proofErr w:type="spellEnd"/>
      <w:r w:rsidRPr="00A86E22">
        <w:rPr>
          <w:rFonts w:eastAsia="ＭＳ 明朝"/>
          <w:lang w:eastAsia="ja-JP"/>
        </w:rPr>
        <w:t xml:space="preserve"> considering the concentration and solubility.</w:t>
      </w:r>
    </w:p>
    <w:p w14:paraId="2E4D8F22" w14:textId="77777777" w:rsidR="00A86E22" w:rsidRPr="005725F0" w:rsidRDefault="00A86E22" w:rsidP="00A86E22">
      <w:pPr>
        <w:rPr>
          <w:rFonts w:eastAsia="游明朝"/>
          <w:lang w:eastAsia="ja-JP"/>
        </w:rPr>
      </w:pPr>
    </w:p>
    <w:p w14:paraId="7BBB9EAA" w14:textId="250FA141" w:rsidR="005725F0" w:rsidRPr="00910C20" w:rsidRDefault="005725F0" w:rsidP="005725F0">
      <w:pPr>
        <w:pStyle w:val="a4"/>
        <w:numPr>
          <w:ilvl w:val="0"/>
          <w:numId w:val="34"/>
        </w:numPr>
        <w:contextualSpacing w:val="0"/>
      </w:pPr>
      <w:r>
        <w:rPr>
          <w:rFonts w:eastAsia="游明朝" w:hint="eastAsia"/>
          <w:lang w:eastAsia="ja-JP"/>
        </w:rPr>
        <w:t>L</w:t>
      </w:r>
      <w:r>
        <w:rPr>
          <w:rFonts w:eastAsia="游明朝"/>
          <w:lang w:eastAsia="ja-JP"/>
        </w:rPr>
        <w:t>VMWD</w:t>
      </w:r>
    </w:p>
    <w:p w14:paraId="6550C382" w14:textId="77777777" w:rsidR="00910C20" w:rsidRPr="00910C20" w:rsidRDefault="00910C20" w:rsidP="00910C20">
      <w:pPr>
        <w:snapToGrid/>
        <w:spacing w:before="120" w:after="0"/>
        <w:rPr>
          <w:rStyle w:val="20"/>
          <w:b w:val="0"/>
          <w:noProof/>
          <w:lang w:eastAsia="ja-JP"/>
        </w:rPr>
      </w:pPr>
      <w:r>
        <w:rPr>
          <w:rFonts w:eastAsia="游明朝" w:hint="eastAsia"/>
          <w:lang w:eastAsia="ja-JP"/>
        </w:rPr>
        <w:t>I</w:t>
      </w:r>
      <w:r>
        <w:rPr>
          <w:rFonts w:eastAsia="游明朝"/>
          <w:lang w:eastAsia="ja-JP"/>
        </w:rPr>
        <w:t xml:space="preserve">n the model for water quality prediction, </w:t>
      </w:r>
      <w:r w:rsidRPr="00910C20">
        <w:rPr>
          <w:rStyle w:val="20"/>
          <w:b w:val="0"/>
          <w:noProof/>
          <w:lang w:eastAsia="ja-JP"/>
        </w:rPr>
        <w:t xml:space="preserve">Measured data of permeate EC and TOC has large outliers frequently, but the current preprosessing method does not remove all of them. We will consider applying a new imputation method to these data and taking into account the detection limits or accuary of sensors.  </w:t>
      </w:r>
    </w:p>
    <w:p w14:paraId="666947F0" w14:textId="204DDD6D" w:rsidR="00910C20" w:rsidRPr="00910C20" w:rsidRDefault="00910C20" w:rsidP="00910C20">
      <w:pPr>
        <w:snapToGrid/>
        <w:spacing w:before="120" w:after="0"/>
        <w:rPr>
          <w:rStyle w:val="20"/>
          <w:b w:val="0"/>
          <w:noProof/>
          <w:lang w:eastAsia="ja-JP"/>
        </w:rPr>
      </w:pPr>
      <w:r w:rsidRPr="00910C20">
        <w:rPr>
          <w:rStyle w:val="20"/>
          <w:b w:val="0"/>
          <w:noProof/>
          <w:lang w:eastAsia="ja-JP"/>
        </w:rPr>
        <w:t xml:space="preserve">The </w:t>
      </w:r>
      <w:r w:rsidRPr="00910C20">
        <w:rPr>
          <w:rFonts w:eastAsia="ＭＳ Ｐゴシック"/>
          <w:bCs/>
          <w:noProof/>
          <w:lang w:eastAsia="ja-JP"/>
        </w:rPr>
        <w:t>Kalman Filter</w:t>
      </w:r>
      <w:r w:rsidRPr="00910C20">
        <w:rPr>
          <w:rFonts w:eastAsia="ＭＳ Ｐゴシック"/>
          <w:bCs/>
          <w:noProof/>
          <w:vertAlign w:val="superscript"/>
          <w:lang w:eastAsia="ja-JP"/>
        </w:rPr>
        <w:footnoteReference w:id="8"/>
      </w:r>
      <w:r w:rsidRPr="00910C20">
        <w:rPr>
          <w:rStyle w:val="20"/>
          <w:b w:val="0"/>
          <w:noProof/>
          <w:lang w:eastAsia="ja-JP"/>
        </w:rPr>
        <w:t xml:space="preserve"> is an example of new imputation method and widely used in modern control thoery. The permeate TOC actual data corrected by the Kalman Filter is shown in Figure </w:t>
      </w:r>
      <w:r>
        <w:rPr>
          <w:rStyle w:val="20"/>
          <w:b w:val="0"/>
          <w:noProof/>
          <w:lang w:eastAsia="ja-JP"/>
        </w:rPr>
        <w:t>4.1</w:t>
      </w:r>
      <w:r w:rsidRPr="00910C20">
        <w:t xml:space="preserve">, where the blue line is TOC trend chart preprocessed by the method in the previous section and the orange line is TOC trend chart preprocessed by the Kalman Filter. </w:t>
      </w:r>
      <w:r w:rsidRPr="00910C20">
        <w:rPr>
          <w:rStyle w:val="20"/>
          <w:b w:val="0"/>
          <w:noProof/>
          <w:lang w:eastAsia="ja-JP"/>
        </w:rPr>
        <w:t>Comparing the results, the Kalman Filter has better smoothing of data with large noise. This indicates that the new imputation method is effective for outlier correction.</w:t>
      </w:r>
    </w:p>
    <w:p w14:paraId="6FF9A9BC" w14:textId="77777777" w:rsidR="00910C20" w:rsidRPr="00910EFA" w:rsidRDefault="00910C20" w:rsidP="00910C20">
      <w:pPr>
        <w:snapToGrid/>
        <w:spacing w:before="120" w:after="0"/>
        <w:rPr>
          <w:rStyle w:val="30"/>
          <w:b w:val="0"/>
          <w:noProof/>
          <w:lang w:eastAsia="ja-JP"/>
        </w:rPr>
      </w:pPr>
      <w:r w:rsidRPr="00910C20">
        <w:rPr>
          <w:rStyle w:val="20"/>
          <w:b w:val="0"/>
          <w:noProof/>
          <w:lang w:eastAsia="ja-JP"/>
        </w:rPr>
        <w:t>As with OCWD, there is an issue that the optimization variables have unstable or little effects on the prediction and we will address it in the same way with OCWD.</w:t>
      </w:r>
      <w:r w:rsidRPr="00910EFA" w:rsidDel="00A358FA">
        <w:rPr>
          <w:rStyle w:val="20"/>
          <w:b w:val="0"/>
          <w:noProof/>
          <w:lang w:eastAsia="ja-JP"/>
        </w:rPr>
        <w:t xml:space="preserve"> </w:t>
      </w:r>
    </w:p>
    <w:p w14:paraId="57F1928C" w14:textId="77777777" w:rsidR="00910C20" w:rsidRDefault="00910C20" w:rsidP="00910C20">
      <w:pPr>
        <w:snapToGrid/>
        <w:spacing w:before="120" w:after="0"/>
        <w:rPr>
          <w:rFonts w:eastAsia="ＭＳ Ｐゴシック"/>
          <w:bCs/>
          <w:noProof/>
          <w:color w:val="auto"/>
          <w:lang w:eastAsia="ja-JP"/>
        </w:rPr>
      </w:pPr>
      <w:r w:rsidRPr="00272009">
        <w:rPr>
          <w:noProof/>
        </w:rPr>
        <mc:AlternateContent>
          <mc:Choice Requires="wps">
            <w:drawing>
              <wp:anchor distT="45720" distB="45720" distL="114300" distR="114300" simplePos="0" relativeHeight="251954176" behindDoc="0" locked="0" layoutInCell="1" allowOverlap="1" wp14:anchorId="5147F4B7" wp14:editId="5083DFD4">
                <wp:simplePos x="0" y="0"/>
                <wp:positionH relativeFrom="column">
                  <wp:posOffset>-99695</wp:posOffset>
                </wp:positionH>
                <wp:positionV relativeFrom="paragraph">
                  <wp:posOffset>320040</wp:posOffset>
                </wp:positionV>
                <wp:extent cx="6105525" cy="2543810"/>
                <wp:effectExtent l="0" t="0" r="9525" b="8890"/>
                <wp:wrapTopAndBottom/>
                <wp:docPr id="20587126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5525" cy="2543810"/>
                        </a:xfrm>
                        <a:prstGeom prst="rect">
                          <a:avLst/>
                        </a:prstGeom>
                        <a:solidFill>
                          <a:srgbClr val="FFFFFF"/>
                        </a:solidFill>
                        <a:ln w="9525">
                          <a:noFill/>
                          <a:miter lim="800000"/>
                          <a:headEnd/>
                          <a:tailEnd/>
                        </a:ln>
                      </wps:spPr>
                      <wps:txbx>
                        <w:txbxContent>
                          <w:p w14:paraId="69CE74C9" w14:textId="77777777" w:rsidR="00910C20" w:rsidRDefault="00910C20" w:rsidP="00910C20">
                            <w:pPr>
                              <w:pStyle w:val="a4"/>
                              <w:spacing w:before="120" w:after="0"/>
                              <w:ind w:left="0"/>
                              <w:jc w:val="center"/>
                              <w:rPr>
                                <w:b/>
                                <w:bCs/>
                              </w:rPr>
                            </w:pPr>
                            <w:r w:rsidRPr="004111D0">
                              <w:rPr>
                                <w:b/>
                                <w:bCs/>
                                <w:noProof/>
                              </w:rPr>
                              <w:drawing>
                                <wp:inline distT="0" distB="0" distL="0" distR="0" wp14:anchorId="6B13D382" wp14:editId="72A5FFBC">
                                  <wp:extent cx="5913755" cy="2096770"/>
                                  <wp:effectExtent l="0" t="0" r="0" b="0"/>
                                  <wp:docPr id="2058712557" name="Picture 2">
                                    <a:extLst xmlns:a="http://schemas.openxmlformats.org/drawingml/2006/main">
                                      <a:ext uri="{FF2B5EF4-FFF2-40B4-BE49-F238E27FC236}">
                                        <a16:creationId xmlns:a16="http://schemas.microsoft.com/office/drawing/2014/main" id="{5AE315BC-08D5-742C-B26F-4790DA28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AE315BC-08D5-742C-B26F-4790DA283590}"/>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3755" cy="2096770"/>
                                          </a:xfrm>
                                          <a:prstGeom prst="rect">
                                            <a:avLst/>
                                          </a:prstGeom>
                                          <a:noFill/>
                                        </pic:spPr>
                                      </pic:pic>
                                    </a:graphicData>
                                  </a:graphic>
                                </wp:inline>
                              </w:drawing>
                            </w:r>
                          </w:p>
                          <w:p w14:paraId="30634326" w14:textId="6A186C66" w:rsidR="00910C20" w:rsidRPr="00522BC7" w:rsidRDefault="00910C20" w:rsidP="00910C20">
                            <w:pPr>
                              <w:pStyle w:val="a4"/>
                              <w:spacing w:before="120" w:after="0"/>
                              <w:ind w:left="0"/>
                              <w:jc w:val="center"/>
                              <w:rPr>
                                <w:b/>
                                <w:bCs/>
                                <w:lang w:eastAsia="ja-JP"/>
                              </w:rPr>
                            </w:pPr>
                            <w:r w:rsidRPr="00522BC7">
                              <w:rPr>
                                <w:b/>
                                <w:bCs/>
                                <w:lang w:eastAsia="ja-JP"/>
                              </w:rPr>
                              <w:t xml:space="preserve">Figure </w:t>
                            </w:r>
                            <w:r>
                              <w:rPr>
                                <w:b/>
                                <w:bCs/>
                                <w:lang w:eastAsia="ja-JP"/>
                              </w:rPr>
                              <w:t>4.1</w:t>
                            </w:r>
                            <w:r w:rsidRPr="00024738">
                              <w:rPr>
                                <w:b/>
                                <w:bCs/>
                                <w:lang w:eastAsia="ja-JP"/>
                              </w:rPr>
                              <w:t>:</w:t>
                            </w:r>
                            <w:r>
                              <w:rPr>
                                <w:b/>
                                <w:bCs/>
                                <w:lang w:eastAsia="ja-JP"/>
                              </w:rPr>
                              <w:t xml:space="preserve"> </w:t>
                            </w:r>
                            <w:r w:rsidRPr="00CA4DF3">
                              <w:rPr>
                                <w:b/>
                                <w:bCs/>
                                <w:lang w:eastAsia="ja-JP"/>
                              </w:rPr>
                              <w:t>Preprocess</w:t>
                            </w:r>
                            <w:r>
                              <w:rPr>
                                <w:b/>
                                <w:bCs/>
                                <w:lang w:eastAsia="ja-JP"/>
                              </w:rPr>
                              <w:t>ed</w:t>
                            </w:r>
                            <w:r w:rsidRPr="00CA4DF3">
                              <w:rPr>
                                <w:b/>
                                <w:bCs/>
                                <w:lang w:eastAsia="ja-JP"/>
                              </w:rPr>
                              <w:t xml:space="preserve"> </w:t>
                            </w:r>
                            <w:r>
                              <w:rPr>
                                <w:b/>
                                <w:bCs/>
                                <w:lang w:eastAsia="ja-JP"/>
                              </w:rPr>
                              <w:t xml:space="preserve">Permeate TOC </w:t>
                            </w:r>
                            <w:r w:rsidRPr="00CA4DF3">
                              <w:rPr>
                                <w:b/>
                                <w:bCs/>
                                <w:lang w:eastAsia="ja-JP"/>
                              </w:rPr>
                              <w:t xml:space="preserve">by Kalman </w:t>
                            </w:r>
                            <w:r>
                              <w:rPr>
                                <w:b/>
                                <w:bCs/>
                                <w:lang w:eastAsia="ja-JP"/>
                              </w:rPr>
                              <w:t>F</w:t>
                            </w:r>
                            <w:r w:rsidRPr="00CA4DF3">
                              <w:rPr>
                                <w:b/>
                                <w:bCs/>
                                <w:lang w:eastAsia="ja-JP"/>
                              </w:rPr>
                              <w:t>ilter</w:t>
                            </w:r>
                            <w:r>
                              <w:rPr>
                                <w:b/>
                                <w:bCs/>
                                <w:lang w:eastAsia="ja-JP"/>
                              </w:rPr>
                              <w:t xml:space="preserve"> (LVMWD)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7F4B7" id="_x0000_s1064" type="#_x0000_t202" style="position:absolute;margin-left:-7.85pt;margin-top:25.2pt;width:480.75pt;height:200.3pt;z-index:25195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" stroked="f">
                <v:textbox>
                  <w:txbxContent>
                    <w:p w14:paraId="69CE74C9" w14:textId="77777777" w:rsidR="00910C20" w:rsidRDefault="00910C20" w:rsidP="00910C20">
                      <w:pPr>
                        <w:pStyle w:val="a4"/>
                        <w:spacing w:before="120" w:after="0"/>
                        <w:ind w:left="0"/>
                        <w:jc w:val="center"/>
                        <w:rPr>
                          <w:b/>
                          <w:bCs/>
                        </w:rPr>
                      </w:pPr>
                      <w:r w:rsidRPr="004111D0">
                        <w:rPr>
                          <w:b/>
                          <w:bCs/>
                          <w:noProof/>
                        </w:rPr>
                        <w:drawing>
                          <wp:inline distT="0" distB="0" distL="0" distR="0" wp14:anchorId="6B13D382" wp14:editId="72A5FFBC">
                            <wp:extent cx="5913755" cy="2096770"/>
                            <wp:effectExtent l="0" t="0" r="0" b="0"/>
                            <wp:docPr id="2058712557" name="Picture 2">
                              <a:extLst xmlns:a="http://schemas.openxmlformats.org/drawingml/2006/main">
                                <a:ext uri="{FF2B5EF4-FFF2-40B4-BE49-F238E27FC236}">
                                  <a16:creationId xmlns:a16="http://schemas.microsoft.com/office/drawing/2014/main" id="{5AE315BC-08D5-742C-B26F-4790DA283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AE315BC-08D5-742C-B26F-4790DA283590}"/>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3755" cy="2096770"/>
                                    </a:xfrm>
                                    <a:prstGeom prst="rect">
                                      <a:avLst/>
                                    </a:prstGeom>
                                    <a:noFill/>
                                  </pic:spPr>
                                </pic:pic>
                              </a:graphicData>
                            </a:graphic>
                          </wp:inline>
                        </w:drawing>
                      </w:r>
                    </w:p>
                    <w:p w14:paraId="30634326" w14:textId="6A186C66" w:rsidR="00910C20" w:rsidRPr="00522BC7" w:rsidRDefault="00910C20" w:rsidP="00910C20">
                      <w:pPr>
                        <w:pStyle w:val="a4"/>
                        <w:spacing w:before="120" w:after="0"/>
                        <w:ind w:left="0"/>
                        <w:jc w:val="center"/>
                        <w:rPr>
                          <w:b/>
                          <w:bCs/>
                          <w:lang w:eastAsia="ja-JP"/>
                        </w:rPr>
                      </w:pPr>
                      <w:r w:rsidRPr="00522BC7">
                        <w:rPr>
                          <w:b/>
                          <w:bCs/>
                          <w:lang w:eastAsia="ja-JP"/>
                        </w:rPr>
                        <w:t xml:space="preserve">Figure </w:t>
                      </w:r>
                      <w:r>
                        <w:rPr>
                          <w:b/>
                          <w:bCs/>
                          <w:lang w:eastAsia="ja-JP"/>
                        </w:rPr>
                        <w:t>4.1</w:t>
                      </w:r>
                      <w:r w:rsidRPr="00024738">
                        <w:rPr>
                          <w:b/>
                          <w:bCs/>
                          <w:lang w:eastAsia="ja-JP"/>
                        </w:rPr>
                        <w:t>:</w:t>
                      </w:r>
                      <w:r>
                        <w:rPr>
                          <w:b/>
                          <w:bCs/>
                          <w:lang w:eastAsia="ja-JP"/>
                        </w:rPr>
                        <w:t xml:space="preserve"> </w:t>
                      </w:r>
                      <w:r w:rsidRPr="00CA4DF3">
                        <w:rPr>
                          <w:b/>
                          <w:bCs/>
                          <w:lang w:eastAsia="ja-JP"/>
                        </w:rPr>
                        <w:t>Preprocess</w:t>
                      </w:r>
                      <w:r>
                        <w:rPr>
                          <w:b/>
                          <w:bCs/>
                          <w:lang w:eastAsia="ja-JP"/>
                        </w:rPr>
                        <w:t>ed</w:t>
                      </w:r>
                      <w:r w:rsidRPr="00CA4DF3">
                        <w:rPr>
                          <w:b/>
                          <w:bCs/>
                          <w:lang w:eastAsia="ja-JP"/>
                        </w:rPr>
                        <w:t xml:space="preserve"> </w:t>
                      </w:r>
                      <w:r>
                        <w:rPr>
                          <w:b/>
                          <w:bCs/>
                          <w:lang w:eastAsia="ja-JP"/>
                        </w:rPr>
                        <w:t xml:space="preserve">Permeate TOC </w:t>
                      </w:r>
                      <w:r w:rsidRPr="00CA4DF3">
                        <w:rPr>
                          <w:b/>
                          <w:bCs/>
                          <w:lang w:eastAsia="ja-JP"/>
                        </w:rPr>
                        <w:t xml:space="preserve">by Kalman </w:t>
                      </w:r>
                      <w:r>
                        <w:rPr>
                          <w:b/>
                          <w:bCs/>
                          <w:lang w:eastAsia="ja-JP"/>
                        </w:rPr>
                        <w:t>F</w:t>
                      </w:r>
                      <w:r w:rsidRPr="00CA4DF3">
                        <w:rPr>
                          <w:b/>
                          <w:bCs/>
                          <w:lang w:eastAsia="ja-JP"/>
                        </w:rPr>
                        <w:t>ilter</w:t>
                      </w:r>
                      <w:r>
                        <w:rPr>
                          <w:b/>
                          <w:bCs/>
                          <w:lang w:eastAsia="ja-JP"/>
                        </w:rPr>
                        <w:t xml:space="preserve"> (LVMWD)</w:t>
                      </w:r>
                    </w:p>
                  </w:txbxContent>
                </v:textbox>
                <w10:wrap type="topAndBottom"/>
              </v:shape>
            </w:pict>
          </mc:Fallback>
        </mc:AlternateContent>
      </w:r>
    </w:p>
    <w:p w14:paraId="63AA10DB" w14:textId="7AE3DCA9" w:rsidR="00910C20" w:rsidRDefault="00795A3F" w:rsidP="00910C20">
      <w:pPr>
        <w:rPr>
          <w:rFonts w:eastAsia="游明朝"/>
          <w:lang w:eastAsia="ja-JP"/>
        </w:rPr>
      </w:pPr>
      <w:r>
        <w:rPr>
          <w:rFonts w:eastAsia="游明朝" w:hint="eastAsia"/>
          <w:lang w:eastAsia="ja-JP"/>
        </w:rPr>
        <w:t>I</w:t>
      </w:r>
      <w:r>
        <w:rPr>
          <w:rFonts w:eastAsia="游明朝"/>
          <w:lang w:eastAsia="ja-JP"/>
        </w:rPr>
        <w:t xml:space="preserve">n the model for </w:t>
      </w:r>
      <w:r w:rsidRPr="00795A3F">
        <w:rPr>
          <w:rFonts w:eastAsia="游明朝"/>
          <w:lang w:eastAsia="ja-JP"/>
        </w:rPr>
        <w:t xml:space="preserve">RO </w:t>
      </w:r>
      <w:r>
        <w:rPr>
          <w:rFonts w:eastAsia="游明朝"/>
          <w:lang w:eastAsia="ja-JP"/>
        </w:rPr>
        <w:t>m</w:t>
      </w:r>
      <w:r w:rsidRPr="00795A3F">
        <w:rPr>
          <w:rFonts w:eastAsia="游明朝"/>
          <w:lang w:eastAsia="ja-JP"/>
        </w:rPr>
        <w:t xml:space="preserve">embrane </w:t>
      </w:r>
      <w:r>
        <w:rPr>
          <w:rFonts w:eastAsia="游明朝"/>
          <w:lang w:eastAsia="ja-JP"/>
        </w:rPr>
        <w:t>f</w:t>
      </w:r>
      <w:r w:rsidRPr="00795A3F">
        <w:rPr>
          <w:rFonts w:eastAsia="游明朝"/>
          <w:lang w:eastAsia="ja-JP"/>
        </w:rPr>
        <w:t>ouling</w:t>
      </w:r>
      <w:r>
        <w:rPr>
          <w:rFonts w:eastAsia="游明朝"/>
          <w:lang w:eastAsia="ja-JP"/>
        </w:rPr>
        <w:t>, the f</w:t>
      </w:r>
      <w:r w:rsidRPr="00795A3F">
        <w:rPr>
          <w:rFonts w:eastAsia="游明朝"/>
          <w:lang w:eastAsia="ja-JP"/>
        </w:rPr>
        <w:t>uture tasks are as the follows: (</w:t>
      </w:r>
      <w:proofErr w:type="spellStart"/>
      <w:r w:rsidRPr="00795A3F">
        <w:rPr>
          <w:rFonts w:eastAsia="游明朝"/>
          <w:lang w:eastAsia="ja-JP"/>
        </w:rPr>
        <w:t>i</w:t>
      </w:r>
      <w:proofErr w:type="spellEnd"/>
      <w:r w:rsidRPr="00795A3F">
        <w:rPr>
          <w:rFonts w:eastAsia="游明朝"/>
          <w:lang w:eastAsia="ja-JP"/>
        </w:rPr>
        <w:t>) the estimation accuracy improvement if the diameters are known; (ii) construction of fouling model by using the feature R_RO for optimization simulation.</w:t>
      </w:r>
    </w:p>
    <w:p w14:paraId="12952932" w14:textId="77777777" w:rsidR="00795A3F" w:rsidRPr="00910C20" w:rsidRDefault="00795A3F" w:rsidP="00910C20">
      <w:pPr>
        <w:rPr>
          <w:rFonts w:eastAsia="游明朝"/>
          <w:lang w:eastAsia="ja-JP"/>
        </w:rPr>
      </w:pPr>
    </w:p>
    <w:p w14:paraId="47E1CFDB" w14:textId="46EA1B1E" w:rsidR="005725F0" w:rsidRPr="005725F0" w:rsidRDefault="005725F0" w:rsidP="005725F0">
      <w:pPr>
        <w:pStyle w:val="a4"/>
        <w:numPr>
          <w:ilvl w:val="0"/>
          <w:numId w:val="34"/>
        </w:numPr>
        <w:contextualSpacing w:val="0"/>
      </w:pPr>
      <w:r>
        <w:rPr>
          <w:rFonts w:eastAsia="游明朝" w:hint="eastAsia"/>
          <w:lang w:eastAsia="ja-JP"/>
        </w:rPr>
        <w:t>W</w:t>
      </w:r>
      <w:r>
        <w:rPr>
          <w:rFonts w:eastAsia="游明朝"/>
          <w:lang w:eastAsia="ja-JP"/>
        </w:rPr>
        <w:t>BMWD</w:t>
      </w:r>
    </w:p>
    <w:p w14:paraId="33E789AD" w14:textId="1E1F27F7" w:rsidR="00F832DF" w:rsidRDefault="00F832DF" w:rsidP="00F832DF">
      <w:pPr>
        <w:pStyle w:val="a4"/>
        <w:spacing w:before="120" w:after="0"/>
        <w:ind w:left="0"/>
        <w:rPr>
          <w:rFonts w:eastAsia="ＭＳ 明朝"/>
          <w:lang w:eastAsia="ja-JP"/>
        </w:rPr>
      </w:pPr>
      <w:r>
        <w:rPr>
          <w:rFonts w:eastAsia="ＭＳ 明朝"/>
          <w:lang w:eastAsia="ja-JP"/>
        </w:rPr>
        <w:t>In the model creation for WBMWD, we proceed to the simulation to optimize FeCL</w:t>
      </w:r>
      <w:r w:rsidRPr="00140067">
        <w:rPr>
          <w:rFonts w:eastAsia="ＭＳ 明朝"/>
          <w:vertAlign w:val="subscript"/>
          <w:lang w:eastAsia="ja-JP"/>
        </w:rPr>
        <w:t>3</w:t>
      </w:r>
      <w:r>
        <w:rPr>
          <w:rFonts w:eastAsia="ＭＳ 明朝"/>
          <w:lang w:eastAsia="ja-JP"/>
        </w:rPr>
        <w:t xml:space="preserve"> and cationic polymer dosages to secure the Title 22 requirements.</w:t>
      </w:r>
    </w:p>
    <w:p w14:paraId="4A6CC068" w14:textId="77777777" w:rsidR="000236CF" w:rsidRPr="008D07AF" w:rsidRDefault="000236CF" w:rsidP="00DF41C2">
      <w:pPr>
        <w:pStyle w:val="a4"/>
        <w:spacing w:before="120" w:after="0"/>
        <w:ind w:left="0"/>
      </w:pPr>
    </w:p>
    <w:p w14:paraId="1AEADDA4" w14:textId="4DEDB735" w:rsidR="00651B5E" w:rsidRPr="008D07AF" w:rsidRDefault="00651B5E" w:rsidP="00651B5E">
      <w:pPr>
        <w:spacing w:before="120" w:after="0"/>
      </w:pPr>
    </w:p>
    <w:p w14:paraId="6FE548FD" w14:textId="77777777" w:rsidR="0073527F" w:rsidRDefault="0073527F">
      <w:pPr>
        <w:snapToGrid/>
        <w:spacing w:after="0"/>
        <w:rPr>
          <w:rFonts w:eastAsia="ＭＳ Ｐゴシック"/>
          <w:b/>
          <w:bCs/>
        </w:rPr>
      </w:pPr>
      <w:r>
        <w:br w:type="page"/>
      </w:r>
    </w:p>
    <w:p w14:paraId="4F60E974" w14:textId="2642C36C" w:rsidR="006529F1" w:rsidRDefault="006529F1" w:rsidP="006529F1">
      <w:pPr>
        <w:pStyle w:val="3"/>
      </w:pPr>
      <w:r>
        <w:t xml:space="preserve">Appendix for </w:t>
      </w:r>
      <w:r w:rsidR="001C613A" w:rsidRPr="008D07AF">
        <w:t>Additional Materials</w:t>
      </w:r>
    </w:p>
    <w:p w14:paraId="6A4FBC55" w14:textId="77777777" w:rsidR="006529F1" w:rsidRPr="006529F1" w:rsidRDefault="006529F1" w:rsidP="006529F1"/>
    <w:p w14:paraId="627780E2" w14:textId="1E947D4C" w:rsidR="003B502A" w:rsidRPr="008D07AF" w:rsidRDefault="00C0200B" w:rsidP="003B502A">
      <w:pPr>
        <w:pStyle w:val="4"/>
        <w:rPr>
          <w:szCs w:val="24"/>
        </w:rPr>
      </w:pPr>
      <w:r w:rsidRPr="008D07AF">
        <w:rPr>
          <w:szCs w:val="24"/>
        </w:rPr>
        <w:t xml:space="preserve">A1) </w:t>
      </w:r>
      <w:r w:rsidR="003B502A" w:rsidRPr="008D07AF">
        <w:rPr>
          <w:szCs w:val="24"/>
        </w:rPr>
        <w:t>RO System Configuration (OCWD</w:t>
      </w:r>
      <w:r w:rsidR="005B2AEE">
        <w:rPr>
          <w:szCs w:val="24"/>
        </w:rPr>
        <w:t>, LVMWD)</w:t>
      </w:r>
    </w:p>
    <w:p w14:paraId="5475E7D1" w14:textId="14398157" w:rsidR="005B2AEE" w:rsidRDefault="005B2AEE" w:rsidP="00CA2A2C">
      <w:pPr>
        <w:pStyle w:val="a4"/>
        <w:numPr>
          <w:ilvl w:val="0"/>
          <w:numId w:val="34"/>
        </w:numPr>
        <w:spacing w:after="0"/>
      </w:pPr>
      <w:r w:rsidRPr="00CA2A2C">
        <w:rPr>
          <w:rFonts w:eastAsia="游明朝"/>
          <w:lang w:eastAsia="ja-JP"/>
        </w:rPr>
        <w:t xml:space="preserve">RO System Configuration of </w:t>
      </w:r>
      <w:r w:rsidRPr="00CA2A2C">
        <w:rPr>
          <w:rFonts w:eastAsia="游明朝" w:hint="eastAsia"/>
          <w:lang w:eastAsia="ja-JP"/>
        </w:rPr>
        <w:t>O</w:t>
      </w:r>
      <w:r w:rsidRPr="00CA2A2C">
        <w:rPr>
          <w:rFonts w:eastAsia="游明朝"/>
          <w:lang w:eastAsia="ja-JP"/>
        </w:rPr>
        <w:t>CWD</w:t>
      </w:r>
    </w:p>
    <w:p w14:paraId="50A48D22" w14:textId="51A57B3E" w:rsidR="000236CF" w:rsidRPr="008D07AF" w:rsidRDefault="003B502A" w:rsidP="000236CF">
      <w:pPr>
        <w:pStyle w:val="a4"/>
        <w:spacing w:after="0"/>
        <w:ind w:left="0"/>
      </w:pPr>
      <w:r w:rsidRPr="008D07AF">
        <w:t xml:space="preserve">The data set provided to this team is for the 100 </w:t>
      </w:r>
      <w:proofErr w:type="spellStart"/>
      <w:r w:rsidRPr="008D07AF">
        <w:t>mgd</w:t>
      </w:r>
      <w:proofErr w:type="spellEnd"/>
      <w:r w:rsidRPr="008D07AF">
        <w:t xml:space="preserve"> system. We note that the capacity has recently been upgraded to 130 </w:t>
      </w:r>
      <w:proofErr w:type="spellStart"/>
      <w:r w:rsidRPr="008D07AF">
        <w:t>mgd</w:t>
      </w:r>
      <w:proofErr w:type="spellEnd"/>
      <w:r w:rsidRPr="008D07AF">
        <w:t xml:space="preserve">. The full-scale RO membrane system in OCWD, for the longer running 100 </w:t>
      </w:r>
      <w:proofErr w:type="spellStart"/>
      <w:r w:rsidRPr="008D07AF">
        <w:t>mgd</w:t>
      </w:r>
      <w:proofErr w:type="spellEnd"/>
      <w:r w:rsidRPr="008D07AF">
        <w:t xml:space="preserve"> of capacity, consists of 21 RO units (3 RO units x 7 RO trains) and each unit has 5 MGD capacity. As OCWD reported in Figure </w:t>
      </w:r>
      <w:r w:rsidR="00F348E1" w:rsidRPr="008D07AF">
        <w:t>A.1</w:t>
      </w:r>
      <w:r w:rsidR="00C0200B" w:rsidRPr="008D07AF">
        <w:rPr>
          <w:rStyle w:val="af2"/>
          <w:b/>
          <w:bCs/>
        </w:rPr>
        <w:footnoteReference w:id="9"/>
      </w:r>
      <w:r w:rsidRPr="008D07AF">
        <w:t xml:space="preserve">, these 21 RO systems are being operated by different types of RO membranes. Current analysis focuses upon RO UNIT B01. As shown in the figure below, the membrane type of RO UNIT B01 is </w:t>
      </w:r>
      <w:proofErr w:type="spellStart"/>
      <w:r w:rsidRPr="008D07AF">
        <w:t>Filmtec</w:t>
      </w:r>
      <w:proofErr w:type="spellEnd"/>
      <w:r w:rsidRPr="008D07AF">
        <w:t xml:space="preserve"> BW30XFRLE installed in October 2020.</w:t>
      </w:r>
    </w:p>
    <w:p w14:paraId="7935E29C" w14:textId="17A1F803" w:rsidR="003B502A" w:rsidRPr="008D07AF" w:rsidRDefault="00F348E1" w:rsidP="000236CF">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694080" behindDoc="0" locked="0" layoutInCell="1" allowOverlap="1" wp14:anchorId="4EC80473" wp14:editId="2462304C">
                <wp:simplePos x="0" y="0"/>
                <wp:positionH relativeFrom="column">
                  <wp:posOffset>19050</wp:posOffset>
                </wp:positionH>
                <wp:positionV relativeFrom="paragraph">
                  <wp:posOffset>931545</wp:posOffset>
                </wp:positionV>
                <wp:extent cx="5931535" cy="4095750"/>
                <wp:effectExtent l="0" t="0" r="0" b="0"/>
                <wp:wrapTopAndBottom/>
                <wp:docPr id="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095750"/>
                        </a:xfrm>
                        <a:prstGeom prst="rect">
                          <a:avLst/>
                        </a:prstGeom>
                        <a:solidFill>
                          <a:srgbClr val="FFFFFF"/>
                        </a:solidFill>
                        <a:ln w="9525">
                          <a:noFill/>
                          <a:miter lim="800000"/>
                          <a:headEnd/>
                          <a:tailEnd/>
                        </a:ln>
                      </wps:spPr>
                      <wps:txb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0473" id="_x0000_s1065" type="#_x0000_t202" style="position:absolute;margin-left:1.5pt;margin-top:73.35pt;width:467.05pt;height:32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" stroked="f">
                <v:textbox>
                  <w:txbxContent>
                    <w:p w14:paraId="09791BC9" w14:textId="77777777" w:rsidR="00761F9B" w:rsidRDefault="00761F9B" w:rsidP="00761F9B">
                      <w:pPr>
                        <w:pStyle w:val="a4"/>
                        <w:ind w:left="0"/>
                        <w:jc w:val="center"/>
                        <w:rPr>
                          <w:rFonts w:ascii="Arial" w:hAnsi="Arial" w:cs="Arial"/>
                          <w:b/>
                          <w:bCs/>
                        </w:rPr>
                      </w:pPr>
                      <w:r w:rsidRPr="001C613A">
                        <w:rPr>
                          <w:noProof/>
                        </w:rPr>
                        <w:drawing>
                          <wp:inline distT="0" distB="0" distL="0" distR="0" wp14:anchorId="555D7A19" wp14:editId="7E21F050">
                            <wp:extent cx="5130618" cy="3805631"/>
                            <wp:effectExtent l="0" t="0" r="0" b="444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7726" cy="3818320"/>
                                    </a:xfrm>
                                    <a:prstGeom prst="rect">
                                      <a:avLst/>
                                    </a:prstGeom>
                                    <a:noFill/>
                                    <a:ln>
                                      <a:noFill/>
                                    </a:ln>
                                  </pic:spPr>
                                </pic:pic>
                              </a:graphicData>
                            </a:graphic>
                          </wp:inline>
                        </w:drawing>
                      </w:r>
                    </w:p>
                    <w:p w14:paraId="062BB222" w14:textId="53FF30BB" w:rsidR="00761F9B" w:rsidRPr="00C0200B" w:rsidRDefault="00761F9B" w:rsidP="00761F9B">
                      <w:pPr>
                        <w:pStyle w:val="a4"/>
                        <w:spacing w:before="120" w:after="0"/>
                        <w:ind w:left="0" w:firstLineChars="100" w:firstLine="241"/>
                        <w:jc w:val="center"/>
                        <w:rPr>
                          <w:b/>
                          <w:bCs/>
                        </w:rPr>
                      </w:pPr>
                      <w:r w:rsidRPr="00FC6ED4">
                        <w:rPr>
                          <w:b/>
                          <w:bCs/>
                        </w:rPr>
                        <w:t xml:space="preserve">Figure </w:t>
                      </w:r>
                      <w:r w:rsidR="00F348E1">
                        <w:rPr>
                          <w:b/>
                          <w:bCs/>
                        </w:rPr>
                        <w:t>A.1</w:t>
                      </w:r>
                      <w:r w:rsidRPr="00FC6ED4">
                        <w:rPr>
                          <w:b/>
                          <w:bCs/>
                        </w:rPr>
                        <w:t>: RO System Membranes</w:t>
                      </w:r>
                      <w:r>
                        <w:rPr>
                          <w:b/>
                          <w:bCs/>
                        </w:rPr>
                        <w:t xml:space="preserve"> (OCWD)</w:t>
                      </w:r>
                    </w:p>
                  </w:txbxContent>
                </v:textbox>
                <w10:wrap type="topAndBottom"/>
              </v:shape>
            </w:pict>
          </mc:Fallback>
        </mc:AlternateContent>
      </w:r>
      <w:r w:rsidR="003B502A" w:rsidRPr="008D07AF">
        <w:t xml:space="preserve">RO UNIT B01 is a 3-stage configuration, with flow rate, pressure, conductivity, and differential pressure measured as shown in the </w:t>
      </w:r>
      <w:r w:rsidR="00AE091D" w:rsidRPr="008D07AF">
        <w:t>F</w:t>
      </w:r>
      <w:r w:rsidR="003B502A" w:rsidRPr="008D07AF">
        <w:t>igure</w:t>
      </w:r>
      <w:r w:rsidR="00AE091D" w:rsidRPr="008D07AF">
        <w:t xml:space="preserve"> </w:t>
      </w:r>
      <w:r w:rsidRPr="008D07AF">
        <w:t>A.2</w:t>
      </w:r>
      <w:r w:rsidR="003B502A" w:rsidRPr="008D07AF">
        <w:t xml:space="preserve">. 50 categories of data were provided including feed &amp; permeate flow rate, feed &amp; permeate water qualities (such as conductivity, TOC, turbidity), feed &amp; permeate pressure, Xact, and chemical dosage. </w:t>
      </w:r>
      <w:r w:rsidRPr="008D07AF">
        <w:rPr>
          <w:rFonts w:eastAsia="游明朝"/>
          <w:lang w:eastAsia="ja-JP"/>
        </w:rPr>
        <w:t>Tag name list in OCWD is shown in Table A.1.</w:t>
      </w:r>
    </w:p>
    <w:p w14:paraId="422F92AF" w14:textId="436522D0" w:rsidR="000236CF" w:rsidRPr="008D07AF" w:rsidRDefault="000236CF" w:rsidP="000236CF">
      <w:pPr>
        <w:pStyle w:val="a4"/>
        <w:spacing w:before="240" w:after="0"/>
        <w:ind w:left="0"/>
      </w:pPr>
    </w:p>
    <w:p w14:paraId="28130080" w14:textId="77777777" w:rsidR="00F348E1" w:rsidRPr="008D07AF" w:rsidRDefault="00F348E1" w:rsidP="001C613A">
      <w:pPr>
        <w:pStyle w:val="a4"/>
        <w:spacing w:before="120" w:after="0"/>
        <w:ind w:left="0"/>
      </w:pPr>
    </w:p>
    <w:p w14:paraId="307C7575" w14:textId="49D102A2" w:rsidR="00F348E1" w:rsidRPr="008D07AF" w:rsidRDefault="00F348E1" w:rsidP="001C613A">
      <w:pPr>
        <w:pStyle w:val="a4"/>
        <w:spacing w:before="120" w:after="0"/>
        <w:ind w:left="0"/>
      </w:pPr>
      <w:r w:rsidRPr="008D07AF">
        <w:rPr>
          <w:noProof/>
        </w:rPr>
        <mc:AlternateContent>
          <mc:Choice Requires="wps">
            <w:drawing>
              <wp:anchor distT="45720" distB="45720" distL="114300" distR="114300" simplePos="0" relativeHeight="251689984" behindDoc="0" locked="0" layoutInCell="1" allowOverlap="1" wp14:anchorId="46F25A3F" wp14:editId="34FAD52C">
                <wp:simplePos x="0" y="0"/>
                <wp:positionH relativeFrom="column">
                  <wp:posOffset>12700</wp:posOffset>
                </wp:positionH>
                <wp:positionV relativeFrom="paragraph">
                  <wp:posOffset>229235</wp:posOffset>
                </wp:positionV>
                <wp:extent cx="5931535" cy="4806950"/>
                <wp:effectExtent l="0" t="0" r="0" b="0"/>
                <wp:wrapTopAndBottom/>
                <wp:docPr id="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806950"/>
                        </a:xfrm>
                        <a:prstGeom prst="rect">
                          <a:avLst/>
                        </a:prstGeom>
                        <a:solidFill>
                          <a:srgbClr val="FFFFFF"/>
                        </a:solidFill>
                        <a:ln w="9525">
                          <a:noFill/>
                          <a:miter lim="800000"/>
                          <a:headEnd/>
                          <a:tailEnd/>
                        </a:ln>
                      </wps:spPr>
                      <wps:txb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F25A3F" id="_x0000_s1066" type="#_x0000_t202" style="position:absolute;margin-left:1pt;margin-top:18.05pt;width:467.05pt;height:378.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" stroked="f">
                <v:textbox>
                  <w:txbxContent>
                    <w:p w14:paraId="6A6F4FDD" w14:textId="77777777" w:rsidR="009A2082" w:rsidRDefault="009A2082" w:rsidP="009A2082">
                      <w:pPr>
                        <w:pStyle w:val="a4"/>
                        <w:ind w:left="0"/>
                        <w:jc w:val="center"/>
                        <w:rPr>
                          <w:rFonts w:ascii="Arial" w:hAnsi="Arial" w:cs="Arial"/>
                          <w:b/>
                          <w:bCs/>
                        </w:rPr>
                      </w:pPr>
                      <w:r w:rsidRPr="009A2082">
                        <w:rPr>
                          <w:noProof/>
                        </w:rPr>
                        <w:drawing>
                          <wp:inline distT="0" distB="0" distL="0" distR="0" wp14:anchorId="00F2F245" wp14:editId="0344F778">
                            <wp:extent cx="5739765" cy="187388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9765" cy="1873885"/>
                                    </a:xfrm>
                                    <a:prstGeom prst="rect">
                                      <a:avLst/>
                                    </a:prstGeom>
                                    <a:noFill/>
                                    <a:ln>
                                      <a:noFill/>
                                    </a:ln>
                                  </pic:spPr>
                                </pic:pic>
                              </a:graphicData>
                            </a:graphic>
                          </wp:inline>
                        </w:drawing>
                      </w:r>
                    </w:p>
                    <w:p w14:paraId="4B57C37A" w14:textId="42C3D4FA" w:rsidR="009A2082" w:rsidRDefault="00F348E1" w:rsidP="009A2082">
                      <w:pPr>
                        <w:pStyle w:val="a4"/>
                        <w:spacing w:before="120" w:after="0"/>
                        <w:ind w:left="0"/>
                        <w:jc w:val="center"/>
                        <w:rPr>
                          <w:b/>
                          <w:bCs/>
                        </w:rPr>
                      </w:pPr>
                      <w:r>
                        <w:rPr>
                          <w:b/>
                          <w:bCs/>
                        </w:rPr>
                        <w:t>(a)</w:t>
                      </w:r>
                      <w:r w:rsidR="009A2082" w:rsidRPr="00FC6ED4">
                        <w:rPr>
                          <w:b/>
                          <w:bCs/>
                        </w:rPr>
                        <w:t xml:space="preserve">: </w:t>
                      </w:r>
                      <w:r>
                        <w:rPr>
                          <w:b/>
                          <w:bCs/>
                        </w:rPr>
                        <w:t xml:space="preserve">The </w:t>
                      </w:r>
                      <w:r w:rsidR="00AF7226">
                        <w:rPr>
                          <w:b/>
                          <w:bCs/>
                        </w:rPr>
                        <w:t>W</w:t>
                      </w:r>
                      <w:r>
                        <w:rPr>
                          <w:b/>
                          <w:bCs/>
                        </w:rPr>
                        <w:t xml:space="preserve">hole </w:t>
                      </w:r>
                      <w:r w:rsidR="009A2082">
                        <w:rPr>
                          <w:b/>
                          <w:bCs/>
                        </w:rPr>
                        <w:t>RO System</w:t>
                      </w:r>
                    </w:p>
                    <w:p w14:paraId="6A8874F2" w14:textId="77777777" w:rsidR="00F348E1" w:rsidRDefault="00F348E1" w:rsidP="009A2082">
                      <w:pPr>
                        <w:pStyle w:val="a4"/>
                        <w:spacing w:before="120" w:after="0"/>
                        <w:ind w:left="0"/>
                        <w:jc w:val="center"/>
                        <w:rPr>
                          <w:b/>
                          <w:bCs/>
                        </w:rPr>
                      </w:pPr>
                    </w:p>
                    <w:p w14:paraId="43016A05" w14:textId="77777777" w:rsidR="00F348E1" w:rsidRDefault="00F348E1" w:rsidP="00F348E1">
                      <w:pPr>
                        <w:pStyle w:val="a4"/>
                        <w:ind w:left="0"/>
                        <w:jc w:val="center"/>
                        <w:rPr>
                          <w:rFonts w:ascii="Arial" w:hAnsi="Arial" w:cs="Arial"/>
                          <w:b/>
                          <w:bCs/>
                        </w:rPr>
                      </w:pPr>
                      <w:r w:rsidRPr="009A2082">
                        <w:rPr>
                          <w:noProof/>
                        </w:rPr>
                        <w:drawing>
                          <wp:inline distT="0" distB="0" distL="0" distR="0" wp14:anchorId="3241A129" wp14:editId="1AD06B2D">
                            <wp:extent cx="5739765" cy="211963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9765" cy="2119630"/>
                                    </a:xfrm>
                                    <a:prstGeom prst="rect">
                                      <a:avLst/>
                                    </a:prstGeom>
                                    <a:noFill/>
                                    <a:ln>
                                      <a:noFill/>
                                    </a:ln>
                                  </pic:spPr>
                                </pic:pic>
                              </a:graphicData>
                            </a:graphic>
                          </wp:inline>
                        </w:drawing>
                      </w:r>
                    </w:p>
                    <w:p w14:paraId="284D22ED" w14:textId="0EAF2BEF" w:rsidR="00F348E1" w:rsidRPr="00C0200B" w:rsidRDefault="00F348E1" w:rsidP="00F348E1">
                      <w:pPr>
                        <w:pStyle w:val="a4"/>
                        <w:spacing w:before="120" w:after="0"/>
                        <w:ind w:left="0"/>
                        <w:jc w:val="center"/>
                        <w:rPr>
                          <w:b/>
                          <w:bCs/>
                        </w:rPr>
                      </w:pPr>
                      <w:r>
                        <w:rPr>
                          <w:b/>
                          <w:bCs/>
                        </w:rPr>
                        <w:t>(b)</w:t>
                      </w:r>
                      <w:r w:rsidRPr="00FC6ED4">
                        <w:rPr>
                          <w:b/>
                          <w:bCs/>
                        </w:rPr>
                        <w:t xml:space="preserve">: </w:t>
                      </w:r>
                      <w:r>
                        <w:rPr>
                          <w:b/>
                          <w:bCs/>
                        </w:rPr>
                        <w:t>RO Unit B01 System</w:t>
                      </w:r>
                    </w:p>
                    <w:p w14:paraId="4BB39253" w14:textId="35F6C3CA" w:rsidR="00F348E1" w:rsidRPr="00C0200B" w:rsidRDefault="00F348E1" w:rsidP="00F348E1">
                      <w:pPr>
                        <w:pStyle w:val="a4"/>
                        <w:spacing w:before="120" w:after="0"/>
                        <w:ind w:left="0"/>
                        <w:jc w:val="center"/>
                        <w:rPr>
                          <w:b/>
                          <w:bCs/>
                        </w:rPr>
                      </w:pPr>
                      <w:r w:rsidRPr="00FC6ED4">
                        <w:rPr>
                          <w:b/>
                          <w:bCs/>
                        </w:rPr>
                        <w:t xml:space="preserve">Figure </w:t>
                      </w:r>
                      <w:r>
                        <w:rPr>
                          <w:b/>
                          <w:bCs/>
                        </w:rPr>
                        <w:t>A.2</w:t>
                      </w:r>
                      <w:r w:rsidRPr="00FC6ED4">
                        <w:rPr>
                          <w:b/>
                          <w:bCs/>
                        </w:rPr>
                        <w:t xml:space="preserve">: </w:t>
                      </w:r>
                      <w:r>
                        <w:rPr>
                          <w:b/>
                          <w:bCs/>
                        </w:rPr>
                        <w:t>RO System Configuration</w:t>
                      </w:r>
                      <w:r w:rsidRPr="00C0200B">
                        <w:rPr>
                          <w:b/>
                          <w:bCs/>
                        </w:rPr>
                        <w:t xml:space="preserve"> (OCWD)</w:t>
                      </w:r>
                    </w:p>
                  </w:txbxContent>
                </v:textbox>
                <w10:wrap type="topAndBottom"/>
              </v:shape>
            </w:pict>
          </mc:Fallback>
        </mc:AlternateContent>
      </w:r>
    </w:p>
    <w:p w14:paraId="2ADFBC39" w14:textId="442E932D" w:rsidR="003B502A" w:rsidRPr="008D07AF" w:rsidRDefault="003B502A" w:rsidP="001C613A">
      <w:pPr>
        <w:pStyle w:val="a4"/>
        <w:spacing w:before="120" w:after="0"/>
        <w:ind w:left="0"/>
      </w:pPr>
    </w:p>
    <w:p w14:paraId="7FA27CA0" w14:textId="179408F4" w:rsidR="007541B0" w:rsidRPr="008D07AF" w:rsidRDefault="007541B0" w:rsidP="001C613A">
      <w:pPr>
        <w:pStyle w:val="a4"/>
        <w:spacing w:before="120" w:after="0"/>
        <w:ind w:left="0"/>
        <w:rPr>
          <w:rFonts w:eastAsia="游明朝"/>
          <w:lang w:eastAsia="ja-JP"/>
        </w:rPr>
      </w:pPr>
    </w:p>
    <w:p w14:paraId="252831D0" w14:textId="120BC2BF" w:rsidR="007541B0" w:rsidRPr="008D07AF" w:rsidRDefault="007541B0" w:rsidP="001C613A">
      <w:pPr>
        <w:pStyle w:val="a4"/>
        <w:spacing w:before="120" w:after="0"/>
        <w:ind w:left="0"/>
        <w:rPr>
          <w:rFonts w:eastAsia="游明朝"/>
          <w:lang w:eastAsia="ja-JP"/>
        </w:rPr>
      </w:pPr>
    </w:p>
    <w:p w14:paraId="683AC61E" w14:textId="7BFD1B9B" w:rsidR="007541B0" w:rsidRPr="008D07AF" w:rsidRDefault="007541B0" w:rsidP="001C613A">
      <w:pPr>
        <w:pStyle w:val="a4"/>
        <w:spacing w:before="120" w:after="0"/>
        <w:ind w:left="0"/>
        <w:rPr>
          <w:rFonts w:eastAsia="游明朝"/>
          <w:lang w:eastAsia="ja-JP"/>
        </w:rPr>
      </w:pPr>
      <w:r w:rsidRPr="008D07AF">
        <w:rPr>
          <w:noProof/>
        </w:rPr>
        <mc:AlternateContent>
          <mc:Choice Requires="wps">
            <w:drawing>
              <wp:anchor distT="45720" distB="45720" distL="114300" distR="114300" simplePos="0" relativeHeight="251822080" behindDoc="0" locked="0" layoutInCell="1" allowOverlap="1" wp14:anchorId="38190BD6" wp14:editId="7160576A">
                <wp:simplePos x="0" y="0"/>
                <wp:positionH relativeFrom="column">
                  <wp:posOffset>7034</wp:posOffset>
                </wp:positionH>
                <wp:positionV relativeFrom="paragraph">
                  <wp:posOffset>293</wp:posOffset>
                </wp:positionV>
                <wp:extent cx="5931535" cy="5096510"/>
                <wp:effectExtent l="0" t="0" r="0" b="8890"/>
                <wp:wrapTopAndBottom/>
                <wp:docPr id="20587125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096510"/>
                        </a:xfrm>
                        <a:prstGeom prst="rect">
                          <a:avLst/>
                        </a:prstGeom>
                        <a:solidFill>
                          <a:srgbClr val="FFFFFF"/>
                        </a:solidFill>
                        <a:ln w="9525">
                          <a:noFill/>
                          <a:miter lim="800000"/>
                          <a:headEnd/>
                          <a:tailEnd/>
                        </a:ln>
                      </wps:spPr>
                      <wps:txb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90BD6" id="_x0000_s1067" type="#_x0000_t202" style="position:absolute;margin-left:.55pt;margin-top:0;width:467.05pt;height:401.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" stroked="f">
                <v:textbox>
                  <w:txbxContent>
                    <w:p w14:paraId="5CB2B1AB" w14:textId="3AE620F1" w:rsidR="007541B0" w:rsidRPr="00024738" w:rsidRDefault="007541B0" w:rsidP="007541B0">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A.1</w:t>
                      </w:r>
                      <w:r w:rsidRPr="00024738">
                        <w:rPr>
                          <w:b/>
                          <w:bCs/>
                          <w:lang w:eastAsia="ja-JP"/>
                        </w:rPr>
                        <w:t xml:space="preserve">: </w:t>
                      </w:r>
                      <w:r>
                        <w:rPr>
                          <w:b/>
                          <w:bCs/>
                          <w:lang w:eastAsia="ja-JP"/>
                        </w:rPr>
                        <w:t>Tag Name List (OC</w:t>
                      </w:r>
                      <w:r w:rsidRPr="00024738">
                        <w:rPr>
                          <w:b/>
                          <w:bCs/>
                          <w:lang w:eastAsia="ja-JP"/>
                        </w:rPr>
                        <w:t>WD</w:t>
                      </w:r>
                      <w:r>
                        <w:rPr>
                          <w:b/>
                          <w:bCs/>
                          <w:lang w:eastAsia="ja-JP"/>
                        </w:rPr>
                        <w:t xml:space="preserve">) </w:t>
                      </w:r>
                    </w:p>
                    <w:tbl>
                      <w:tblPr>
                        <w:tblStyle w:val="4-1"/>
                        <w:tblW w:w="8647" w:type="dxa"/>
                        <w:jc w:val="center"/>
                        <w:tblLayout w:type="fixed"/>
                        <w:tblLook w:val="04A0" w:firstRow="1" w:lastRow="0" w:firstColumn="1" w:lastColumn="0" w:noHBand="0" w:noVBand="1"/>
                      </w:tblPr>
                      <w:tblGrid>
                        <w:gridCol w:w="4111"/>
                        <w:gridCol w:w="4536"/>
                      </w:tblGrid>
                      <w:tr w:rsidR="007541B0" w:rsidRPr="00D828B2" w14:paraId="4216DFB5" w14:textId="77777777" w:rsidTr="007541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tcPr>
                          <w:p w14:paraId="4E56C310" w14:textId="77777777" w:rsidR="007541B0" w:rsidRPr="001438F7" w:rsidRDefault="007541B0" w:rsidP="007541B0">
                            <w:pPr>
                              <w:jc w:val="center"/>
                              <w:rPr>
                                <w:color w:val="FFFFFF" w:themeColor="background1"/>
                              </w:rPr>
                            </w:pPr>
                            <w:r w:rsidRPr="001438F7">
                              <w:rPr>
                                <w:color w:val="FFFFFF" w:themeColor="background1"/>
                              </w:rPr>
                              <w:t>Tag Name</w:t>
                            </w:r>
                          </w:p>
                        </w:tc>
                        <w:tc>
                          <w:tcPr>
                            <w:tcW w:w="4536" w:type="dxa"/>
                            <w:tcBorders>
                              <w:bottom w:val="single" w:sz="4" w:space="0" w:color="auto"/>
                            </w:tcBorders>
                          </w:tcPr>
                          <w:p w14:paraId="718623C3" w14:textId="77777777" w:rsidR="007541B0" w:rsidRPr="001438F7" w:rsidRDefault="007541B0" w:rsidP="007541B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1438F7">
                              <w:rPr>
                                <w:color w:val="FFFFFF" w:themeColor="background1"/>
                              </w:rPr>
                              <w:t>Variable Name</w:t>
                            </w:r>
                          </w:p>
                        </w:tc>
                      </w:tr>
                      <w:tr w:rsidR="007541B0" w:rsidRPr="00D828B2" w14:paraId="0883A182"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29103F1" w14:textId="77777777" w:rsidR="007541B0" w:rsidRPr="001438F7" w:rsidRDefault="007541B0" w:rsidP="00024738">
                            <w:pPr>
                              <w:rPr>
                                <w:b w:val="0"/>
                                <w:bCs w:val="0"/>
                              </w:rPr>
                            </w:pPr>
                            <w:r w:rsidRPr="001438F7">
                              <w:rPr>
                                <w:b w:val="0"/>
                                <w:bCs w:val="0"/>
                              </w:rPr>
                              <w:t>RO_B01 FW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50D838" w14:textId="263C376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B01 Feed Press</w:t>
                            </w:r>
                            <w:r w:rsidR="00970895">
                              <w:t>ure</w:t>
                            </w:r>
                          </w:p>
                        </w:tc>
                      </w:tr>
                      <w:tr w:rsidR="007541B0" w:rsidRPr="00D828B2" w14:paraId="73FC06F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CD7B572"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A589940" w14:textId="135BF76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Feed </w:t>
                            </w:r>
                            <w:r w:rsidR="00970895">
                              <w:t>EC</w:t>
                            </w:r>
                          </w:p>
                        </w:tc>
                      </w:tr>
                      <w:tr w:rsidR="007541B0" w:rsidRPr="00D828B2" w14:paraId="3F69D43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6A4F07A" w14:textId="77777777" w:rsidR="007541B0" w:rsidRPr="001438F7" w:rsidRDefault="007541B0" w:rsidP="00024738">
                            <w:pPr>
                              <w:rPr>
                                <w:b w:val="0"/>
                                <w:bCs w:val="0"/>
                              </w:rPr>
                            </w:pPr>
                            <w:r w:rsidRPr="001438F7">
                              <w:rPr>
                                <w:b w:val="0"/>
                                <w:bCs w:val="0"/>
                              </w:rPr>
                              <w:t>RO_01_FirstStageFeedFlow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0AA46C6" w14:textId="3223F53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 Feed Flow</w:t>
                            </w:r>
                            <w:r w:rsidR="00970895">
                              <w:t xml:space="preserve"> Rate</w:t>
                            </w:r>
                          </w:p>
                        </w:tc>
                      </w:tr>
                      <w:tr w:rsidR="007541B0" w:rsidRPr="00D828B2" w14:paraId="14900116"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9FF74AF"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Temperature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82C3F95" w14:textId="46D5B812"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Feed Temperature</w:t>
                            </w:r>
                          </w:p>
                        </w:tc>
                      </w:tr>
                      <w:tr w:rsidR="007541B0" w:rsidRPr="00D828B2" w14:paraId="2B74E589"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7386672E"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Ph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063146C7" w14:textId="6E59A175"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pH</w:t>
                            </w:r>
                          </w:p>
                        </w:tc>
                      </w:tr>
                      <w:tr w:rsidR="007541B0" w:rsidRPr="00D828B2" w14:paraId="42A35FEC"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E9676D0" w14:textId="77777777" w:rsidR="007541B0" w:rsidRPr="001438F7" w:rsidRDefault="007541B0" w:rsidP="00024738">
                            <w:pPr>
                              <w:rPr>
                                <w:b w:val="0"/>
                                <w:bCs w:val="0"/>
                              </w:rPr>
                            </w:pPr>
                            <w:proofErr w:type="spellStart"/>
                            <w:r w:rsidRPr="001438F7">
                              <w:rPr>
                                <w:b w:val="0"/>
                                <w:bCs w:val="0"/>
                              </w:rPr>
                              <w:t>Sulfric</w:t>
                            </w:r>
                            <w:proofErr w:type="spellEnd"/>
                            <w:r w:rsidRPr="001438F7">
                              <w:rPr>
                                <w:b w:val="0"/>
                                <w:bCs w:val="0"/>
                              </w:rPr>
                              <w:t xml:space="preserve"> Acid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58CC53" w14:textId="77777777"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Sulfuric Acid Usage</w:t>
                            </w:r>
                          </w:p>
                        </w:tc>
                      </w:tr>
                      <w:tr w:rsidR="007541B0" w:rsidRPr="00D828B2" w14:paraId="38414923"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10A3BD6D" w14:textId="77777777" w:rsidR="007541B0" w:rsidRPr="001438F7" w:rsidRDefault="007541B0" w:rsidP="00024738">
                            <w:pPr>
                              <w:rPr>
                                <w:b w:val="0"/>
                                <w:bCs w:val="0"/>
                              </w:rPr>
                            </w:pPr>
                            <w:r w:rsidRPr="001438F7">
                              <w:rPr>
                                <w:b w:val="0"/>
                                <w:bCs w:val="0"/>
                              </w:rPr>
                              <w:t>Threshold Inhibitor Usage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4A6A628" w14:textId="77777777"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Threshold Inhibitor Usage</w:t>
                            </w:r>
                          </w:p>
                        </w:tc>
                      </w:tr>
                      <w:tr w:rsidR="007541B0" w:rsidRPr="00D828B2" w14:paraId="5251FB6E"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B9FA040" w14:textId="77777777" w:rsidR="007541B0" w:rsidRPr="001438F7" w:rsidRDefault="007541B0" w:rsidP="00024738">
                            <w:pPr>
                              <w:rPr>
                                <w:b w:val="0"/>
                                <w:bCs w:val="0"/>
                              </w:rPr>
                            </w:pPr>
                            <w:r w:rsidRPr="001438F7">
                              <w:rPr>
                                <w:b w:val="0"/>
                                <w:bCs w:val="0"/>
                              </w:rPr>
                              <w:t>RO_B01 FW B2 Press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5D39D99" w14:textId="5C7D1F84"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B01</w:t>
                            </w:r>
                            <w:r w:rsidR="00970895">
                              <w:t xml:space="preserve"> </w:t>
                            </w:r>
                            <w:r w:rsidRPr="001438F7">
                              <w:t>Feed Press</w:t>
                            </w:r>
                            <w:r w:rsidR="00970895">
                              <w:t>ure</w:t>
                            </w:r>
                          </w:p>
                        </w:tc>
                      </w:tr>
                      <w:tr w:rsidR="007541B0" w:rsidRPr="00D828B2" w14:paraId="0900EB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E2786C0" w14:textId="77777777" w:rsidR="007541B0" w:rsidRPr="001438F7" w:rsidRDefault="007541B0" w:rsidP="00024738">
                            <w:pPr>
                              <w:rPr>
                                <w:b w:val="0"/>
                                <w:bCs w:val="0"/>
                              </w:rPr>
                            </w:pPr>
                            <w:r w:rsidRPr="001438F7">
                              <w:rPr>
                                <w:b w:val="0"/>
                                <w:bCs w:val="0"/>
                              </w:rPr>
                              <w:t>RO_01_SecondStageFeedConductivity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3AC8" w14:textId="6F32EA02"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w:t>
                            </w:r>
                            <w:r w:rsidR="00970895">
                              <w:t>EC</w:t>
                            </w:r>
                          </w:p>
                        </w:tc>
                      </w:tr>
                      <w:tr w:rsidR="007541B0" w:rsidRPr="00D828B2" w14:paraId="48313E5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36A20E1" w14:textId="77777777" w:rsidR="007541B0" w:rsidRPr="001438F7" w:rsidRDefault="007541B0" w:rsidP="00024738">
                            <w:pPr>
                              <w:rPr>
                                <w:b w:val="0"/>
                                <w:bCs w:val="0"/>
                              </w:rPr>
                            </w:pPr>
                            <w:r w:rsidRPr="001438F7">
                              <w:rPr>
                                <w:b w:val="0"/>
                                <w:bCs w:val="0"/>
                              </w:rPr>
                              <w:t>RO_01_SecondStageFeedFlow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97C14A8" w14:textId="2E07DBBB"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2</w:t>
                            </w:r>
                            <w:r w:rsidRPr="001438F7">
                              <w:t xml:space="preserve"> Feed Flow</w:t>
                            </w:r>
                            <w:r w:rsidR="00A41A51">
                              <w:t xml:space="preserve"> Rate</w:t>
                            </w:r>
                          </w:p>
                        </w:tc>
                      </w:tr>
                      <w:tr w:rsidR="007541B0" w:rsidRPr="00D828B2" w14:paraId="44A69818"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4321448" w14:textId="77777777" w:rsidR="007541B0" w:rsidRPr="001438F7" w:rsidRDefault="007541B0" w:rsidP="00024738">
                            <w:pPr>
                              <w:rPr>
                                <w:b w:val="0"/>
                                <w:bCs w:val="0"/>
                              </w:rPr>
                            </w:pPr>
                            <w:r w:rsidRPr="001438F7">
                              <w:rPr>
                                <w:b w:val="0"/>
                                <w:bCs w:val="0"/>
                              </w:rPr>
                              <w:t>RO_01_ThirdStageFeedConductivity</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040E539" w14:textId="5F79C6B6"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w:t>
                            </w:r>
                            <w:r w:rsidR="00970895">
                              <w:t>EC</w:t>
                            </w:r>
                          </w:p>
                        </w:tc>
                      </w:tr>
                      <w:tr w:rsidR="007541B0" w:rsidRPr="00D828B2" w14:paraId="14CA2E3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4625A922" w14:textId="77777777" w:rsidR="007541B0" w:rsidRPr="001438F7" w:rsidRDefault="007541B0" w:rsidP="00024738">
                            <w:pPr>
                              <w:rPr>
                                <w:b w:val="0"/>
                                <w:bCs w:val="0"/>
                              </w:rPr>
                            </w:pPr>
                            <w:r w:rsidRPr="001438F7">
                              <w:rPr>
                                <w:b w:val="0"/>
                                <w:bCs w:val="0"/>
                              </w:rPr>
                              <w:t>RO_01_ThirdStageFeedFlow</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DD66414" w14:textId="6479AE9C"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 xml:space="preserve">RO </w:t>
                            </w:r>
                            <w:r w:rsidR="00142D07" w:rsidRPr="001438F7">
                              <w:t xml:space="preserve">B01 </w:t>
                            </w:r>
                            <w:r w:rsidRPr="001438F7">
                              <w:t xml:space="preserve">Stage </w:t>
                            </w:r>
                            <w:r w:rsidRPr="001438F7">
                              <w:rPr>
                                <w:rFonts w:hint="eastAsia"/>
                              </w:rPr>
                              <w:t>3</w:t>
                            </w:r>
                            <w:r w:rsidRPr="001438F7">
                              <w:t xml:space="preserve"> Feed Flow</w:t>
                            </w:r>
                            <w:r w:rsidR="00A41A51">
                              <w:t xml:space="preserve"> Rate</w:t>
                            </w:r>
                          </w:p>
                        </w:tc>
                      </w:tr>
                      <w:tr w:rsidR="007541B0" w:rsidRPr="00D828B2" w14:paraId="5416E82B"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B5C548B" w14:textId="77777777" w:rsidR="007541B0" w:rsidRPr="001438F7" w:rsidRDefault="007541B0" w:rsidP="00024738">
                            <w:pPr>
                              <w:rPr>
                                <w:b w:val="0"/>
                                <w:bCs w:val="0"/>
                              </w:rPr>
                            </w:pPr>
                            <w:proofErr w:type="spellStart"/>
                            <w:r w:rsidRPr="001438F7">
                              <w:rPr>
                                <w:b w:val="0"/>
                                <w:bCs w:val="0"/>
                              </w:rPr>
                              <w:t>RO_Feed</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10241A70" w14:textId="60F996E9"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Feed TOC</w:t>
                            </w:r>
                          </w:p>
                        </w:tc>
                      </w:tr>
                      <w:tr w:rsidR="007541B0" w:rsidRPr="00D828B2" w14:paraId="2175A234"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0DD59D47" w14:textId="77777777" w:rsidR="007541B0" w:rsidRPr="001438F7" w:rsidRDefault="007541B0" w:rsidP="00024738">
                            <w:pPr>
                              <w:rPr>
                                <w:b w:val="0"/>
                                <w:bCs w:val="0"/>
                              </w:rPr>
                            </w:pPr>
                            <w:r w:rsidRPr="001438F7">
                              <w:rPr>
                                <w:b w:val="0"/>
                                <w:bCs w:val="0"/>
                              </w:rPr>
                              <w:t>RO_B01 Blank 1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56FF7699" w14:textId="64156798"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1 Permeate </w:t>
                            </w:r>
                            <w:r w:rsidR="00970895">
                              <w:t>EC</w:t>
                            </w:r>
                          </w:p>
                        </w:tc>
                      </w:tr>
                      <w:tr w:rsidR="007541B0" w:rsidRPr="00D828B2" w14:paraId="40E85DFE"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38DC5778" w14:textId="77777777" w:rsidR="007541B0" w:rsidRPr="001438F7" w:rsidRDefault="007541B0" w:rsidP="00024738">
                            <w:pPr>
                              <w:rPr>
                                <w:b w:val="0"/>
                                <w:bCs w:val="0"/>
                              </w:rPr>
                            </w:pPr>
                            <w:r w:rsidRPr="001438F7">
                              <w:rPr>
                                <w:b w:val="0"/>
                                <w:bCs w:val="0"/>
                              </w:rPr>
                              <w:t>RO_B01 Blank 2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7814615E" w14:textId="630A814B"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t xml:space="preserve">2 Permeate </w:t>
                            </w:r>
                            <w:r w:rsidR="00970895">
                              <w:t>EC</w:t>
                            </w:r>
                          </w:p>
                        </w:tc>
                      </w:tr>
                      <w:tr w:rsidR="007541B0" w:rsidRPr="00D828B2" w14:paraId="499E130B" w14:textId="77777777" w:rsidTr="007541B0">
                        <w:trPr>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2D6AA314" w14:textId="77777777" w:rsidR="007541B0" w:rsidRPr="001438F7" w:rsidRDefault="007541B0" w:rsidP="00024738">
                            <w:pPr>
                              <w:rPr>
                                <w:b w:val="0"/>
                                <w:bCs w:val="0"/>
                              </w:rPr>
                            </w:pPr>
                            <w:r w:rsidRPr="001438F7">
                              <w:rPr>
                                <w:b w:val="0"/>
                                <w:bCs w:val="0"/>
                              </w:rPr>
                              <w:t xml:space="preserve">RO_B01 Blank </w:t>
                            </w:r>
                            <w:r w:rsidRPr="001438F7">
                              <w:rPr>
                                <w:rFonts w:hint="eastAsia"/>
                                <w:b w:val="0"/>
                                <w:bCs w:val="0"/>
                              </w:rPr>
                              <w:t>3</w:t>
                            </w:r>
                            <w:r w:rsidRPr="001438F7">
                              <w:rPr>
                                <w:b w:val="0"/>
                                <w:bCs w:val="0"/>
                              </w:rPr>
                              <w:t xml:space="preserve"> Perm Cond</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6EFF0CE1" w14:textId="62593DE0" w:rsidR="007541B0" w:rsidRPr="001438F7" w:rsidRDefault="007541B0" w:rsidP="00024738">
                            <w:pPr>
                              <w:cnfStyle w:val="000000000000" w:firstRow="0" w:lastRow="0" w:firstColumn="0" w:lastColumn="0" w:oddVBand="0" w:evenVBand="0" w:oddHBand="0" w:evenHBand="0" w:firstRowFirstColumn="0" w:firstRowLastColumn="0" w:lastRowFirstColumn="0" w:lastRowLastColumn="0"/>
                            </w:pPr>
                            <w:r w:rsidRPr="001438F7">
                              <w:t>RO</w:t>
                            </w:r>
                            <w:r>
                              <w:t xml:space="preserve"> </w:t>
                            </w:r>
                            <w:r w:rsidRPr="001438F7">
                              <w:t xml:space="preserve">B01 </w:t>
                            </w:r>
                            <w:r w:rsidR="00970895">
                              <w:t xml:space="preserve">Stage </w:t>
                            </w:r>
                            <w:r w:rsidRPr="001438F7">
                              <w:rPr>
                                <w:rFonts w:hint="eastAsia"/>
                              </w:rPr>
                              <w:t>3</w:t>
                            </w:r>
                            <w:r w:rsidRPr="001438F7">
                              <w:t xml:space="preserve"> Permeate </w:t>
                            </w:r>
                            <w:r w:rsidR="00970895">
                              <w:t>EC</w:t>
                            </w:r>
                          </w:p>
                        </w:tc>
                      </w:tr>
                      <w:tr w:rsidR="007541B0" w:rsidRPr="00D828B2" w14:paraId="482D8EC4" w14:textId="77777777" w:rsidTr="007541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left w:val="single" w:sz="4" w:space="0" w:color="auto"/>
                              <w:bottom w:val="single" w:sz="4" w:space="0" w:color="auto"/>
                              <w:right w:val="single" w:sz="4" w:space="0" w:color="auto"/>
                            </w:tcBorders>
                            <w:shd w:val="clear" w:color="auto" w:fill="auto"/>
                          </w:tcPr>
                          <w:p w14:paraId="504D57D9" w14:textId="77777777" w:rsidR="007541B0" w:rsidRPr="001438F7" w:rsidRDefault="007541B0" w:rsidP="00024738">
                            <w:pPr>
                              <w:rPr>
                                <w:b w:val="0"/>
                                <w:bCs w:val="0"/>
                              </w:rPr>
                            </w:pPr>
                            <w:proofErr w:type="spellStart"/>
                            <w:r w:rsidRPr="001438F7">
                              <w:rPr>
                                <w:b w:val="0"/>
                                <w:bCs w:val="0"/>
                              </w:rPr>
                              <w:t>RO_Permeat</w:t>
                            </w:r>
                            <w:proofErr w:type="spellEnd"/>
                            <w:r w:rsidRPr="001438F7">
                              <w:rPr>
                                <w:b w:val="0"/>
                                <w:bCs w:val="0"/>
                              </w:rPr>
                              <w:t xml:space="preserve"> TOC</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2300B48" w14:textId="0BDB74F8" w:rsidR="007541B0" w:rsidRPr="001438F7" w:rsidRDefault="007541B0" w:rsidP="00024738">
                            <w:pPr>
                              <w:cnfStyle w:val="000000100000" w:firstRow="0" w:lastRow="0" w:firstColumn="0" w:lastColumn="0" w:oddVBand="0" w:evenVBand="0" w:oddHBand="1" w:evenHBand="0" w:firstRowFirstColumn="0" w:firstRowLastColumn="0" w:lastRowFirstColumn="0" w:lastRowLastColumn="0"/>
                            </w:pPr>
                            <w:r w:rsidRPr="001438F7">
                              <w:t>RO</w:t>
                            </w:r>
                            <w:r>
                              <w:t xml:space="preserve"> </w:t>
                            </w:r>
                            <w:r w:rsidRPr="001438F7">
                              <w:t>Permeat</w:t>
                            </w:r>
                            <w:r w:rsidRPr="001438F7">
                              <w:rPr>
                                <w:rFonts w:hint="eastAsia"/>
                              </w:rPr>
                              <w:t>e</w:t>
                            </w:r>
                            <w:r w:rsidRPr="001438F7">
                              <w:t xml:space="preserve"> TOC</w:t>
                            </w:r>
                          </w:p>
                        </w:tc>
                      </w:tr>
                    </w:tbl>
                    <w:p w14:paraId="16CAC53B" w14:textId="77777777" w:rsidR="007541B0" w:rsidRPr="00522BC7" w:rsidRDefault="007541B0" w:rsidP="007541B0">
                      <w:pPr>
                        <w:pStyle w:val="a4"/>
                        <w:spacing w:before="120" w:after="0"/>
                        <w:ind w:left="0"/>
                        <w:jc w:val="center"/>
                        <w:rPr>
                          <w:b/>
                          <w:bCs/>
                          <w:lang w:eastAsia="ja-JP"/>
                        </w:rPr>
                      </w:pPr>
                    </w:p>
                  </w:txbxContent>
                </v:textbox>
                <w10:wrap type="topAndBottom"/>
              </v:shape>
            </w:pict>
          </mc:Fallback>
        </mc:AlternateContent>
      </w:r>
    </w:p>
    <w:p w14:paraId="7A60553B" w14:textId="77777777" w:rsidR="007541B0" w:rsidRPr="008D07AF" w:rsidRDefault="007541B0" w:rsidP="001C613A">
      <w:pPr>
        <w:pStyle w:val="a4"/>
        <w:spacing w:before="120" w:after="0"/>
        <w:ind w:left="0"/>
        <w:rPr>
          <w:rFonts w:eastAsia="游明朝"/>
          <w:lang w:eastAsia="ja-JP"/>
        </w:rPr>
      </w:pPr>
    </w:p>
    <w:p w14:paraId="69719D78" w14:textId="57DBF30A" w:rsidR="009A2082" w:rsidRPr="008D07AF" w:rsidRDefault="009A2082" w:rsidP="001C613A">
      <w:pPr>
        <w:pStyle w:val="a4"/>
        <w:spacing w:before="120" w:after="0"/>
        <w:ind w:left="0"/>
        <w:rPr>
          <w:rFonts w:eastAsia="游明朝"/>
          <w:lang w:eastAsia="ja-JP"/>
        </w:rPr>
      </w:pPr>
    </w:p>
    <w:p w14:paraId="2C07AAF7" w14:textId="3D368186" w:rsidR="007541B0" w:rsidRPr="008D07AF" w:rsidRDefault="007541B0" w:rsidP="001C613A">
      <w:pPr>
        <w:pStyle w:val="a4"/>
        <w:spacing w:before="120" w:after="0"/>
        <w:ind w:left="0"/>
        <w:rPr>
          <w:rFonts w:eastAsia="游明朝"/>
          <w:lang w:eastAsia="ja-JP"/>
        </w:rPr>
      </w:pPr>
    </w:p>
    <w:p w14:paraId="6F13C991" w14:textId="6528C259" w:rsidR="007541B0" w:rsidRPr="008D07AF" w:rsidRDefault="007541B0" w:rsidP="001C613A">
      <w:pPr>
        <w:pStyle w:val="a4"/>
        <w:spacing w:before="120" w:after="0"/>
        <w:ind w:left="0"/>
        <w:rPr>
          <w:rFonts w:eastAsia="游明朝"/>
          <w:lang w:eastAsia="ja-JP"/>
        </w:rPr>
      </w:pPr>
    </w:p>
    <w:p w14:paraId="67B4C824" w14:textId="1D6EF7EE" w:rsidR="007541B0" w:rsidRPr="008D07AF" w:rsidRDefault="007541B0" w:rsidP="001C613A">
      <w:pPr>
        <w:pStyle w:val="a4"/>
        <w:spacing w:before="120" w:after="0"/>
        <w:ind w:left="0"/>
        <w:rPr>
          <w:rFonts w:eastAsia="游明朝"/>
          <w:lang w:eastAsia="ja-JP"/>
        </w:rPr>
      </w:pPr>
    </w:p>
    <w:p w14:paraId="452A19B0" w14:textId="7B283F90" w:rsidR="007541B0" w:rsidRPr="008D07AF" w:rsidRDefault="007541B0" w:rsidP="001C613A">
      <w:pPr>
        <w:pStyle w:val="a4"/>
        <w:spacing w:before="120" w:after="0"/>
        <w:ind w:left="0"/>
        <w:rPr>
          <w:rFonts w:eastAsia="游明朝"/>
          <w:lang w:eastAsia="ja-JP"/>
        </w:rPr>
      </w:pPr>
    </w:p>
    <w:p w14:paraId="521B7438" w14:textId="77777777" w:rsidR="007541B0" w:rsidRPr="008D07AF" w:rsidRDefault="007541B0" w:rsidP="001C613A">
      <w:pPr>
        <w:pStyle w:val="a4"/>
        <w:spacing w:before="120" w:after="0"/>
        <w:ind w:left="0"/>
        <w:rPr>
          <w:rFonts w:eastAsia="游明朝"/>
          <w:lang w:eastAsia="ja-JP"/>
        </w:rPr>
      </w:pPr>
    </w:p>
    <w:p w14:paraId="57D27112" w14:textId="561C7227" w:rsidR="009A2082" w:rsidRPr="008D07AF" w:rsidRDefault="009A2082" w:rsidP="001C613A">
      <w:pPr>
        <w:pStyle w:val="a4"/>
        <w:spacing w:before="120" w:after="0"/>
        <w:ind w:left="0"/>
        <w:rPr>
          <w:rFonts w:eastAsia="游明朝"/>
          <w:lang w:eastAsia="ja-JP"/>
        </w:rPr>
      </w:pPr>
    </w:p>
    <w:p w14:paraId="524843C6" w14:textId="04683F48" w:rsidR="00C0200B" w:rsidRPr="008D07AF" w:rsidRDefault="00C0200B" w:rsidP="001C613A">
      <w:pPr>
        <w:pStyle w:val="a4"/>
        <w:spacing w:before="120" w:after="0"/>
        <w:ind w:left="0"/>
        <w:rPr>
          <w:rFonts w:eastAsia="游明朝"/>
          <w:lang w:eastAsia="ja-JP"/>
        </w:rPr>
      </w:pPr>
    </w:p>
    <w:p w14:paraId="09EF3254" w14:textId="5B6B14B0" w:rsidR="00C0200B" w:rsidRPr="008D07AF" w:rsidRDefault="00C0200B" w:rsidP="001C613A">
      <w:pPr>
        <w:pStyle w:val="a4"/>
        <w:spacing w:before="120" w:after="0"/>
        <w:ind w:left="0"/>
        <w:rPr>
          <w:rFonts w:eastAsia="游明朝"/>
          <w:lang w:eastAsia="ja-JP"/>
        </w:rPr>
      </w:pPr>
    </w:p>
    <w:p w14:paraId="64FDEF62" w14:textId="423B50FB" w:rsidR="00C0200B" w:rsidRDefault="00C0200B" w:rsidP="001C613A">
      <w:pPr>
        <w:pStyle w:val="a4"/>
        <w:spacing w:before="120" w:after="0"/>
        <w:ind w:left="0"/>
        <w:rPr>
          <w:rFonts w:eastAsia="游明朝"/>
          <w:lang w:eastAsia="ja-JP"/>
        </w:rPr>
      </w:pPr>
    </w:p>
    <w:p w14:paraId="789E788F" w14:textId="7283FBCF" w:rsidR="005B2AEE" w:rsidRDefault="005B2AEE" w:rsidP="001C613A">
      <w:pPr>
        <w:pStyle w:val="a4"/>
        <w:spacing w:before="120" w:after="0"/>
        <w:ind w:left="0"/>
        <w:rPr>
          <w:rFonts w:eastAsia="游明朝"/>
          <w:lang w:eastAsia="ja-JP"/>
        </w:rPr>
      </w:pPr>
    </w:p>
    <w:p w14:paraId="4C6029C3" w14:textId="202EF788" w:rsidR="005B2AEE" w:rsidRDefault="005B2AEE" w:rsidP="001C613A">
      <w:pPr>
        <w:pStyle w:val="a4"/>
        <w:spacing w:before="120" w:after="0"/>
        <w:ind w:left="0"/>
        <w:rPr>
          <w:rFonts w:eastAsia="游明朝"/>
          <w:lang w:eastAsia="ja-JP"/>
        </w:rPr>
      </w:pPr>
    </w:p>
    <w:p w14:paraId="44DAE024" w14:textId="77777777" w:rsidR="005B2AEE" w:rsidRPr="008D07AF" w:rsidRDefault="005B2AEE" w:rsidP="001C613A">
      <w:pPr>
        <w:pStyle w:val="a4"/>
        <w:spacing w:before="120" w:after="0"/>
        <w:ind w:left="0"/>
        <w:rPr>
          <w:rFonts w:eastAsia="游明朝"/>
          <w:lang w:eastAsia="ja-JP"/>
        </w:rPr>
      </w:pPr>
    </w:p>
    <w:p w14:paraId="02EFF06C" w14:textId="0CCBB866" w:rsidR="005B2AEE" w:rsidRDefault="005B2AEE" w:rsidP="00CA2A2C">
      <w:pPr>
        <w:pStyle w:val="a4"/>
        <w:numPr>
          <w:ilvl w:val="0"/>
          <w:numId w:val="34"/>
        </w:numPr>
        <w:spacing w:after="0"/>
      </w:pPr>
      <w:r w:rsidRPr="00CA2A2C">
        <w:rPr>
          <w:rFonts w:eastAsia="游明朝"/>
          <w:lang w:eastAsia="ja-JP"/>
        </w:rPr>
        <w:t xml:space="preserve">RO System Configuration of </w:t>
      </w:r>
      <w:r w:rsidRPr="00CA2A2C">
        <w:rPr>
          <w:rFonts w:eastAsia="游明朝" w:hint="eastAsia"/>
          <w:lang w:eastAsia="ja-JP"/>
        </w:rPr>
        <w:t>O</w:t>
      </w:r>
      <w:r w:rsidRPr="00CA2A2C">
        <w:rPr>
          <w:rFonts w:eastAsia="游明朝"/>
          <w:lang w:eastAsia="ja-JP"/>
        </w:rPr>
        <w:t>CWD</w:t>
      </w:r>
    </w:p>
    <w:p w14:paraId="3CC05F4E" w14:textId="33AD8F27" w:rsidR="002621BF" w:rsidRPr="006E720A" w:rsidRDefault="005B2AEE" w:rsidP="006E720A">
      <w:pPr>
        <w:pStyle w:val="a4"/>
        <w:spacing w:before="120" w:after="0"/>
        <w:ind w:left="0" w:firstLineChars="100" w:firstLine="240"/>
      </w:pPr>
      <w:r w:rsidRPr="008D07AF">
        <w:rPr>
          <w:noProof/>
        </w:rPr>
        <mc:AlternateContent>
          <mc:Choice Requires="wps">
            <w:drawing>
              <wp:anchor distT="45720" distB="45720" distL="114300" distR="114300" simplePos="0" relativeHeight="251930624" behindDoc="0" locked="0" layoutInCell="1" allowOverlap="1" wp14:anchorId="617C8A4D" wp14:editId="7EDB0EF8">
                <wp:simplePos x="0" y="0"/>
                <wp:positionH relativeFrom="column">
                  <wp:posOffset>-21590</wp:posOffset>
                </wp:positionH>
                <wp:positionV relativeFrom="paragraph">
                  <wp:posOffset>2834950</wp:posOffset>
                </wp:positionV>
                <wp:extent cx="5931535" cy="4784090"/>
                <wp:effectExtent l="0" t="0" r="0" b="0"/>
                <wp:wrapTopAndBottom/>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4784090"/>
                        </a:xfrm>
                        <a:prstGeom prst="rect">
                          <a:avLst/>
                        </a:prstGeom>
                        <a:solidFill>
                          <a:srgbClr val="FFFFFF"/>
                        </a:solidFill>
                        <a:ln w="9525">
                          <a:noFill/>
                          <a:miter lim="800000"/>
                          <a:headEnd/>
                          <a:tailEnd/>
                        </a:ln>
                      </wps:spPr>
                      <wps:txbx>
                        <w:txbxContent>
                          <w:p w14:paraId="3E1C6380" w14:textId="34DA45B1" w:rsidR="005B2AEE" w:rsidRPr="00024738" w:rsidRDefault="005B2AEE" w:rsidP="005B2AEE">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5B2AEE" w:rsidRPr="00D828B2" w14:paraId="77D89B9E"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6221FF0A" w14:textId="77777777" w:rsidR="005B2AEE" w:rsidRPr="00D828B2" w:rsidRDefault="005B2AEE" w:rsidP="009D3BAC">
                                  <w:r>
                                    <w:t>Tag Name</w:t>
                                  </w:r>
                                </w:p>
                              </w:tc>
                              <w:tc>
                                <w:tcPr>
                                  <w:tcW w:w="3402" w:type="dxa"/>
                                  <w:tcBorders>
                                    <w:bottom w:val="single" w:sz="4" w:space="0" w:color="auto"/>
                                  </w:tcBorders>
                                </w:tcPr>
                                <w:p w14:paraId="4D41FECB" w14:textId="77777777" w:rsidR="005B2AEE" w:rsidRPr="00D828B2" w:rsidRDefault="005B2AEE" w:rsidP="009D3BAC">
                                  <w:pPr>
                                    <w:cnfStyle w:val="100000000000" w:firstRow="1" w:lastRow="0" w:firstColumn="0" w:lastColumn="0" w:oddVBand="0" w:evenVBand="0" w:oddHBand="0" w:evenHBand="0" w:firstRowFirstColumn="0" w:firstRowLastColumn="0" w:lastRowFirstColumn="0" w:lastRowLastColumn="0"/>
                                  </w:pPr>
                                  <w:r>
                                    <w:t>Variable Name</w:t>
                                  </w:r>
                                </w:p>
                              </w:tc>
                            </w:tr>
                            <w:tr w:rsidR="005B2AEE" w:rsidRPr="00D828B2" w14:paraId="30E230E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BD6EF7D" w14:textId="77777777" w:rsidR="005B2AEE" w:rsidRPr="00D828B2" w:rsidRDefault="005B2AEE"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FAE6841"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5B2AEE" w:rsidRPr="00D828B2" w14:paraId="41A92AF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7BA71F" w14:textId="77777777" w:rsidR="005B2AEE" w:rsidRPr="00D828B2" w:rsidRDefault="005B2AEE"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2C744D9"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5B2AEE" w:rsidRPr="00D828B2" w14:paraId="556A7AA8"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11E17842" w14:textId="77777777" w:rsidR="005B2AEE" w:rsidRPr="00D828B2" w:rsidRDefault="005B2AEE"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1CF3680"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5B2AEE" w:rsidRPr="00D828B2" w14:paraId="7E20CD3C"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F054AC" w14:textId="77777777" w:rsidR="005B2AEE" w:rsidRPr="00D828B2" w:rsidRDefault="005B2AEE"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EED3BED"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5B2AEE" w:rsidRPr="00D828B2" w14:paraId="23F3BCD8"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B6E6457" w14:textId="77777777" w:rsidR="005B2AEE" w:rsidRPr="00D828B2" w:rsidRDefault="005B2AEE"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50C4D06"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5B2AEE" w:rsidRPr="00D828B2" w14:paraId="55CEBB0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8A05FE4" w14:textId="77777777" w:rsidR="005B2AEE" w:rsidRPr="00D828B2" w:rsidRDefault="005B2AEE"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B8B9B3A"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5B2AEE" w:rsidRPr="00D828B2" w14:paraId="55AF71A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EA4698" w14:textId="77777777" w:rsidR="005B2AEE" w:rsidRPr="00D828B2" w:rsidRDefault="005B2AEE"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A33EDD"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5B2AEE" w:rsidRPr="00D828B2" w14:paraId="6E07B090"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6A938C4" w14:textId="77777777" w:rsidR="005B2AEE" w:rsidRPr="00D828B2" w:rsidRDefault="005B2AEE"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4F38A26"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5B2AEE" w:rsidRPr="00D828B2" w14:paraId="579E9F9A"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80D7F92" w14:textId="77777777" w:rsidR="005B2AEE" w:rsidRPr="00D828B2" w:rsidRDefault="005B2AEE"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8E3D63B"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5B2AEE" w:rsidRPr="00D828B2" w14:paraId="212C2AE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B5DAEAF" w14:textId="77777777" w:rsidR="005B2AEE" w:rsidRPr="00D828B2" w:rsidRDefault="005B2AEE"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4036450"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5B2AEE" w:rsidRPr="00D828B2" w14:paraId="2DF38A1D"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676B197" w14:textId="77777777" w:rsidR="005B2AEE" w:rsidRPr="00D828B2" w:rsidRDefault="005B2AEE"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287C740"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5B2AEE" w:rsidRPr="00D828B2" w14:paraId="2D74612D"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306464A" w14:textId="77777777" w:rsidR="005B2AEE" w:rsidRPr="00D828B2" w:rsidRDefault="005B2AEE"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2C367DD"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5B2AEE" w:rsidRPr="00D828B2" w14:paraId="048405F5"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4C0D7A8" w14:textId="77777777" w:rsidR="005B2AEE" w:rsidRPr="00D828B2" w:rsidRDefault="005B2AEE"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1E3FD7"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5B2AEE" w:rsidRPr="00D828B2" w14:paraId="2C3F325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7E53C3A" w14:textId="77777777" w:rsidR="005B2AEE" w:rsidRPr="00D828B2" w:rsidRDefault="005B2AEE"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0446E11"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5B2AEE" w:rsidRPr="00D828B2" w14:paraId="10DAF6F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F7B9F09" w14:textId="77777777" w:rsidR="005B2AEE" w:rsidRPr="00D828B2" w:rsidRDefault="005B2AEE"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90C4CF"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5B2AEE" w:rsidRPr="00D828B2" w14:paraId="25C8EEC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B4048CD" w14:textId="77777777" w:rsidR="005B2AEE" w:rsidRPr="00D828B2" w:rsidRDefault="005B2AEE"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2C35C4BA"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287C647E" w14:textId="77777777" w:rsidR="005B2AEE" w:rsidRPr="00522BC7" w:rsidRDefault="005B2AEE" w:rsidP="005B2AEE">
                            <w:pPr>
                              <w:pStyle w:val="a4"/>
                              <w:spacing w:before="120" w:after="0"/>
                              <w:ind w:left="0"/>
                              <w:jc w:val="center"/>
                              <w:rPr>
                                <w:b/>
                                <w:bCs/>
                                <w:lang w:eastAsia="ja-JP"/>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C8A4D" id="_x0000_s1068" type="#_x0000_t202" style="position:absolute;left:0;text-align:left;margin-left:-1.7pt;margin-top:223.2pt;width:467.05pt;height:376.7pt;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" stroked="f">
                <v:textbox>
                  <w:txbxContent>
                    <w:p w14:paraId="3E1C6380" w14:textId="34DA45B1" w:rsidR="005B2AEE" w:rsidRPr="00024738" w:rsidRDefault="005B2AEE" w:rsidP="005B2AEE">
                      <w:pPr>
                        <w:pStyle w:val="a4"/>
                        <w:spacing w:before="120" w:after="0"/>
                        <w:ind w:left="0"/>
                        <w:jc w:val="center"/>
                        <w:rPr>
                          <w:rFonts w:eastAsia="ＭＳ 明朝"/>
                          <w:b/>
                          <w:bCs/>
                          <w:lang w:eastAsia="ja-JP"/>
                        </w:rPr>
                      </w:pPr>
                      <w:r w:rsidRPr="00024738">
                        <w:rPr>
                          <w:b/>
                          <w:bCs/>
                          <w:lang w:eastAsia="ja-JP"/>
                        </w:rPr>
                        <w:t xml:space="preserve">Table </w:t>
                      </w:r>
                      <w:r>
                        <w:rPr>
                          <w:b/>
                          <w:bCs/>
                          <w:lang w:eastAsia="ja-JP"/>
                        </w:rPr>
                        <w:t>A</w:t>
                      </w:r>
                      <w:r w:rsidRPr="00024738">
                        <w:rPr>
                          <w:b/>
                          <w:bCs/>
                          <w:lang w:eastAsia="ja-JP"/>
                        </w:rPr>
                        <w:t xml:space="preserve">.2: </w:t>
                      </w:r>
                      <w:r>
                        <w:rPr>
                          <w:b/>
                          <w:bCs/>
                          <w:lang w:eastAsia="ja-JP"/>
                        </w:rPr>
                        <w:t>Tag Name List (LVM</w:t>
                      </w:r>
                      <w:r w:rsidRPr="00024738">
                        <w:rPr>
                          <w:b/>
                          <w:bCs/>
                          <w:lang w:eastAsia="ja-JP"/>
                        </w:rPr>
                        <w:t>WD</w:t>
                      </w:r>
                      <w:r>
                        <w:rPr>
                          <w:b/>
                          <w:bCs/>
                          <w:lang w:eastAsia="ja-JP"/>
                        </w:rPr>
                        <w:t>)</w:t>
                      </w:r>
                    </w:p>
                    <w:tbl>
                      <w:tblPr>
                        <w:tblStyle w:val="4-1"/>
                        <w:tblW w:w="0" w:type="auto"/>
                        <w:tblInd w:w="704" w:type="dxa"/>
                        <w:tblLayout w:type="fixed"/>
                        <w:tblLook w:val="04A0" w:firstRow="1" w:lastRow="0" w:firstColumn="1" w:lastColumn="0" w:noHBand="0" w:noVBand="1"/>
                      </w:tblPr>
                      <w:tblGrid>
                        <w:gridCol w:w="4252"/>
                        <w:gridCol w:w="3402"/>
                      </w:tblGrid>
                      <w:tr w:rsidR="005B2AEE" w:rsidRPr="00D828B2" w14:paraId="77D89B9E" w14:textId="77777777" w:rsidTr="00F348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single" w:sz="4" w:space="0" w:color="auto"/>
                            </w:tcBorders>
                          </w:tcPr>
                          <w:p w14:paraId="6221FF0A" w14:textId="77777777" w:rsidR="005B2AEE" w:rsidRPr="00D828B2" w:rsidRDefault="005B2AEE" w:rsidP="009D3BAC">
                            <w:r>
                              <w:t>Tag Name</w:t>
                            </w:r>
                          </w:p>
                        </w:tc>
                        <w:tc>
                          <w:tcPr>
                            <w:tcW w:w="3402" w:type="dxa"/>
                            <w:tcBorders>
                              <w:bottom w:val="single" w:sz="4" w:space="0" w:color="auto"/>
                            </w:tcBorders>
                          </w:tcPr>
                          <w:p w14:paraId="4D41FECB" w14:textId="77777777" w:rsidR="005B2AEE" w:rsidRPr="00D828B2" w:rsidRDefault="005B2AEE" w:rsidP="009D3BAC">
                            <w:pPr>
                              <w:cnfStyle w:val="100000000000" w:firstRow="1" w:lastRow="0" w:firstColumn="0" w:lastColumn="0" w:oddVBand="0" w:evenVBand="0" w:oddHBand="0" w:evenHBand="0" w:firstRowFirstColumn="0" w:firstRowLastColumn="0" w:lastRowFirstColumn="0" w:lastRowLastColumn="0"/>
                            </w:pPr>
                            <w:r>
                              <w:t>Variable Name</w:t>
                            </w:r>
                          </w:p>
                        </w:tc>
                      </w:tr>
                      <w:tr w:rsidR="005B2AEE" w:rsidRPr="00D828B2" w14:paraId="30E230EC"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BD6EF7D" w14:textId="77777777" w:rsidR="005B2AEE" w:rsidRPr="00D828B2" w:rsidRDefault="005B2AEE" w:rsidP="009D3BAC">
                            <w:r w:rsidRPr="00D828B2">
                              <w:t>PT_41095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FAE6841"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1 Feed Pressure</w:t>
                            </w:r>
                          </w:p>
                        </w:tc>
                      </w:tr>
                      <w:tr w:rsidR="005B2AEE" w:rsidRPr="00D828B2" w14:paraId="41A92AF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7BA71F" w14:textId="77777777" w:rsidR="005B2AEE" w:rsidRPr="00D828B2" w:rsidRDefault="005B2AEE" w:rsidP="009D3BAC">
                            <w:r w:rsidRPr="00D828B2">
                              <w:t>AIT_40006</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2C744D9"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Feed </w:t>
                            </w:r>
                            <w:r>
                              <w:rPr>
                                <w:bCs/>
                              </w:rPr>
                              <w:t>EC</w:t>
                            </w:r>
                          </w:p>
                        </w:tc>
                      </w:tr>
                      <w:tr w:rsidR="005B2AEE" w:rsidRPr="00D828B2" w14:paraId="556A7AA8"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11E17842" w14:textId="77777777" w:rsidR="005B2AEE" w:rsidRPr="00D828B2" w:rsidRDefault="005B2AEE" w:rsidP="009D3BAC">
                            <w:r w:rsidRPr="00D828B2">
                              <w:t>RO_01_FirstStageFeedFlow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1CF3680"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Flow</w:t>
                            </w:r>
                          </w:p>
                        </w:tc>
                      </w:tr>
                      <w:tr w:rsidR="005B2AEE" w:rsidRPr="00D828B2" w14:paraId="7E20CD3C"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0F054AC" w14:textId="77777777" w:rsidR="005B2AEE" w:rsidRPr="00D828B2" w:rsidRDefault="005B2AEE" w:rsidP="009D3BAC">
                            <w:r w:rsidRPr="00D828B2">
                              <w:t>TIT_40005</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4EED3BED"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Temperature</w:t>
                            </w:r>
                          </w:p>
                        </w:tc>
                      </w:tr>
                      <w:tr w:rsidR="005B2AEE" w:rsidRPr="00D828B2" w14:paraId="23F3BCD8"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B6E6457" w14:textId="77777777" w:rsidR="005B2AEE" w:rsidRPr="00D828B2" w:rsidRDefault="005B2AEE" w:rsidP="009D3BAC">
                            <w:r w:rsidRPr="00D828B2">
                              <w:t>AIT_40008</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50C4D06"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Feed pH</w:t>
                            </w:r>
                          </w:p>
                        </w:tc>
                      </w:tr>
                      <w:tr w:rsidR="005B2AEE" w:rsidRPr="00D828B2" w14:paraId="55CEBB0A"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8A05FE4" w14:textId="77777777" w:rsidR="005B2AEE" w:rsidRPr="00D828B2" w:rsidRDefault="005B2AEE" w:rsidP="009D3BAC">
                            <w:r w:rsidRPr="00D828B2">
                              <w:t>AI_31094</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B8B9B3A"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UF Filtrate Total Chlorine</w:t>
                            </w:r>
                          </w:p>
                        </w:tc>
                      </w:tr>
                      <w:tr w:rsidR="005B2AEE" w:rsidRPr="00D828B2" w14:paraId="55AF71AF"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6EA4698" w14:textId="77777777" w:rsidR="005B2AEE" w:rsidRPr="00D828B2" w:rsidRDefault="005B2AEE" w:rsidP="009D3BAC">
                            <w:r w:rsidRPr="00D828B2">
                              <w:t>RO_01_SecondStageFeedConductivity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A33EDD"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w:t>
                            </w:r>
                            <w:r>
                              <w:rPr>
                                <w:bCs/>
                              </w:rPr>
                              <w:t>EC</w:t>
                            </w:r>
                          </w:p>
                        </w:tc>
                      </w:tr>
                      <w:tr w:rsidR="005B2AEE" w:rsidRPr="00D828B2" w14:paraId="6E07B090"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46A938C4" w14:textId="77777777" w:rsidR="005B2AEE" w:rsidRPr="00D828B2" w:rsidRDefault="005B2AEE" w:rsidP="009D3BAC">
                            <w:r w:rsidRPr="00D828B2">
                              <w:t>RO_01_SecondStageFeedFlow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64F38A26"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2</w:t>
                            </w:r>
                            <w:r w:rsidRPr="00D828B2">
                              <w:rPr>
                                <w:bCs/>
                              </w:rPr>
                              <w:t xml:space="preserve"> Feed Flow</w:t>
                            </w:r>
                          </w:p>
                        </w:tc>
                      </w:tr>
                      <w:tr w:rsidR="005B2AEE" w:rsidRPr="00D828B2" w14:paraId="579E9F9A"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80D7F92" w14:textId="77777777" w:rsidR="005B2AEE" w:rsidRPr="00D828B2" w:rsidRDefault="005B2AEE" w:rsidP="009D3BAC">
                            <w:r w:rsidRPr="00D828B2">
                              <w:t>PT_41347</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78E3D63B"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RO Stage 3 Feed Pressure</w:t>
                            </w:r>
                          </w:p>
                        </w:tc>
                      </w:tr>
                      <w:tr w:rsidR="005B2AEE" w:rsidRPr="00D828B2" w14:paraId="212C2AE7"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B5DAEAF" w14:textId="77777777" w:rsidR="005B2AEE" w:rsidRPr="00D828B2" w:rsidRDefault="005B2AEE" w:rsidP="009D3BAC">
                            <w:r w:rsidRPr="00D828B2">
                              <w:t>RO_01_ThirdStageFeedConductivity</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4036450"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w:t>
                            </w:r>
                            <w:r>
                              <w:rPr>
                                <w:bCs/>
                              </w:rPr>
                              <w:t>EC</w:t>
                            </w:r>
                          </w:p>
                        </w:tc>
                      </w:tr>
                      <w:tr w:rsidR="005B2AEE" w:rsidRPr="00D828B2" w14:paraId="2DF38A1D"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676B197" w14:textId="77777777" w:rsidR="005B2AEE" w:rsidRPr="00D828B2" w:rsidRDefault="005B2AEE" w:rsidP="009D3BAC">
                            <w:r w:rsidRPr="00D828B2">
                              <w:t>RO_01_ThirdStageFeedFlow</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0287C740"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w:t>
                            </w:r>
                            <w:r>
                              <w:rPr>
                                <w:rFonts w:hint="eastAsia"/>
                                <w:bCs/>
                              </w:rPr>
                              <w:t>3</w:t>
                            </w:r>
                            <w:r w:rsidRPr="00D828B2">
                              <w:rPr>
                                <w:bCs/>
                              </w:rPr>
                              <w:t xml:space="preserve"> Feed Flow</w:t>
                            </w:r>
                          </w:p>
                        </w:tc>
                      </w:tr>
                      <w:tr w:rsidR="005B2AEE" w:rsidRPr="00D828B2" w14:paraId="2D74612D"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7306464A" w14:textId="77777777" w:rsidR="005B2AEE" w:rsidRPr="00D828B2" w:rsidRDefault="005B2AEE" w:rsidP="009D3BAC">
                            <w:r w:rsidRPr="00D828B2">
                              <w:t>AIT_40010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2C367DD"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Feed TOC</w:t>
                            </w:r>
                          </w:p>
                        </w:tc>
                      </w:tr>
                      <w:tr w:rsidR="005B2AEE" w:rsidRPr="00D828B2" w14:paraId="048405F5"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64C0D7A8" w14:textId="77777777" w:rsidR="005B2AEE" w:rsidRPr="00D828B2" w:rsidRDefault="005B2AEE" w:rsidP="009D3BAC">
                            <w:r w:rsidRPr="00D828B2">
                              <w:t>AIT_41092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551E3FD7"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1 Permeate </w:t>
                            </w:r>
                            <w:r>
                              <w:rPr>
                                <w:bCs/>
                              </w:rPr>
                              <w:t>EC</w:t>
                            </w:r>
                          </w:p>
                        </w:tc>
                      </w:tr>
                      <w:tr w:rsidR="005B2AEE" w:rsidRPr="00D828B2" w14:paraId="2C3F325B"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57E53C3A" w14:textId="77777777" w:rsidR="005B2AEE" w:rsidRPr="00D828B2" w:rsidRDefault="005B2AEE" w:rsidP="009D3BAC">
                            <w:r w:rsidRPr="00D828B2">
                              <w:t>AIT_41292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0446E11"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 xml:space="preserve">RO Stage 2 Permeate </w:t>
                            </w:r>
                            <w:r>
                              <w:rPr>
                                <w:bCs/>
                              </w:rPr>
                              <w:t>EC</w:t>
                            </w:r>
                          </w:p>
                        </w:tc>
                      </w:tr>
                      <w:tr w:rsidR="005B2AEE" w:rsidRPr="00D828B2" w14:paraId="10DAF6F1" w14:textId="77777777" w:rsidTr="00F348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0F7B9F09" w14:textId="77777777" w:rsidR="005B2AEE" w:rsidRPr="00D828B2" w:rsidRDefault="005B2AEE" w:rsidP="009D3BAC">
                            <w:r w:rsidRPr="00D828B2">
                              <w:t>AIT_41392</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1490C4CF" w14:textId="77777777" w:rsidR="005B2AEE" w:rsidRPr="00D828B2" w:rsidRDefault="005B2AEE" w:rsidP="009D3BAC">
                            <w:pPr>
                              <w:cnfStyle w:val="000000100000" w:firstRow="0" w:lastRow="0" w:firstColumn="0" w:lastColumn="0" w:oddVBand="0" w:evenVBand="0" w:oddHBand="1" w:evenHBand="0" w:firstRowFirstColumn="0" w:firstRowLastColumn="0" w:lastRowFirstColumn="0" w:lastRowLastColumn="0"/>
                              <w:rPr>
                                <w:bCs/>
                              </w:rPr>
                            </w:pPr>
                            <w:r w:rsidRPr="00D828B2">
                              <w:rPr>
                                <w:bCs/>
                              </w:rPr>
                              <w:t xml:space="preserve">RO Stage 3 Permeate </w:t>
                            </w:r>
                            <w:r>
                              <w:rPr>
                                <w:bCs/>
                              </w:rPr>
                              <w:t>EC</w:t>
                            </w:r>
                          </w:p>
                        </w:tc>
                      </w:tr>
                      <w:tr w:rsidR="005B2AEE" w:rsidRPr="00D828B2" w14:paraId="25C8EEC3" w14:textId="77777777" w:rsidTr="00F348E1">
                        <w:tc>
                          <w:tcPr>
                            <w:cnfStyle w:val="001000000000" w:firstRow="0" w:lastRow="0" w:firstColumn="1" w:lastColumn="0" w:oddVBand="0" w:evenVBand="0" w:oddHBand="0" w:evenHBand="0" w:firstRowFirstColumn="0" w:firstRowLastColumn="0" w:lastRowFirstColumn="0" w:lastRowLastColumn="0"/>
                            <w:tcW w:w="4252" w:type="dxa"/>
                            <w:tcBorders>
                              <w:top w:val="single" w:sz="4" w:space="0" w:color="auto"/>
                              <w:left w:val="single" w:sz="4" w:space="0" w:color="auto"/>
                              <w:bottom w:val="single" w:sz="4" w:space="0" w:color="auto"/>
                              <w:right w:val="single" w:sz="4" w:space="0" w:color="auto"/>
                            </w:tcBorders>
                            <w:shd w:val="clear" w:color="auto" w:fill="auto"/>
                          </w:tcPr>
                          <w:p w14:paraId="3B4048CD" w14:textId="77777777" w:rsidR="005B2AEE" w:rsidRPr="00D828B2" w:rsidRDefault="005B2AEE" w:rsidP="009D3BAC">
                            <w:r w:rsidRPr="00D828B2">
                              <w:t>AIT_41810</w:t>
                            </w:r>
                          </w:p>
                        </w:tc>
                        <w:tc>
                          <w:tcPr>
                            <w:tcW w:w="3402" w:type="dxa"/>
                            <w:tcBorders>
                              <w:top w:val="single" w:sz="4" w:space="0" w:color="auto"/>
                              <w:left w:val="single" w:sz="4" w:space="0" w:color="auto"/>
                              <w:bottom w:val="single" w:sz="4" w:space="0" w:color="auto"/>
                              <w:right w:val="single" w:sz="4" w:space="0" w:color="auto"/>
                            </w:tcBorders>
                            <w:shd w:val="clear" w:color="auto" w:fill="auto"/>
                          </w:tcPr>
                          <w:p w14:paraId="2C35C4BA" w14:textId="77777777" w:rsidR="005B2AEE" w:rsidRPr="00D828B2" w:rsidRDefault="005B2AEE" w:rsidP="009D3BAC">
                            <w:pPr>
                              <w:cnfStyle w:val="000000000000" w:firstRow="0" w:lastRow="0" w:firstColumn="0" w:lastColumn="0" w:oddVBand="0" w:evenVBand="0" w:oddHBand="0" w:evenHBand="0" w:firstRowFirstColumn="0" w:firstRowLastColumn="0" w:lastRowFirstColumn="0" w:lastRowLastColumn="0"/>
                              <w:rPr>
                                <w:bCs/>
                              </w:rPr>
                            </w:pPr>
                            <w:r w:rsidRPr="00D828B2">
                              <w:rPr>
                                <w:bCs/>
                              </w:rPr>
                              <w:t>RO Combined Permeate TOC</w:t>
                            </w:r>
                          </w:p>
                        </w:tc>
                      </w:tr>
                    </w:tbl>
                    <w:p w14:paraId="287C647E" w14:textId="77777777" w:rsidR="005B2AEE" w:rsidRPr="00522BC7" w:rsidRDefault="005B2AEE" w:rsidP="005B2AEE">
                      <w:pPr>
                        <w:pStyle w:val="a4"/>
                        <w:spacing w:before="120" w:after="0"/>
                        <w:ind w:left="0"/>
                        <w:jc w:val="center"/>
                        <w:rPr>
                          <w:b/>
                          <w:bCs/>
                          <w:lang w:eastAsia="ja-JP"/>
                        </w:rPr>
                      </w:pPr>
                    </w:p>
                  </w:txbxContent>
                </v:textbox>
                <w10:wrap type="topAndBottom"/>
              </v:shape>
            </w:pict>
          </mc:Fallback>
        </mc:AlternateContent>
      </w:r>
      <w:r w:rsidRPr="008D07AF">
        <w:rPr>
          <w:noProof/>
        </w:rPr>
        <mc:AlternateContent>
          <mc:Choice Requires="wps">
            <w:drawing>
              <wp:anchor distT="45720" distB="45720" distL="114300" distR="114300" simplePos="0" relativeHeight="251687936" behindDoc="0" locked="0" layoutInCell="1" allowOverlap="1" wp14:anchorId="2AC9F5AE" wp14:editId="2F97596B">
                <wp:simplePos x="0" y="0"/>
                <wp:positionH relativeFrom="column">
                  <wp:posOffset>0</wp:posOffset>
                </wp:positionH>
                <wp:positionV relativeFrom="paragraph">
                  <wp:posOffset>696610</wp:posOffset>
                </wp:positionV>
                <wp:extent cx="5931535" cy="2130425"/>
                <wp:effectExtent l="0" t="0" r="0" b="3175"/>
                <wp:wrapTopAndBottom/>
                <wp:docPr id="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130425"/>
                        </a:xfrm>
                        <a:prstGeom prst="rect">
                          <a:avLst/>
                        </a:prstGeom>
                        <a:solidFill>
                          <a:srgbClr val="FFFFFF"/>
                        </a:solidFill>
                        <a:ln w="9525">
                          <a:noFill/>
                          <a:miter lim="800000"/>
                          <a:headEnd/>
                          <a:tailEnd/>
                        </a:ln>
                      </wps:spPr>
                      <wps:txb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9F5AE" id="_x0000_s1069" type="#_x0000_t202" style="position:absolute;left:0;text-align:left;margin-left:0;margin-top:54.85pt;width:467.05pt;height:167.7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" stroked="f">
                <v:textbox>
                  <w:txbxContent>
                    <w:p w14:paraId="06949CC9" w14:textId="582588CB" w:rsidR="009A2082" w:rsidRDefault="009A2082" w:rsidP="009A2082">
                      <w:pPr>
                        <w:pStyle w:val="a4"/>
                        <w:ind w:left="0"/>
                        <w:jc w:val="center"/>
                        <w:rPr>
                          <w:rFonts w:ascii="Arial" w:hAnsi="Arial" w:cs="Arial"/>
                          <w:b/>
                          <w:bCs/>
                        </w:rPr>
                      </w:pPr>
                      <w:r w:rsidRPr="009A2082">
                        <w:rPr>
                          <w:noProof/>
                        </w:rPr>
                        <w:drawing>
                          <wp:inline distT="0" distB="0" distL="0" distR="0" wp14:anchorId="297B7B18" wp14:editId="3FF732AC">
                            <wp:extent cx="5739765" cy="1744980"/>
                            <wp:effectExtent l="0" t="0" r="0" b="762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9765" cy="1744980"/>
                                    </a:xfrm>
                                    <a:prstGeom prst="rect">
                                      <a:avLst/>
                                    </a:prstGeom>
                                    <a:noFill/>
                                    <a:ln>
                                      <a:noFill/>
                                    </a:ln>
                                  </pic:spPr>
                                </pic:pic>
                              </a:graphicData>
                            </a:graphic>
                          </wp:inline>
                        </w:drawing>
                      </w:r>
                    </w:p>
                    <w:p w14:paraId="0E4F6E50" w14:textId="753A47AD" w:rsidR="009A2082" w:rsidRPr="00C0200B" w:rsidRDefault="009A2082" w:rsidP="009A2082">
                      <w:pPr>
                        <w:pStyle w:val="a4"/>
                        <w:spacing w:before="120" w:after="0"/>
                        <w:ind w:left="0"/>
                        <w:jc w:val="center"/>
                        <w:rPr>
                          <w:b/>
                          <w:bCs/>
                        </w:rPr>
                      </w:pPr>
                      <w:r w:rsidRPr="00FC6ED4">
                        <w:rPr>
                          <w:b/>
                          <w:bCs/>
                        </w:rPr>
                        <w:t xml:space="preserve">Figure </w:t>
                      </w:r>
                      <w:r w:rsidR="00F348E1">
                        <w:rPr>
                          <w:b/>
                          <w:bCs/>
                        </w:rPr>
                        <w:t>A.3</w:t>
                      </w:r>
                      <w:r w:rsidRPr="00FC6ED4">
                        <w:rPr>
                          <w:b/>
                          <w:bCs/>
                        </w:rPr>
                        <w:t xml:space="preserve">: RO </w:t>
                      </w:r>
                      <w:r>
                        <w:rPr>
                          <w:b/>
                          <w:bCs/>
                        </w:rPr>
                        <w:t>System Configuration and Measurement Points</w:t>
                      </w:r>
                      <w:r w:rsidRPr="00FC6ED4">
                        <w:rPr>
                          <w:b/>
                          <w:bCs/>
                        </w:rPr>
                        <w:t xml:space="preserve"> </w:t>
                      </w:r>
                      <w:r w:rsidRPr="00C0200B">
                        <w:rPr>
                          <w:b/>
                          <w:bCs/>
                        </w:rPr>
                        <w:t>(</w:t>
                      </w:r>
                      <w:r>
                        <w:rPr>
                          <w:b/>
                          <w:bCs/>
                        </w:rPr>
                        <w:t>LVM</w:t>
                      </w:r>
                      <w:r w:rsidRPr="00C0200B">
                        <w:rPr>
                          <w:b/>
                          <w:bCs/>
                        </w:rPr>
                        <w:t>WD)</w:t>
                      </w:r>
                    </w:p>
                  </w:txbxContent>
                </v:textbox>
                <w10:wrap type="topAndBottom"/>
              </v:shape>
            </w:pict>
          </mc:Fallback>
        </mc:AlternateContent>
      </w:r>
      <w:r w:rsidR="00C0200B" w:rsidRPr="008D07AF">
        <w:t>The RO membrane system in LVMWD is a pilot scale system. The RO system consists of 3-stage configuration</w:t>
      </w:r>
      <w:r w:rsidR="009A2082" w:rsidRPr="008D07AF">
        <w:t xml:space="preserve">, </w:t>
      </w:r>
      <w:r w:rsidR="00C0200B" w:rsidRPr="008D07AF">
        <w:t>utilized the Toray TMG10D membrane</w:t>
      </w:r>
      <w:r w:rsidR="009A2082" w:rsidRPr="008D07AF">
        <w:t xml:space="preserve">, and is shown in </w:t>
      </w:r>
      <w:r w:rsidR="00D738FD" w:rsidRPr="008D07AF">
        <w:t xml:space="preserve">the </w:t>
      </w:r>
      <w:r w:rsidR="009A2082" w:rsidRPr="008D07AF">
        <w:t xml:space="preserve">Figure </w:t>
      </w:r>
      <w:r w:rsidR="00F348E1" w:rsidRPr="008D07AF">
        <w:t>A.3</w:t>
      </w:r>
      <w:r w:rsidR="009A2082" w:rsidRPr="008D07AF">
        <w:t>.</w:t>
      </w:r>
      <w:r w:rsidR="00F348E1" w:rsidRPr="008D07AF">
        <w:t xml:space="preserve"> </w:t>
      </w:r>
      <w:r w:rsidR="00F348E1" w:rsidRPr="008D07AF">
        <w:rPr>
          <w:rFonts w:eastAsia="游明朝"/>
          <w:lang w:eastAsia="ja-JP"/>
        </w:rPr>
        <w:t>Tag name list in LVMWD is shown in Table A.2.</w:t>
      </w:r>
    </w:p>
    <w:p w14:paraId="093D960B" w14:textId="1F414236" w:rsidR="002621BF" w:rsidRPr="008D07AF" w:rsidRDefault="002621BF" w:rsidP="002621BF">
      <w:pPr>
        <w:pStyle w:val="4"/>
        <w:rPr>
          <w:rFonts w:eastAsia="游明朝"/>
          <w:szCs w:val="24"/>
          <w:lang w:eastAsia="ja-JP"/>
        </w:rPr>
      </w:pPr>
      <w:r w:rsidRPr="008D07AF">
        <w:rPr>
          <w:szCs w:val="24"/>
        </w:rPr>
        <w:t>A</w:t>
      </w:r>
      <w:r w:rsidR="006E720A">
        <w:rPr>
          <w:szCs w:val="24"/>
        </w:rPr>
        <w:t>2</w:t>
      </w:r>
      <w:r w:rsidRPr="008D07AF">
        <w:rPr>
          <w:szCs w:val="24"/>
        </w:rPr>
        <w:t xml:space="preserve">) </w:t>
      </w:r>
      <w:r>
        <w:rPr>
          <w:szCs w:val="24"/>
        </w:rPr>
        <w:t>Mathematical Optimization Problem</w:t>
      </w:r>
    </w:p>
    <w:p w14:paraId="56E00F48" w14:textId="0CB2200C" w:rsidR="00BA6016" w:rsidRDefault="002621BF" w:rsidP="00154FC3">
      <w:pPr>
        <w:pStyle w:val="a4"/>
        <w:spacing w:before="120" w:after="0"/>
        <w:ind w:left="0" w:firstLineChars="100" w:firstLine="240"/>
      </w:pPr>
      <w:r>
        <w:t xml:space="preserve">A formulated </w:t>
      </w:r>
      <w:r w:rsidRPr="008D07AF">
        <w:t xml:space="preserve">RO </w:t>
      </w:r>
      <w:r>
        <w:t>optimization problem for OCWD</w:t>
      </w:r>
      <w:r w:rsidR="00BA6016">
        <w:t xml:space="preserve"> and LVMWD</w:t>
      </w:r>
      <w:r>
        <w:t xml:space="preserve"> is given as follows and the optimization variable list is given as Table 1.1</w:t>
      </w:r>
      <w:r w:rsidR="00BA6016">
        <w:t xml:space="preserve"> and Table 2.1</w:t>
      </w:r>
      <w:r>
        <w:t>.</w:t>
      </w:r>
    </w:p>
    <w:p w14:paraId="2DA5331D" w14:textId="36452E15" w:rsidR="002621BF" w:rsidRPr="002621BF" w:rsidRDefault="002621BF" w:rsidP="00154FC3">
      <w:pPr>
        <w:spacing w:before="120" w:after="0"/>
        <w:ind w:firstLineChars="100" w:firstLine="240"/>
        <w:rPr>
          <w:rFonts w:eastAsia="游明朝"/>
          <w:iCs/>
          <w:lang w:eastAsia="ja-JP"/>
        </w:rPr>
      </w:pPr>
      <w:r w:rsidRPr="002621BF">
        <w:rPr>
          <w:rFonts w:eastAsia="游明朝"/>
          <w:lang w:eastAsia="ja-JP"/>
        </w:rPr>
        <w:t xml:space="preserve">Mathematical optimization problem is formulated as minimizing </w:t>
      </w:r>
      <m:oMath>
        <m:r>
          <w:rPr>
            <w:rFonts w:ascii="Cambria Math" w:eastAsia="Cambria Math" w:hAnsi="Cambria Math"/>
          </w:rPr>
          <m:t>f(</m:t>
        </m:r>
        <m:r>
          <m:rPr>
            <m:sty m:val="bi"/>
          </m:rPr>
          <w:rPr>
            <w:rFonts w:ascii="Cambria Math" w:eastAsia="Cambria Math" w:hAnsi="Cambria Math"/>
          </w:rPr>
          <m:t>x</m:t>
        </m:r>
        <m:r>
          <w:rPr>
            <w:rFonts w:ascii="Cambria Math" w:eastAsia="Cambria Math" w:hAnsi="Cambria Math"/>
          </w:rPr>
          <m:t>)</m:t>
        </m:r>
      </m:oMath>
      <w:r w:rsidRPr="002621BF">
        <w:rPr>
          <w:rFonts w:eastAsia="游明朝"/>
          <w:iCs/>
          <w:lang w:eastAsia="ja-JP"/>
        </w:rPr>
        <w:t xml:space="preserve"> </w:t>
      </w:r>
      <w:r w:rsidRPr="002621BF">
        <w:rPr>
          <w:rFonts w:eastAsia="游明朝"/>
          <w:lang w:eastAsia="ja-JP"/>
        </w:rPr>
        <w:t xml:space="preserve">such that constraints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d>
          <m:dPr>
            <m:ctrlPr>
              <w:rPr>
                <w:rFonts w:ascii="Cambria Math" w:eastAsia="Cambria Math" w:hAnsi="Cambria Math"/>
                <w:i/>
                <w:iCs/>
              </w:rPr>
            </m:ctrlPr>
          </m:dPr>
          <m:e>
            <m:r>
              <m:rPr>
                <m:sty m:val="bi"/>
              </m:rPr>
              <w:rPr>
                <w:rFonts w:ascii="Cambria Math" w:eastAsia="Cambria Math" w:hAnsi="Cambria Math"/>
              </w:rPr>
              <m:t>x</m:t>
            </m:r>
          </m:e>
        </m:d>
        <m:r>
          <w:rPr>
            <w:rFonts w:ascii="Cambria Math" w:eastAsia="游明朝" w:hAnsi="Cambria Math"/>
          </w:rPr>
          <m:t>≤0</m:t>
        </m:r>
      </m:oMath>
      <w:r w:rsidRPr="002621BF">
        <w:rPr>
          <w:rFonts w:eastAsia="游明朝"/>
          <w:iCs/>
          <w:lang w:eastAsia="ja-JP"/>
        </w:rPr>
        <w:t xml:space="preserve"> (</w:t>
      </w:r>
      <m:oMath>
        <m:r>
          <w:rPr>
            <w:rFonts w:ascii="Cambria Math" w:eastAsia="Cambria Math" w:hAnsi="Cambria Math"/>
          </w:rPr>
          <m:t>κ=1,2,…,K</m:t>
        </m:r>
      </m:oMath>
      <w:r w:rsidRPr="002621BF">
        <w:rPr>
          <w:rFonts w:eastAsia="游明朝"/>
          <w:iCs/>
          <w:lang w:eastAsia="ja-JP"/>
        </w:rPr>
        <w:t>)</w:t>
      </w:r>
      <w:r w:rsidRPr="002621BF">
        <w:rPr>
          <w:rFonts w:eastAsia="游明朝"/>
          <w:lang w:eastAsia="ja-JP"/>
        </w:rPr>
        <w:t xml:space="preserve">, where </w:t>
      </w:r>
      <m:oMath>
        <m:r>
          <m:rPr>
            <m:sty m:val="bi"/>
          </m:rPr>
          <w:rPr>
            <w:rFonts w:ascii="Cambria Math" w:eastAsia="Cambria Math" w:hAnsi="Cambria Math"/>
          </w:rPr>
          <m:t>x</m:t>
        </m:r>
        <m:r>
          <m:rPr>
            <m:sty m:val="bi"/>
          </m:rPr>
          <w:rPr>
            <w:rFonts w:ascii="Cambria Math" w:eastAsia="游明朝"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oMath>
      <w:r w:rsidRPr="002621BF">
        <w:rPr>
          <w:rFonts w:eastAsia="游明朝"/>
          <w:lang w:eastAsia="ja-JP"/>
        </w:rPr>
        <w:t xml:space="preserve"> denotes the optimization variable, </w:t>
      </w:r>
      <m:oMath>
        <m:r>
          <w:rPr>
            <w:rFonts w:ascii="Cambria Math" w:eastAsia="Cambria Math" w:hAnsi="Cambria Math"/>
          </w:rPr>
          <m:t>f:</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621BF">
        <w:rPr>
          <w:rFonts w:eastAsia="游明朝"/>
          <w:iCs/>
          <w:lang w:eastAsia="ja-JP"/>
        </w:rPr>
        <w:t xml:space="preserve"> denotes the objective function (cost function), </w:t>
      </w:r>
      <m:oMath>
        <m:sSub>
          <m:sSubPr>
            <m:ctrlPr>
              <w:rPr>
                <w:rFonts w:ascii="Cambria Math" w:eastAsia="Cambria Math" w:hAnsi="Cambria Math"/>
                <w:i/>
                <w:iCs/>
              </w:rPr>
            </m:ctrlPr>
          </m:sSubPr>
          <m:e>
            <m:r>
              <w:rPr>
                <w:rFonts w:ascii="Cambria Math" w:eastAsia="Cambria Math" w:hAnsi="Cambria Math"/>
              </w:rPr>
              <m:t>g</m:t>
            </m:r>
          </m:e>
          <m:sub>
            <m:r>
              <w:rPr>
                <w:rFonts w:ascii="Cambria Math" w:eastAsia="Cambria Math" w:hAnsi="Cambria Math"/>
              </w:rPr>
              <m:t>κ</m:t>
            </m:r>
          </m:sub>
        </m:sSub>
        <m:r>
          <w:rPr>
            <w:rFonts w:ascii="Cambria Math" w:eastAsia="Cambria Math" w:hAnsi="Cambria Math"/>
          </w:rPr>
          <m:t>:</m:t>
        </m:r>
        <m:sSup>
          <m:sSupPr>
            <m:ctrlPr>
              <w:rPr>
                <w:rFonts w:ascii="Cambria Math" w:eastAsia="游明朝" w:hAnsi="Cambria Math"/>
                <w:b/>
                <w:bCs/>
                <w:i/>
                <w:iCs/>
              </w:rPr>
            </m:ctrlPr>
          </m:sSupPr>
          <m:e>
            <m:r>
              <m:rPr>
                <m:scr m:val="double-struck"/>
                <m:sty m:val="bi"/>
              </m:rPr>
              <w:rPr>
                <w:rFonts w:ascii="Cambria Math" w:eastAsia="游明朝" w:hAnsi="Cambria Math"/>
              </w:rPr>
              <m:t>R</m:t>
            </m:r>
          </m:e>
          <m:sup>
            <m:r>
              <w:rPr>
                <w:rFonts w:ascii="Cambria Math" w:eastAsia="游明朝" w:hAnsi="Cambria Math"/>
              </w:rPr>
              <m:t>N</m:t>
            </m:r>
          </m:sup>
        </m:sSup>
        <m:r>
          <m:rPr>
            <m:scr m:val="double-struck"/>
            <m:sty m:val="bi"/>
          </m:rPr>
          <w:rPr>
            <w:rFonts w:ascii="Cambria Math" w:eastAsia="游明朝" w:hAnsi="Cambria Math"/>
          </w:rPr>
          <m:t>→R</m:t>
        </m:r>
      </m:oMath>
      <w:r w:rsidRPr="002621BF">
        <w:rPr>
          <w:rFonts w:eastAsia="游明朝"/>
          <w:iCs/>
          <w:lang w:eastAsia="ja-JP"/>
        </w:rPr>
        <w:t xml:space="preserve"> denote </w:t>
      </w:r>
      <m:oMath>
        <m:r>
          <w:rPr>
            <w:rFonts w:ascii="Cambria Math" w:eastAsia="Cambria Math" w:hAnsi="Cambria Math"/>
          </w:rPr>
          <m:t>K</m:t>
        </m:r>
      </m:oMath>
      <w:r w:rsidRPr="002621BF">
        <w:rPr>
          <w:rFonts w:eastAsia="游明朝"/>
          <w:iCs/>
          <w:lang w:eastAsia="ja-JP"/>
        </w:rPr>
        <w:t xml:space="preserve"> constraint functions, </w:t>
      </w:r>
      <m:oMath>
        <m:r>
          <m:rPr>
            <m:scr m:val="double-struck"/>
            <m:sty m:val="bi"/>
          </m:rPr>
          <w:rPr>
            <w:rFonts w:ascii="Cambria Math" w:eastAsia="游明朝" w:hAnsi="Cambria Math"/>
          </w:rPr>
          <m:t>R</m:t>
        </m:r>
      </m:oMath>
      <w:r w:rsidRPr="002621BF">
        <w:rPr>
          <w:rFonts w:eastAsia="游明朝"/>
          <w:iCs/>
          <w:lang w:eastAsia="ja-JP"/>
        </w:rPr>
        <w:t xml:space="preserve"> denotes the set of real numbers, </w:t>
      </w:r>
      <m:oMath>
        <m:r>
          <w:rPr>
            <w:rFonts w:ascii="Cambria Math" w:eastAsia="游明朝" w:hAnsi="Cambria Math"/>
          </w:rPr>
          <m:t>N</m:t>
        </m:r>
      </m:oMath>
      <w:r w:rsidRPr="002621BF">
        <w:rPr>
          <w:rFonts w:eastAsia="游明朝"/>
          <w:iCs/>
          <w:lang w:eastAsia="ja-JP"/>
        </w:rPr>
        <w:t xml:space="preserve"> denotes the number of total variables, respectively.</w:t>
      </w:r>
    </w:p>
    <w:p w14:paraId="12A9914F" w14:textId="31E7761B" w:rsidR="00BA6016" w:rsidRPr="00BA6016" w:rsidRDefault="00BA6016" w:rsidP="002621BF">
      <w:pPr>
        <w:pStyle w:val="a4"/>
        <w:widowControl w:val="0"/>
        <w:numPr>
          <w:ilvl w:val="0"/>
          <w:numId w:val="4"/>
        </w:numPr>
        <w:snapToGrid/>
        <w:spacing w:before="120" w:after="0"/>
        <w:contextualSpacing w:val="0"/>
        <w:jc w:val="both"/>
      </w:pPr>
      <w:r>
        <w:t>Optimization Problem (OCWD)</w:t>
      </w:r>
    </w:p>
    <w:p w14:paraId="252D1F2C" w14:textId="463C4ED8" w:rsidR="002621BF" w:rsidRPr="008D07AF" w:rsidRDefault="002621BF" w:rsidP="00154FC3">
      <w:pPr>
        <w:spacing w:before="120" w:after="0"/>
        <w:ind w:firstLineChars="100" w:firstLine="240"/>
        <w:rPr>
          <w:rFonts w:eastAsia="游明朝"/>
          <w:iCs/>
          <w:lang w:eastAsia="ja-JP"/>
        </w:rPr>
      </w:pPr>
      <w:r w:rsidRPr="008D07AF">
        <w:rPr>
          <w:rFonts w:eastAsia="游明朝"/>
          <w:iCs/>
          <w:lang w:eastAsia="ja-JP"/>
        </w:rPr>
        <w:t xml:space="preserve">The objective function </w:t>
      </w:r>
      <m:oMath>
        <m:r>
          <w:rPr>
            <w:rFonts w:ascii="Cambria Math" w:hAnsi="Cambria Math"/>
          </w:rPr>
          <m:t>f</m:t>
        </m:r>
      </m:oMath>
      <w:r w:rsidRPr="008D07AF">
        <w:rPr>
          <w:rFonts w:eastAsia="游明朝"/>
          <w:iCs/>
          <w:lang w:eastAsia="ja-JP"/>
        </w:rPr>
        <w:t xml:space="preserve"> is </w:t>
      </w:r>
      <w:r>
        <w:rPr>
          <w:rFonts w:eastAsia="游明朝"/>
          <w:iCs/>
          <w:lang w:eastAsia="ja-JP"/>
        </w:rPr>
        <w:t xml:space="preserve">sum of the </w:t>
      </w:r>
      <w:r w:rsidRPr="008D07AF">
        <w:rPr>
          <w:rFonts w:eastAsia="游明朝"/>
          <w:iCs/>
          <w:lang w:eastAsia="ja-JP"/>
        </w:rPr>
        <w:t>threshold inhibitor usage formulated as follows:</w:t>
      </w:r>
    </w:p>
    <w:p w14:paraId="4F11B1D3" w14:textId="1A1FC4BC"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m:t>
                  </m:r>
                  <m:r>
                    <w:rPr>
                      <w:rFonts w:ascii="Cambria Math" w:eastAsia="Cambria Math" w:hAnsi="Cambria Math"/>
                    </w:rPr>
                    <m: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m:t>
                  </m:r>
                  <m:r>
                    <m:rPr>
                      <m:sty m:val="p"/>
                    </m:rPr>
                    <w:rPr>
                      <w:rFonts w:ascii="Cambria Math" w:eastAsia="ＭＳ 明朝" w:hAnsi="ＭＳ 明朝" w:cs="ＭＳ 明朝"/>
                    </w:rPr>
                    <m:t>2</m:t>
                  </m:r>
                  <m:r>
                    <m:rPr>
                      <m:sty m:val="p"/>
                    </m:rPr>
                    <w:rPr>
                      <w:rFonts w:ascii="Cambria Math" w:eastAsia="Cambria Math" w:hAnsi="Cambria Math"/>
                    </w:rPr>
                    <m:t>.1</m:t>
                  </m:r>
                </m:e>
              </m:d>
              <m:ctrlPr>
                <w:rPr>
                  <w:rFonts w:ascii="Cambria Math" w:eastAsia="Cambria Math" w:hAnsi="Cambria Math"/>
                  <w:i/>
                  <w:iCs/>
                </w:rPr>
              </m:ctrlPr>
            </m:e>
          </m:eqArr>
        </m:oMath>
      </m:oMathPara>
    </w:p>
    <w:p w14:paraId="4AA7C1EA" w14:textId="646D1F7E" w:rsidR="002621BF" w:rsidRPr="008D07AF" w:rsidRDefault="002621BF" w:rsidP="002621BF">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threshold inhibitor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the sulfuric acid usage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2</m:t>
            </m:r>
          </m:sub>
        </m:sSub>
      </m:oMath>
      <w:r w:rsidRPr="008D07AF">
        <w:rPr>
          <w:rFonts w:eastAsia="游明朝"/>
          <w:iCs/>
          <w:lang w:eastAsia="ja-JP"/>
        </w:rPr>
        <w:t xml:space="preserve"> denotes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20C713B0" w14:textId="77777777" w:rsidR="002621BF" w:rsidRPr="008D07AF" w:rsidRDefault="002621BF" w:rsidP="002621BF">
      <w:pPr>
        <w:spacing w:before="120" w:after="0"/>
        <w:rPr>
          <w:rFonts w:eastAsia="游明朝"/>
          <w:lang w:eastAsia="ja-JP"/>
        </w:rPr>
      </w:pPr>
      <w:r w:rsidRPr="008D07AF">
        <w:rPr>
          <w:rFonts w:eastAsia="游明朝"/>
          <w:lang w:eastAsia="ja-JP"/>
        </w:rPr>
        <w:t xml:space="preserve">    Constraint conditions are as following: </w:t>
      </w:r>
    </w:p>
    <w:p w14:paraId="104B0D13" w14:textId="1C80146E"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≤12;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m:t>
                  </m:r>
                </m:e>
              </m:d>
              <m:ctrlPr>
                <w:rPr>
                  <w:rFonts w:ascii="Cambria Math" w:eastAsia="Cambria Math" w:hAnsi="Cambria Math"/>
                  <w:i/>
                  <w:iCs/>
                </w:rPr>
              </m:ctrlPr>
            </m:e>
          </m:eqArr>
        </m:oMath>
      </m:oMathPara>
    </w:p>
    <w:p w14:paraId="2A4145FB" w14:textId="27C8818C"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≤4;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A2.3</m:t>
                  </m:r>
                </m:e>
              </m:d>
              <m:ctrlPr>
                <w:rPr>
                  <w:rFonts w:ascii="Cambria Math" w:eastAsia="Cambria Math" w:hAnsi="Cambria Math"/>
                  <w:i/>
                  <w:iCs/>
                </w:rPr>
              </m:ctrlPr>
            </m:e>
          </m:eqArr>
        </m:oMath>
      </m:oMathPara>
    </w:p>
    <w:p w14:paraId="25266AE1" w14:textId="7C100EAA"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≤95;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A2.4</m:t>
                  </m:r>
                </m:e>
              </m:d>
              <m:ctrlPr>
                <w:rPr>
                  <w:rFonts w:ascii="Cambria Math" w:eastAsia="Cambria Math" w:hAnsi="Cambria Math"/>
                  <w:i/>
                  <w:iCs/>
                </w:rPr>
              </m:ctrlPr>
            </m:e>
          </m:eqArr>
        </m:oMath>
      </m:oMathPara>
    </w:p>
    <w:p w14:paraId="4DDEF229" w14:textId="635D5EC0"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20≤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≤200;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A2.5</m:t>
                  </m:r>
                </m:e>
              </m:d>
              <m:ctrlPr>
                <w:rPr>
                  <w:rFonts w:ascii="Cambria Math" w:eastAsia="Cambria Math" w:hAnsi="Cambria Math"/>
                  <w:i/>
                  <w:iCs/>
                </w:rPr>
              </m:ctrlPr>
            </m:e>
          </m:eqArr>
        </m:oMath>
      </m:oMathPara>
    </w:p>
    <w:p w14:paraId="7CFCE01D" w14:textId="3DBBCA91"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60≤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≤350;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A2.6</m:t>
                  </m:r>
                </m:e>
              </m:d>
              <m:ctrlPr>
                <w:rPr>
                  <w:rFonts w:ascii="Cambria Math" w:eastAsia="Cambria Math" w:hAnsi="Cambria Math"/>
                  <w:i/>
                  <w:iCs/>
                </w:rPr>
              </m:ctrlPr>
            </m:e>
          </m:eqArr>
        </m:oMath>
      </m:oMathPara>
    </w:p>
    <w:p w14:paraId="0C2EB4D8" w14:textId="6CB486AE"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≤0.15;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A2.7</m:t>
                  </m:r>
                </m:e>
              </m:d>
              <m:ctrlPr>
                <w:rPr>
                  <w:rFonts w:ascii="Cambria Math" w:eastAsia="Cambria Math" w:hAnsi="Cambria Math"/>
                  <w:i/>
                  <w:iCs/>
                </w:rPr>
              </m:ctrlPr>
            </m:e>
          </m:eqArr>
        </m:oMath>
      </m:oMathPara>
    </w:p>
    <w:p w14:paraId="76DC8321" w14:textId="5F5036BD"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m:t>
              </m:r>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r>
                    <w:rPr>
                      <w:rFonts w:ascii="Cambria Math" w:eastAsia="Cambria Math" w:hAnsi="Cambria Math"/>
                    </w:rPr>
                    <m:t>+1</m:t>
                  </m:r>
                </m:e>
              </m:d>
              <m:r>
                <w:rPr>
                  <w:rFonts w:ascii="Cambria Math" w:eastAsia="Cambria Math" w:hAnsi="Cambria Math"/>
                </w:rPr>
                <m:t xml:space="preserve">≤1;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r>
                <w:rPr>
                  <w:rFonts w:ascii="Cambria Math" w:eastAsia="Cambria Math" w:hAnsi="Cambria Math"/>
                </w:rPr>
                <m:t>1#</m:t>
              </m:r>
              <m:d>
                <m:dPr>
                  <m:ctrlPr>
                    <w:rPr>
                      <w:rFonts w:ascii="Cambria Math" w:eastAsia="Cambria Math" w:hAnsi="Cambria Math"/>
                    </w:rPr>
                  </m:ctrlPr>
                </m:dPr>
                <m:e>
                  <m:r>
                    <m:rPr>
                      <m:sty m:val="p"/>
                    </m:rPr>
                    <w:rPr>
                      <w:rFonts w:ascii="Cambria Math" w:eastAsia="Cambria Math" w:hAnsi="Cambria Math"/>
                    </w:rPr>
                    <m:t>A2.8</m:t>
                  </m:r>
                </m:e>
              </m:d>
              <m:ctrlPr>
                <w:rPr>
                  <w:rFonts w:ascii="Cambria Math" w:eastAsia="Cambria Math" w:hAnsi="Cambria Math"/>
                  <w:i/>
                  <w:iCs/>
                </w:rPr>
              </m:ctrlPr>
            </m:e>
          </m:eqArr>
        </m:oMath>
      </m:oMathPara>
    </w:p>
    <w:p w14:paraId="049F7FD4" w14:textId="70F359F3"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m:t>
              </m:r>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r>
                    <w:rPr>
                      <w:rFonts w:ascii="Cambria Math" w:eastAsia="Cambria Math" w:hAnsi="Cambria Math"/>
                    </w:rPr>
                    <m:t>+1</m:t>
                  </m:r>
                </m:e>
              </m:d>
              <m:r>
                <w:rPr>
                  <w:rFonts w:ascii="Cambria Math" w:eastAsia="Cambria Math" w:hAnsi="Cambria Math"/>
                </w:rPr>
                <m:t xml:space="preserve">≤1;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r>
                <w:rPr>
                  <w:rFonts w:ascii="Cambria Math" w:eastAsia="Cambria Math" w:hAnsi="Cambria Math"/>
                </w:rPr>
                <m:t>1#</m:t>
              </m:r>
              <m:d>
                <m:dPr>
                  <m:ctrlPr>
                    <w:rPr>
                      <w:rFonts w:ascii="Cambria Math" w:eastAsia="Cambria Math" w:hAnsi="Cambria Math"/>
                    </w:rPr>
                  </m:ctrlPr>
                </m:dPr>
                <m:e>
                  <m:r>
                    <m:rPr>
                      <m:sty m:val="p"/>
                    </m:rPr>
                    <w:rPr>
                      <w:rFonts w:ascii="Cambria Math" w:eastAsia="Cambria Math" w:hAnsi="Cambria Math"/>
                    </w:rPr>
                    <m:t>A2.9</m:t>
                  </m:r>
                </m:e>
              </m:d>
              <m:ctrlPr>
                <w:rPr>
                  <w:rFonts w:ascii="Cambria Math" w:eastAsia="Cambria Math" w:hAnsi="Cambria Math"/>
                  <w:i/>
                  <w:iCs/>
                </w:rPr>
              </m:ctrlPr>
            </m:e>
          </m:eqArr>
        </m:oMath>
      </m:oMathPara>
    </w:p>
    <w:p w14:paraId="75F79EC9" w14:textId="0E2A9F2A"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≤2.3;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A2.10</m:t>
                  </m:r>
                </m:e>
              </m:d>
              <m:ctrlPr>
                <w:rPr>
                  <w:rFonts w:ascii="Cambria Math" w:eastAsia="Cambria Math" w:hAnsi="Cambria Math"/>
                  <w:i/>
                  <w:iCs/>
                </w:rPr>
              </m:ctrlPr>
            </m:e>
          </m:eqArr>
        </m:oMath>
      </m:oMathPara>
    </w:p>
    <w:p w14:paraId="37937CC1" w14:textId="7B18B568"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≤2.3;</m:t>
              </m:r>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A2.11</m:t>
                  </m:r>
                </m:e>
              </m:d>
              <m:ctrlPr>
                <w:rPr>
                  <w:rFonts w:ascii="Cambria Math" w:eastAsia="Cambria Math" w:hAnsi="Cambria Math"/>
                  <w:i/>
                  <w:iCs/>
                </w:rPr>
              </m:ctrlPr>
            </m:e>
          </m:eqArr>
        </m:oMath>
      </m:oMathPara>
    </w:p>
    <w:p w14:paraId="3025DC25" w14:textId="1E195CFE"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≤2.3;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A2.12</m:t>
                  </m:r>
                </m:e>
              </m:d>
              <m:ctrlPr>
                <w:rPr>
                  <w:rFonts w:ascii="Cambria Math" w:eastAsia="Cambria Math" w:hAnsi="Cambria Math"/>
                  <w:i/>
                  <w:iCs/>
                </w:rPr>
              </m:ctrlPr>
            </m:e>
          </m:eqArr>
        </m:oMath>
      </m:oMathPara>
    </w:p>
    <w:p w14:paraId="377B3DBA" w14:textId="08557CE7"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1.5≤</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A2.13</m:t>
                  </m:r>
                </m:e>
              </m:d>
              <m:ctrlPr>
                <w:rPr>
                  <w:rFonts w:ascii="Cambria Math" w:eastAsia="Cambria Math" w:hAnsi="Cambria Math"/>
                  <w:i/>
                  <w:iCs/>
                </w:rPr>
              </m:ctrlPr>
            </m:e>
          </m:eqArr>
        </m:oMath>
      </m:oMathPara>
    </w:p>
    <w:p w14:paraId="0DFBCA96" w14:textId="23DF0265" w:rsidR="002621BF" w:rsidRPr="008D07AF" w:rsidRDefault="002621BF" w:rsidP="002621BF">
      <w:pPr>
        <w:spacing w:before="120" w:after="0"/>
        <w:rPr>
          <w:rFonts w:eastAsia="游明朝"/>
          <w:lang w:eastAsia="ja-JP"/>
        </w:rPr>
      </w:pPr>
      <w:r w:rsidRPr="008D07AF">
        <w:rPr>
          <w:rFonts w:eastAsia="游明朝"/>
          <w:lang w:eastAsia="ja-JP"/>
        </w:rPr>
        <w:t xml:space="preserve">Here, Equations </w:t>
      </w:r>
      <w:r>
        <w:rPr>
          <w:rFonts w:eastAsia="游明朝"/>
          <w:lang w:eastAsia="ja-JP"/>
        </w:rPr>
        <w:t xml:space="preserve">from </w:t>
      </w:r>
      <w:r w:rsidRPr="008D07AF">
        <w:rPr>
          <w:rFonts w:eastAsia="游明朝"/>
          <w:lang w:eastAsia="ja-JP"/>
        </w:rPr>
        <w:t>(</w:t>
      </w:r>
      <w:r w:rsidR="005641CB">
        <w:rPr>
          <w:rFonts w:eastAsia="游明朝"/>
          <w:lang w:eastAsia="ja-JP"/>
        </w:rPr>
        <w:t>A</w:t>
      </w:r>
      <w:r w:rsidR="006D2EA4">
        <w:rPr>
          <w:rFonts w:eastAsia="游明朝"/>
          <w:lang w:eastAsia="ja-JP"/>
        </w:rPr>
        <w:t>2</w:t>
      </w:r>
      <w:r w:rsidRPr="008D07AF">
        <w:rPr>
          <w:rFonts w:eastAsia="游明朝"/>
          <w:lang w:eastAsia="ja-JP"/>
        </w:rPr>
        <w:t>.</w:t>
      </w:r>
      <w:r w:rsidR="005641CB">
        <w:rPr>
          <w:rFonts w:eastAsia="游明朝"/>
          <w:lang w:eastAsia="ja-JP"/>
        </w:rPr>
        <w:t>2</w:t>
      </w:r>
      <w:r w:rsidRPr="008D07AF">
        <w:rPr>
          <w:rFonts w:eastAsia="游明朝"/>
          <w:lang w:eastAsia="ja-JP"/>
        </w:rPr>
        <w:t>)</w:t>
      </w:r>
      <w:r>
        <w:rPr>
          <w:rFonts w:eastAsia="游明朝"/>
          <w:lang w:eastAsia="ja-JP"/>
        </w:rPr>
        <w:t xml:space="preserve"> to</w:t>
      </w:r>
      <w:r w:rsidRPr="008D07AF">
        <w:rPr>
          <w:rFonts w:eastAsia="游明朝"/>
          <w:lang w:eastAsia="ja-JP"/>
        </w:rPr>
        <w:t xml:space="preserve"> (</w:t>
      </w:r>
      <w:r w:rsidR="005641CB">
        <w:rPr>
          <w:rFonts w:eastAsia="游明朝"/>
          <w:lang w:eastAsia="ja-JP"/>
        </w:rPr>
        <w:t>A</w:t>
      </w:r>
      <w:r w:rsidR="006D2EA4">
        <w:rPr>
          <w:rFonts w:eastAsia="游明朝"/>
          <w:lang w:eastAsia="ja-JP"/>
        </w:rPr>
        <w:t>2</w:t>
      </w:r>
      <w:r w:rsidRPr="008D07AF">
        <w:rPr>
          <w:rFonts w:eastAsia="游明朝"/>
          <w:lang w:eastAsia="ja-JP"/>
        </w:rPr>
        <w:t>.</w:t>
      </w:r>
      <w:r>
        <w:rPr>
          <w:rFonts w:eastAsia="游明朝"/>
          <w:lang w:eastAsia="ja-JP"/>
        </w:rPr>
        <w:t>1</w:t>
      </w:r>
      <w:r w:rsidR="005641CB">
        <w:rPr>
          <w:rFonts w:eastAsia="游明朝"/>
          <w:lang w:eastAsia="ja-JP"/>
        </w:rPr>
        <w:t>7</w:t>
      </w:r>
      <w:r w:rsidRPr="008D07AF">
        <w:rPr>
          <w:rFonts w:eastAsia="游明朝"/>
          <w:lang w:eastAsia="ja-JP"/>
        </w:rPr>
        <w:t>) denotes lower and upper limit, Equations (</w:t>
      </w:r>
      <w:r w:rsidR="005641CB">
        <w:rPr>
          <w:rFonts w:eastAsia="游明朝"/>
          <w:lang w:eastAsia="ja-JP"/>
        </w:rPr>
        <w:t>A</w:t>
      </w:r>
      <w:r w:rsidR="006D2EA4">
        <w:rPr>
          <w:rFonts w:eastAsia="游明朝"/>
          <w:lang w:eastAsia="ja-JP"/>
        </w:rPr>
        <w:t>2</w:t>
      </w:r>
      <w:r w:rsidRPr="008D07AF">
        <w:rPr>
          <w:rFonts w:eastAsia="游明朝"/>
          <w:lang w:eastAsia="ja-JP"/>
        </w:rPr>
        <w:t>.</w:t>
      </w:r>
      <w:r w:rsidR="00154FC3">
        <w:rPr>
          <w:rFonts w:eastAsia="游明朝"/>
          <w:lang w:eastAsia="ja-JP"/>
        </w:rPr>
        <w:t>8</w:t>
      </w:r>
      <w:r w:rsidRPr="008D07AF">
        <w:rPr>
          <w:rFonts w:eastAsia="游明朝"/>
          <w:lang w:eastAsia="ja-JP"/>
        </w:rPr>
        <w:t>)</w:t>
      </w:r>
      <w:r w:rsidR="005641CB">
        <w:rPr>
          <w:rFonts w:eastAsia="游明朝"/>
          <w:lang w:eastAsia="ja-JP"/>
        </w:rPr>
        <w:t xml:space="preserve"> </w:t>
      </w:r>
      <w:r w:rsidR="00154FC3">
        <w:rPr>
          <w:rFonts w:eastAsia="游明朝"/>
          <w:lang w:eastAsia="ja-JP"/>
        </w:rPr>
        <w:t>and</w:t>
      </w:r>
      <w:r w:rsidRPr="008D07AF">
        <w:rPr>
          <w:rFonts w:eastAsia="游明朝"/>
          <w:lang w:eastAsia="ja-JP"/>
        </w:rPr>
        <w:t xml:space="preserve"> (</w:t>
      </w:r>
      <w:r w:rsidR="005641CB">
        <w:rPr>
          <w:rFonts w:eastAsia="游明朝"/>
          <w:lang w:eastAsia="ja-JP"/>
        </w:rPr>
        <w:t>A</w:t>
      </w:r>
      <w:r w:rsidR="006D2EA4">
        <w:rPr>
          <w:rFonts w:eastAsia="游明朝"/>
          <w:lang w:eastAsia="ja-JP"/>
        </w:rPr>
        <w:t>2</w:t>
      </w:r>
      <w:r w:rsidRPr="008D07AF">
        <w:rPr>
          <w:rFonts w:eastAsia="游明朝"/>
          <w:lang w:eastAsia="ja-JP"/>
        </w:rPr>
        <w:t>.</w:t>
      </w:r>
      <w:r w:rsidR="00154FC3">
        <w:rPr>
          <w:rFonts w:eastAsia="游明朝"/>
          <w:lang w:eastAsia="ja-JP"/>
        </w:rPr>
        <w:t>9</w:t>
      </w:r>
      <w:r w:rsidRPr="008D07AF">
        <w:rPr>
          <w:rFonts w:eastAsia="游明朝"/>
          <w:lang w:eastAsia="ja-JP"/>
        </w:rPr>
        <w:t xml:space="preserve">) denotes fluctuation range limit, Equations </w:t>
      </w:r>
      <w:r>
        <w:rPr>
          <w:rFonts w:eastAsia="游明朝"/>
          <w:lang w:eastAsia="ja-JP"/>
        </w:rPr>
        <w:t xml:space="preserve">from </w:t>
      </w:r>
      <w:r w:rsidRPr="008D07AF">
        <w:rPr>
          <w:rFonts w:eastAsia="游明朝"/>
          <w:lang w:eastAsia="ja-JP"/>
        </w:rPr>
        <w:t>(</w:t>
      </w:r>
      <w:r w:rsidR="00154FC3">
        <w:rPr>
          <w:rFonts w:eastAsia="游明朝"/>
          <w:lang w:eastAsia="ja-JP"/>
        </w:rPr>
        <w:t>A</w:t>
      </w:r>
      <w:r w:rsidR="006D2EA4">
        <w:rPr>
          <w:rFonts w:eastAsia="游明朝"/>
          <w:lang w:eastAsia="ja-JP"/>
        </w:rPr>
        <w:t>2</w:t>
      </w:r>
      <w:r w:rsidRPr="008D07AF">
        <w:rPr>
          <w:rFonts w:eastAsia="游明朝"/>
          <w:lang w:eastAsia="ja-JP"/>
        </w:rPr>
        <w:t>.</w:t>
      </w:r>
      <w:r w:rsidR="00154FC3">
        <w:rPr>
          <w:rFonts w:eastAsia="游明朝"/>
          <w:lang w:eastAsia="ja-JP"/>
        </w:rPr>
        <w:t>10</w:t>
      </w:r>
      <w:r w:rsidRPr="008D07AF">
        <w:rPr>
          <w:rFonts w:eastAsia="游明朝"/>
          <w:lang w:eastAsia="ja-JP"/>
        </w:rPr>
        <w:t xml:space="preserve">) </w:t>
      </w:r>
      <w:r>
        <w:rPr>
          <w:rFonts w:eastAsia="游明朝"/>
          <w:lang w:eastAsia="ja-JP"/>
        </w:rPr>
        <w:t xml:space="preserve">to </w:t>
      </w:r>
      <w:r w:rsidRPr="008D07AF">
        <w:rPr>
          <w:rFonts w:eastAsia="游明朝"/>
          <w:lang w:eastAsia="ja-JP"/>
        </w:rPr>
        <w:t>(</w:t>
      </w:r>
      <w:r w:rsidR="00154FC3">
        <w:rPr>
          <w:rFonts w:eastAsia="游明朝"/>
          <w:lang w:eastAsia="ja-JP"/>
        </w:rPr>
        <w:t>A</w:t>
      </w:r>
      <w:r w:rsidR="006D2EA4">
        <w:rPr>
          <w:rFonts w:eastAsia="游明朝"/>
          <w:lang w:eastAsia="ja-JP"/>
        </w:rPr>
        <w:t>2</w:t>
      </w:r>
      <w:r w:rsidRPr="008D07AF">
        <w:rPr>
          <w:rFonts w:eastAsia="游明朝"/>
          <w:lang w:eastAsia="ja-JP"/>
        </w:rPr>
        <w:t>.</w:t>
      </w:r>
      <w:r w:rsidR="00154FC3">
        <w:rPr>
          <w:rFonts w:eastAsia="游明朝"/>
          <w:lang w:eastAsia="ja-JP"/>
        </w:rPr>
        <w:t>13</w:t>
      </w:r>
      <w:r w:rsidRPr="008D07AF">
        <w:rPr>
          <w:rFonts w:eastAsia="游明朝"/>
          <w:lang w:eastAsia="ja-JP"/>
        </w:rPr>
        <w:t>) denotes water quality standards limit based on LRV, respectively.</w:t>
      </w:r>
    </w:p>
    <w:p w14:paraId="0F9790F2" w14:textId="663E087C" w:rsidR="002621BF" w:rsidRPr="008D07AF" w:rsidRDefault="002621BF" w:rsidP="00154FC3">
      <w:pPr>
        <w:spacing w:before="120" w:after="0"/>
        <w:ind w:firstLineChars="100" w:firstLine="24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conductivity),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conductivity),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conductivity),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44A04D16" w14:textId="2D05578F"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A2.14</m:t>
                  </m:r>
                </m:e>
              </m:d>
              <m:ctrlPr>
                <w:rPr>
                  <w:rFonts w:ascii="Cambria Math" w:eastAsia="Cambria Math" w:hAnsi="Cambria Math"/>
                  <w:i/>
                  <w:iCs/>
                </w:rPr>
              </m:ctrlPr>
            </m:e>
          </m:eqArr>
        </m:oMath>
      </m:oMathPara>
    </w:p>
    <w:p w14:paraId="54BA0F2C" w14:textId="13EDE5F1"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A2.15</m:t>
                  </m:r>
                </m:e>
              </m:d>
              <m:ctrlPr>
                <w:rPr>
                  <w:rFonts w:ascii="Cambria Math" w:eastAsia="Cambria Math" w:hAnsi="Cambria Math"/>
                  <w:i/>
                  <w:iCs/>
                </w:rPr>
              </m:ctrlPr>
            </m:e>
          </m:eqArr>
        </m:oMath>
      </m:oMathPara>
    </w:p>
    <w:p w14:paraId="00E4DE16" w14:textId="6027BB81"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A2.16</m:t>
                  </m:r>
                </m:e>
              </m:d>
              <m:ctrlPr>
                <w:rPr>
                  <w:rFonts w:ascii="Cambria Math" w:eastAsia="Cambria Math" w:hAnsi="Cambria Math"/>
                  <w:i/>
                  <w:iCs/>
                </w:rPr>
              </m:ctrlPr>
            </m:e>
          </m:eqArr>
        </m:oMath>
      </m:oMathPara>
    </w:p>
    <w:p w14:paraId="67288FF6" w14:textId="16BC4AC1"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0005</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0200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A2.17</m:t>
                  </m:r>
                </m:e>
              </m:d>
              <m:ctrlPr>
                <w:rPr>
                  <w:rFonts w:ascii="Cambria Math" w:eastAsia="Cambria Math" w:hAnsi="Cambria Math"/>
                  <w:i/>
                  <w:iCs/>
                </w:rPr>
              </m:ctrlPr>
            </m:e>
          </m:eqArr>
        </m:oMath>
      </m:oMathPara>
    </w:p>
    <w:p w14:paraId="5856452E" w14:textId="687F76C3" w:rsidR="00BA6016" w:rsidRPr="00BA6016" w:rsidRDefault="00BA6016" w:rsidP="002621BF">
      <w:pPr>
        <w:spacing w:before="120" w:after="0"/>
        <w:rPr>
          <w:rFonts w:eastAsia="游明朝"/>
          <w:lang w:eastAsia="ja-JP"/>
        </w:rPr>
      </w:pPr>
      <w:r w:rsidRPr="008D07AF">
        <w:rPr>
          <w:rFonts w:eastAsia="游明朝"/>
          <w:lang w:eastAsia="ja-JP"/>
        </w:rPr>
        <w:t xml:space="preserve">Here, </w:t>
      </w:r>
      <w:r>
        <w:rPr>
          <w:rFonts w:eastAsia="游明朝"/>
          <w:lang w:eastAsia="ja-JP"/>
        </w:rPr>
        <w:t xml:space="preserve">a detail of </w:t>
      </w:r>
      <w:r w:rsidRPr="008D07AF">
        <w:rPr>
          <w:rFonts w:eastAsia="游明朝"/>
          <w:lang w:eastAsia="ja-JP"/>
        </w:rPr>
        <w:t xml:space="preserve">each prediction model </w:t>
      </w:r>
      <w:r>
        <w:rPr>
          <w:rFonts w:eastAsia="游明朝"/>
          <w:lang w:eastAsia="ja-JP"/>
        </w:rPr>
        <w:t>is provided</w:t>
      </w:r>
      <w:r w:rsidRPr="008D07AF">
        <w:rPr>
          <w:rFonts w:eastAsia="游明朝"/>
          <w:lang w:eastAsia="ja-JP"/>
        </w:rPr>
        <w:t xml:space="preserve"> </w:t>
      </w:r>
      <w:r>
        <w:rPr>
          <w:rFonts w:eastAsia="游明朝"/>
          <w:lang w:eastAsia="ja-JP"/>
        </w:rPr>
        <w:t>in</w:t>
      </w:r>
      <w:r w:rsidRPr="008D07AF">
        <w:rPr>
          <w:rFonts w:eastAsia="游明朝"/>
          <w:lang w:eastAsia="ja-JP"/>
        </w:rPr>
        <w:t xml:space="preserve"> </w:t>
      </w:r>
      <w:r>
        <w:rPr>
          <w:rFonts w:eastAsia="游明朝"/>
          <w:lang w:eastAsia="ja-JP"/>
        </w:rPr>
        <w:t>main</w:t>
      </w:r>
      <w:r w:rsidRPr="008D07AF">
        <w:rPr>
          <w:rFonts w:eastAsia="游明朝"/>
          <w:lang w:eastAsia="ja-JP"/>
        </w:rPr>
        <w:t xml:space="preserve"> section.</w:t>
      </w:r>
    </w:p>
    <w:p w14:paraId="1A27C363" w14:textId="206B883D" w:rsidR="002621BF" w:rsidRPr="008D07AF" w:rsidRDefault="006321AF" w:rsidP="00154FC3">
      <w:pPr>
        <w:spacing w:before="120" w:after="0"/>
        <w:ind w:firstLineChars="100" w:firstLine="240"/>
        <w:rPr>
          <w:rFonts w:eastAsia="游明朝"/>
          <w:lang w:eastAsia="ja-JP"/>
        </w:rPr>
      </w:pP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002621BF" w:rsidRPr="008D07AF">
        <w:rPr>
          <w:rFonts w:eastAsia="游明朝"/>
          <w:lang w:eastAsia="ja-JP"/>
        </w:rPr>
        <w:t xml:space="preserve"> is Logarithmic Reduction Value (LRV) of water quality data </w:t>
      </w:r>
      <m:oMath>
        <m:r>
          <w:rPr>
            <w:rFonts w:ascii="Cambria Math" w:eastAsia="游明朝" w:hAnsi="Cambria Math"/>
          </w:rPr>
          <m:t>X</m:t>
        </m:r>
      </m:oMath>
      <w:r w:rsidR="002621BF" w:rsidRPr="008D07AF">
        <w:rPr>
          <w:rFonts w:eastAsia="游明朝"/>
          <w:lang w:eastAsia="ja-JP"/>
        </w:rPr>
        <w:t xml:space="preserve"> (e.g., electric conductivity and TOC) as follows: </w:t>
      </w:r>
    </w:p>
    <w:p w14:paraId="027F64F1" w14:textId="3ACFBE75" w:rsidR="002621BF" w:rsidRPr="008D07AF" w:rsidRDefault="006321AF" w:rsidP="002621BF">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func>
                <m:funcPr>
                  <m:ctrlPr>
                    <w:rPr>
                      <w:rFonts w:ascii="Cambria Math" w:eastAsia="Cambria Math" w:hAnsi="Cambria Math"/>
                      <w:i/>
                      <w:iCs/>
                    </w:rPr>
                  </m:ctrlPr>
                </m:funcPr>
                <m:fName>
                  <m:sSub>
                    <m:sSubPr>
                      <m:ctrlPr>
                        <w:rPr>
                          <w:rFonts w:ascii="Cambria Math" w:eastAsia="Cambria Math" w:hAnsi="Cambria Math"/>
                          <w:i/>
                          <w:iCs/>
                        </w:rPr>
                      </m:ctrlPr>
                    </m:sSubPr>
                    <m:e>
                      <m:r>
                        <m:rPr>
                          <m:sty m:val="p"/>
                        </m:rPr>
                        <w:rPr>
                          <w:rFonts w:ascii="Cambria Math" w:eastAsia="Cambria Math" w:hAnsi="Cambria Math"/>
                        </w:rPr>
                        <m:t>log</m:t>
                      </m:r>
                      <m:ctrlPr>
                        <w:rPr>
                          <w:rFonts w:ascii="Cambria Math" w:eastAsia="Cambria Math" w:hAnsi="Cambria Math"/>
                          <w:iCs/>
                        </w:rPr>
                      </m:ctrlPr>
                    </m:e>
                    <m:sub>
                      <m:r>
                        <w:rPr>
                          <w:rFonts w:ascii="Cambria Math" w:eastAsia="Cambria Math" w:hAnsi="Cambria Math"/>
                        </w:rPr>
                        <m:t>10</m:t>
                      </m:r>
                      <m:ctrlPr>
                        <w:rPr>
                          <w:rFonts w:ascii="Cambria Math" w:eastAsia="Cambria Math" w:hAnsi="Cambria Math"/>
                          <w:iCs/>
                        </w:rPr>
                      </m:ctrlPr>
                    </m:sub>
                  </m:sSub>
                  <m:ctrlPr>
                    <w:rPr>
                      <w:rFonts w:ascii="Cambria Math" w:eastAsia="Cambria Math" w:hAnsi="Cambria Math"/>
                      <w:i/>
                    </w:rPr>
                  </m:ctrlPr>
                </m:fName>
                <m:e>
                  <m:d>
                    <m:dPr>
                      <m:ctrlPr>
                        <w:rPr>
                          <w:rFonts w:ascii="Cambria Math" w:eastAsia="Cambria Math" w:hAnsi="Cambria Math"/>
                          <w:i/>
                        </w:rPr>
                      </m:ctrlPr>
                    </m:dPr>
                    <m:e>
                      <m:f>
                        <m:fPr>
                          <m:ctrlPr>
                            <w:rPr>
                              <w:rFonts w:ascii="Cambria Math" w:eastAsia="Cambria Math" w:hAnsi="Cambria Math"/>
                              <w:i/>
                            </w:rPr>
                          </m:ctrlPr>
                        </m:fPr>
                        <m:num>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r>
                            <w:rPr>
                              <w:rFonts w:ascii="Cambria Math" w:eastAsia="Cambria Math" w:hAnsi="Cambria Math"/>
                            </w:rPr>
                            <m:t>[</m:t>
                          </m:r>
                          <m:r>
                            <w:rPr>
                              <w:rFonts w:ascii="Cambria Math" w:eastAsia="Cambria Math" w:hAnsi="Cambria Math"/>
                            </w:rPr>
                            <m:t>t</m:t>
                          </m:r>
                          <m:r>
                            <w:rPr>
                              <w:rFonts w:ascii="Cambria Math" w:eastAsia="Cambria Math" w:hAnsi="Cambria Math"/>
                            </w:rPr>
                            <m:t>]</m:t>
                          </m:r>
                        </m:num>
                        <m:den>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r>
                            <w:rPr>
                              <w:rFonts w:ascii="Cambria Math" w:eastAsia="Cambria Math" w:hAnsi="Cambria Math"/>
                            </w:rPr>
                            <m:t>[</m:t>
                          </m:r>
                          <m:r>
                            <w:rPr>
                              <w:rFonts w:ascii="Cambria Math" w:eastAsia="Cambria Math" w:hAnsi="Cambria Math"/>
                            </w:rPr>
                            <m:t>t</m:t>
                          </m:r>
                          <m:r>
                            <w:rPr>
                              <w:rFonts w:ascii="Cambria Math" w:eastAsia="Cambria Math" w:hAnsi="Cambria Math"/>
                            </w:rPr>
                            <m:t>]</m:t>
                          </m:r>
                        </m:den>
                      </m:f>
                    </m:e>
                  </m:d>
                  <m:ctrlPr>
                    <w:rPr>
                      <w:rFonts w:ascii="Cambria Math" w:eastAsia="Cambria Math" w:hAnsi="Cambria Math"/>
                      <w:i/>
                    </w:rPr>
                  </m:ctrlPr>
                </m:e>
              </m:func>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A2.18</m:t>
                  </m:r>
                </m:e>
              </m:d>
              <m:ctrlPr>
                <w:rPr>
                  <w:rFonts w:ascii="Cambria Math" w:eastAsia="Cambria Math" w:hAnsi="Cambria Math"/>
                  <w:i/>
                  <w:iCs/>
                </w:rPr>
              </m:ctrlPr>
            </m:e>
          </m:eqArr>
        </m:oMath>
      </m:oMathPara>
    </w:p>
    <w:p w14:paraId="6C5018F6" w14:textId="77777777" w:rsidR="002621BF" w:rsidRPr="008D07AF" w:rsidRDefault="002621BF" w:rsidP="002621BF">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feed</m:t>
            </m:r>
          </m:sub>
        </m:sSub>
      </m:oMath>
      <w:r w:rsidRPr="008D07AF">
        <w:rPr>
          <w:rFonts w:eastAsia="游明朝"/>
          <w:lang w:eastAsia="ja-JP"/>
        </w:rPr>
        <w:t xml:space="preserve"> denotes feed quality data </w:t>
      </w:r>
      <m:oMath>
        <m:r>
          <w:rPr>
            <w:rFonts w:ascii="Cambria Math" w:eastAsia="Cambria Math" w:hAnsi="Cambria Math"/>
          </w:rPr>
          <m:t>X</m:t>
        </m:r>
      </m:oMath>
      <w:r w:rsidRPr="008D07AF">
        <w:rPr>
          <w:rFonts w:eastAsia="游明朝"/>
          <w:lang w:eastAsia="ja-JP"/>
        </w:rPr>
        <w:t xml:space="preserve"> and </w:t>
      </w:r>
      <m:oMath>
        <m:sSub>
          <m:sSubPr>
            <m:ctrlPr>
              <w:rPr>
                <w:rFonts w:ascii="Cambria Math" w:eastAsia="Cambria Math" w:hAnsi="Cambria Math"/>
                <w:i/>
              </w:rPr>
            </m:ctrlPr>
          </m:sSubPr>
          <m:e>
            <m:r>
              <w:rPr>
                <w:rFonts w:ascii="Cambria Math" w:eastAsia="Cambria Math" w:hAnsi="Cambria Math"/>
              </w:rPr>
              <m:t>X</m:t>
            </m:r>
          </m:e>
          <m:sub>
            <m:r>
              <m:rPr>
                <m:sty m:val="p"/>
              </m:rPr>
              <w:rPr>
                <w:rFonts w:ascii="Cambria Math" w:eastAsia="Cambria Math" w:hAnsi="Cambria Math"/>
              </w:rPr>
              <m:t>perm</m:t>
            </m:r>
          </m:sub>
        </m:sSub>
      </m:oMath>
      <w:r w:rsidRPr="008D07AF">
        <w:rPr>
          <w:rFonts w:eastAsia="游明朝"/>
          <w:lang w:eastAsia="ja-JP"/>
        </w:rPr>
        <w:t xml:space="preserve"> denotes permeate quality data </w:t>
      </w:r>
      <m:oMath>
        <m:r>
          <w:rPr>
            <w:rFonts w:ascii="Cambria Math" w:eastAsia="Cambria Math" w:hAnsi="Cambria Math"/>
          </w:rPr>
          <m:t>X</m:t>
        </m:r>
      </m:oMath>
      <w:r w:rsidRPr="008D07AF">
        <w:rPr>
          <w:rFonts w:eastAsia="游明朝"/>
          <w:lang w:eastAsia="ja-JP"/>
        </w:rPr>
        <w:t xml:space="preserve"> at each stage.</w:t>
      </w:r>
    </w:p>
    <w:p w14:paraId="57DA840A" w14:textId="72894699" w:rsidR="002621BF" w:rsidRDefault="002621BF" w:rsidP="002621BF">
      <w:pPr>
        <w:spacing w:before="120" w:after="0"/>
        <w:rPr>
          <w:b/>
          <w:bCs/>
        </w:rPr>
      </w:pPr>
    </w:p>
    <w:p w14:paraId="17664B01" w14:textId="768A4B3A" w:rsidR="00BA6016" w:rsidRPr="00BA6016" w:rsidRDefault="00BA6016" w:rsidP="002621BF">
      <w:pPr>
        <w:pStyle w:val="a4"/>
        <w:widowControl w:val="0"/>
        <w:numPr>
          <w:ilvl w:val="0"/>
          <w:numId w:val="4"/>
        </w:numPr>
        <w:snapToGrid/>
        <w:spacing w:before="120" w:after="0"/>
        <w:contextualSpacing w:val="0"/>
        <w:jc w:val="both"/>
      </w:pPr>
      <w:r>
        <w:t>Optimization Problem (LVMWD)</w:t>
      </w:r>
    </w:p>
    <w:p w14:paraId="04979843" w14:textId="77777777" w:rsidR="00BA6016" w:rsidRPr="008D07AF" w:rsidRDefault="00BA6016" w:rsidP="00BA6016">
      <w:pPr>
        <w:spacing w:before="120" w:after="0"/>
        <w:ind w:firstLineChars="150" w:firstLine="360"/>
        <w:rPr>
          <w:rFonts w:eastAsia="游明朝"/>
          <w:iCs/>
          <w:lang w:eastAsia="ja-JP"/>
        </w:rPr>
      </w:pPr>
      <w:r w:rsidRPr="008D07AF">
        <w:rPr>
          <w:rFonts w:eastAsia="游明朝"/>
          <w:iCs/>
          <w:lang w:eastAsia="ja-JP"/>
        </w:rPr>
        <w:t xml:space="preserve">The objective function </w:t>
      </w:r>
      <m:oMath>
        <m:r>
          <w:rPr>
            <w:rFonts w:ascii="Cambria Math" w:hAnsi="Cambria Math"/>
          </w:rPr>
          <m:t>f(</m:t>
        </m:r>
        <m:r>
          <m:rPr>
            <m:sty m:val="bi"/>
          </m:rPr>
          <w:rPr>
            <w:rFonts w:ascii="Cambria Math" w:hAnsi="Cambria Math"/>
          </w:rPr>
          <m:t>x</m:t>
        </m:r>
        <m:r>
          <w:rPr>
            <w:rFonts w:ascii="Cambria Math" w:hAnsi="Cambria Math"/>
          </w:rPr>
          <m:t>)</m:t>
        </m:r>
      </m:oMath>
      <w:r w:rsidRPr="008D07AF">
        <w:rPr>
          <w:rFonts w:eastAsia="游明朝"/>
          <w:iCs/>
          <w:lang w:eastAsia="ja-JP"/>
        </w:rPr>
        <w:t xml:space="preserve"> is formulated as follows:</w:t>
      </w:r>
    </w:p>
    <w:p w14:paraId="46B8EA0D" w14:textId="44F81651"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 xml:space="preserve">) </m:t>
              </m:r>
              <m:r>
                <w:rPr>
                  <w:rFonts w:ascii="Cambria Math" w:eastAsia="Cambria Math" w:hAnsi="Cambria Math"/>
                </w:rPr>
                <m:t>=</m:t>
              </m:r>
              <m:nary>
                <m:naryPr>
                  <m:chr m:val="∑"/>
                  <m:limLoc m:val="undOvr"/>
                  <m:ctrlPr>
                    <w:rPr>
                      <w:rFonts w:ascii="Cambria Math" w:eastAsia="Cambria Math" w:hAnsi="Cambria Math"/>
                      <w:i/>
                      <w:iCs/>
                    </w:rPr>
                  </m:ctrlPr>
                </m:naryPr>
                <m:sub>
                  <m:r>
                    <w:rPr>
                      <w:rFonts w:ascii="Cambria Math" w:eastAsia="Cambria Math" w:hAnsi="Cambria Math"/>
                    </w:rPr>
                    <m:t>t</m:t>
                  </m:r>
                  <m:r>
                    <w:rPr>
                      <w:rFonts w:ascii="Cambria Math" w:eastAsia="Cambria Math" w:hAnsi="Cambria Math"/>
                    </w:rPr>
                    <m:t>=1</m:t>
                  </m:r>
                </m:sub>
                <m:sup>
                  <m:r>
                    <w:rPr>
                      <w:rFonts w:ascii="Cambria Math" w:eastAsia="Cambria Math" w:hAnsi="Cambria Math"/>
                    </w:rPr>
                    <m:t>L</m:t>
                  </m:r>
                </m:sup>
                <m:e>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e>
              </m:nary>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A2.19</m:t>
                  </m:r>
                </m:e>
              </m:d>
              <m:ctrlPr>
                <w:rPr>
                  <w:rFonts w:ascii="Cambria Math" w:eastAsia="Cambria Math" w:hAnsi="Cambria Math"/>
                  <w:i/>
                  <w:iCs/>
                </w:rPr>
              </m:ctrlPr>
            </m:e>
          </m:eqArr>
        </m:oMath>
      </m:oMathPara>
    </w:p>
    <w:p w14:paraId="4548EA23" w14:textId="495E0C40" w:rsidR="00BA6016" w:rsidRPr="008D07AF" w:rsidRDefault="00BA6016" w:rsidP="00BA6016">
      <w:pPr>
        <w:spacing w:before="120" w:after="0"/>
        <w:rPr>
          <w:rFonts w:eastAsia="游明朝"/>
          <w:lang w:eastAsia="ja-JP"/>
        </w:rPr>
      </w:pPr>
      <w:r w:rsidRPr="008D07AF">
        <w:rPr>
          <w:rFonts w:eastAsia="游明朝"/>
          <w:lang w:eastAsia="ja-JP"/>
        </w:rPr>
        <w:t xml:space="preserve">Here,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denotes UF filtrate total chlorine at time </w:t>
      </w:r>
      <m:oMath>
        <m:r>
          <w:rPr>
            <w:rFonts w:ascii="Cambria Math" w:eastAsia="Cambria Math" w:hAnsi="Cambria Math"/>
          </w:rPr>
          <m:t>t</m:t>
        </m:r>
      </m:oMath>
      <w:r w:rsidRPr="008D07AF">
        <w:rPr>
          <w:rFonts w:eastAsia="游明朝"/>
          <w:iCs/>
          <w:lang w:eastAsia="ja-JP"/>
        </w:rPr>
        <w:t xml:space="preserve">, </w:t>
      </w:r>
      <m:oMath>
        <m:sSub>
          <m:sSubPr>
            <m:ctrlPr>
              <w:rPr>
                <w:rFonts w:ascii="Cambria Math" w:eastAsia="Cambria Math" w:hAnsi="Cambria Math"/>
                <w:i/>
                <w:iCs/>
              </w:rPr>
            </m:ctrlPr>
          </m:sSubPr>
          <m:e>
            <m:r>
              <w:rPr>
                <w:rFonts w:ascii="Cambria Math" w:eastAsia="Cambria Math" w:hAnsi="Cambria Math"/>
              </w:rPr>
              <m:t>c</m:t>
            </m:r>
          </m:e>
          <m:sub>
            <m:r>
              <w:rPr>
                <w:rFonts w:ascii="Cambria Math" w:eastAsia="Cambria Math" w:hAnsi="Cambria Math"/>
              </w:rPr>
              <m:t>1</m:t>
            </m:r>
          </m:sub>
        </m:sSub>
      </m:oMath>
      <w:r w:rsidRPr="008D07AF">
        <w:rPr>
          <w:rFonts w:eastAsia="游明朝"/>
          <w:iCs/>
          <w:lang w:eastAsia="ja-JP"/>
        </w:rPr>
        <w:t xml:space="preserve"> denote cost coefficients, and </w:t>
      </w:r>
      <m:oMath>
        <m:r>
          <w:rPr>
            <w:rFonts w:ascii="Cambria Math" w:eastAsia="Cambria Math" w:hAnsi="Cambria Math"/>
          </w:rPr>
          <m:t>L</m:t>
        </m:r>
      </m:oMath>
      <w:r w:rsidRPr="008D07AF">
        <w:rPr>
          <w:rFonts w:eastAsia="游明朝"/>
          <w:iCs/>
          <w:lang w:eastAsia="ja-JP"/>
        </w:rPr>
        <w:t xml:space="preserve"> denotes the length (step size) of optimization period, respectively.</w:t>
      </w:r>
    </w:p>
    <w:p w14:paraId="194B20DA" w14:textId="77777777" w:rsidR="00BA6016" w:rsidRPr="008D07AF" w:rsidRDefault="00BA6016" w:rsidP="00BA6016">
      <w:pPr>
        <w:spacing w:before="120" w:after="0"/>
        <w:rPr>
          <w:rFonts w:eastAsia="游明朝"/>
          <w:lang w:eastAsia="ja-JP"/>
        </w:rPr>
      </w:pPr>
      <w:r w:rsidRPr="008D07AF">
        <w:rPr>
          <w:rFonts w:eastAsia="游明朝"/>
          <w:lang w:eastAsia="ja-JP"/>
        </w:rPr>
        <w:t xml:space="preserve">    Constraint conditions are as following: </w:t>
      </w:r>
    </w:p>
    <w:p w14:paraId="72380064" w14:textId="5EF75172"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A2.20</m:t>
                  </m:r>
                </m:e>
              </m:d>
              <m:ctrlPr>
                <w:rPr>
                  <w:rFonts w:ascii="Cambria Math" w:eastAsia="Cambria Math" w:hAnsi="Cambria Math"/>
                  <w:i/>
                  <w:iCs/>
                </w:rPr>
              </m:ctrlPr>
            </m:e>
          </m:eqArr>
        </m:oMath>
      </m:oMathPara>
    </w:p>
    <w:p w14:paraId="6973FB2E" w14:textId="000F5163"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≤50;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A2.21</m:t>
                  </m:r>
                </m:e>
              </m:d>
              <m:ctrlPr>
                <w:rPr>
                  <w:rFonts w:ascii="Cambria Math" w:eastAsia="Cambria Math" w:hAnsi="Cambria Math"/>
                  <w:i/>
                  <w:iCs/>
                </w:rPr>
              </m:ctrlPr>
            </m:e>
          </m:eqArr>
        </m:oMath>
      </m:oMathPara>
    </w:p>
    <w:p w14:paraId="2178017C" w14:textId="55565291"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≤50;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A2.22</m:t>
                  </m:r>
                </m:e>
              </m:d>
              <m:ctrlPr>
                <w:rPr>
                  <w:rFonts w:ascii="Cambria Math" w:eastAsia="Cambria Math" w:hAnsi="Cambria Math"/>
                  <w:i/>
                  <w:iCs/>
                </w:rPr>
              </m:ctrlPr>
            </m:e>
          </m:eqArr>
        </m:oMath>
      </m:oMathPara>
    </w:p>
    <w:p w14:paraId="13DDA97F" w14:textId="0362EF55"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≤60;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A2.23</m:t>
                  </m:r>
                </m:e>
              </m:d>
              <m:ctrlPr>
                <w:rPr>
                  <w:rFonts w:ascii="Cambria Math" w:eastAsia="Cambria Math" w:hAnsi="Cambria Math"/>
                  <w:i/>
                  <w:iCs/>
                </w:rPr>
              </m:ctrlPr>
            </m:e>
          </m:eqArr>
        </m:oMath>
      </m:oMathPara>
    </w:p>
    <w:p w14:paraId="39BC307F" w14:textId="40B3ADBA"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0≤</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≤0.15;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A2.24</m:t>
                  </m:r>
                </m:e>
              </m:d>
              <m:ctrlPr>
                <w:rPr>
                  <w:rFonts w:ascii="Cambria Math" w:eastAsia="Cambria Math" w:hAnsi="Cambria Math"/>
                  <w:i/>
                  <w:iCs/>
                </w:rPr>
              </m:ctrlPr>
            </m:e>
          </m:eqArr>
        </m:oMath>
      </m:oMathPara>
    </w:p>
    <w:p w14:paraId="039D5D4B" w14:textId="0B8B536C"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m:t>
              </m:r>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0000</m:t>
                  </m:r>
                </m:sub>
              </m:sSub>
              <m:d>
                <m:dPr>
                  <m:begChr m:val="["/>
                  <m:endChr m:val="]"/>
                  <m:ctrlPr>
                    <w:rPr>
                      <w:rFonts w:ascii="Cambria Math" w:eastAsia="Cambria Math" w:hAnsi="Cambria Math"/>
                      <w:i/>
                      <w:iCs/>
                    </w:rPr>
                  </m:ctrlPr>
                </m:dPr>
                <m:e>
                  <m:r>
                    <w:rPr>
                      <w:rFonts w:ascii="Cambria Math" w:eastAsia="Cambria Math" w:hAnsi="Cambria Math"/>
                    </w:rPr>
                    <m:t>t</m:t>
                  </m:r>
                  <m:r>
                    <w:rPr>
                      <w:rFonts w:ascii="Cambria Math" w:eastAsia="Cambria Math" w:hAnsi="Cambria Math"/>
                    </w:rPr>
                    <m:t>+1</m:t>
                  </m:r>
                </m:e>
              </m:d>
              <m:r>
                <w:rPr>
                  <w:rFonts w:ascii="Cambria Math" w:eastAsia="Cambria Math" w:hAnsi="Cambria Math"/>
                </w:rPr>
                <m:t xml:space="preserve">≤1;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r>
                <w:rPr>
                  <w:rFonts w:ascii="Cambria Math" w:eastAsia="Cambria Math" w:hAnsi="Cambria Math"/>
                </w:rPr>
                <m:t>1#</m:t>
              </m:r>
              <m:d>
                <m:dPr>
                  <m:ctrlPr>
                    <w:rPr>
                      <w:rFonts w:ascii="Cambria Math" w:eastAsia="Cambria Math" w:hAnsi="Cambria Math"/>
                    </w:rPr>
                  </m:ctrlPr>
                </m:dPr>
                <m:e>
                  <m:r>
                    <m:rPr>
                      <m:sty m:val="p"/>
                    </m:rPr>
                    <w:rPr>
                      <w:rFonts w:ascii="Cambria Math" w:eastAsia="Cambria Math" w:hAnsi="Cambria Math"/>
                    </w:rPr>
                    <m:t>A2.25</m:t>
                  </m:r>
                </m:e>
              </m:d>
              <m:ctrlPr>
                <w:rPr>
                  <w:rFonts w:ascii="Cambria Math" w:eastAsia="Cambria Math" w:hAnsi="Cambria Math"/>
                  <w:i/>
                  <w:iCs/>
                </w:rPr>
              </m:ctrlPr>
            </m:e>
          </m:eqArr>
        </m:oMath>
      </m:oMathPara>
    </w:p>
    <w:p w14:paraId="4710C1F7" w14:textId="19CBC68C"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A2.26</m:t>
                  </m:r>
                </m:e>
              </m:d>
              <m:ctrlPr>
                <w:rPr>
                  <w:rFonts w:ascii="Cambria Math" w:eastAsia="Cambria Math" w:hAnsi="Cambria Math"/>
                  <w:i/>
                  <w:iCs/>
                </w:rPr>
              </m:ctrlPr>
            </m:e>
          </m:eqArr>
        </m:oMath>
      </m:oMathPara>
    </w:p>
    <w:p w14:paraId="68EDF1A7" w14:textId="654D3EC5"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A2.27</m:t>
                  </m:r>
                </m:e>
              </m:d>
              <m:ctrlPr>
                <w:rPr>
                  <w:rFonts w:ascii="Cambria Math" w:eastAsia="Cambria Math" w:hAnsi="Cambria Math"/>
                  <w:i/>
                  <w:iCs/>
                </w:rPr>
              </m:ctrlPr>
            </m:e>
          </m:eqArr>
        </m:oMath>
      </m:oMathPara>
    </w:p>
    <w:p w14:paraId="0B5C741B" w14:textId="19A42ED0"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≤2.5;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A2.28</m:t>
                  </m:r>
                </m:e>
              </m:d>
              <m:ctrlPr>
                <w:rPr>
                  <w:rFonts w:ascii="Cambria Math" w:eastAsia="Cambria Math" w:hAnsi="Cambria Math"/>
                  <w:i/>
                  <w:iCs/>
                </w:rPr>
              </m:ctrlPr>
            </m:e>
          </m:eqArr>
        </m:oMath>
      </m:oMathPara>
    </w:p>
    <w:p w14:paraId="74DEDA84" w14:textId="5EBC6556"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r>
                <w:rPr>
                  <w:rFonts w:ascii="Cambria Math" w:eastAsia="Cambria Math" w:hAnsi="Cambria Math"/>
                </w:rPr>
                <m:t>1≤</m:t>
              </m:r>
              <m:sSub>
                <m:sSubPr>
                  <m:ctrlPr>
                    <w:rPr>
                      <w:rFonts w:ascii="Cambria Math" w:eastAsia="Cambria Math" w:hAnsi="Cambria Math"/>
                      <w:i/>
                      <w:iCs/>
                    </w:rPr>
                  </m:ctrlPr>
                </m:sSubPr>
                <m:e>
                  <m:r>
                    <w:rPr>
                      <w:rFonts w:ascii="Cambria Math" w:eastAsia="Cambria Math" w:hAnsi="Cambria Math"/>
                    </w:rPr>
                    <m:t>γ</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≤2;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A2.29</m:t>
                  </m:r>
                </m:e>
              </m:d>
              <m:ctrlPr>
                <w:rPr>
                  <w:rFonts w:ascii="Cambria Math" w:eastAsia="Cambria Math" w:hAnsi="Cambria Math"/>
                  <w:i/>
                  <w:iCs/>
                </w:rPr>
              </m:ctrlPr>
            </m:e>
          </m:eqArr>
        </m:oMath>
      </m:oMathPara>
    </w:p>
    <w:p w14:paraId="2471E853" w14:textId="322CC8BF" w:rsidR="00BA6016" w:rsidRPr="008D07AF" w:rsidRDefault="00BA6016" w:rsidP="00BA6016">
      <w:pPr>
        <w:spacing w:before="120" w:after="0"/>
        <w:rPr>
          <w:rFonts w:eastAsia="游明朝"/>
          <w:lang w:eastAsia="ja-JP"/>
        </w:rPr>
      </w:pPr>
      <w:r w:rsidRPr="008D07AF">
        <w:rPr>
          <w:rFonts w:eastAsia="游明朝"/>
          <w:lang w:eastAsia="ja-JP"/>
        </w:rPr>
        <w:t xml:space="preserve">Here, Equations </w:t>
      </w:r>
      <w:r>
        <w:rPr>
          <w:rFonts w:eastAsia="游明朝"/>
          <w:lang w:eastAsia="ja-JP"/>
        </w:rPr>
        <w:t xml:space="preserve">from </w:t>
      </w:r>
      <w:r w:rsidRPr="008D07AF">
        <w:rPr>
          <w:rFonts w:eastAsia="游明朝"/>
          <w:lang w:eastAsia="ja-JP"/>
        </w:rPr>
        <w:t>(</w:t>
      </w:r>
      <w:r w:rsidR="00154FC3">
        <w:rPr>
          <w:rFonts w:eastAsia="游明朝"/>
          <w:lang w:eastAsia="ja-JP"/>
        </w:rPr>
        <w:t>A</w:t>
      </w:r>
      <w:r w:rsidR="00CA31AA">
        <w:rPr>
          <w:rFonts w:eastAsia="游明朝"/>
          <w:lang w:eastAsia="ja-JP"/>
        </w:rPr>
        <w:t>2</w:t>
      </w:r>
      <w:r w:rsidRPr="008D07AF">
        <w:rPr>
          <w:rFonts w:eastAsia="游明朝"/>
          <w:lang w:eastAsia="ja-JP"/>
        </w:rPr>
        <w:t>.</w:t>
      </w:r>
      <w:r w:rsidR="00154FC3">
        <w:rPr>
          <w:rFonts w:eastAsia="游明朝"/>
          <w:lang w:eastAsia="ja-JP"/>
        </w:rPr>
        <w:t>20</w:t>
      </w:r>
      <w:r w:rsidRPr="008D07AF">
        <w:rPr>
          <w:rFonts w:eastAsia="游明朝"/>
          <w:lang w:eastAsia="ja-JP"/>
        </w:rPr>
        <w:t>)</w:t>
      </w:r>
      <w:r>
        <w:rPr>
          <w:rFonts w:eastAsia="游明朝"/>
          <w:lang w:eastAsia="ja-JP"/>
        </w:rPr>
        <w:t xml:space="preserve"> to </w:t>
      </w:r>
      <w:r w:rsidRPr="008D07AF">
        <w:rPr>
          <w:rFonts w:eastAsia="游明朝"/>
          <w:lang w:eastAsia="ja-JP"/>
        </w:rPr>
        <w:t>(</w:t>
      </w:r>
      <w:r w:rsidR="00154FC3">
        <w:rPr>
          <w:rFonts w:eastAsia="游明朝"/>
          <w:lang w:eastAsia="ja-JP"/>
        </w:rPr>
        <w:t>A</w:t>
      </w:r>
      <w:r w:rsidR="00CA31AA">
        <w:rPr>
          <w:rFonts w:eastAsia="游明朝"/>
          <w:lang w:eastAsia="ja-JP"/>
        </w:rPr>
        <w:t>2</w:t>
      </w:r>
      <w:r w:rsidRPr="008D07AF">
        <w:rPr>
          <w:rFonts w:eastAsia="游明朝"/>
          <w:lang w:eastAsia="ja-JP"/>
        </w:rPr>
        <w:t>.</w:t>
      </w:r>
      <w:r>
        <w:rPr>
          <w:rFonts w:eastAsia="游明朝"/>
          <w:lang w:eastAsia="ja-JP"/>
        </w:rPr>
        <w:t>2</w:t>
      </w:r>
      <w:r w:rsidR="00154FC3">
        <w:rPr>
          <w:rFonts w:eastAsia="游明朝"/>
          <w:lang w:eastAsia="ja-JP"/>
        </w:rPr>
        <w:t>4</w:t>
      </w:r>
      <w:r w:rsidRPr="008D07AF">
        <w:rPr>
          <w:rFonts w:eastAsia="游明朝"/>
          <w:lang w:eastAsia="ja-JP"/>
        </w:rPr>
        <w:t>) denote lower and upper limit, Equation (</w:t>
      </w:r>
      <w:r w:rsidR="00154FC3">
        <w:rPr>
          <w:rFonts w:eastAsia="游明朝"/>
          <w:lang w:eastAsia="ja-JP"/>
        </w:rPr>
        <w:t>A</w:t>
      </w:r>
      <w:r w:rsidR="00CA31AA">
        <w:rPr>
          <w:rFonts w:eastAsia="游明朝"/>
          <w:lang w:eastAsia="ja-JP"/>
        </w:rPr>
        <w:t>2</w:t>
      </w:r>
      <w:r w:rsidRPr="008D07AF">
        <w:rPr>
          <w:rFonts w:eastAsia="游明朝"/>
          <w:lang w:eastAsia="ja-JP"/>
        </w:rPr>
        <w:t>.</w:t>
      </w:r>
      <w:r w:rsidR="00154FC3">
        <w:rPr>
          <w:rFonts w:eastAsia="游明朝"/>
          <w:lang w:eastAsia="ja-JP"/>
        </w:rPr>
        <w:t>25</w:t>
      </w:r>
      <w:r w:rsidRPr="008D07AF">
        <w:rPr>
          <w:rFonts w:eastAsia="游明朝"/>
          <w:lang w:eastAsia="ja-JP"/>
        </w:rPr>
        <w:t xml:space="preserve">) denotes fluctuation range limit, Equations </w:t>
      </w:r>
      <w:r>
        <w:rPr>
          <w:rFonts w:eastAsia="游明朝"/>
          <w:lang w:eastAsia="ja-JP"/>
        </w:rPr>
        <w:t xml:space="preserve">from </w:t>
      </w:r>
      <w:r w:rsidRPr="008D07AF">
        <w:rPr>
          <w:rFonts w:eastAsia="游明朝"/>
          <w:lang w:eastAsia="ja-JP"/>
        </w:rPr>
        <w:t>(</w:t>
      </w:r>
      <w:r w:rsidR="00154FC3">
        <w:rPr>
          <w:rFonts w:eastAsia="游明朝"/>
          <w:lang w:eastAsia="ja-JP"/>
        </w:rPr>
        <w:t>A</w:t>
      </w:r>
      <w:r w:rsidR="00CA31AA">
        <w:rPr>
          <w:rFonts w:eastAsia="游明朝"/>
          <w:lang w:eastAsia="ja-JP"/>
        </w:rPr>
        <w:t>2</w:t>
      </w:r>
      <w:r w:rsidRPr="008D07AF">
        <w:rPr>
          <w:rFonts w:eastAsia="游明朝"/>
          <w:lang w:eastAsia="ja-JP"/>
        </w:rPr>
        <w:t>.</w:t>
      </w:r>
      <w:r w:rsidR="00154FC3">
        <w:rPr>
          <w:rFonts w:eastAsia="游明朝"/>
          <w:lang w:eastAsia="ja-JP"/>
        </w:rPr>
        <w:t>26</w:t>
      </w:r>
      <w:r w:rsidRPr="008D07AF">
        <w:rPr>
          <w:rFonts w:eastAsia="游明朝"/>
          <w:lang w:eastAsia="ja-JP"/>
        </w:rPr>
        <w:t>)</w:t>
      </w:r>
      <w:r>
        <w:rPr>
          <w:rFonts w:eastAsia="游明朝"/>
          <w:lang w:eastAsia="ja-JP"/>
        </w:rPr>
        <w:t xml:space="preserve"> to </w:t>
      </w:r>
      <w:r w:rsidRPr="008D07AF">
        <w:rPr>
          <w:rFonts w:eastAsia="游明朝"/>
          <w:lang w:eastAsia="ja-JP"/>
        </w:rPr>
        <w:t>(</w:t>
      </w:r>
      <w:r w:rsidR="00154FC3">
        <w:rPr>
          <w:rFonts w:eastAsia="游明朝"/>
          <w:lang w:eastAsia="ja-JP"/>
        </w:rPr>
        <w:t>A</w:t>
      </w:r>
      <w:r w:rsidR="00CA31AA">
        <w:rPr>
          <w:rFonts w:eastAsia="游明朝"/>
          <w:lang w:eastAsia="ja-JP"/>
        </w:rPr>
        <w:t>2</w:t>
      </w:r>
      <w:r w:rsidRPr="008D07AF">
        <w:rPr>
          <w:rFonts w:eastAsia="游明朝"/>
          <w:lang w:eastAsia="ja-JP"/>
        </w:rPr>
        <w:t>.</w:t>
      </w:r>
      <w:r w:rsidR="00154FC3">
        <w:rPr>
          <w:rFonts w:eastAsia="游明朝"/>
          <w:lang w:eastAsia="ja-JP"/>
        </w:rPr>
        <w:t>29</w:t>
      </w:r>
      <w:r w:rsidRPr="008D07AF">
        <w:rPr>
          <w:rFonts w:eastAsia="游明朝"/>
          <w:lang w:eastAsia="ja-JP"/>
        </w:rPr>
        <w:t>) denote water quality standards limit based on LRV, respectively.</w:t>
      </w:r>
      <w:r>
        <w:rPr>
          <w:rFonts w:eastAsia="游明朝"/>
          <w:lang w:eastAsia="ja-JP"/>
        </w:rPr>
        <w:t xml:space="preserve"> </w:t>
      </w:r>
      <m:oMath>
        <m:sSub>
          <m:sSubPr>
            <m:ctrlPr>
              <w:rPr>
                <w:rFonts w:ascii="Cambria Math" w:eastAsia="游明朝" w:hAnsi="Cambria Math"/>
                <w:i/>
              </w:rPr>
            </m:ctrlPr>
          </m:sSubPr>
          <m:e>
            <m:r>
              <w:rPr>
                <w:rFonts w:ascii="Cambria Math" w:eastAsia="Cambria Math" w:hAnsi="Cambria Math"/>
              </w:rPr>
              <m:t>γ</m:t>
            </m:r>
            <m:ctrlPr>
              <w:rPr>
                <w:rFonts w:ascii="Cambria Math" w:eastAsia="Cambria Math" w:hAnsi="Cambria Math"/>
                <w:i/>
              </w:rPr>
            </m:ctrlPr>
          </m:e>
          <m:sub>
            <m:r>
              <w:rPr>
                <w:rFonts w:ascii="Cambria Math" w:eastAsia="游明朝" w:hAnsi="Cambria Math"/>
              </w:rPr>
              <m:t>X</m:t>
            </m:r>
          </m:sub>
        </m:sSub>
      </m:oMath>
      <w:r w:rsidRPr="008D07AF">
        <w:rPr>
          <w:rFonts w:eastAsia="游明朝"/>
          <w:lang w:eastAsia="ja-JP"/>
        </w:rPr>
        <w:t xml:space="preserve"> is Logarithmic Reduction Value (LRV) of water quality data </w:t>
      </w:r>
      <m:oMath>
        <m:r>
          <w:rPr>
            <w:rFonts w:ascii="Cambria Math" w:eastAsia="游明朝" w:hAnsi="Cambria Math"/>
          </w:rPr>
          <m:t>X</m:t>
        </m:r>
      </m:oMath>
      <w:r w:rsidRPr="008D07AF">
        <w:rPr>
          <w:rFonts w:eastAsia="游明朝"/>
          <w:lang w:eastAsia="ja-JP"/>
        </w:rPr>
        <w:t xml:space="preserve"> (e.g., electric conductivity and TOC)</w:t>
      </w:r>
      <w:r>
        <w:rPr>
          <w:rFonts w:eastAsia="游明朝"/>
          <w:lang w:eastAsia="ja-JP"/>
        </w:rPr>
        <w:t>.</w:t>
      </w:r>
    </w:p>
    <w:p w14:paraId="40EA810F" w14:textId="49EE2DC8" w:rsidR="00BA6016" w:rsidRPr="008D07AF" w:rsidRDefault="00BA6016" w:rsidP="00BA6016">
      <w:pPr>
        <w:spacing w:before="120" w:after="0"/>
        <w:ind w:firstLineChars="100" w:firstLine="240"/>
        <w:rPr>
          <w:rFonts w:eastAsia="游明朝"/>
          <w:lang w:eastAsia="ja-JP"/>
        </w:rPr>
      </w:pPr>
      <w:r w:rsidRPr="008D07AF">
        <w:rPr>
          <w:rFonts w:eastAsia="游明朝"/>
          <w:iCs/>
          <w:lang w:eastAsia="ja-JP"/>
        </w:rPr>
        <w:t xml:space="preserve">Intermediate variables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(Stage1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(Stage2 permeate EC),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(Stage3 permeate EC), and </w:t>
      </w:r>
      <m:oMath>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rFonts w:eastAsia="游明朝"/>
          <w:iCs/>
          <w:lang w:eastAsia="ja-JP"/>
        </w:rPr>
        <w:t xml:space="preserve"> (permeate TOC) are calculated by water quality prediction model </w:t>
      </w:r>
      <w:r w:rsidRPr="008D07AF">
        <w:rPr>
          <w:rFonts w:eastAsia="游明朝"/>
          <w:lang w:eastAsia="ja-JP"/>
        </w:rPr>
        <w:t xml:space="preserve">as follows: </w:t>
      </w:r>
    </w:p>
    <w:p w14:paraId="7F65EC2B" w14:textId="4C6D694A" w:rsidR="00BA6016" w:rsidRPr="002D2BF5" w:rsidRDefault="006321AF" w:rsidP="00BA6016">
      <w:pPr>
        <w:spacing w:before="120" w:after="0"/>
        <w:ind w:firstLineChars="50" w:firstLine="120"/>
        <w:rPr>
          <w:iCs/>
        </w:rPr>
      </w:pPr>
      <m:oMathPara>
        <m:oMathParaPr>
          <m:jc m:val="left"/>
        </m:oMathParaPr>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1000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1000</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m:t>
              </m:r>
              <m:ctrlPr>
                <w:rPr>
                  <w:rFonts w:ascii="Cambria Math" w:eastAsia="Cambria Math" w:hAnsi="Cambria Math"/>
                  <w:i/>
                </w:rPr>
              </m:ctrlPr>
            </m:e>
            <m:e>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A2.30</m:t>
                  </m:r>
                </m:e>
              </m:d>
              <m:ctrlPr>
                <w:rPr>
                  <w:rFonts w:ascii="Cambria Math" w:eastAsia="Cambria Math" w:hAnsi="Cambria Math"/>
                  <w:i/>
                  <w:iCs/>
                </w:rPr>
              </m:ctrlPr>
            </m:e>
          </m:eqArr>
        </m:oMath>
      </m:oMathPara>
    </w:p>
    <w:p w14:paraId="04223805" w14:textId="55A9DA5A"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2001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2001</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ID02</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ID20</m:t>
                  </m:r>
                  <m:r>
                    <w:rPr>
                      <w:rFonts w:ascii="Cambria Math" w:eastAsia="Cambria Math" w:hAnsi="Cambria Math"/>
                    </w:rPr>
                    <m:t>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A2.31</m:t>
                  </m:r>
                </m:e>
              </m:d>
              <m:ctrlPr>
                <w:rPr>
                  <w:rFonts w:ascii="Cambria Math" w:eastAsia="Cambria Math" w:hAnsi="Cambria Math"/>
                  <w:i/>
                  <w:iCs/>
                </w:rPr>
              </m:ctrlPr>
            </m:e>
          </m:eqArr>
        </m:oMath>
      </m:oMathPara>
    </w:p>
    <w:p w14:paraId="2FCBB7D0" w14:textId="2B03FE99"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3001</m:t>
                  </m:r>
                </m:sub>
              </m:sSub>
              <m:d>
                <m:dPr>
                  <m:ctrlPr>
                    <w:rPr>
                      <w:rFonts w:ascii="Cambria Math" w:eastAsia="Cambria Math" w:hAnsi="Cambria Math"/>
                      <w:i/>
                    </w:rPr>
                  </m:ctrlPr>
                </m:d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0301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3000</m:t>
                      </m:r>
                    </m:sub>
                  </m:sSub>
                  <m:d>
                    <m:dPr>
                      <m:begChr m:val="["/>
                      <m:endChr m:val="]"/>
                      <m:ctrlPr>
                        <w:rPr>
                          <w:rFonts w:ascii="Cambria Math" w:eastAsia="Cambria Math" w:hAnsi="Cambria Math"/>
                          <w:i/>
                          <w:iCs/>
                        </w:rPr>
                      </m:ctrlPr>
                    </m:dPr>
                    <m:e>
                      <m:r>
                        <w:rPr>
                          <w:rFonts w:ascii="Cambria Math" w:eastAsia="Cambria Math" w:hAnsi="Cambria Math"/>
                        </w:rPr>
                        <m:t>t</m:t>
                      </m:r>
                    </m:e>
                  </m:d>
                </m:e>
              </m:d>
              <m:r>
                <w:rPr>
                  <w:rFonts w:ascii="Cambria Math" w:eastAsia="Cambria Math" w:hAnsi="Cambria Math"/>
                </w:rPr>
                <m:t xml:space="preserve">;  </m:t>
              </m:r>
              <m:ctrlPr>
                <w:rPr>
                  <w:rFonts w:ascii="Cambria Math" w:eastAsia="Cambria Math" w:hAnsi="Cambria Math"/>
                  <w:i/>
                </w:rPr>
              </m:ctrlPr>
            </m:e>
            <m:e>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A2.32</m:t>
                  </m:r>
                </m:e>
              </m:d>
              <m:ctrlPr>
                <w:rPr>
                  <w:rFonts w:ascii="Cambria Math" w:eastAsia="Cambria Math" w:hAnsi="Cambria Math"/>
                  <w:i/>
                  <w:iCs/>
                </w:rPr>
              </m:ctrlPr>
            </m:e>
          </m:eqArr>
        </m:oMath>
      </m:oMathPara>
    </w:p>
    <w:p w14:paraId="35576F8B" w14:textId="7F26D2BC" w:rsidR="00BA6016" w:rsidRPr="008D07AF" w:rsidRDefault="006321AF" w:rsidP="00BA6016">
      <w:pPr>
        <w:spacing w:before="120" w:after="0"/>
        <w:ind w:firstLineChars="50" w:firstLine="120"/>
        <w:rPr>
          <w:iCs/>
        </w:rPr>
      </w:pPr>
      <m:oMathPara>
        <m:oMath>
          <m:eqArr>
            <m:eqArrPr>
              <m:maxDist m:val="1"/>
              <m:ctrlPr>
                <w:rPr>
                  <w:rFonts w:ascii="Cambria Math" w:eastAsia="Cambria Math" w:hAnsi="Cambria Math"/>
                </w:rPr>
              </m:ctrlPr>
            </m:eqArrPr>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m:t>
                  </m:r>
                  <m:r>
                    <w:rPr>
                      <w:rFonts w:ascii="Cambria Math" w:eastAsia="Cambria Math" w:hAnsi="Cambria Math"/>
                    </w:rPr>
                    <m:t>4000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F</m:t>
                  </m:r>
                </m:e>
                <m:sub>
                  <m:r>
                    <m:rPr>
                      <m:sty m:val="p"/>
                    </m:rPr>
                    <w:rPr>
                      <w:rFonts w:ascii="Cambria Math" w:eastAsia="Cambria Math" w:hAnsi="Cambria Math"/>
                    </w:rPr>
                    <m:t>ID</m:t>
                  </m:r>
                  <m:r>
                    <w:rPr>
                      <w:rFonts w:ascii="Cambria Math" w:eastAsia="Cambria Math" w:hAnsi="Cambria Math"/>
                    </w:rPr>
                    <m:t>4000</m:t>
                  </m:r>
                </m:sub>
              </m:sSub>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002</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003</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004</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ctrlPr>
                <w:rPr>
                  <w:rFonts w:ascii="Cambria Math" w:eastAsia="Cambria Math" w:hAnsi="Cambria Math"/>
                  <w:i/>
                </w:rPr>
              </m:ctrlPr>
            </m:e>
            <m:e>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101</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m:t>
              </m:r>
              <m:sSub>
                <m:sSubPr>
                  <m:ctrlPr>
                    <w:rPr>
                      <w:rFonts w:ascii="Cambria Math" w:eastAsia="Cambria Math" w:hAnsi="Cambria Math"/>
                      <w:i/>
                      <w:iCs/>
                    </w:rPr>
                  </m:ctrlPr>
                </m:sSubPr>
                <m:e>
                  <m:r>
                    <w:rPr>
                      <w:rFonts w:ascii="Cambria Math" w:eastAsia="Cambria Math" w:hAnsi="Cambria Math"/>
                    </w:rPr>
                    <m:t>x</m:t>
                  </m:r>
                </m:e>
                <m:sub>
                  <m:r>
                    <m:rPr>
                      <m:sty m:val="p"/>
                    </m:rPr>
                    <w:rPr>
                      <w:rFonts w:ascii="Cambria Math" w:eastAsia="Cambria Math" w:hAnsi="Cambria Math"/>
                    </w:rPr>
                    <m:t>ID0</m:t>
                  </m:r>
                  <m:r>
                    <w:rPr>
                      <w:rFonts w:ascii="Cambria Math" w:eastAsia="Cambria Math" w:hAnsi="Cambria Math"/>
                    </w:rPr>
                    <m:t>300</m:t>
                  </m:r>
                </m:sub>
              </m:sSub>
              <m:d>
                <m:dPr>
                  <m:begChr m:val="["/>
                  <m:endChr m:val="]"/>
                  <m:ctrlPr>
                    <w:rPr>
                      <w:rFonts w:ascii="Cambria Math" w:eastAsia="Cambria Math" w:hAnsi="Cambria Math"/>
                      <w:i/>
                      <w:iCs/>
                    </w:rPr>
                  </m:ctrlPr>
                </m:dPr>
                <m:e>
                  <m:r>
                    <w:rPr>
                      <w:rFonts w:ascii="Cambria Math" w:eastAsia="Cambria Math" w:hAnsi="Cambria Math"/>
                    </w:rPr>
                    <m:t>t</m:t>
                  </m:r>
                </m:e>
              </m:d>
              <m:r>
                <w:rPr>
                  <w:rFonts w:ascii="Cambria Math" w:eastAsia="Cambria Math" w:hAnsi="Cambria Math"/>
                </w:rPr>
                <m:t xml:space="preserve">); </m:t>
              </m:r>
              <m:r>
                <w:rPr>
                  <w:rFonts w:ascii="Cambria Math" w:eastAsia="Cambria Math" w:hAnsi="Cambria Math"/>
                </w:rPr>
                <m:t>t</m:t>
              </m:r>
              <m:r>
                <w:rPr>
                  <w:rFonts w:ascii="Cambria Math" w:eastAsia="Cambria Math" w:hAnsi="Cambria Math"/>
                </w:rPr>
                <m:t>=1,2,…,</m:t>
              </m:r>
              <m:r>
                <w:rPr>
                  <w:rFonts w:ascii="Cambria Math" w:eastAsia="Cambria Math" w:hAnsi="Cambria Math"/>
                </w:rPr>
                <m:t>L</m:t>
              </m:r>
              <m:r>
                <w:rPr>
                  <w:rFonts w:ascii="Cambria Math" w:eastAsia="Cambria Math" w:hAnsi="Cambria Math"/>
                </w:rPr>
                <m:t>#</m:t>
              </m:r>
              <m:d>
                <m:dPr>
                  <m:ctrlPr>
                    <w:rPr>
                      <w:rFonts w:ascii="Cambria Math" w:eastAsia="Cambria Math" w:hAnsi="Cambria Math"/>
                    </w:rPr>
                  </m:ctrlPr>
                </m:dPr>
                <m:e>
                  <m:r>
                    <m:rPr>
                      <m:sty m:val="p"/>
                    </m:rPr>
                    <w:rPr>
                      <w:rFonts w:ascii="Cambria Math" w:eastAsia="Cambria Math" w:hAnsi="Cambria Math"/>
                    </w:rPr>
                    <m:t>A2.33</m:t>
                  </m:r>
                </m:e>
              </m:d>
              <m:ctrlPr>
                <w:rPr>
                  <w:rFonts w:ascii="Cambria Math" w:eastAsia="Cambria Math" w:hAnsi="Cambria Math"/>
                  <w:i/>
                  <w:iCs/>
                </w:rPr>
              </m:ctrlPr>
            </m:e>
          </m:eqArr>
        </m:oMath>
      </m:oMathPara>
    </w:p>
    <w:p w14:paraId="65DA2F6C" w14:textId="1D375F03" w:rsidR="009A2082" w:rsidRDefault="00BA6016" w:rsidP="00BA6016">
      <w:pPr>
        <w:spacing w:before="120" w:after="0"/>
        <w:rPr>
          <w:rFonts w:eastAsia="游明朝"/>
          <w:lang w:eastAsia="ja-JP"/>
        </w:rPr>
      </w:pPr>
      <w:r w:rsidRPr="008D07AF">
        <w:rPr>
          <w:rFonts w:eastAsia="游明朝"/>
          <w:lang w:eastAsia="ja-JP"/>
        </w:rPr>
        <w:t xml:space="preserve">Here, </w:t>
      </w:r>
      <w:r>
        <w:rPr>
          <w:rFonts w:eastAsia="游明朝"/>
          <w:lang w:eastAsia="ja-JP"/>
        </w:rPr>
        <w:t xml:space="preserve">a detail of </w:t>
      </w:r>
      <w:r w:rsidRPr="008D07AF">
        <w:rPr>
          <w:rFonts w:eastAsia="游明朝"/>
          <w:lang w:eastAsia="ja-JP"/>
        </w:rPr>
        <w:t xml:space="preserve">each prediction model </w:t>
      </w:r>
      <w:r>
        <w:rPr>
          <w:rFonts w:eastAsia="游明朝"/>
          <w:lang w:eastAsia="ja-JP"/>
        </w:rPr>
        <w:t>is provided</w:t>
      </w:r>
      <w:r w:rsidRPr="008D07AF">
        <w:rPr>
          <w:rFonts w:eastAsia="游明朝"/>
          <w:lang w:eastAsia="ja-JP"/>
        </w:rPr>
        <w:t xml:space="preserve"> </w:t>
      </w:r>
      <w:r>
        <w:rPr>
          <w:rFonts w:eastAsia="游明朝"/>
          <w:lang w:eastAsia="ja-JP"/>
        </w:rPr>
        <w:t>in</w:t>
      </w:r>
      <w:r w:rsidRPr="008D07AF">
        <w:rPr>
          <w:rFonts w:eastAsia="游明朝"/>
          <w:lang w:eastAsia="ja-JP"/>
        </w:rPr>
        <w:t xml:space="preserve"> </w:t>
      </w:r>
      <w:r>
        <w:rPr>
          <w:rFonts w:eastAsia="游明朝"/>
          <w:lang w:eastAsia="ja-JP"/>
        </w:rPr>
        <w:t>main</w:t>
      </w:r>
      <w:r w:rsidRPr="008D07AF">
        <w:rPr>
          <w:rFonts w:eastAsia="游明朝"/>
          <w:lang w:eastAsia="ja-JP"/>
        </w:rPr>
        <w:t xml:space="preserve"> section.</w:t>
      </w:r>
    </w:p>
    <w:bookmarkEnd w:id="8"/>
    <w:p w14:paraId="4E8DDA5F" w14:textId="03348021" w:rsidR="00017F96" w:rsidRPr="008D07AF" w:rsidRDefault="00017F96" w:rsidP="00DF41C2">
      <w:pPr>
        <w:snapToGrid/>
        <w:spacing w:after="0"/>
        <w:rPr>
          <w:rStyle w:val="30"/>
          <w:bCs w:val="0"/>
          <w:noProof/>
          <w:lang w:eastAsia="ja-JP"/>
        </w:rPr>
      </w:pPr>
    </w:p>
    <w:p w14:paraId="55175F68" w14:textId="7DE4F951" w:rsidR="00BA3399" w:rsidRPr="008D07AF" w:rsidRDefault="00BA3399" w:rsidP="00BA3399">
      <w:pPr>
        <w:pStyle w:val="4"/>
        <w:rPr>
          <w:rFonts w:eastAsia="游明朝"/>
          <w:szCs w:val="24"/>
          <w:lang w:eastAsia="ja-JP"/>
        </w:rPr>
      </w:pPr>
      <w:r w:rsidRPr="008D07AF">
        <w:rPr>
          <w:szCs w:val="24"/>
        </w:rPr>
        <w:t>A</w:t>
      </w:r>
      <w:r w:rsidR="006E720A">
        <w:rPr>
          <w:szCs w:val="24"/>
        </w:rPr>
        <w:t>3</w:t>
      </w:r>
      <w:r w:rsidRPr="008D07AF">
        <w:rPr>
          <w:szCs w:val="24"/>
        </w:rPr>
        <w:t xml:space="preserve">) Mathematical Equations </w:t>
      </w:r>
    </w:p>
    <w:p w14:paraId="1024211F" w14:textId="3CA820DF" w:rsidR="00BA3399" w:rsidRPr="008D07AF" w:rsidRDefault="00BA3399" w:rsidP="00154FC3">
      <w:pPr>
        <w:snapToGrid/>
        <w:spacing w:after="0"/>
        <w:ind w:firstLineChars="100" w:firstLine="240"/>
        <w:rPr>
          <w:rStyle w:val="30"/>
          <w:bCs w:val="0"/>
          <w:noProof/>
          <w:lang w:eastAsia="ja-JP"/>
        </w:rPr>
      </w:pPr>
      <w:r w:rsidRPr="008D07AF">
        <w:t>Used mathematical equations for data analysis in this report are as follows:</w:t>
      </w:r>
    </w:p>
    <w:p w14:paraId="4A6E770D" w14:textId="7EFB3E21" w:rsidR="00BA3399" w:rsidRPr="008D07AF" w:rsidRDefault="00BA3399" w:rsidP="00BA3399">
      <w:pPr>
        <w:pStyle w:val="a4"/>
        <w:widowControl w:val="0"/>
        <w:numPr>
          <w:ilvl w:val="0"/>
          <w:numId w:val="4"/>
        </w:numPr>
        <w:snapToGrid/>
        <w:spacing w:before="120" w:after="0"/>
        <w:contextualSpacing w:val="0"/>
        <w:jc w:val="both"/>
      </w:pPr>
      <w:r w:rsidRPr="008D07AF">
        <w:t>Multiple Linear Regression Model</w:t>
      </w:r>
    </w:p>
    <w:p w14:paraId="14485BFC" w14:textId="01A2C23A" w:rsidR="00B26390" w:rsidRPr="008D07AF" w:rsidRDefault="00E2469E" w:rsidP="00154FC3">
      <w:pPr>
        <w:snapToGrid/>
        <w:spacing w:before="120" w:after="0"/>
        <w:ind w:firstLineChars="100" w:firstLine="240"/>
        <w:rPr>
          <w:rStyle w:val="20"/>
          <w:rFonts w:eastAsia="游明朝"/>
          <w:b w:val="0"/>
          <w:lang w:eastAsia="ja-JP"/>
        </w:rPr>
      </w:pPr>
      <w:r w:rsidRPr="008D07AF">
        <w:rPr>
          <w:rStyle w:val="20"/>
          <w:rFonts w:eastAsia="游明朝"/>
          <w:b w:val="0"/>
          <w:bCs w:val="0"/>
          <w:lang w:eastAsia="ja-JP"/>
        </w:rPr>
        <w:t xml:space="preserve">Let </w:t>
      </w:r>
      <m:oMath>
        <m:r>
          <w:rPr>
            <w:rStyle w:val="20"/>
            <w:rFonts w:ascii="Cambria Math" w:hAnsi="Cambria Math"/>
            <w:noProof/>
            <w:lang w:eastAsia="ja-JP"/>
          </w:rPr>
          <m:t>X=</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N</m:t>
                    </m:r>
                  </m:sup>
                </m:sSup>
              </m:e>
            </m:d>
          </m:e>
          <m:sup>
            <m:r>
              <m:rPr>
                <m:sty m:val="p"/>
              </m:rPr>
              <w:rPr>
                <w:rStyle w:val="20"/>
                <w:rFonts w:ascii="Cambria Math" w:hAnsi="Cambria Math"/>
                <w:noProof/>
                <w:lang w:eastAsia="ja-JP"/>
              </w:rPr>
              <m:t>T</m:t>
            </m:r>
          </m:sup>
        </m:sSup>
      </m:oMath>
      <w:r w:rsidR="00B26390" w:rsidRPr="008D07AF">
        <w:rPr>
          <w:rStyle w:val="20"/>
          <w:rFonts w:eastAsia="游明朝"/>
          <w:b w:val="0"/>
          <w:bCs w:val="0"/>
          <w:lang w:eastAsia="ja-JP"/>
        </w:rPr>
        <w:t xml:space="preserve"> </w:t>
      </w:r>
      <w:r w:rsidRPr="008D07AF">
        <w:rPr>
          <w:rStyle w:val="20"/>
          <w:rFonts w:eastAsia="游明朝"/>
          <w:b w:val="0"/>
          <w:bCs w:val="0"/>
          <w:lang w:eastAsia="ja-JP"/>
        </w:rPr>
        <w:t>be</w:t>
      </w:r>
      <w:r w:rsidR="00B26390" w:rsidRPr="008D07AF">
        <w:rPr>
          <w:rStyle w:val="20"/>
          <w:rFonts w:eastAsia="游明朝"/>
          <w:b w:val="0"/>
          <w:bCs w:val="0"/>
          <w:lang w:eastAsia="ja-JP"/>
        </w:rPr>
        <w:t xml:space="preserve"> the </w:t>
      </w:r>
      <w:r w:rsidR="00B26390" w:rsidRPr="008D07AF">
        <w:rPr>
          <w:rFonts w:eastAsia="游明朝"/>
          <w:bCs/>
          <w:lang w:eastAsia="ja-JP"/>
        </w:rPr>
        <w:t xml:space="preserve">design matrix, </w:t>
      </w:r>
      <m:oMath>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1</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2</m:t>
                    </m:r>
                  </m:sub>
                  <m:sup>
                    <m:r>
                      <w:rPr>
                        <w:rStyle w:val="20"/>
                        <w:rFonts w:ascii="Cambria Math" w:hAnsi="Cambria Math"/>
                        <w:noProof/>
                        <w:lang w:eastAsia="ja-JP"/>
                      </w:rPr>
                      <m:t>i</m:t>
                    </m:r>
                  </m:sup>
                </m:sSubSup>
                <m:r>
                  <w:rPr>
                    <w:rStyle w:val="20"/>
                    <w:rFonts w:ascii="Cambria Math" w:hAnsi="Cambria Math"/>
                    <w:noProof/>
                    <w:lang w:eastAsia="ja-JP"/>
                  </w:rPr>
                  <m:t>,…,</m:t>
                </m:r>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e>
                  <m:sub>
                    <m:r>
                      <w:rPr>
                        <w:rStyle w:val="20"/>
                        <w:rFonts w:ascii="Cambria Math" w:hAnsi="Cambria Math"/>
                        <w:noProof/>
                        <w:lang w:eastAsia="ja-JP"/>
                      </w:rPr>
                      <m:t>M</m:t>
                    </m:r>
                  </m:sub>
                  <m:sup>
                    <m:r>
                      <w:rPr>
                        <w:rStyle w:val="20"/>
                        <w:rFonts w:ascii="Cambria Math" w:hAnsi="Cambria Math"/>
                        <w:noProof/>
                        <w:lang w:eastAsia="ja-JP"/>
                      </w:rPr>
                      <m:t>i</m:t>
                    </m:r>
                  </m:sup>
                </m:sSubSup>
              </m:e>
            </m:d>
          </m:e>
          <m:sup>
            <m:r>
              <m:rPr>
                <m:sty m:val="p"/>
              </m:rPr>
              <w:rPr>
                <w:rStyle w:val="20"/>
                <w:rFonts w:ascii="Cambria Math" w:hAnsi="Cambria Math"/>
                <w:noProof/>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 xml:space="preserve">-th explanatory vector, </w:t>
      </w:r>
      <m:oMath>
        <m:r>
          <m:rPr>
            <m:sty m:val="bi"/>
          </m:rPr>
          <w:rPr>
            <w:rStyle w:val="20"/>
            <w:rFonts w:ascii="Cambria Math" w:hAnsi="Cambria Math"/>
            <w:noProof/>
            <w:lang w:eastAsia="ja-JP"/>
          </w:rPr>
          <m:t>y</m:t>
        </m:r>
        <m:r>
          <w:rPr>
            <w:rStyle w:val="20"/>
            <w:rFonts w:ascii="Cambria Math" w:hAnsi="Cambria Math"/>
            <w:noProof/>
            <w:lang w:eastAsia="ja-JP"/>
          </w:rPr>
          <m:t>=</m:t>
        </m:r>
        <m:sSup>
          <m:sSupPr>
            <m:ctrlPr>
              <w:rPr>
                <w:rStyle w:val="20"/>
                <w:rFonts w:ascii="Cambria Math" w:eastAsia="游明朝" w:hAnsi="Cambria Math"/>
                <w:b w:val="0"/>
                <w:bCs w:val="0"/>
                <w:i/>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1</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2</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N</m:t>
                    </m:r>
                  </m:sup>
                </m:sSup>
              </m:e>
            </m:d>
          </m:e>
          <m:sup>
            <m:r>
              <m:rPr>
                <m:sty m:val="p"/>
              </m:rPr>
              <w:rPr>
                <w:rStyle w:val="20"/>
                <w:rFonts w:ascii="Cambria Math" w:eastAsia="游明朝" w:hAnsi="Cambria Math"/>
                <w:lang w:eastAsia="ja-JP"/>
              </w:rPr>
              <m:t>T</m:t>
            </m:r>
          </m:sup>
        </m:sSup>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predictive vector, and </w:t>
      </w:r>
      <m:oMath>
        <m:r>
          <w:rPr>
            <w:rFonts w:ascii="Cambria Math" w:eastAsia="游明朝" w:hAnsi="Cambria Math"/>
            <w:lang w:eastAsia="ja-JP"/>
          </w:rPr>
          <m:t>(</m:t>
        </m:r>
        <m:sSup>
          <m:sSupPr>
            <m:ctrlPr>
              <w:rPr>
                <w:rStyle w:val="20"/>
                <w:rFonts w:ascii="Cambria Math" w:hAnsi="Cambria Math"/>
                <w:b w:val="0"/>
                <w:bCs w:val="0"/>
                <w:i/>
                <w:noProof/>
                <w:lang w:eastAsia="ja-JP"/>
              </w:rPr>
            </m:ctrlPr>
          </m:sSupPr>
          <m:e>
            <m:r>
              <m:rPr>
                <m:sty m:val="bi"/>
              </m:rPr>
              <w:rPr>
                <w:rStyle w:val="20"/>
                <w:rFonts w:ascii="Cambria Math" w:hAnsi="Cambria Math"/>
                <w:noProof/>
                <w:lang w:eastAsia="ja-JP"/>
              </w:rPr>
              <m:t>x</m:t>
            </m:r>
          </m:e>
          <m:sup>
            <m:r>
              <w:rPr>
                <w:rStyle w:val="20"/>
                <w:rFonts w:ascii="Cambria Math" w:hAnsi="Cambria Math"/>
                <w:noProof/>
                <w:lang w:eastAsia="ja-JP"/>
              </w:rPr>
              <m:t>i</m:t>
            </m:r>
          </m:sup>
        </m:s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r>
          <w:rPr>
            <w:rStyle w:val="20"/>
            <w:rFonts w:ascii="Cambria Math" w:hAnsi="Cambria Math"/>
            <w:noProof/>
            <w:lang w:eastAsia="ja-JP"/>
          </w:rPr>
          <m:t>)</m:t>
        </m:r>
      </m:oMath>
      <w:r w:rsidR="00B26390" w:rsidRPr="008D07AF">
        <w:rPr>
          <w:rFonts w:eastAsia="游明朝"/>
          <w:bCs/>
          <w:lang w:eastAsia="ja-JP"/>
        </w:rPr>
        <w:t xml:space="preserve"> </w:t>
      </w:r>
      <w:r w:rsidRPr="008D07AF">
        <w:rPr>
          <w:rFonts w:eastAsia="游明朝"/>
          <w:bCs/>
          <w:lang w:eastAsia="ja-JP"/>
        </w:rPr>
        <w:t>be</w:t>
      </w:r>
      <w:r w:rsidR="00B26390" w:rsidRPr="008D07AF">
        <w:rPr>
          <w:rFonts w:eastAsia="游明朝"/>
          <w:bCs/>
          <w:lang w:eastAsia="ja-JP"/>
        </w:rPr>
        <w:t xml:space="preserve"> the </w:t>
      </w:r>
      <m:oMath>
        <m:r>
          <w:rPr>
            <w:rStyle w:val="20"/>
            <w:rFonts w:ascii="Cambria Math" w:hAnsi="Cambria Math"/>
            <w:noProof/>
            <w:lang w:eastAsia="ja-JP"/>
          </w:rPr>
          <m:t>i</m:t>
        </m:r>
      </m:oMath>
      <w:r w:rsidR="00B26390" w:rsidRPr="008D07AF">
        <w:rPr>
          <w:rFonts w:eastAsia="游明朝"/>
          <w:bCs/>
          <w:lang w:eastAsia="ja-JP"/>
        </w:rPr>
        <w:t>-th training dataset.</w:t>
      </w:r>
      <w:r w:rsidRPr="008D07AF">
        <w:t xml:space="preserve"> </w:t>
      </w:r>
    </w:p>
    <w:p w14:paraId="5EFF85F5" w14:textId="4C848DFF" w:rsidR="00BA3399" w:rsidRPr="008D07AF" w:rsidRDefault="00B10717" w:rsidP="00154FC3">
      <w:pPr>
        <w:snapToGrid/>
        <w:spacing w:before="120" w:after="0"/>
        <w:ind w:firstLineChars="100" w:firstLine="240"/>
        <w:rPr>
          <w:rStyle w:val="20"/>
          <w:b w:val="0"/>
          <w:bCs w:val="0"/>
          <w:noProof/>
          <w:lang w:eastAsia="ja-JP"/>
        </w:rPr>
      </w:pPr>
      <w:r w:rsidRPr="008D07AF">
        <w:rPr>
          <w:rStyle w:val="20"/>
          <w:b w:val="0"/>
          <w:bCs w:val="0"/>
          <w:noProof/>
          <w:lang w:eastAsia="ja-JP"/>
        </w:rPr>
        <w:t>In Multiple Linear Regression (MLR), t</w:t>
      </w:r>
      <w:r w:rsidR="00BA3399" w:rsidRPr="008D07AF">
        <w:rPr>
          <w:rStyle w:val="20"/>
          <w:b w:val="0"/>
          <w:bCs w:val="0"/>
          <w:noProof/>
          <w:lang w:eastAsia="ja-JP"/>
        </w:rPr>
        <w:t>he estimated parameter</w:t>
      </w:r>
      <w:r w:rsidRPr="008D07AF">
        <w:rPr>
          <w:rStyle w:val="20"/>
          <w:b w:val="0"/>
          <w:bCs w:val="0"/>
          <w:noProof/>
          <w:lang w:eastAsia="ja-JP"/>
        </w:rPr>
        <w:t>s</w:t>
      </w:r>
      <w:r w:rsidR="00BA3399" w:rsidRPr="008D07AF">
        <w:rPr>
          <w:rStyle w:val="20"/>
          <w:b w:val="0"/>
          <w:bCs w:val="0"/>
          <w:noProof/>
          <w:lang w:eastAsia="ja-JP"/>
        </w:rPr>
        <w:t xml:space="preserve"> </w:t>
      </w:r>
      <m:oMath>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r>
                  <w:rPr>
                    <w:rStyle w:val="20"/>
                    <w:rFonts w:ascii="Cambria Math" w:hAnsi="Cambria Math"/>
                    <w:noProof/>
                    <w:lang w:eastAsia="ja-JP"/>
                  </w:rPr>
                  <m:t xml:space="preserve">, </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e>
            </m:d>
          </m:e>
          <m:sup>
            <m:r>
              <m:rPr>
                <m:sty m:val="p"/>
              </m:rPr>
              <w:rPr>
                <w:rStyle w:val="20"/>
                <w:rFonts w:ascii="Cambria Math" w:hAnsi="Cambria Math"/>
                <w:noProof/>
                <w:lang w:eastAsia="ja-JP"/>
              </w:rPr>
              <m:t>T</m:t>
            </m:r>
          </m:sup>
        </m:sSup>
      </m:oMath>
      <w:r w:rsidR="008C4AF3" w:rsidRPr="008D07AF">
        <w:rPr>
          <w:rStyle w:val="20"/>
          <w:b w:val="0"/>
          <w:bCs w:val="0"/>
          <w:noProof/>
          <w:lang w:eastAsia="ja-JP"/>
        </w:rPr>
        <w:t xml:space="preserve"> and </w:t>
      </w:r>
      <m:oMath>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oMath>
      <w:r w:rsidR="00BA3399" w:rsidRPr="008D07AF">
        <w:rPr>
          <w:rStyle w:val="20"/>
          <w:b w:val="0"/>
          <w:bCs w:val="0"/>
          <w:noProof/>
          <w:lang w:eastAsia="ja-JP"/>
        </w:rPr>
        <w:t xml:space="preserve"> </w:t>
      </w:r>
      <w:r w:rsidRPr="008D07AF">
        <w:rPr>
          <w:rStyle w:val="20"/>
          <w:b w:val="0"/>
          <w:bCs w:val="0"/>
          <w:noProof/>
          <w:lang w:eastAsia="ja-JP"/>
        </w:rPr>
        <w:t>are</w:t>
      </w:r>
      <w:r w:rsidR="00BA3399" w:rsidRPr="008D07AF">
        <w:rPr>
          <w:rStyle w:val="20"/>
          <w:b w:val="0"/>
          <w:bCs w:val="0"/>
          <w:noProof/>
          <w:lang w:eastAsia="ja-JP"/>
        </w:rPr>
        <w:t xml:space="preserve"> shown as follows: </w:t>
      </w:r>
    </w:p>
    <w:p w14:paraId="0BC2F28E" w14:textId="3FE8B7DB" w:rsidR="00BA3399" w:rsidRPr="008D07AF" w:rsidRDefault="006321AF"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r>
                    <m:rPr>
                      <m:sty m:val="bi"/>
                    </m:rPr>
                    <w:rPr>
                      <w:rStyle w:val="20"/>
                      <w:rFonts w:ascii="Cambria Math" w:hAnsi="Cambria Math"/>
                      <w:noProof/>
                      <w:lang w:eastAsia="ja-JP"/>
                    </w:rPr>
                    <m:t>w</m:t>
                  </m:r>
                </m:e>
              </m:acc>
              <m:r>
                <w:rPr>
                  <w:rStyle w:val="20"/>
                  <w:rFonts w:ascii="Cambria Math" w:hAnsi="Cambria Math"/>
                  <w:noProof/>
                  <w:lang w:eastAsia="ja-JP"/>
                </w:rPr>
                <m:t>=</m:t>
              </m:r>
              <m:sSup>
                <m:sSupPr>
                  <m:ctrlPr>
                    <w:rPr>
                      <w:rStyle w:val="20"/>
                      <w:rFonts w:ascii="Cambria Math" w:hAnsi="Cambria Math"/>
                      <w:b w:val="0"/>
                      <w:bCs w:val="0"/>
                      <w:i/>
                      <w:noProof/>
                      <w:lang w:eastAsia="ja-JP"/>
                    </w:rPr>
                  </m:ctrlPr>
                </m:sSupPr>
                <m:e>
                  <m:d>
                    <m:dPr>
                      <m:ctrlPr>
                        <w:rPr>
                          <w:rStyle w:val="20"/>
                          <w:rFonts w:ascii="Cambria Math" w:hAnsi="Cambria Math"/>
                          <w:b w:val="0"/>
                          <w:bCs w:val="0"/>
                          <w:i/>
                          <w:noProof/>
                          <w:lang w:eastAsia="ja-JP"/>
                        </w:rPr>
                      </m:ctrlPr>
                    </m:dPr>
                    <m:e>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w:rPr>
                          <w:rStyle w:val="20"/>
                          <w:rFonts w:ascii="Cambria Math" w:hAnsi="Cambria Math"/>
                          <w:noProof/>
                          <w:lang w:eastAsia="ja-JP"/>
                        </w:rPr>
                        <m:t>X</m:t>
                      </m:r>
                    </m:e>
                  </m:d>
                </m:e>
                <m:sup>
                  <m:r>
                    <w:rPr>
                      <w:rStyle w:val="20"/>
                      <w:rFonts w:ascii="Cambria Math" w:hAnsi="Cambria Math"/>
                      <w:noProof/>
                      <w:lang w:eastAsia="ja-JP"/>
                    </w:rPr>
                    <m:t>-</m:t>
                  </m:r>
                  <m:r>
                    <w:rPr>
                      <w:rStyle w:val="20"/>
                      <w:rFonts w:ascii="Cambria Math" w:hAnsi="Cambria Math"/>
                      <w:noProof/>
                      <w:lang w:eastAsia="ja-JP"/>
                    </w:rPr>
                    <m:t>1</m:t>
                  </m:r>
                </m:sup>
              </m:sSup>
              <m:sSup>
                <m:sSupPr>
                  <m:ctrlPr>
                    <w:rPr>
                      <w:rStyle w:val="20"/>
                      <w:rFonts w:ascii="Cambria Math" w:hAnsi="Cambria Math"/>
                      <w:b w:val="0"/>
                      <w:bCs w:val="0"/>
                      <w:i/>
                      <w:noProof/>
                      <w:lang w:eastAsia="ja-JP"/>
                    </w:rPr>
                  </m:ctrlPr>
                </m:sSupPr>
                <m:e>
                  <m:r>
                    <w:rPr>
                      <w:rStyle w:val="20"/>
                      <w:rFonts w:ascii="Cambria Math" w:hAnsi="Cambria Math"/>
                      <w:noProof/>
                      <w:lang w:eastAsia="ja-JP"/>
                    </w:rPr>
                    <m:t>X</m:t>
                  </m:r>
                </m:e>
                <m:sup>
                  <m:r>
                    <m:rPr>
                      <m:sty m:val="p"/>
                    </m:rPr>
                    <w:rPr>
                      <w:rStyle w:val="20"/>
                      <w:rFonts w:ascii="Cambria Math" w:hAnsi="Cambria Math"/>
                      <w:noProof/>
                      <w:lang w:eastAsia="ja-JP"/>
                    </w:rPr>
                    <m:t>T</m:t>
                  </m:r>
                </m:sup>
              </m:sSup>
              <m:r>
                <m:rPr>
                  <m:sty m:val="bi"/>
                </m:rPr>
                <w:rPr>
                  <w:rStyle w:val="20"/>
                  <w:rFonts w:ascii="Cambria Math" w:hAnsi="Cambria Math"/>
                  <w:noProof/>
                  <w:lang w:eastAsia="ja-JP"/>
                </w:rPr>
                <m:t>y</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m:t>
                  </m:r>
                  <m:r>
                    <w:rPr>
                      <w:rStyle w:val="20"/>
                      <w:rFonts w:ascii="Cambria Math" w:hAnsi="Cambria Math"/>
                      <w:noProof/>
                      <w:lang w:eastAsia="ja-JP"/>
                    </w:rPr>
                    <m:t>3.1</m:t>
                  </m:r>
                </m:e>
              </m:d>
            </m:e>
          </m:eqArr>
        </m:oMath>
      </m:oMathPara>
    </w:p>
    <w:p w14:paraId="50DFF04D" w14:textId="44AEEDD8" w:rsidR="00BA3399" w:rsidRPr="008D07AF" w:rsidRDefault="006321AF"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0</m:t>
                      </m:r>
                    </m:sub>
                  </m:sSub>
                </m:e>
              </m:acc>
              <m:r>
                <w:rPr>
                  <w:rStyle w:val="20"/>
                  <w:rFonts w:ascii="Cambria Math" w:hAnsi="Cambria Math"/>
                  <w:noProof/>
                  <w:lang w:eastAsia="ja-JP"/>
                </w:rPr>
                <m:t>=</m:t>
              </m:r>
              <w:bookmarkStart w:id="33" w:name="_Hlk137736076"/>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w:bookmarkEnd w:id="33"/>
              <m:r>
                <w:rPr>
                  <w:rStyle w:val="20"/>
                  <w:rFonts w:ascii="Cambria Math" w:hAnsi="Cambria Math"/>
                  <w:noProof/>
                  <w:lang w:eastAsia="ja-JP"/>
                </w:rPr>
                <m:t>-</m:t>
              </m: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1</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1</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2</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2</m:t>
                      </m:r>
                    </m:sub>
                  </m:sSub>
                </m:e>
              </m:bar>
              <m:r>
                <w:rPr>
                  <w:rStyle w:val="20"/>
                  <w:rFonts w:ascii="Cambria Math" w:hAnsi="Cambria Math"/>
                  <w:noProof/>
                  <w:lang w:eastAsia="ja-JP"/>
                </w:rPr>
                <m:t>+…+</m:t>
              </m:r>
              <m:acc>
                <m:accPr>
                  <m:ctrlPr>
                    <w:rPr>
                      <w:rStyle w:val="20"/>
                      <w:rFonts w:ascii="Cambria Math" w:hAnsi="Cambria Math"/>
                      <w:b w:val="0"/>
                      <w:bCs w:val="0"/>
                      <w:i/>
                      <w:noProof/>
                      <w:lang w:eastAsia="ja-JP"/>
                    </w:rPr>
                  </m:ctrlPr>
                </m:accPr>
                <m:e>
                  <m:sSub>
                    <m:sSubPr>
                      <m:ctrlPr>
                        <w:rPr>
                          <w:rStyle w:val="20"/>
                          <w:rFonts w:ascii="Cambria Math" w:hAnsi="Cambria Math"/>
                          <w:b w:val="0"/>
                          <w:bCs w:val="0"/>
                          <w:i/>
                          <w:noProof/>
                          <w:lang w:eastAsia="ja-JP"/>
                        </w:rPr>
                      </m:ctrlPr>
                    </m:sSubPr>
                    <m:e>
                      <m:r>
                        <w:rPr>
                          <w:rStyle w:val="20"/>
                          <w:rFonts w:ascii="Cambria Math" w:hAnsi="Cambria Math"/>
                          <w:noProof/>
                          <w:lang w:eastAsia="ja-JP"/>
                        </w:rPr>
                        <m:t>w</m:t>
                      </m:r>
                    </m:e>
                    <m:sub>
                      <m:r>
                        <w:rPr>
                          <w:rStyle w:val="20"/>
                          <w:rFonts w:ascii="Cambria Math" w:hAnsi="Cambria Math"/>
                          <w:noProof/>
                          <w:lang w:eastAsia="ja-JP"/>
                        </w:rPr>
                        <m:t>M</m:t>
                      </m:r>
                    </m:sub>
                  </m:sSub>
                </m:e>
              </m:acc>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M</m:t>
                      </m:r>
                    </m:sub>
                  </m:sSub>
                </m:e>
              </m:ba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m:t>
                  </m:r>
                  <m:r>
                    <w:rPr>
                      <w:rStyle w:val="20"/>
                      <w:rFonts w:ascii="Cambria Math" w:hAnsi="Cambria Math"/>
                      <w:noProof/>
                      <w:lang w:eastAsia="ja-JP"/>
                    </w:rPr>
                    <m:t>3.2</m:t>
                  </m:r>
                </m:e>
              </m:d>
            </m:e>
          </m:eqArr>
        </m:oMath>
      </m:oMathPara>
    </w:p>
    <w:p w14:paraId="3A129516" w14:textId="53E538E8" w:rsidR="00BA3399" w:rsidRPr="008D07AF" w:rsidRDefault="00BA3399" w:rsidP="00BA3399">
      <w:pPr>
        <w:widowControl w:val="0"/>
        <w:snapToGrid/>
        <w:spacing w:after="0"/>
        <w:jc w:val="both"/>
        <w:rPr>
          <w:rFonts w:eastAsia="游明朝"/>
          <w:bCs/>
          <w:lang w:eastAsia="ja-JP"/>
        </w:rPr>
      </w:pPr>
      <w:r w:rsidRPr="008D07AF">
        <w:rPr>
          <w:rFonts w:eastAsia="游明朝"/>
          <w:bCs/>
          <w:lang w:eastAsia="ja-JP"/>
        </w:rPr>
        <w:t xml:space="preserve">The standard coefficient </w:t>
      </w:r>
      <m:oMath>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j</m:t>
            </m:r>
          </m:sub>
        </m:sSub>
      </m:oMath>
      <w:r w:rsidRPr="008D07AF">
        <w:rPr>
          <w:rFonts w:eastAsia="游明朝"/>
          <w:bCs/>
          <w:lang w:eastAsia="ja-JP"/>
        </w:rPr>
        <w:t xml:space="preserve"> </w:t>
      </w:r>
      <w:r w:rsidR="008C0D4A" w:rsidRPr="008D07AF">
        <w:rPr>
          <w:rFonts w:eastAsia="游明朝"/>
          <w:bCs/>
          <w:lang w:eastAsia="ja-JP"/>
        </w:rPr>
        <w:t xml:space="preserve">is </w:t>
      </w:r>
      <w:r w:rsidRPr="008D07AF">
        <w:rPr>
          <w:rFonts w:eastAsia="游明朝"/>
          <w:bCs/>
          <w:lang w:eastAsia="ja-JP"/>
        </w:rPr>
        <w:t>calculated by using the following equation:</w:t>
      </w:r>
    </w:p>
    <w:p w14:paraId="75EE4208" w14:textId="151BC167" w:rsidR="00BA3399" w:rsidRPr="008D07AF" w:rsidRDefault="006321AF" w:rsidP="00BA3399">
      <w:pPr>
        <w:pStyle w:val="a4"/>
        <w:snapToGrid/>
        <w:spacing w:before="120" w:after="0"/>
        <w:ind w:left="420"/>
        <w:rPr>
          <w:rStyle w:val="20"/>
          <w:b w:val="0"/>
          <w:bCs w:val="0"/>
          <w:noProof/>
          <w:lang w:eastAsia="ja-JP"/>
        </w:rPr>
      </w:pPr>
      <m:oMathPara>
        <m:oMath>
          <m:eqArr>
            <m:eqArrPr>
              <m:maxDist m:val="1"/>
              <m:ctrlPr>
                <w:rPr>
                  <w:rStyle w:val="20"/>
                  <w:rFonts w:ascii="Cambria Math" w:hAnsi="Cambria Math"/>
                  <w:b w:val="0"/>
                  <w:bCs w:val="0"/>
                  <w:i/>
                  <w:noProof/>
                  <w:lang w:eastAsia="ja-JP"/>
                </w:rPr>
              </m:ctrlPr>
            </m:eqArrPr>
            <m:e>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m:rPr>
                      <m:sty m:val="p"/>
                    </m:rPr>
                    <w:rPr>
                      <w:rStyle w:val="20"/>
                      <w:rFonts w:ascii="Cambria Math" w:hAnsi="Cambria Math"/>
                      <w:noProof/>
                      <w:lang w:eastAsia="ja-JP"/>
                    </w:rPr>
                    <m:t>standard</m:t>
                  </m:r>
                  <m:r>
                    <w:rPr>
                      <w:rStyle w:val="20"/>
                      <w:rFonts w:ascii="Cambria Math" w:hAnsi="Cambria Math"/>
                      <w:noProof/>
                      <w:lang w:eastAsia="ja-JP"/>
                    </w:rPr>
                    <m:t xml:space="preserve">, </m:t>
                  </m:r>
                  <m:r>
                    <w:rPr>
                      <w:rStyle w:val="20"/>
                      <w:rFonts w:ascii="Cambria Math" w:hAnsi="Cambria Math"/>
                      <w:noProof/>
                      <w:lang w:eastAsia="ja-JP"/>
                    </w:rPr>
                    <m:t>j</m:t>
                  </m:r>
                </m:sub>
              </m:sSub>
              <m:r>
                <w:rPr>
                  <w:rStyle w:val="20"/>
                  <w:rFonts w:ascii="Cambria Math" w:hAnsi="Cambria Math"/>
                  <w:noProof/>
                  <w:lang w:eastAsia="ja-JP"/>
                </w:rPr>
                <m:t>=</m:t>
              </m:r>
              <m:sSub>
                <m:sSubPr>
                  <m:ctrlPr>
                    <w:rPr>
                      <w:rStyle w:val="20"/>
                      <w:rFonts w:ascii="Cambria Math" w:hAnsi="Cambria Math"/>
                      <w:b w:val="0"/>
                      <w:bCs w:val="0"/>
                      <w:i/>
                      <w:noProof/>
                      <w:lang w:eastAsia="ja-JP"/>
                    </w:rPr>
                  </m:ctrlPr>
                </m:sSubPr>
                <m:e>
                  <m:acc>
                    <m:accPr>
                      <m:ctrlPr>
                        <w:rPr>
                          <w:rStyle w:val="20"/>
                          <w:rFonts w:ascii="Cambria Math" w:hAnsi="Cambria Math"/>
                          <w:b w:val="0"/>
                          <w:bCs w:val="0"/>
                          <w:i/>
                          <w:noProof/>
                          <w:lang w:eastAsia="ja-JP"/>
                        </w:rPr>
                      </m:ctrlPr>
                    </m:accPr>
                    <m:e>
                      <m:r>
                        <w:rPr>
                          <w:rStyle w:val="20"/>
                          <w:rFonts w:ascii="Cambria Math" w:hAnsi="Cambria Math"/>
                          <w:noProof/>
                          <w:lang w:eastAsia="ja-JP"/>
                        </w:rPr>
                        <m:t>w</m:t>
                      </m:r>
                    </m:e>
                  </m:acc>
                </m:e>
                <m:sub>
                  <m:r>
                    <w:rPr>
                      <w:rStyle w:val="20"/>
                      <w:rFonts w:ascii="Cambria Math" w:hAnsi="Cambria Math"/>
                      <w:noProof/>
                      <w:lang w:eastAsia="ja-JP"/>
                    </w:rPr>
                    <m:t>j</m:t>
                  </m:r>
                </m:sub>
              </m:sSub>
              <m:r>
                <w:rPr>
                  <w:rStyle w:val="20"/>
                  <w:rFonts w:ascii="Cambria Math" w:hAnsi="Cambria Math"/>
                  <w:noProof/>
                  <w:lang w:eastAsia="ja-JP"/>
                </w:rPr>
                <m:t>×</m:t>
              </m:r>
              <m:f>
                <m:fPr>
                  <m:ctrlPr>
                    <w:rPr>
                      <w:rStyle w:val="20"/>
                      <w:rFonts w:ascii="Cambria Math" w:hAnsi="Cambria Math"/>
                      <w:b w:val="0"/>
                      <w:bCs w:val="0"/>
                      <w:i/>
                      <w:noProof/>
                      <w:lang w:eastAsia="ja-JP"/>
                    </w:rPr>
                  </m:ctrlPr>
                </m:fPr>
                <m:num>
                  <m:r>
                    <m:rPr>
                      <m:sty m:val="p"/>
                    </m:rPr>
                    <w:rPr>
                      <w:rStyle w:val="20"/>
                      <w:rFonts w:ascii="Cambria Math" w:hAnsi="Cambria Math"/>
                      <w:noProof/>
                      <w:lang w:eastAsia="ja-JP"/>
                    </w:rPr>
                    <m:t>std</m:t>
                  </m:r>
                  <m:r>
                    <w:rPr>
                      <w:rStyle w:val="20"/>
                      <w:rFonts w:ascii="Cambria Math" w:hAnsi="Cambria Math"/>
                      <w:noProof/>
                      <w:lang w:eastAsia="ja-JP"/>
                    </w:rPr>
                    <m:t>(</m:t>
                  </m:r>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r>
                    <w:rPr>
                      <w:rStyle w:val="20"/>
                      <w:rFonts w:ascii="Cambria Math" w:hAnsi="Cambria Math"/>
                      <w:noProof/>
                      <w:lang w:eastAsia="ja-JP"/>
                    </w:rPr>
                    <m:t>)</m:t>
                  </m:r>
                </m:num>
                <m:den>
                  <m:r>
                    <m:rPr>
                      <m:sty m:val="p"/>
                    </m:rPr>
                    <w:rPr>
                      <w:rStyle w:val="20"/>
                      <w:rFonts w:ascii="Cambria Math" w:hAnsi="Cambria Math"/>
                      <w:noProof/>
                      <w:lang w:eastAsia="ja-JP"/>
                    </w:rPr>
                    <m:t>std</m:t>
                  </m:r>
                  <m:r>
                    <w:rPr>
                      <w:rStyle w:val="20"/>
                      <w:rFonts w:ascii="Cambria Math" w:hAnsi="Cambria Math"/>
                      <w:noProof/>
                      <w:lang w:eastAsia="ja-JP"/>
                    </w:rPr>
                    <m:t>(</m:t>
                  </m:r>
                  <m:r>
                    <w:rPr>
                      <w:rStyle w:val="20"/>
                      <w:rFonts w:ascii="Cambria Math" w:hAnsi="Cambria Math"/>
                      <w:noProof/>
                      <w:lang w:eastAsia="ja-JP"/>
                    </w:rPr>
                    <m:t>y</m:t>
                  </m:r>
                  <m:r>
                    <w:rPr>
                      <w:rStyle w:val="20"/>
                      <w:rFonts w:ascii="Cambria Math" w:hAnsi="Cambria Math"/>
                      <w:noProof/>
                      <w:lang w:eastAsia="ja-JP"/>
                    </w:rPr>
                    <m:t>)</m:t>
                  </m:r>
                </m:den>
              </m:f>
              <m:r>
                <w:rPr>
                  <w:rStyle w:val="20"/>
                  <w:rFonts w:ascii="Cambria Math" w:hAnsi="Cambria Math"/>
                  <w:noProof/>
                  <w:lang w:eastAsia="ja-JP"/>
                </w:rPr>
                <m:t>;</m:t>
              </m:r>
              <m:r>
                <w:rPr>
                  <w:rStyle w:val="20"/>
                  <w:rFonts w:ascii="Cambria Math" w:hAnsi="Cambria Math"/>
                  <w:noProof/>
                  <w:lang w:eastAsia="ja-JP"/>
                </w:rPr>
                <m:t>j</m:t>
              </m:r>
              <m:r>
                <w:rPr>
                  <w:rStyle w:val="20"/>
                  <w:rFonts w:ascii="Cambria Math" w:hAnsi="Cambria Math"/>
                  <w:noProof/>
                  <w:lang w:eastAsia="ja-JP"/>
                </w:rPr>
                <m:t>=1,2,…,</m:t>
              </m:r>
              <m:r>
                <w:rPr>
                  <w:rStyle w:val="20"/>
                  <w:rFonts w:ascii="Cambria Math" w:hAnsi="Cambria Math"/>
                  <w:noProof/>
                  <w:lang w:eastAsia="ja-JP"/>
                </w:rPr>
                <m:t>M</m:t>
              </m:r>
              <m:r>
                <w:rPr>
                  <w:rStyle w:val="20"/>
                  <w:rFonts w:ascii="Cambria Math" w:hAnsi="Cambria Math"/>
                  <w:noProof/>
                  <w:lang w:eastAsia="ja-JP"/>
                </w:rPr>
                <m:t>#</m:t>
              </m:r>
              <m:d>
                <m:dPr>
                  <m:ctrlPr>
                    <w:rPr>
                      <w:rStyle w:val="20"/>
                      <w:rFonts w:ascii="Cambria Math" w:hAnsi="Cambria Math"/>
                      <w:b w:val="0"/>
                      <w:bCs w:val="0"/>
                      <w:i/>
                      <w:noProof/>
                      <w:lang w:eastAsia="ja-JP"/>
                    </w:rPr>
                  </m:ctrlPr>
                </m:dPr>
                <m:e>
                  <m:r>
                    <w:rPr>
                      <w:rStyle w:val="20"/>
                      <w:rFonts w:ascii="Cambria Math" w:hAnsi="Cambria Math"/>
                      <w:noProof/>
                      <w:lang w:eastAsia="ja-JP"/>
                    </w:rPr>
                    <m:t>A</m:t>
                  </m:r>
                  <m:r>
                    <w:rPr>
                      <w:rStyle w:val="20"/>
                      <w:rFonts w:ascii="Cambria Math" w:hAnsi="Cambria Math"/>
                      <w:noProof/>
                      <w:lang w:eastAsia="ja-JP"/>
                    </w:rPr>
                    <m:t>3.3</m:t>
                  </m:r>
                </m:e>
              </m:d>
            </m:e>
          </m:eqArr>
        </m:oMath>
      </m:oMathPara>
    </w:p>
    <w:p w14:paraId="5ED596F8" w14:textId="77777777" w:rsidR="00A81C02" w:rsidRDefault="00BA3399" w:rsidP="00A81C02">
      <w:pPr>
        <w:snapToGrid/>
        <w:spacing w:after="0"/>
        <w:rPr>
          <w:rStyle w:val="20"/>
          <w:rFonts w:eastAsia="游明朝"/>
          <w:b w:val="0"/>
          <w:bCs w:val="0"/>
          <w:lang w:eastAsia="ja-JP"/>
        </w:rPr>
      </w:pPr>
      <w:r w:rsidRPr="008D07AF">
        <w:rPr>
          <w:rFonts w:eastAsia="游明朝"/>
          <w:bCs/>
          <w:lang w:eastAsia="ja-JP"/>
        </w:rPr>
        <w:t xml:space="preserve">Here, </w:t>
      </w:r>
      <m:oMath>
        <m:bar>
          <m:barPr>
            <m:pos m:val="top"/>
            <m:ctrlPr>
              <w:rPr>
                <w:rStyle w:val="20"/>
                <w:rFonts w:ascii="Cambria Math" w:hAnsi="Cambria Math"/>
                <w:b w:val="0"/>
                <w:bCs w:val="0"/>
                <w:i/>
                <w:noProof/>
                <w:lang w:eastAsia="ja-JP"/>
              </w:rPr>
            </m:ctrlPr>
          </m:bar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bar>
        <m:r>
          <w:rPr>
            <w:rStyle w:val="20"/>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y</m:t>
            </m:r>
          </m:e>
        </m:bar>
      </m:oMath>
      <w:r w:rsidR="00D2683B" w:rsidRPr="008D07AF">
        <w:rPr>
          <w:rFonts w:eastAsia="游明朝"/>
          <w:bCs/>
          <w:lang w:eastAsia="ja-JP"/>
        </w:rPr>
        <w:t xml:space="preserve"> </w:t>
      </w:r>
      <w:r w:rsidR="0050007E" w:rsidRPr="008D07AF">
        <w:rPr>
          <w:rFonts w:eastAsia="游明朝"/>
          <w:bCs/>
          <w:lang w:eastAsia="ja-JP"/>
        </w:rPr>
        <w:t>denote</w:t>
      </w:r>
      <w:r w:rsidR="00D2683B" w:rsidRPr="008D07AF">
        <w:rPr>
          <w:rFonts w:eastAsia="游明朝"/>
          <w:bCs/>
          <w:lang w:eastAsia="ja-JP"/>
        </w:rPr>
        <w:t xml:space="preserve"> the average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D2683B" w:rsidRPr="008D07AF">
        <w:rPr>
          <w:rStyle w:val="20"/>
          <w:rFonts w:eastAsia="游明朝"/>
          <w:b w:val="0"/>
          <w:bCs w:val="0"/>
          <w:lang w:eastAsia="ja-JP"/>
        </w:rPr>
        <w:t xml:space="preserve"> and</w:t>
      </w:r>
      <w:r w:rsidR="00D2683B" w:rsidRPr="008D07AF">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sSub>
              <m:sSubPr>
                <m:ctrlPr>
                  <w:rPr>
                    <w:rStyle w:val="20"/>
                    <w:rFonts w:ascii="Cambria Math" w:hAnsi="Cambria Math"/>
                    <w:b w:val="0"/>
                    <w:bCs w:val="0"/>
                    <w:i/>
                    <w:noProof/>
                    <w:lang w:eastAsia="ja-JP"/>
                  </w:rPr>
                </m:ctrlPr>
              </m:sSubPr>
              <m:e>
                <m:r>
                  <w:rPr>
                    <w:rStyle w:val="20"/>
                    <w:rFonts w:ascii="Cambria Math" w:hAnsi="Cambria Math"/>
                    <w:noProof/>
                    <w:lang w:eastAsia="ja-JP"/>
                  </w:rPr>
                  <m:t>x</m:t>
                </m:r>
              </m:e>
              <m:sub>
                <m:r>
                  <w:rPr>
                    <w:rStyle w:val="20"/>
                    <w:rFonts w:ascii="Cambria Math" w:hAnsi="Cambria Math"/>
                    <w:noProof/>
                    <w:lang w:eastAsia="ja-JP"/>
                  </w:rPr>
                  <m:t>j</m:t>
                </m:r>
              </m:sub>
            </m:sSub>
          </m:e>
        </m:d>
        <m:r>
          <w:rPr>
            <w:rStyle w:val="20"/>
            <w:rFonts w:ascii="Cambria Math" w:eastAsia="游明朝" w:hAnsi="Cambria Math"/>
            <w:lang w:eastAsia="ja-JP"/>
          </w:rPr>
          <m:t>,</m:t>
        </m:r>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y</m:t>
            </m:r>
          </m:e>
        </m:d>
      </m:oMath>
      <w:r w:rsidRPr="008D07AF">
        <w:rPr>
          <w:rFonts w:eastAsia="游明朝"/>
          <w:bCs/>
          <w:lang w:eastAsia="ja-JP"/>
        </w:rPr>
        <w:t xml:space="preserve"> </w:t>
      </w:r>
      <w:r w:rsidR="0050007E" w:rsidRPr="008D07AF">
        <w:rPr>
          <w:rFonts w:eastAsia="游明朝"/>
          <w:bCs/>
          <w:lang w:eastAsia="ja-JP"/>
        </w:rPr>
        <w:t>denote</w:t>
      </w:r>
      <w:r w:rsidRPr="008D07AF">
        <w:rPr>
          <w:rFonts w:eastAsia="游明朝"/>
          <w:bCs/>
          <w:lang w:eastAsia="ja-JP"/>
        </w:rPr>
        <w:t xml:space="preserve"> the standard deviation</w:t>
      </w:r>
      <w:r w:rsidR="0034011A" w:rsidRPr="008D07AF">
        <w:rPr>
          <w:rFonts w:eastAsia="游明朝"/>
          <w:bCs/>
          <w:lang w:eastAsia="ja-JP"/>
        </w:rPr>
        <w:t xml:space="preserve"> of </w:t>
      </w:r>
      <m:oMath>
        <m:sSubSup>
          <m:sSubSupPr>
            <m:ctrlPr>
              <w:rPr>
                <w:rStyle w:val="20"/>
                <w:rFonts w:ascii="Cambria Math" w:hAnsi="Cambria Math"/>
                <w:b w:val="0"/>
                <w:bCs w:val="0"/>
                <w:i/>
                <w:noProof/>
                <w:lang w:eastAsia="ja-JP"/>
              </w:rPr>
            </m:ctrlPr>
          </m:sSubSupPr>
          <m:e>
            <m:r>
              <w:rPr>
                <w:rStyle w:val="20"/>
                <w:rFonts w:ascii="Cambria Math" w:hAnsi="Cambria Math"/>
                <w:noProof/>
                <w:lang w:eastAsia="ja-JP"/>
              </w:rPr>
              <m:t>x</m:t>
            </m:r>
            <m:ctrlPr>
              <w:rPr>
                <w:rFonts w:ascii="Cambria Math" w:eastAsia="游明朝" w:hAnsi="Cambria Math"/>
                <w:i/>
                <w:lang w:eastAsia="ja-JP"/>
              </w:rPr>
            </m:ctrlPr>
          </m:e>
          <m:sub>
            <m:r>
              <w:rPr>
                <w:rStyle w:val="20"/>
                <w:rFonts w:ascii="Cambria Math" w:hAnsi="Cambria Math"/>
                <w:noProof/>
                <w:lang w:eastAsia="ja-JP"/>
              </w:rPr>
              <m:t>j</m:t>
            </m:r>
          </m:sub>
          <m:sup>
            <m:r>
              <w:rPr>
                <w:rStyle w:val="20"/>
                <w:rFonts w:ascii="Cambria Math" w:hAnsi="Cambria Math"/>
                <w:noProof/>
                <w:lang w:eastAsia="ja-JP"/>
              </w:rPr>
              <m:t>i</m:t>
            </m:r>
          </m:sup>
        </m:sSubSup>
        <m:r>
          <w:rPr>
            <w:rStyle w:val="20"/>
            <w:rFonts w:ascii="Cambria Math" w:hAnsi="Cambria Math"/>
            <w:noProof/>
            <w:lang w:eastAsia="ja-JP"/>
          </w:rPr>
          <m:t>,</m:t>
        </m:r>
        <m:sSup>
          <m:sSupPr>
            <m:ctrlPr>
              <w:rPr>
                <w:rStyle w:val="20"/>
                <w:rFonts w:ascii="Cambria Math" w:hAnsi="Cambria Math"/>
                <w:b w:val="0"/>
                <w:bCs w:val="0"/>
                <w:i/>
                <w:noProof/>
                <w:lang w:eastAsia="ja-JP"/>
              </w:rPr>
            </m:ctrlPr>
          </m:sSupPr>
          <m:e>
            <m:r>
              <w:rPr>
                <w:rStyle w:val="20"/>
                <w:rFonts w:ascii="Cambria Math" w:hAnsi="Cambria Math"/>
                <w:noProof/>
                <w:lang w:eastAsia="ja-JP"/>
              </w:rPr>
              <m:t>y</m:t>
            </m:r>
          </m:e>
          <m:sup>
            <m:r>
              <w:rPr>
                <w:rStyle w:val="20"/>
                <w:rFonts w:ascii="Cambria Math" w:hAnsi="Cambria Math"/>
                <w:noProof/>
                <w:lang w:eastAsia="ja-JP"/>
              </w:rPr>
              <m:t>i</m:t>
            </m:r>
          </m:sup>
        </m:sSup>
      </m:oMath>
      <w:r w:rsidR="0034011A" w:rsidRPr="008D07AF">
        <w:rPr>
          <w:rFonts w:eastAsia="游明朝"/>
          <w:bCs/>
          <w:lang w:eastAsia="ja-JP"/>
        </w:rPr>
        <w:t xml:space="preserve">, and they are </w:t>
      </w:r>
      <w:r w:rsidR="00877328" w:rsidRPr="008D07AF">
        <w:rPr>
          <w:rFonts w:eastAsia="游明朝"/>
          <w:bCs/>
          <w:lang w:eastAsia="ja-JP"/>
        </w:rPr>
        <w:t xml:space="preserve">calculated by using </w:t>
      </w:r>
      <w:r w:rsidRPr="008D07AF">
        <w:rPr>
          <w:rFonts w:eastAsia="游明朝"/>
          <w:bCs/>
          <w:lang w:eastAsia="ja-JP"/>
        </w:rPr>
        <w:t>training data</w:t>
      </w:r>
      <w:r w:rsidR="00D2683B" w:rsidRPr="008D07AF">
        <w:rPr>
          <w:rFonts w:eastAsia="游明朝"/>
          <w:bCs/>
          <w:lang w:eastAsia="ja-JP"/>
        </w:rPr>
        <w:t>set</w:t>
      </w:r>
      <w:r w:rsidRPr="008D07AF">
        <w:rPr>
          <w:rStyle w:val="20"/>
          <w:rFonts w:eastAsia="游明朝"/>
          <w:b w:val="0"/>
          <w:bCs w:val="0"/>
          <w:lang w:eastAsia="ja-JP"/>
        </w:rPr>
        <w:t>.</w:t>
      </w:r>
    </w:p>
    <w:p w14:paraId="63B58305" w14:textId="6FB804F6" w:rsidR="00A81C02" w:rsidRDefault="00A81C02" w:rsidP="00154FC3">
      <w:pPr>
        <w:snapToGrid/>
        <w:spacing w:after="0"/>
        <w:ind w:firstLineChars="100" w:firstLine="240"/>
        <w:rPr>
          <w:rStyle w:val="20"/>
          <w:rFonts w:eastAsia="游明朝"/>
          <w:b w:val="0"/>
          <w:bCs w:val="0"/>
          <w:lang w:eastAsia="ja-JP"/>
        </w:rPr>
      </w:pPr>
      <w:r>
        <w:rPr>
          <w:rStyle w:val="20"/>
          <w:rFonts w:eastAsia="游明朝"/>
          <w:b w:val="0"/>
          <w:bCs w:val="0"/>
          <w:lang w:eastAsia="ja-JP"/>
        </w:rPr>
        <w:t xml:space="preserve">Moreover, the standardization of observation data </w:t>
      </w:r>
      <m:oMath>
        <m:r>
          <w:rPr>
            <w:rFonts w:ascii="Cambria Math" w:eastAsia="游明朝" w:hAnsi="Cambria Math"/>
            <w:lang w:eastAsia="ja-JP"/>
          </w:rPr>
          <m:t>X</m:t>
        </m:r>
      </m:oMath>
      <w:r>
        <w:rPr>
          <w:rFonts w:eastAsia="游明朝" w:hint="eastAsia"/>
          <w:lang w:eastAsia="ja-JP"/>
        </w:rPr>
        <w:t xml:space="preserve"> </w:t>
      </w:r>
      <w:r>
        <w:rPr>
          <w:rFonts w:eastAsia="游明朝"/>
          <w:lang w:eastAsia="ja-JP"/>
        </w:rPr>
        <w:t xml:space="preserve">is calculated by using the following equation:  </w:t>
      </w:r>
    </w:p>
    <w:p w14:paraId="1E0F8AF9" w14:textId="309B6749" w:rsidR="00A81C02" w:rsidRPr="007F22B6" w:rsidRDefault="006321AF" w:rsidP="00A81C02">
      <w:pPr>
        <w:pStyle w:val="a4"/>
        <w:spacing w:after="0"/>
        <w:ind w:left="0"/>
        <w:contextualSpacing w:val="0"/>
        <w:rPr>
          <w:rFonts w:eastAsia="游明朝"/>
          <w:lang w:eastAsia="ja-JP"/>
        </w:rPr>
      </w:pPr>
      <m:oMathPara>
        <m:oMath>
          <m:eqArr>
            <m:eqArrPr>
              <m:maxDist m:val="1"/>
              <m:ctrlPr>
                <w:rPr>
                  <w:rFonts w:ascii="Cambria Math" w:eastAsia="游明朝" w:hAnsi="Cambria Math"/>
                  <w:i/>
                  <w:lang w:eastAsia="ja-JP"/>
                </w:rPr>
              </m:ctrlPr>
            </m:eqArrPr>
            <m:e>
              <m:sSub>
                <m:sSubPr>
                  <m:ctrlPr>
                    <w:rPr>
                      <w:rFonts w:ascii="Cambria Math" w:eastAsia="游明朝" w:hAnsi="Cambria Math"/>
                      <w:i/>
                      <w:lang w:eastAsia="ja-JP"/>
                    </w:rPr>
                  </m:ctrlPr>
                </m:sSubPr>
                <m:e>
                  <m:r>
                    <w:rPr>
                      <w:rFonts w:ascii="Cambria Math" w:eastAsia="游明朝" w:hAnsi="Cambria Math"/>
                      <w:lang w:eastAsia="ja-JP"/>
                    </w:rPr>
                    <m:t>X</m:t>
                  </m:r>
                </m:e>
                <m:sub>
                  <m:r>
                    <m:rPr>
                      <m:sty m:val="p"/>
                    </m:rPr>
                    <w:rPr>
                      <w:rFonts w:ascii="Cambria Math" w:eastAsia="游明朝" w:hAnsi="Cambria Math"/>
                      <w:lang w:eastAsia="ja-JP"/>
                    </w:rPr>
                    <m:t>stand</m:t>
                  </m:r>
                </m:sub>
              </m:sSub>
              <m:r>
                <m:rPr>
                  <m:nor/>
                </m:rPr>
                <w:rPr>
                  <w:rFonts w:eastAsia="游明朝"/>
                  <w:lang w:eastAsia="ja-JP"/>
                </w:rPr>
                <m:t xml:space="preserve"> = </m:t>
              </m:r>
              <m:f>
                <m:fPr>
                  <m:ctrlPr>
                    <w:rPr>
                      <w:rFonts w:ascii="Cambria Math" w:eastAsia="游明朝" w:hAnsi="Cambria Math"/>
                      <w:i/>
                      <w:lang w:eastAsia="ja-JP"/>
                    </w:rPr>
                  </m:ctrlPr>
                </m:fPr>
                <m:num>
                  <m:r>
                    <w:rPr>
                      <w:rStyle w:val="20"/>
                      <w:rFonts w:ascii="Cambria Math" w:hAnsi="Cambria Math"/>
                      <w:noProof/>
                      <w:lang w:eastAsia="ja-JP"/>
                    </w:rPr>
                    <m:t>X</m:t>
                  </m:r>
                  <m:r>
                    <w:rPr>
                      <w:rFonts w:ascii="Cambria Math" w:eastAsia="游明朝" w:hAnsi="Cambria Math"/>
                      <w:lang w:eastAsia="ja-JP"/>
                    </w:rPr>
                    <m:t>-</m:t>
                  </m:r>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X</m:t>
                      </m:r>
                    </m:e>
                  </m:bar>
                </m:num>
                <m:den>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X</m:t>
                      </m:r>
                    </m:e>
                  </m:d>
                </m:den>
              </m:f>
              <m:r>
                <w:rPr>
                  <w:rFonts w:ascii="Cambria Math" w:eastAsia="游明朝" w:hAnsi="Cambria Math"/>
                  <w:lang w:eastAsia="ja-JP"/>
                </w:rPr>
                <m:t>#</m:t>
              </m:r>
              <m:d>
                <m:dPr>
                  <m:ctrlPr>
                    <w:rPr>
                      <w:rFonts w:ascii="Cambria Math" w:eastAsia="游明朝" w:hAnsi="Cambria Math"/>
                      <w:i/>
                      <w:lang w:eastAsia="ja-JP"/>
                    </w:rPr>
                  </m:ctrlPr>
                </m:dPr>
                <m:e>
                  <m:r>
                    <w:rPr>
                      <w:rFonts w:ascii="Cambria Math" w:eastAsia="游明朝" w:hAnsi="Cambria Math"/>
                      <w:lang w:eastAsia="ja-JP"/>
                    </w:rPr>
                    <m:t>A</m:t>
                  </m:r>
                  <m:r>
                    <w:rPr>
                      <w:rFonts w:ascii="Cambria Math" w:eastAsia="游明朝" w:hAnsi="Cambria Math"/>
                      <w:lang w:eastAsia="ja-JP"/>
                    </w:rPr>
                    <m:t>3.4</m:t>
                  </m:r>
                </m:e>
              </m:d>
            </m:e>
          </m:eqArr>
        </m:oMath>
      </m:oMathPara>
    </w:p>
    <w:p w14:paraId="2CFDC231" w14:textId="6A7E9B07" w:rsidR="00A81C02" w:rsidRDefault="00A81C02" w:rsidP="00A81C02">
      <w:pPr>
        <w:pStyle w:val="a4"/>
        <w:spacing w:after="0"/>
        <w:ind w:left="0"/>
        <w:contextualSpacing w:val="0"/>
        <w:rPr>
          <w:rStyle w:val="20"/>
          <w:rFonts w:eastAsia="游明朝"/>
          <w:b w:val="0"/>
          <w:bCs w:val="0"/>
          <w:lang w:eastAsia="ja-JP"/>
        </w:rPr>
      </w:pPr>
      <w:r>
        <w:rPr>
          <w:rFonts w:eastAsia="游明朝" w:hint="eastAsia"/>
          <w:lang w:eastAsia="ja-JP"/>
        </w:rPr>
        <w:t>H</w:t>
      </w:r>
      <w:r>
        <w:rPr>
          <w:rFonts w:eastAsia="游明朝"/>
          <w:lang w:eastAsia="ja-JP"/>
        </w:rPr>
        <w:t xml:space="preserve">ere, </w:t>
      </w:r>
      <m:oMath>
        <m:bar>
          <m:barPr>
            <m:pos m:val="top"/>
            <m:ctrlPr>
              <w:rPr>
                <w:rStyle w:val="20"/>
                <w:rFonts w:ascii="Cambria Math" w:hAnsi="Cambria Math"/>
                <w:b w:val="0"/>
                <w:bCs w:val="0"/>
                <w:i/>
                <w:noProof/>
                <w:lang w:eastAsia="ja-JP"/>
              </w:rPr>
            </m:ctrlPr>
          </m:barPr>
          <m:e>
            <m:r>
              <w:rPr>
                <w:rStyle w:val="20"/>
                <w:rFonts w:ascii="Cambria Math" w:hAnsi="Cambria Math"/>
                <w:noProof/>
                <w:lang w:eastAsia="ja-JP"/>
              </w:rPr>
              <m:t>X</m:t>
            </m:r>
          </m:e>
        </m:bar>
      </m:oMath>
      <w:r w:rsidRPr="008D07AF">
        <w:rPr>
          <w:rFonts w:eastAsia="游明朝"/>
          <w:bCs/>
          <w:lang w:eastAsia="ja-JP"/>
        </w:rPr>
        <w:t xml:space="preserve"> denote the average of </w:t>
      </w:r>
      <m:oMath>
        <m:r>
          <w:rPr>
            <w:rStyle w:val="20"/>
            <w:rFonts w:ascii="Cambria Math" w:hAnsi="Cambria Math"/>
            <w:noProof/>
            <w:lang w:eastAsia="ja-JP"/>
          </w:rPr>
          <m:t>X</m:t>
        </m:r>
      </m:oMath>
      <w:r w:rsidRPr="008D07AF">
        <w:rPr>
          <w:rStyle w:val="20"/>
          <w:rFonts w:eastAsia="游明朝"/>
          <w:b w:val="0"/>
          <w:bCs w:val="0"/>
          <w:lang w:eastAsia="ja-JP"/>
        </w:rPr>
        <w:t xml:space="preserve"> and</w:t>
      </w:r>
      <w:r w:rsidRPr="008D07AF">
        <w:rPr>
          <w:rFonts w:eastAsia="游明朝"/>
          <w:bCs/>
          <w:lang w:eastAsia="ja-JP"/>
        </w:rPr>
        <w:t xml:space="preserve"> </w:t>
      </w:r>
      <m:oMath>
        <m:r>
          <m:rPr>
            <m:sty m:val="p"/>
          </m:rPr>
          <w:rPr>
            <w:rStyle w:val="20"/>
            <w:rFonts w:ascii="Cambria Math" w:hAnsi="Cambria Math"/>
            <w:noProof/>
            <w:lang w:eastAsia="ja-JP"/>
          </w:rPr>
          <m:t>std</m:t>
        </m:r>
        <m:d>
          <m:dPr>
            <m:ctrlPr>
              <w:rPr>
                <w:rStyle w:val="20"/>
                <w:rFonts w:ascii="Cambria Math" w:hAnsi="Cambria Math"/>
                <w:b w:val="0"/>
                <w:bCs w:val="0"/>
                <w:i/>
                <w:noProof/>
                <w:lang w:eastAsia="ja-JP"/>
              </w:rPr>
            </m:ctrlPr>
          </m:dPr>
          <m:e>
            <m:r>
              <w:rPr>
                <w:rStyle w:val="20"/>
                <w:rFonts w:ascii="Cambria Math" w:hAnsi="Cambria Math"/>
                <w:noProof/>
                <w:lang w:eastAsia="ja-JP"/>
              </w:rPr>
              <m:t>X</m:t>
            </m:r>
          </m:e>
        </m:d>
      </m:oMath>
      <w:r w:rsidRPr="008D07AF">
        <w:rPr>
          <w:rFonts w:eastAsia="游明朝"/>
          <w:bCs/>
          <w:lang w:eastAsia="ja-JP"/>
        </w:rPr>
        <w:t xml:space="preserve"> denote the standard deviation of </w:t>
      </w:r>
      <m:oMath>
        <m:r>
          <w:rPr>
            <w:rStyle w:val="20"/>
            <w:rFonts w:ascii="Cambria Math" w:hAnsi="Cambria Math"/>
            <w:noProof/>
            <w:lang w:eastAsia="ja-JP"/>
          </w:rPr>
          <m:t>X</m:t>
        </m:r>
      </m:oMath>
      <w:r>
        <w:rPr>
          <w:rStyle w:val="20"/>
          <w:rFonts w:eastAsia="游明朝" w:hint="eastAsia"/>
          <w:b w:val="0"/>
          <w:bCs w:val="0"/>
          <w:lang w:eastAsia="ja-JP"/>
        </w:rPr>
        <w:t>.</w:t>
      </w:r>
    </w:p>
    <w:p w14:paraId="5AC55282" w14:textId="77777777" w:rsidR="00A81C02" w:rsidRPr="008D07AF" w:rsidRDefault="00A81C02" w:rsidP="00DF41C2">
      <w:pPr>
        <w:snapToGrid/>
        <w:spacing w:after="0"/>
        <w:rPr>
          <w:rStyle w:val="20"/>
          <w:rFonts w:eastAsia="游明朝"/>
          <w:b w:val="0"/>
          <w:bCs w:val="0"/>
          <w:lang w:eastAsia="ja-JP"/>
        </w:rPr>
      </w:pPr>
    </w:p>
    <w:p w14:paraId="083D1307" w14:textId="46F22963" w:rsidR="00D773C4" w:rsidRPr="008D07AF" w:rsidRDefault="00D773C4" w:rsidP="00D773C4">
      <w:pPr>
        <w:pStyle w:val="a4"/>
        <w:widowControl w:val="0"/>
        <w:numPr>
          <w:ilvl w:val="0"/>
          <w:numId w:val="4"/>
        </w:numPr>
        <w:snapToGrid/>
        <w:spacing w:before="120" w:after="0"/>
        <w:contextualSpacing w:val="0"/>
        <w:jc w:val="both"/>
      </w:pPr>
      <w:r w:rsidRPr="008D07AF">
        <w:t>Prediction Evaluation Index</w:t>
      </w:r>
    </w:p>
    <w:p w14:paraId="49C54109" w14:textId="41CF680A" w:rsidR="00D773C4" w:rsidRDefault="00D773C4" w:rsidP="00154FC3">
      <w:pPr>
        <w:spacing w:before="120" w:after="0"/>
        <w:ind w:firstLineChars="100" w:firstLine="240"/>
      </w:pPr>
      <w:r w:rsidRPr="008D07AF">
        <w:t xml:space="preserve">The prediction evaluation indexes are Mean Absolute Percentage Error (MAPE) </w:t>
      </w:r>
      <m:oMath>
        <m:sSub>
          <m:sSubPr>
            <m:ctrlPr>
              <w:rPr>
                <w:rFonts w:ascii="Cambria Math" w:hAnsi="Cambria Math"/>
                <w:i/>
              </w:rPr>
            </m:ctrlPr>
          </m:sSubPr>
          <m:e>
            <m:r>
              <w:rPr>
                <w:rFonts w:ascii="Cambria Math" w:hAnsi="Cambria Math"/>
              </w:rPr>
              <m:t>E</m:t>
            </m:r>
          </m:e>
          <m:sub>
            <m:r>
              <m:rPr>
                <m:sty m:val="p"/>
              </m:rPr>
              <w:rPr>
                <w:rFonts w:ascii="Cambria Math" w:hAnsi="Cambria Math"/>
              </w:rPr>
              <m:t>MAPE</m:t>
            </m:r>
          </m:sub>
        </m:sSub>
      </m:oMath>
      <w:r w:rsidRPr="008D07AF">
        <w:rPr>
          <w:rFonts w:eastAsia="游明朝"/>
          <w:lang w:eastAsia="ja-JP"/>
        </w:rPr>
        <w:t xml:space="preserve"> </w:t>
      </w:r>
      <w:r w:rsidRPr="008D07AF">
        <w:rPr>
          <w:iCs/>
        </w:rPr>
        <w:t xml:space="preserve">[%] </w:t>
      </w:r>
      <w:r w:rsidRPr="008D07AF">
        <w:t xml:space="preserve">and Root Mean Percentage Error (RMSE) </w:t>
      </w:r>
      <m:oMath>
        <m:sSub>
          <m:sSubPr>
            <m:ctrlPr>
              <w:rPr>
                <w:rFonts w:ascii="Cambria Math" w:hAnsi="Cambria Math"/>
                <w:i/>
              </w:rPr>
            </m:ctrlPr>
          </m:sSubPr>
          <m:e>
            <m:r>
              <w:rPr>
                <w:rFonts w:ascii="Cambria Math" w:hAnsi="Cambria Math"/>
              </w:rPr>
              <m:t>E</m:t>
            </m:r>
          </m:e>
          <m:sub>
            <m:r>
              <m:rPr>
                <m:sty m:val="p"/>
              </m:rPr>
              <w:rPr>
                <w:rFonts w:ascii="Cambria Math" w:hAnsi="Cambria Math"/>
              </w:rPr>
              <m:t>RMSE</m:t>
            </m:r>
          </m:sub>
        </m:sSub>
      </m:oMath>
      <w:r w:rsidRPr="008D07AF">
        <w:rPr>
          <w:rFonts w:eastAsia="游明朝"/>
          <w:lang w:eastAsia="ja-JP"/>
        </w:rPr>
        <w:t xml:space="preserve">. MAPE indicates </w:t>
      </w:r>
      <w:r w:rsidRPr="008D07AF">
        <w:t>a relative prediction error and RMSE is an absolute prediction error</w:t>
      </w:r>
      <w:r w:rsidRPr="008D07AF">
        <w:rPr>
          <w:rFonts w:eastAsia="游明朝"/>
          <w:lang w:eastAsia="ja-JP"/>
        </w:rPr>
        <w:t xml:space="preserve">. They are </w:t>
      </w:r>
      <w:r w:rsidRPr="008D07AF">
        <w:t>formulated as follows:</w:t>
      </w:r>
      <w:r w:rsidRPr="008D07AF">
        <w:rPr>
          <w:rStyle w:val="20"/>
          <w:b w:val="0"/>
          <w:noProof/>
          <w:lang w:eastAsia="ja-JP"/>
        </w:rPr>
        <w:br/>
      </w:r>
      <m:oMathPara>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MAPE</m:t>
                  </m:r>
                </m:sub>
              </m:sSub>
              <m:r>
                <w:rPr>
                  <w:rFonts w:ascii="Cambria Math" w:eastAsia="Cambria Math" w:hAnsi="Cambria Math"/>
                  <w:color w:val="auto"/>
                  <w:kern w:val="2"/>
                  <w:lang w:eastAsia="ja-JP"/>
                </w:rPr>
                <m:t>=</m:t>
              </m:r>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100</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f>
                    <m:fPr>
                      <m:ctrlPr>
                        <w:rPr>
                          <w:rFonts w:ascii="Cambria Math" w:eastAsia="Cambria Math" w:hAnsi="Cambria Math"/>
                          <w:i/>
                          <w:iCs/>
                          <w:color w:val="auto"/>
                          <w:kern w:val="2"/>
                          <w:lang w:eastAsia="ja-JP"/>
                        </w:rPr>
                      </m:ctrlPr>
                    </m:fPr>
                    <m:num>
                      <m:d>
                        <m:dPr>
                          <m:begChr m:val="|"/>
                          <m:endChr m:val="|"/>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num>
                    <m:den>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den>
                  </m:f>
                </m:e>
              </m:nary>
              <m:r>
                <w:rPr>
                  <w:rFonts w:ascii="Cambria Math" w:eastAsia="游明朝" w:hAnsi="Cambria Math"/>
                  <w:color w:val="auto"/>
                  <w:kern w:val="2"/>
                  <w:lang w:eastAsia="ja-JP"/>
                </w:rPr>
                <m:t xml:space="preserve"> [%]#</m:t>
              </m:r>
              <m:d>
                <m:dPr>
                  <m:ctrlPr>
                    <w:rPr>
                      <w:rFonts w:ascii="Cambria Math" w:eastAsia="Cambria Math" w:hAnsi="Cambria Math"/>
                      <w:color w:val="auto"/>
                      <w:kern w:val="2"/>
                      <w:lang w:eastAsia="ja-JP"/>
                    </w:rPr>
                  </m:ctrlPr>
                </m:dPr>
                <m:e>
                  <m:r>
                    <w:rPr>
                      <w:rFonts w:ascii="Cambria Math" w:eastAsia="ＭＳ 明朝" w:hAnsi="Cambria Math"/>
                      <w:color w:val="auto"/>
                      <w:kern w:val="2"/>
                      <w:lang w:eastAsia="ja-JP"/>
                    </w:rPr>
                    <m:t>A3.</m:t>
                  </m:r>
                  <m:r>
                    <m:rPr>
                      <m:sty m:val="p"/>
                    </m:rPr>
                    <w:rPr>
                      <w:rFonts w:ascii="Cambria Math" w:eastAsia="ＭＳ 明朝" w:hAnsi="Cambria Math"/>
                      <w:color w:val="auto"/>
                      <w:kern w:val="2"/>
                      <w:lang w:eastAsia="ja-JP"/>
                    </w:rPr>
                    <m:t>5</m:t>
                  </m:r>
                </m:e>
              </m:d>
              <m:ctrlPr>
                <w:rPr>
                  <w:rFonts w:ascii="Cambria Math" w:eastAsia="游明朝" w:hAnsi="Cambria Math"/>
                  <w:i/>
                  <w:color w:val="auto"/>
                  <w:kern w:val="2"/>
                  <w:lang w:eastAsia="ja-JP"/>
                </w:rPr>
              </m:ctrlPr>
            </m:e>
          </m:eqArr>
          <m:r>
            <m:rPr>
              <m:sty m:val="p"/>
            </m:rPr>
            <w:rPr>
              <w:rStyle w:val="20"/>
              <w:rFonts w:ascii="Cambria Math" w:hAnsi="Cambria Math"/>
              <w:noProof/>
              <w:lang w:eastAsia="ja-JP"/>
            </w:rPr>
            <w:br/>
          </m:r>
        </m:oMath>
        <m:oMath>
          <m:eqArr>
            <m:eqArrPr>
              <m:maxDist m:val="1"/>
              <m:ctrlPr>
                <w:rPr>
                  <w:rFonts w:ascii="Cambria Math" w:eastAsia="Cambria Math" w:hAnsi="Cambria Math"/>
                  <w:i/>
                  <w:iCs/>
                  <w:color w:val="auto"/>
                  <w:kern w:val="2"/>
                  <w:lang w:eastAsia="ja-JP"/>
                </w:rPr>
              </m:ctrlPr>
            </m:eqArrPr>
            <m:e>
              <m:sSub>
                <m:sSubPr>
                  <m:ctrlPr>
                    <w:rPr>
                      <w:rFonts w:ascii="Cambria Math" w:eastAsia="游明朝" w:hAnsi="Cambria Math"/>
                      <w:i/>
                      <w:color w:val="auto"/>
                      <w:kern w:val="2"/>
                      <w:lang w:eastAsia="ja-JP"/>
                    </w:rPr>
                  </m:ctrlPr>
                </m:sSubPr>
                <m:e>
                  <m:r>
                    <w:rPr>
                      <w:rFonts w:ascii="Cambria Math" w:eastAsia="游明朝" w:hAnsi="Cambria Math"/>
                      <w:color w:val="auto"/>
                      <w:kern w:val="2"/>
                      <w:lang w:eastAsia="ja-JP"/>
                    </w:rPr>
                    <m:t>E</m:t>
                  </m:r>
                </m:e>
                <m:sub>
                  <m:r>
                    <m:rPr>
                      <m:sty m:val="p"/>
                    </m:rPr>
                    <w:rPr>
                      <w:rFonts w:ascii="Cambria Math" w:eastAsia="游明朝" w:hAnsi="Cambria Math"/>
                      <w:color w:val="auto"/>
                      <w:kern w:val="2"/>
                      <w:lang w:eastAsia="ja-JP"/>
                    </w:rPr>
                    <m:t>RMSE</m:t>
                  </m:r>
                </m:sub>
              </m:sSub>
              <m:r>
                <w:rPr>
                  <w:rFonts w:ascii="Cambria Math" w:eastAsia="Cambria Math" w:hAnsi="Cambria Math"/>
                  <w:color w:val="auto"/>
                  <w:kern w:val="2"/>
                  <w:lang w:eastAsia="ja-JP"/>
                </w:rPr>
                <m:t>=</m:t>
              </m:r>
              <m:rad>
                <m:radPr>
                  <m:degHide m:val="1"/>
                  <m:ctrlPr>
                    <w:rPr>
                      <w:rFonts w:ascii="Cambria Math" w:eastAsia="Cambria Math" w:hAnsi="Cambria Math"/>
                      <w:i/>
                      <w:iCs/>
                      <w:color w:val="auto"/>
                      <w:kern w:val="2"/>
                      <w:lang w:eastAsia="ja-JP"/>
                    </w:rPr>
                  </m:ctrlPr>
                </m:radPr>
                <m:deg/>
                <m:e>
                  <m:f>
                    <m:fPr>
                      <m:ctrlPr>
                        <w:rPr>
                          <w:rFonts w:ascii="Cambria Math" w:eastAsia="Cambria Math" w:hAnsi="Cambria Math"/>
                          <w:i/>
                          <w:iCs/>
                          <w:color w:val="auto"/>
                          <w:kern w:val="2"/>
                          <w:lang w:eastAsia="ja-JP"/>
                        </w:rPr>
                      </m:ctrlPr>
                    </m:fPr>
                    <m:num>
                      <m:r>
                        <w:rPr>
                          <w:rFonts w:ascii="Cambria Math" w:eastAsia="Cambria Math" w:hAnsi="Cambria Math"/>
                          <w:color w:val="auto"/>
                          <w:kern w:val="2"/>
                          <w:lang w:eastAsia="ja-JP"/>
                        </w:rPr>
                        <m:t>1</m:t>
                      </m:r>
                    </m:num>
                    <m:den>
                      <m:r>
                        <w:rPr>
                          <w:rFonts w:ascii="Cambria Math" w:eastAsia="Cambria Math" w:hAnsi="Cambria Math"/>
                          <w:color w:val="auto"/>
                          <w:kern w:val="2"/>
                          <w:lang w:eastAsia="ja-JP"/>
                        </w:rPr>
                        <m:t>L</m:t>
                      </m:r>
                    </m:den>
                  </m:f>
                  <m:nary>
                    <m:naryPr>
                      <m:chr m:val="∑"/>
                      <m:limLoc m:val="undOvr"/>
                      <m:ctrlPr>
                        <w:rPr>
                          <w:rFonts w:ascii="Cambria Math" w:eastAsia="Cambria Math" w:hAnsi="Cambria Math"/>
                          <w:i/>
                          <w:iCs/>
                          <w:color w:val="auto"/>
                          <w:kern w:val="2"/>
                          <w:lang w:eastAsia="ja-JP"/>
                        </w:rPr>
                      </m:ctrlPr>
                    </m:naryPr>
                    <m:sub>
                      <m:r>
                        <w:rPr>
                          <w:rFonts w:ascii="Cambria Math" w:eastAsia="Cambria Math" w:hAnsi="Cambria Math"/>
                          <w:color w:val="auto"/>
                          <w:kern w:val="2"/>
                          <w:lang w:eastAsia="ja-JP"/>
                        </w:rPr>
                        <m:t>t=1</m:t>
                      </m:r>
                    </m:sub>
                    <m:sup>
                      <m:r>
                        <w:rPr>
                          <w:rFonts w:ascii="Cambria Math" w:eastAsia="Cambria Math" w:hAnsi="Cambria Math"/>
                          <w:color w:val="auto"/>
                          <w:kern w:val="2"/>
                          <w:lang w:eastAsia="ja-JP"/>
                        </w:rPr>
                        <m:t>L</m:t>
                      </m:r>
                    </m:sup>
                    <m:e>
                      <m:sSup>
                        <m:sSupPr>
                          <m:ctrlPr>
                            <w:rPr>
                              <w:rFonts w:ascii="Cambria Math" w:eastAsia="Cambria Math" w:hAnsi="Cambria Math"/>
                              <w:i/>
                              <w:iCs/>
                              <w:color w:val="auto"/>
                              <w:kern w:val="2"/>
                              <w:lang w:eastAsia="ja-JP"/>
                            </w:rPr>
                          </m:ctrlPr>
                        </m:sSupPr>
                        <m:e>
                          <m:d>
                            <m:dPr>
                              <m:ctrlPr>
                                <w:rPr>
                                  <w:rFonts w:ascii="Cambria Math" w:eastAsia="Cambria Math" w:hAnsi="Cambria Math"/>
                                  <w:i/>
                                  <w:iCs/>
                                  <w:color w:val="auto"/>
                                  <w:kern w:val="2"/>
                                  <w:lang w:eastAsia="ja-JP"/>
                                </w:rPr>
                              </m:ctrlPr>
                            </m:dPr>
                            <m:e>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Pre</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r>
                                <w:rPr>
                                  <w:rFonts w:ascii="Cambria Math" w:eastAsia="Cambria Math" w:hAnsi="Cambria Math"/>
                                  <w:color w:val="auto"/>
                                  <w:kern w:val="2"/>
                                  <w:lang w:eastAsia="ja-JP"/>
                                </w:rPr>
                                <m:t>-</m:t>
                              </m:r>
                              <m:sSub>
                                <m:sSubPr>
                                  <m:ctrlPr>
                                    <w:rPr>
                                      <w:rFonts w:ascii="Cambria Math" w:eastAsia="Cambria Math" w:hAnsi="Cambria Math"/>
                                      <w:i/>
                                      <w:iCs/>
                                      <w:color w:val="auto"/>
                                      <w:kern w:val="2"/>
                                      <w:lang w:eastAsia="ja-JP"/>
                                    </w:rPr>
                                  </m:ctrlPr>
                                </m:sSubPr>
                                <m:e>
                                  <m:r>
                                    <w:rPr>
                                      <w:rFonts w:ascii="Cambria Math" w:eastAsia="Cambria Math" w:hAnsi="Cambria Math"/>
                                      <w:color w:val="auto"/>
                                      <w:kern w:val="2"/>
                                      <w:lang w:eastAsia="ja-JP"/>
                                    </w:rPr>
                                    <m:t>y</m:t>
                                  </m:r>
                                </m:e>
                                <m:sub>
                                  <m:r>
                                    <m:rPr>
                                      <m:sty m:val="p"/>
                                    </m:rPr>
                                    <w:rPr>
                                      <w:rFonts w:ascii="Cambria Math" w:eastAsia="Cambria Math" w:hAnsi="Cambria Math"/>
                                      <w:color w:val="auto"/>
                                      <w:kern w:val="2"/>
                                      <w:lang w:eastAsia="ja-JP"/>
                                    </w:rPr>
                                    <m:t>Act</m:t>
                                  </m:r>
                                </m:sub>
                              </m:sSub>
                              <m:d>
                                <m:dPr>
                                  <m:begChr m:val="["/>
                                  <m:endChr m:val="]"/>
                                  <m:ctrlPr>
                                    <w:rPr>
                                      <w:rFonts w:ascii="Cambria Math" w:eastAsia="Cambria Math" w:hAnsi="Cambria Math"/>
                                      <w:i/>
                                      <w:iCs/>
                                      <w:color w:val="auto"/>
                                      <w:kern w:val="2"/>
                                      <w:lang w:eastAsia="ja-JP"/>
                                    </w:rPr>
                                  </m:ctrlPr>
                                </m:dPr>
                                <m:e>
                                  <m:r>
                                    <w:rPr>
                                      <w:rFonts w:ascii="Cambria Math" w:eastAsia="Cambria Math" w:hAnsi="Cambria Math"/>
                                      <w:color w:val="auto"/>
                                      <w:kern w:val="2"/>
                                      <w:lang w:eastAsia="ja-JP"/>
                                    </w:rPr>
                                    <m:t>t</m:t>
                                  </m:r>
                                </m:e>
                              </m:d>
                            </m:e>
                          </m:d>
                        </m:e>
                        <m:sup>
                          <m:r>
                            <w:rPr>
                              <w:rFonts w:ascii="Cambria Math" w:eastAsia="Cambria Math" w:hAnsi="Cambria Math"/>
                              <w:color w:val="auto"/>
                              <w:kern w:val="2"/>
                              <w:lang w:eastAsia="ja-JP"/>
                            </w:rPr>
                            <m:t>2</m:t>
                          </m:r>
                        </m:sup>
                      </m:sSup>
                    </m:e>
                  </m:nary>
                </m:e>
              </m:rad>
              <m:r>
                <w:rPr>
                  <w:rFonts w:ascii="Cambria Math" w:eastAsia="游明朝" w:hAnsi="Cambria Math"/>
                  <w:color w:val="auto"/>
                  <w:kern w:val="2"/>
                  <w:lang w:eastAsia="ja-JP"/>
                </w:rPr>
                <m:t>#</m:t>
              </m:r>
              <m:d>
                <m:dPr>
                  <m:ctrlPr>
                    <w:rPr>
                      <w:rFonts w:ascii="Cambria Math" w:eastAsia="Cambria Math" w:hAnsi="Cambria Math"/>
                      <w:color w:val="auto"/>
                      <w:kern w:val="2"/>
                      <w:lang w:eastAsia="ja-JP"/>
                    </w:rPr>
                  </m:ctrlPr>
                </m:dPr>
                <m:e>
                  <m:r>
                    <w:rPr>
                      <w:rFonts w:ascii="Cambria Math" w:eastAsia="Cambria Math" w:hAnsi="Cambria Math"/>
                      <w:color w:val="auto"/>
                      <w:kern w:val="2"/>
                      <w:lang w:eastAsia="ja-JP"/>
                    </w:rPr>
                    <m:t>A3.</m:t>
                  </m:r>
                  <m:r>
                    <m:rPr>
                      <m:sty m:val="p"/>
                    </m:rPr>
                    <w:rPr>
                      <w:rFonts w:ascii="Cambria Math" w:eastAsia="Cambria Math" w:hAnsi="Cambria Math"/>
                      <w:color w:val="auto"/>
                      <w:kern w:val="2"/>
                      <w:lang w:eastAsia="ja-JP"/>
                    </w:rPr>
                    <m:t>6</m:t>
                  </m:r>
                </m:e>
              </m:d>
              <m:ctrlPr>
                <w:rPr>
                  <w:rFonts w:ascii="Cambria Math" w:eastAsia="游明朝" w:hAnsi="Cambria Math"/>
                  <w:i/>
                  <w:color w:val="auto"/>
                  <w:kern w:val="2"/>
                  <w:lang w:eastAsia="ja-JP"/>
                </w:rPr>
              </m:ctrlPr>
            </m:e>
          </m:eqArr>
          <m:r>
            <m:rPr>
              <m:sty m:val="p"/>
            </m:rPr>
            <w:rPr>
              <w:rFonts w:ascii="Cambria Math" w:eastAsia="Cambria Math" w:hAnsi="Cambria Math"/>
              <w:color w:val="auto"/>
              <w:kern w:val="2"/>
              <w:lang w:eastAsia="ja-JP"/>
            </w:rPr>
            <w:br/>
          </m:r>
        </m:oMath>
      </m:oMathPara>
      <w:r w:rsidRPr="008D07AF">
        <w:t xml:space="preserve">Here,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Act</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actual </w:t>
      </w:r>
      <w:r w:rsidRPr="008D07AF">
        <w:t xml:space="preserve">data and </w:t>
      </w:r>
      <m:oMath>
        <m:sSub>
          <m:sSubPr>
            <m:ctrlPr>
              <w:rPr>
                <w:rFonts w:ascii="Cambria Math" w:eastAsia="Cambria Math" w:hAnsi="Cambria Math"/>
                <w:i/>
                <w:iCs/>
              </w:rPr>
            </m:ctrlPr>
          </m:sSubPr>
          <m:e>
            <m:r>
              <w:rPr>
                <w:rFonts w:ascii="Cambria Math" w:eastAsia="Cambria Math" w:hAnsi="Cambria Math"/>
              </w:rPr>
              <m:t>y</m:t>
            </m:r>
          </m:e>
          <m:sub>
            <m:r>
              <m:rPr>
                <m:sty m:val="p"/>
              </m:rPr>
              <w:rPr>
                <w:rFonts w:ascii="Cambria Math" w:eastAsia="Cambria Math" w:hAnsi="Cambria Math"/>
              </w:rPr>
              <m:t>Pre</m:t>
            </m:r>
          </m:sub>
        </m:sSub>
        <m:d>
          <m:dPr>
            <m:begChr m:val="["/>
            <m:endChr m:val="]"/>
            <m:ctrlPr>
              <w:rPr>
                <w:rFonts w:ascii="Cambria Math" w:eastAsia="Cambria Math" w:hAnsi="Cambria Math"/>
                <w:i/>
                <w:iCs/>
              </w:rPr>
            </m:ctrlPr>
          </m:dPr>
          <m:e>
            <m:r>
              <w:rPr>
                <w:rFonts w:ascii="Cambria Math" w:eastAsia="Cambria Math" w:hAnsi="Cambria Math"/>
              </w:rPr>
              <m:t>t</m:t>
            </m:r>
          </m:e>
        </m:d>
      </m:oMath>
      <w:r w:rsidRPr="008D07AF">
        <w:rPr>
          <w:iCs/>
        </w:rPr>
        <w:t xml:space="preserve"> is the predicted data </w:t>
      </w:r>
      <w:r w:rsidRPr="008D07AF">
        <w:t xml:space="preserve">at time </w:t>
      </w:r>
      <m:oMath>
        <m:r>
          <w:rPr>
            <w:rFonts w:ascii="Cambria Math" w:eastAsia="Cambria Math" w:hAnsi="Cambria Math"/>
          </w:rPr>
          <m:t>t</m:t>
        </m:r>
      </m:oMath>
      <w:r w:rsidRPr="008D07AF">
        <w:rPr>
          <w:iCs/>
        </w:rPr>
        <w:t>.</w:t>
      </w:r>
      <w:r w:rsidRPr="008D07AF">
        <w:t xml:space="preserve"> </w:t>
      </w:r>
      <m:oMath>
        <m:r>
          <w:rPr>
            <w:rFonts w:ascii="Cambria Math" w:eastAsia="Cambria Math" w:hAnsi="Cambria Math"/>
          </w:rPr>
          <m:t>L</m:t>
        </m:r>
      </m:oMath>
      <w:r w:rsidRPr="008D07AF">
        <w:t xml:space="preserve"> is the length of the prediction period. </w:t>
      </w:r>
    </w:p>
    <w:p w14:paraId="1660101C" w14:textId="77777777" w:rsidR="004E4729" w:rsidRPr="008D07AF" w:rsidRDefault="004E4729" w:rsidP="00D773C4">
      <w:pPr>
        <w:spacing w:before="120" w:after="0"/>
      </w:pPr>
    </w:p>
    <w:p w14:paraId="38651CDD" w14:textId="1B688910" w:rsidR="00D773C4" w:rsidRPr="004E4729" w:rsidRDefault="004E4729" w:rsidP="004E4729">
      <w:pPr>
        <w:pStyle w:val="a4"/>
        <w:numPr>
          <w:ilvl w:val="0"/>
          <w:numId w:val="4"/>
        </w:numPr>
        <w:rPr>
          <w:rStyle w:val="30"/>
          <w:rFonts w:eastAsia="Calibri"/>
          <w:b w:val="0"/>
          <w:bCs w:val="0"/>
          <w:lang w:eastAsia="ja-JP"/>
        </w:rPr>
      </w:pPr>
      <w:r w:rsidRPr="00272009">
        <w:rPr>
          <w:rFonts w:eastAsia="ＭＳ 明朝"/>
          <w:lang w:eastAsia="ja-JP"/>
        </w:rPr>
        <w:t>Method to Calculate Concentration Polarization</w:t>
      </w:r>
    </w:p>
    <w:p w14:paraId="660BDC34" w14:textId="77777777" w:rsidR="004E4729" w:rsidRPr="00272009" w:rsidRDefault="004E4729" w:rsidP="004E4729">
      <w:pPr>
        <w:ind w:firstLineChars="100" w:firstLine="240"/>
        <w:rPr>
          <w:lang w:eastAsia="ja-JP"/>
        </w:rPr>
      </w:pPr>
      <w:r w:rsidRPr="00272009">
        <w:rPr>
          <w:rFonts w:eastAsia="ＭＳ 明朝"/>
          <w:lang w:eastAsia="ja-JP"/>
        </w:rPr>
        <w:t>Concentration polarization is calculated in the following steps.</w:t>
      </w:r>
    </w:p>
    <w:p w14:paraId="700B948C" w14:textId="77777777" w:rsidR="004E4729" w:rsidRPr="00272009" w:rsidRDefault="004E4729" w:rsidP="004E4729">
      <w:pPr>
        <w:pStyle w:val="a4"/>
        <w:numPr>
          <w:ilvl w:val="1"/>
          <w:numId w:val="3"/>
        </w:numPr>
        <w:ind w:left="697" w:hanging="357"/>
        <w:rPr>
          <w:lang w:eastAsia="ja-JP"/>
        </w:rPr>
      </w:pPr>
      <w:r w:rsidRPr="00272009">
        <w:rPr>
          <w:rFonts w:eastAsia="ＭＳ 明朝"/>
          <w:lang w:eastAsia="ja-JP"/>
        </w:rPr>
        <w:t>Calculate osmotic pressure across a membrane</w:t>
      </w:r>
    </w:p>
    <w:p w14:paraId="074EC103" w14:textId="77777777" w:rsidR="004E4729" w:rsidRPr="00272009" w:rsidRDefault="004E4729" w:rsidP="004E4729">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permeate flux from driving and osmotic pressures</w:t>
      </w:r>
      <w:r w:rsidRPr="00272009" w:rsidDel="00BB5E42">
        <w:rPr>
          <w:rFonts w:eastAsia="ＭＳ 明朝"/>
          <w:lang w:eastAsia="ja-JP"/>
        </w:rPr>
        <w:t xml:space="preserve"> </w:t>
      </w:r>
    </w:p>
    <w:p w14:paraId="734F5732" w14:textId="77777777" w:rsidR="004E4729" w:rsidRPr="00272009" w:rsidRDefault="004E4729" w:rsidP="004E4729">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mass transfer coefficient from osmotic pressure and permeate flux</w:t>
      </w:r>
    </w:p>
    <w:p w14:paraId="45D10177" w14:textId="77777777" w:rsidR="004E4729" w:rsidRPr="00272009" w:rsidRDefault="004E4729" w:rsidP="004E4729">
      <w:pPr>
        <w:pStyle w:val="a4"/>
        <w:numPr>
          <w:ilvl w:val="1"/>
          <w:numId w:val="3"/>
        </w:numPr>
        <w:ind w:left="697" w:hanging="357"/>
        <w:rPr>
          <w:lang w:eastAsia="ja-JP"/>
        </w:rPr>
      </w:pPr>
      <w:r w:rsidRPr="00272009">
        <w:rPr>
          <w:rFonts w:eastAsia="ＭＳ 明朝" w:hint="eastAsia"/>
          <w:lang w:eastAsia="ja-JP"/>
        </w:rPr>
        <w:t>C</w:t>
      </w:r>
      <w:r w:rsidRPr="00272009">
        <w:rPr>
          <w:rFonts w:eastAsia="ＭＳ 明朝"/>
          <w:lang w:eastAsia="ja-JP"/>
        </w:rPr>
        <w:t>alculate concentration at the surface from mass transfer coefficient and feed/permeate concentration</w:t>
      </w:r>
    </w:p>
    <w:p w14:paraId="7E320612" w14:textId="77777777" w:rsidR="004E4729" w:rsidRPr="00272009" w:rsidRDefault="004E4729" w:rsidP="004E4729">
      <w:pPr>
        <w:rPr>
          <w:rFonts w:eastAsia="ＭＳ 明朝"/>
          <w:lang w:eastAsia="ja-JP"/>
        </w:rPr>
      </w:pPr>
      <w:r w:rsidRPr="00272009">
        <w:rPr>
          <w:rFonts w:eastAsia="ＭＳ 明朝" w:hint="eastAsia"/>
          <w:lang w:eastAsia="ja-JP"/>
        </w:rPr>
        <w:t>F</w:t>
      </w:r>
      <w:r w:rsidRPr="00272009">
        <w:rPr>
          <w:rFonts w:eastAsia="ＭＳ 明朝"/>
          <w:lang w:eastAsia="ja-JP"/>
        </w:rPr>
        <w:t xml:space="preserve">irst, osmotic pressure is calculated. </w:t>
      </w:r>
      <w:proofErr w:type="spellStart"/>
      <w:r w:rsidRPr="00272009">
        <w:rPr>
          <w:rFonts w:eastAsia="ＭＳ 明朝"/>
          <w:lang w:eastAsia="ja-JP"/>
        </w:rPr>
        <w:t>Van’t</w:t>
      </w:r>
      <w:proofErr w:type="spellEnd"/>
      <w:r w:rsidRPr="00272009">
        <w:rPr>
          <w:rFonts w:eastAsia="ＭＳ 明朝"/>
          <w:lang w:eastAsia="ja-JP"/>
        </w:rPr>
        <w:t xml:space="preserve"> Hoff equation holds between osmotic pressure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i,j,m</m:t>
            </m:r>
          </m:sub>
        </m:sSub>
        <m:r>
          <w:rPr>
            <w:rFonts w:ascii="Cambria Math" w:eastAsia="ＭＳ 明朝" w:hAnsi="Cambria Math"/>
            <w:lang w:eastAsia="ja-JP"/>
          </w:rPr>
          <m:t xml:space="preserve"> </m:t>
        </m:r>
      </m:oMath>
      <w:r w:rsidRPr="00272009">
        <w:rPr>
          <w:rFonts w:eastAsia="ＭＳ 明朝"/>
          <w:lang w:eastAsia="ja-JP"/>
        </w:rPr>
        <w:t xml:space="preserve">and concentration </w:t>
      </w:r>
      <m:oMath>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i,j,m</m:t>
            </m:r>
          </m:sub>
        </m:sSub>
      </m:oMath>
      <w:r w:rsidRPr="00272009">
        <w:rPr>
          <w:rFonts w:eastAsia="ＭＳ 明朝"/>
          <w:lang w:eastAsia="ja-JP"/>
        </w:rPr>
        <w:t xml:space="preserve"> as shown in </w:t>
      </w:r>
      <w:r>
        <w:rPr>
          <w:rFonts w:eastAsia="ＭＳ 明朝"/>
          <w:lang w:eastAsia="ja-JP"/>
        </w:rPr>
        <w:t>the following e</w:t>
      </w:r>
      <w:r w:rsidRPr="00272009">
        <w:rPr>
          <w:rFonts w:eastAsia="ＭＳ 明朝"/>
          <w:lang w:eastAsia="ja-JP"/>
        </w:rPr>
        <w:t>quation</w:t>
      </w:r>
      <w:r>
        <w:rPr>
          <w:rFonts w:eastAsia="ＭＳ 明朝" w:hint="eastAsia"/>
          <w:lang w:eastAsia="ja-JP"/>
        </w:rPr>
        <w:t>:</w:t>
      </w:r>
    </w:p>
    <w:p w14:paraId="601FEA8E" w14:textId="7223A809" w:rsidR="004E4729" w:rsidRPr="00272009" w:rsidRDefault="006321AF" w:rsidP="004E4729">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j</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j</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RT</m:t>
              </m:r>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m:t>
                  </m:r>
                  <m:r>
                    <w:rPr>
                      <w:rFonts w:ascii="Cambria Math" w:eastAsia="ＭＳ 明朝" w:hAnsi="Cambria Math"/>
                      <w:lang w:eastAsia="ja-JP"/>
                    </w:rPr>
                    <m:t>3.7</m:t>
                  </m:r>
                </m:e>
              </m:d>
            </m:e>
          </m:eqArr>
        </m:oMath>
      </m:oMathPara>
    </w:p>
    <w:p w14:paraId="437639E7" w14:textId="54DD4DA2" w:rsidR="004E4729" w:rsidRDefault="004E4729" w:rsidP="004E4729">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R</m:t>
        </m:r>
      </m:oMath>
      <w:r w:rsidRPr="00272009">
        <w:rPr>
          <w:rFonts w:eastAsia="ＭＳ 明朝"/>
          <w:lang w:eastAsia="ja-JP"/>
        </w:rPr>
        <w:t xml:space="preserve"> is the gas constant, </w:t>
      </w:r>
      <m:oMath>
        <m:r>
          <w:rPr>
            <w:rFonts w:ascii="Cambria Math" w:eastAsia="ＭＳ 明朝" w:hAnsi="Cambria Math"/>
            <w:lang w:eastAsia="ja-JP"/>
          </w:rPr>
          <m:t>T</m:t>
        </m:r>
      </m:oMath>
      <w:r w:rsidRPr="00272009">
        <w:rPr>
          <w:rFonts w:eastAsia="ＭＳ 明朝"/>
          <w:lang w:eastAsia="ja-JP"/>
        </w:rPr>
        <w:t xml:space="preserve"> is the temperature, and subscripts “</w:t>
      </w:r>
      <m:oMath>
        <m:r>
          <w:rPr>
            <w:rFonts w:ascii="Cambria Math" w:eastAsia="ＭＳ 明朝" w:hAnsi="Cambria Math"/>
            <w:lang w:eastAsia="ja-JP"/>
          </w:rPr>
          <m:t>i,j,m</m:t>
        </m:r>
      </m:oMath>
      <w:r w:rsidRPr="00272009">
        <w:rPr>
          <w:rFonts w:eastAsia="ＭＳ 明朝"/>
          <w:lang w:eastAsia="ja-JP"/>
        </w:rPr>
        <w:t>” denotes RO stage number, locations (feed, membrane surface, permeate</w:t>
      </w:r>
      <w:r w:rsidR="00136BF2">
        <w:rPr>
          <w:rFonts w:eastAsia="ＭＳ 明朝"/>
          <w:lang w:eastAsia="ja-JP"/>
        </w:rPr>
        <w:t>, brine</w:t>
      </w:r>
      <w:r w:rsidRPr="00272009">
        <w:rPr>
          <w:rFonts w:eastAsia="ＭＳ 明朝"/>
          <w:lang w:eastAsia="ja-JP"/>
        </w:rPr>
        <w:t>), and solutes respectively.</w:t>
      </w:r>
    </w:p>
    <w:p w14:paraId="41611444" w14:textId="699DF2D3" w:rsidR="004E4729" w:rsidRPr="00272009" w:rsidRDefault="004E4729" w:rsidP="008F2EE3">
      <w:pPr>
        <w:ind w:firstLineChars="150" w:firstLine="360"/>
        <w:rPr>
          <w:rFonts w:eastAsia="ＭＳ 明朝"/>
          <w:lang w:eastAsia="ja-JP"/>
        </w:rPr>
      </w:pPr>
      <w:r w:rsidRPr="00272009">
        <w:rPr>
          <w:rFonts w:eastAsia="ＭＳ 明朝" w:hint="eastAsia"/>
          <w:lang w:eastAsia="ja-JP"/>
        </w:rPr>
        <w:t>W</w:t>
      </w:r>
      <w:r w:rsidRPr="00272009">
        <w:rPr>
          <w:rFonts w:eastAsia="ＭＳ 明朝"/>
          <w:lang w:eastAsia="ja-JP"/>
        </w:rPr>
        <w:t xml:space="preserve">e need know </w:t>
      </w:r>
      <m:oMath>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i,j,m</m:t>
            </m:r>
          </m:sub>
        </m:sSub>
      </m:oMath>
      <w:r w:rsidRPr="00272009">
        <w:rPr>
          <w:rFonts w:eastAsia="ＭＳ 明朝" w:hint="eastAsia"/>
          <w:lang w:eastAsia="ja-JP"/>
        </w:rPr>
        <w:t xml:space="preserve"> </w:t>
      </w:r>
      <w:r w:rsidRPr="00272009">
        <w:rPr>
          <w:rFonts w:eastAsia="ＭＳ 明朝"/>
          <w:lang w:eastAsia="ja-JP"/>
        </w:rPr>
        <w:t>for each location “</w:t>
      </w:r>
      <m:oMath>
        <m:r>
          <w:rPr>
            <w:rFonts w:ascii="Cambria Math" w:eastAsia="ＭＳ 明朝" w:hAnsi="Cambria Math"/>
            <w:lang w:eastAsia="ja-JP"/>
          </w:rPr>
          <m:t>j</m:t>
        </m:r>
      </m:oMath>
      <w:r w:rsidRPr="00272009">
        <w:rPr>
          <w:rFonts w:eastAsia="ＭＳ 明朝"/>
          <w:lang w:eastAsia="ja-JP"/>
        </w:rPr>
        <w:t>”, but some values to calculate them are not measured online. For example, concentration at the membrane surface and concentration of 2nd stage feed and brine are not available.</w:t>
      </w:r>
      <w:r w:rsidRPr="00272009" w:rsidDel="0002007E">
        <w:rPr>
          <w:rFonts w:eastAsia="ＭＳ 明朝"/>
          <w:lang w:eastAsia="ja-JP"/>
        </w:rPr>
        <w:t xml:space="preserve"> </w:t>
      </w:r>
      <w:r w:rsidRPr="00272009">
        <w:rPr>
          <w:rFonts w:eastAsia="ＭＳ 明朝"/>
          <w:lang w:eastAsia="ja-JP"/>
        </w:rPr>
        <w:t>Thus, we assumed the following for those values.</w:t>
      </w:r>
    </w:p>
    <w:p w14:paraId="44533B5C" w14:textId="77777777" w:rsidR="004E4729" w:rsidRPr="00272009" w:rsidRDefault="004E4729" w:rsidP="004E4729">
      <w:pPr>
        <w:pStyle w:val="a4"/>
        <w:numPr>
          <w:ilvl w:val="0"/>
          <w:numId w:val="10"/>
        </w:numPr>
        <w:ind w:left="760"/>
        <w:rPr>
          <w:rFonts w:eastAsia="ＭＳ 明朝"/>
          <w:lang w:eastAsia="ja-JP"/>
        </w:rPr>
      </w:pPr>
      <w:r w:rsidRPr="00272009">
        <w:rPr>
          <w:rFonts w:eastAsia="ＭＳ 明朝" w:hint="eastAsia"/>
          <w:lang w:eastAsia="ja-JP"/>
        </w:rPr>
        <w:t>T</w:t>
      </w:r>
      <w:r w:rsidRPr="00272009">
        <w:rPr>
          <w:rFonts w:eastAsia="ＭＳ 明朝"/>
          <w:lang w:eastAsia="ja-JP"/>
        </w:rPr>
        <w:t>he concentration at the surface of membrane is the same with that of the feed (as a tentative value during the calculation).</w:t>
      </w:r>
      <w:r w:rsidRPr="00272009" w:rsidDel="001A68A0">
        <w:rPr>
          <w:rFonts w:eastAsia="ＭＳ 明朝"/>
          <w:lang w:eastAsia="ja-JP"/>
        </w:rPr>
        <w:t xml:space="preserve"> </w:t>
      </w:r>
    </w:p>
    <w:p w14:paraId="48191D46" w14:textId="77777777" w:rsidR="004E4729" w:rsidRPr="00272009" w:rsidRDefault="004E4729" w:rsidP="004E4729">
      <w:pPr>
        <w:pStyle w:val="a4"/>
        <w:numPr>
          <w:ilvl w:val="0"/>
          <w:numId w:val="10"/>
        </w:numPr>
        <w:ind w:left="760"/>
        <w:rPr>
          <w:rFonts w:eastAsia="ＭＳ 明朝"/>
          <w:lang w:eastAsia="ja-JP"/>
        </w:rPr>
      </w:pPr>
      <w:r w:rsidRPr="00272009">
        <w:rPr>
          <w:rFonts w:eastAsia="ＭＳ 明朝"/>
          <w:lang w:eastAsia="ja-JP"/>
        </w:rPr>
        <w:t xml:space="preserve">The concentration of the feed to </w:t>
      </w:r>
      <m:oMath>
        <m:r>
          <w:rPr>
            <w:rFonts w:ascii="Cambria Math" w:eastAsia="ＭＳ 明朝" w:hAnsi="Cambria Math"/>
            <w:lang w:eastAsia="ja-JP"/>
          </w:rPr>
          <m:t>i</m:t>
        </m:r>
      </m:oMath>
      <w:r>
        <w:rPr>
          <w:rFonts w:eastAsia="ＭＳ 明朝" w:hint="eastAsia"/>
          <w:lang w:eastAsia="ja-JP"/>
        </w:rPr>
        <w:t>-</w:t>
      </w:r>
      <w:proofErr w:type="spellStart"/>
      <w:r>
        <w:rPr>
          <w:rFonts w:eastAsia="ＭＳ 明朝"/>
          <w:lang w:eastAsia="ja-JP"/>
        </w:rPr>
        <w:t>th</w:t>
      </w:r>
      <w:proofErr w:type="spellEnd"/>
      <w:r w:rsidRPr="00272009">
        <w:rPr>
          <w:rFonts w:eastAsia="ＭＳ 明朝"/>
          <w:lang w:eastAsia="ja-JP"/>
        </w:rPr>
        <w:t xml:space="preserve"> stage is the same with that of the brine from </w:t>
      </w:r>
      <m:oMath>
        <m:r>
          <w:rPr>
            <w:rFonts w:ascii="Cambria Math" w:eastAsia="ＭＳ 明朝" w:hAnsi="Cambria Math"/>
            <w:lang w:eastAsia="ja-JP"/>
          </w:rPr>
          <m:t>(i-1)</m:t>
        </m:r>
      </m:oMath>
      <w:r>
        <w:rPr>
          <w:rFonts w:eastAsia="ＭＳ 明朝" w:hint="eastAsia"/>
          <w:lang w:eastAsia="ja-JP"/>
        </w:rPr>
        <w:t>-</w:t>
      </w:r>
      <w:proofErr w:type="spellStart"/>
      <w:r>
        <w:rPr>
          <w:rFonts w:eastAsia="ＭＳ 明朝"/>
          <w:lang w:eastAsia="ja-JP"/>
        </w:rPr>
        <w:t>th</w:t>
      </w:r>
      <w:proofErr w:type="spellEnd"/>
      <w:r>
        <w:rPr>
          <w:rFonts w:eastAsia="ＭＳ 明朝"/>
          <w:lang w:eastAsia="ja-JP"/>
        </w:rPr>
        <w:t xml:space="preserve"> stage</w:t>
      </w:r>
      <w:r w:rsidRPr="00272009">
        <w:rPr>
          <w:rFonts w:eastAsia="ＭＳ 明朝"/>
          <w:lang w:eastAsia="ja-JP"/>
        </w:rPr>
        <w:t>.</w:t>
      </w:r>
    </w:p>
    <w:p w14:paraId="0684F301" w14:textId="77777777" w:rsidR="004E4729" w:rsidRPr="00272009" w:rsidRDefault="004E4729" w:rsidP="004E4729">
      <w:pPr>
        <w:pStyle w:val="a4"/>
        <w:numPr>
          <w:ilvl w:val="0"/>
          <w:numId w:val="10"/>
        </w:numPr>
        <w:ind w:left="760"/>
        <w:rPr>
          <w:rFonts w:eastAsia="ＭＳ 明朝"/>
          <w:lang w:eastAsia="ja-JP"/>
        </w:rPr>
      </w:pPr>
      <w:r w:rsidRPr="00272009">
        <w:rPr>
          <w:rFonts w:eastAsia="ＭＳ 明朝"/>
          <w:lang w:eastAsia="ja-JP"/>
        </w:rPr>
        <w:t>The concentration of the feed to the 1</w:t>
      </w:r>
      <w:r w:rsidRPr="00272009">
        <w:rPr>
          <w:rFonts w:eastAsia="ＭＳ 明朝"/>
          <w:vertAlign w:val="superscript"/>
          <w:lang w:eastAsia="ja-JP"/>
        </w:rPr>
        <w:t>st</w:t>
      </w:r>
      <w:r w:rsidRPr="00272009">
        <w:rPr>
          <w:rFonts w:eastAsia="ＭＳ 明朝"/>
          <w:lang w:eastAsia="ja-JP"/>
        </w:rPr>
        <w:t xml:space="preserve"> stage and those of the permeate from all stages are measured by Xact.</w:t>
      </w:r>
    </w:p>
    <w:p w14:paraId="308D9529" w14:textId="1657E020" w:rsidR="003843B5" w:rsidRPr="00A40168" w:rsidRDefault="003843B5" w:rsidP="008F2EE3">
      <w:pPr>
        <w:ind w:firstLineChars="150" w:firstLine="360"/>
        <w:rPr>
          <w:rFonts w:eastAsia="ＭＳ 明朝"/>
          <w:lang w:eastAsia="ja-JP"/>
        </w:rPr>
      </w:pPr>
      <w:r w:rsidRPr="00A40168">
        <w:rPr>
          <w:rFonts w:eastAsia="ＭＳ 明朝"/>
          <w:lang w:eastAsia="ja-JP"/>
        </w:rPr>
        <w:t xml:space="preserve">Next, permeate flux is calculated. The fluxes of solvent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 xml:space="preserve"> </m:t>
        </m:r>
      </m:oMath>
      <w:r w:rsidRPr="00A40168">
        <w:rPr>
          <w:rFonts w:eastAsia="ＭＳ 明朝"/>
          <w:lang w:eastAsia="ja-JP"/>
        </w:rPr>
        <w:t xml:space="preserve">and solutes </w:t>
      </w:r>
      <m:oMath>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m:t>
                </m:r>
              </m:sub>
            </m:sSub>
          </m:sub>
        </m:sSub>
      </m:oMath>
      <w:r w:rsidRPr="00A40168">
        <w:rPr>
          <w:rFonts w:eastAsia="ＭＳ 明朝" w:hint="eastAsia"/>
          <w:lang w:eastAsia="ja-JP"/>
        </w:rPr>
        <w:t xml:space="preserve"> </w:t>
      </w:r>
      <w:r w:rsidRPr="00A40168">
        <w:rPr>
          <w:rFonts w:eastAsia="ＭＳ 明朝"/>
          <w:lang w:eastAsia="ja-JP"/>
        </w:rPr>
        <w:t>are calculated by Equations (</w:t>
      </w:r>
      <w:r w:rsidR="007C26C6">
        <w:rPr>
          <w:rFonts w:eastAsia="ＭＳ 明朝"/>
          <w:lang w:eastAsia="ja-JP"/>
        </w:rPr>
        <w:t>A</w:t>
      </w:r>
      <w:r w:rsidR="00CA31AA">
        <w:rPr>
          <w:rFonts w:eastAsia="ＭＳ 明朝"/>
          <w:lang w:eastAsia="ja-JP"/>
        </w:rPr>
        <w:t>3</w:t>
      </w:r>
      <w:r w:rsidR="00154FC3">
        <w:rPr>
          <w:rFonts w:eastAsia="ＭＳ 明朝"/>
          <w:lang w:eastAsia="ja-JP"/>
        </w:rPr>
        <w:t>.</w:t>
      </w:r>
      <w:r w:rsidR="007C26C6">
        <w:rPr>
          <w:rFonts w:eastAsia="ＭＳ 明朝"/>
          <w:lang w:eastAsia="ja-JP"/>
        </w:rPr>
        <w:t>8</w:t>
      </w:r>
      <w:r w:rsidRPr="00A40168">
        <w:rPr>
          <w:rFonts w:eastAsia="ＭＳ 明朝"/>
          <w:lang w:eastAsia="ja-JP"/>
        </w:rPr>
        <w:t>) and (</w:t>
      </w:r>
      <w:r w:rsidR="007C26C6">
        <w:rPr>
          <w:rFonts w:eastAsia="ＭＳ 明朝"/>
          <w:lang w:eastAsia="ja-JP"/>
        </w:rPr>
        <w:t>A</w:t>
      </w:r>
      <w:r w:rsidR="00CA31AA">
        <w:rPr>
          <w:rFonts w:eastAsia="ＭＳ 明朝"/>
          <w:lang w:eastAsia="ja-JP"/>
        </w:rPr>
        <w:t>3</w:t>
      </w:r>
      <w:r w:rsidR="00154FC3">
        <w:rPr>
          <w:rFonts w:eastAsia="ＭＳ 明朝"/>
          <w:lang w:eastAsia="ja-JP"/>
        </w:rPr>
        <w:t>.</w:t>
      </w:r>
      <w:r w:rsidR="007C26C6">
        <w:rPr>
          <w:rFonts w:eastAsia="ＭＳ 明朝"/>
          <w:lang w:eastAsia="ja-JP"/>
        </w:rPr>
        <w:t>9</w:t>
      </w:r>
      <w:r w:rsidRPr="00A40168">
        <w:rPr>
          <w:rFonts w:eastAsia="ＭＳ 明朝"/>
          <w:lang w:eastAsia="ja-JP"/>
        </w:rPr>
        <w:t>)</w:t>
      </w:r>
      <w:r w:rsidR="007C26C6">
        <w:rPr>
          <w:rFonts w:eastAsia="ＭＳ 明朝"/>
          <w:lang w:eastAsia="ja-JP"/>
        </w:rPr>
        <w:t>,</w:t>
      </w:r>
      <w:r w:rsidRPr="00A40168">
        <w:rPr>
          <w:rFonts w:eastAsia="ＭＳ 明朝"/>
          <w:lang w:eastAsia="ja-JP"/>
        </w:rPr>
        <w:t xml:space="preserve"> respectively</w:t>
      </w:r>
      <w:r w:rsidR="007C26C6">
        <w:rPr>
          <w:rFonts w:eastAsia="ＭＳ 明朝"/>
          <w:lang w:eastAsia="ja-JP"/>
        </w:rPr>
        <w:t>.</w:t>
      </w:r>
      <w:r w:rsidRPr="00A40168">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i</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A3.8</m:t>
                  </m:r>
                </m:e>
              </m:d>
            </m:e>
          </m:eqArr>
        </m:oMath>
      </m:oMathPara>
    </w:p>
    <w:p w14:paraId="42A004E9" w14:textId="13E142EA" w:rsidR="003843B5" w:rsidRPr="003843B5" w:rsidRDefault="006321AF" w:rsidP="003843B5">
      <w:pPr>
        <w:pStyle w:val="a4"/>
        <w:ind w:left="1860"/>
        <w:rPr>
          <w:rFonts w:eastAsia="ＭＳ 明朝"/>
          <w:lang w:eastAsia="ja-JP"/>
        </w:rPr>
      </w:pPr>
      <m:oMathPara>
        <m:oMathParaPr>
          <m:jc m:val="center"/>
        </m:oMathParaPr>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sSub>
                    <m:sSubPr>
                      <m:ctrlPr>
                        <w:rPr>
                          <w:rFonts w:ascii="Cambria Math" w:eastAsia="ＭＳ 明朝" w:hAnsi="Cambria Math"/>
                          <w:i/>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lang w:eastAsia="ja-JP"/>
                        </w:rPr>
                      </m:ctrlPr>
                    </m:sSubPr>
                    <m:e>
                      <m:r>
                        <w:rPr>
                          <w:rFonts w:ascii="Cambria Math" w:eastAsia="ＭＳ 明朝" w:hAnsi="Cambria Math"/>
                          <w:lang w:eastAsia="ja-JP"/>
                        </w:rPr>
                        <m:t>t</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m</m:t>
                      </m:r>
                    </m:sub>
                  </m:sSub>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r>
                <w:rPr>
                  <w:rFonts w:ascii="Cambria Math" w:eastAsia="ＭＳ 明朝" w:hAnsi="Cambria Math"/>
                  <w:lang w:eastAsia="ja-JP"/>
                </w:rPr>
                <m:t>×</m:t>
              </m:r>
              <m:d>
                <m:dPr>
                  <m:begChr m:val="{"/>
                  <m:endChr m:val="}"/>
                  <m:ctrlPr>
                    <w:rPr>
                      <w:rFonts w:ascii="Cambria Math" w:eastAsia="ＭＳ 明朝" w:hAnsi="Cambria Math"/>
                      <w:i/>
                      <w:lang w:eastAsia="ja-JP"/>
                    </w:rPr>
                  </m:ctrlPr>
                </m:d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xml:space="preserve">, </m:t>
                      </m:r>
                      <m:r>
                        <w:rPr>
                          <w:rFonts w:ascii="Cambria Math" w:eastAsia="ＭＳ 明朝" w:hAnsi="Cambria Math"/>
                          <w:lang w:eastAsia="ja-JP"/>
                        </w:rPr>
                        <m:t>i</m:t>
                      </m:r>
                    </m:sub>
                  </m:sSub>
                  <m:r>
                    <w:rPr>
                      <w:rFonts w:ascii="Cambria Math" w:eastAsia="ＭＳ 明朝" w:hAnsi="Cambria Math"/>
                      <w:lang w:eastAsia="ja-JP"/>
                    </w:rPr>
                    <m:t>-</m:t>
                  </m:r>
                  <m:d>
                    <m:dPr>
                      <m:ctrlPr>
                        <w:rPr>
                          <w:rFonts w:ascii="Cambria Math" w:eastAsia="ＭＳ 明朝" w:hAnsi="Cambria Math"/>
                          <w:i/>
                          <w:lang w:eastAsia="ja-JP"/>
                        </w:rPr>
                      </m:ctrlPr>
                    </m:dPr>
                    <m:e>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w:rPr>
                              <w:rFonts w:ascii="Cambria Math" w:eastAsia="ＭＳ 明朝" w:hAnsi="Cambria Math"/>
                              <w:lang w:eastAsia="ja-JP"/>
                            </w:rPr>
                            <m:t>,</m:t>
                          </m:r>
                          <m:r>
                            <m:rPr>
                              <m:sty m:val="p"/>
                            </m:rPr>
                            <w:rPr>
                              <w:rFonts w:ascii="Cambria Math" w:eastAsia="ＭＳ 明朝" w:hAnsi="Cambria Math"/>
                              <w:lang w:eastAsia="ja-JP"/>
                            </w:rPr>
                            <m:t>memb</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π</m:t>
                          </m:r>
                        </m:e>
                        <m:sub>
                          <m:r>
                            <w:rPr>
                              <w:rFonts w:ascii="Cambria Math" w:eastAsia="ＭＳ 明朝" w:hAnsi="Cambria Math"/>
                              <w:lang w:eastAsia="ja-JP"/>
                            </w:rPr>
                            <m:t>i</m:t>
                          </m:r>
                          <m:r>
                            <w:rPr>
                              <w:rFonts w:ascii="Cambria Math" w:eastAsia="ＭＳ 明朝" w:hAnsi="Cambria Math"/>
                              <w:lang w:eastAsia="ja-JP"/>
                            </w:rPr>
                            <m:t>,</m:t>
                          </m:r>
                          <m:r>
                            <m:rPr>
                              <m:sty m:val="p"/>
                            </m:rPr>
                            <w:rPr>
                              <w:rFonts w:ascii="Cambria Math" w:eastAsia="ＭＳ 明朝" w:hAnsi="Cambria Math"/>
                              <w:lang w:eastAsia="ja-JP"/>
                            </w:rPr>
                            <m:t>brine</m:t>
                          </m:r>
                          <m:r>
                            <w:rPr>
                              <w:rFonts w:ascii="Cambria Math" w:eastAsia="ＭＳ 明朝" w:hAnsi="Cambria Math"/>
                              <w:lang w:eastAsia="ja-JP"/>
                            </w:rPr>
                            <m:t>,</m:t>
                          </m:r>
                          <m:r>
                            <w:rPr>
                              <w:rFonts w:ascii="Cambria Math" w:eastAsia="ＭＳ 明朝" w:hAnsi="Cambria Math"/>
                              <w:lang w:eastAsia="ja-JP"/>
                            </w:rPr>
                            <m:t>m</m:t>
                          </m:r>
                        </m:sub>
                      </m:sSub>
                    </m:e>
                  </m:d>
                </m:e>
              </m:d>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m:t>
                  </m:r>
                  <m:r>
                    <w:rPr>
                      <w:rFonts w:ascii="Cambria Math" w:eastAsia="ＭＳ 明朝" w:hAnsi="Cambria Math"/>
                      <w:lang w:eastAsia="ja-JP"/>
                    </w:rPr>
                    <m:t>3.9</m:t>
                  </m:r>
                </m:e>
              </m:d>
            </m:e>
          </m:eqArr>
        </m:oMath>
      </m:oMathPara>
    </w:p>
    <w:p w14:paraId="0FE92F45" w14:textId="3BD79952" w:rsidR="003843B5" w:rsidRPr="003843B5" w:rsidRDefault="006321AF" w:rsidP="003843B5">
      <w:pPr>
        <w:pStyle w:val="a4"/>
        <w:ind w:left="1860"/>
        <w:rPr>
          <w:rFonts w:eastAsia="ＭＳ 明朝"/>
          <w:lang w:eastAsia="ja-JP"/>
        </w:rPr>
      </w:pPr>
      <m:oMathPara>
        <m:oMath>
          <m:eqArr>
            <m:eqArrPr>
              <m:maxDist m:val="1"/>
              <m:ctrlPr>
                <w:rPr>
                  <w:rFonts w:ascii="Cambria Math" w:eastAsia="ＭＳ 明朝" w:hAnsi="Cambria Math"/>
                  <w:i/>
                  <w:lang w:eastAsia="ja-JP"/>
                </w:rPr>
              </m:ctrlPr>
            </m:eqArrPr>
            <m:e>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xml:space="preserve">, </m:t>
                  </m:r>
                  <m:r>
                    <w:rPr>
                      <w:rFonts w:ascii="Cambria Math" w:eastAsia="ＭＳ 明朝" w:hAnsi="Cambria Math"/>
                      <w:lang w:eastAsia="ja-JP"/>
                    </w:rPr>
                    <m:t>i</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i</m:t>
                  </m:r>
                  <m:r>
                    <w:rPr>
                      <w:rFonts w:ascii="Cambria Math" w:eastAsia="ＭＳ 明朝" w:hAnsi="Cambria Math"/>
                      <w:lang w:eastAsia="ja-JP"/>
                    </w:rPr>
                    <m:t xml:space="preserve">, </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i</m:t>
                  </m:r>
                  <m:r>
                    <w:rPr>
                      <w:rFonts w:ascii="Cambria Math" w:eastAsia="ＭＳ 明朝" w:hAnsi="Cambria Math"/>
                      <w:lang w:eastAsia="ja-JP"/>
                    </w:rPr>
                    <m:t xml:space="preserve">, </m:t>
                  </m:r>
                  <m:r>
                    <m:rPr>
                      <m:sty m:val="p"/>
                    </m:rPr>
                    <w:rPr>
                      <w:rFonts w:ascii="Cambria Math" w:eastAsia="ＭＳ 明朝" w:hAnsi="Cambria Math"/>
                      <w:lang w:eastAsia="ja-JP"/>
                    </w:rPr>
                    <m:t>perm</m:t>
                  </m:r>
                </m:sub>
              </m:sSub>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m:t>
                  </m:r>
                  <m:r>
                    <w:rPr>
                      <w:rFonts w:ascii="Cambria Math" w:eastAsia="ＭＳ 明朝" w:hAnsi="Cambria Math"/>
                      <w:lang w:eastAsia="ja-JP"/>
                    </w:rPr>
                    <m:t>3.10</m:t>
                  </m:r>
                </m:e>
              </m:d>
            </m:e>
          </m:eqArr>
        </m:oMath>
      </m:oMathPara>
    </w:p>
    <w:p w14:paraId="7D0859B9" w14:textId="5DDF48D0" w:rsidR="004E4729" w:rsidRDefault="007C26C6" w:rsidP="002B6DE2">
      <w:pPr>
        <w:spacing w:before="120" w:after="0"/>
        <w:rPr>
          <w:rFonts w:eastAsia="ＭＳ 明朝"/>
          <w:lang w:eastAsia="ja-JP"/>
        </w:rPr>
      </w:pPr>
      <w:r>
        <w:rPr>
          <w:rFonts w:eastAsia="ＭＳ 明朝"/>
          <w:lang w:eastAsia="ja-JP"/>
        </w:rPr>
        <w:t>,</w:t>
      </w:r>
      <w:r w:rsidR="002B6DE2">
        <w:rPr>
          <w:rFonts w:eastAsia="ＭＳ 明朝"/>
          <w:lang w:eastAsia="ja-JP"/>
        </w:rPr>
        <w:t xml:space="preserve"> </w:t>
      </w:r>
      <w:r w:rsidRPr="00A40168">
        <w:rPr>
          <w:rFonts w:eastAsia="ＭＳ 明朝"/>
          <w:lang w:eastAsia="ja-JP"/>
        </w:rPr>
        <w:t xml:space="preserve">where </w:t>
      </w:r>
      <m:oMath>
        <m:sSub>
          <m:sSubPr>
            <m:ctrlPr>
              <w:rPr>
                <w:rFonts w:ascii="Cambria Math" w:eastAsia="ＭＳ 明朝" w:hAnsi="Cambria Math"/>
                <w:i/>
                <w:lang w:eastAsia="ja-JP"/>
              </w:rPr>
            </m:ctrlPr>
          </m:sSubPr>
          <m:e>
            <m:r>
              <w:rPr>
                <w:rFonts w:ascii="Cambria Math" w:eastAsia="ＭＳ 明朝" w:hAnsi="Cambria Math"/>
                <w:lang w:eastAsia="ja-JP"/>
              </w:rPr>
              <m:t>k</m:t>
            </m:r>
          </m:e>
          <m:sub>
            <m:r>
              <w:rPr>
                <w:rFonts w:ascii="Cambria Math" w:eastAsia="ＭＳ 明朝" w:hAnsi="Cambria Math"/>
                <w:lang w:eastAsia="ja-JP"/>
              </w:rPr>
              <m:t>w</m:t>
            </m:r>
          </m:sub>
        </m:sSub>
      </m:oMath>
      <w:r w:rsidRPr="00A40168">
        <w:rPr>
          <w:rFonts w:eastAsia="ＭＳ 明朝" w:hint="eastAsia"/>
          <w:lang w:eastAsia="ja-JP"/>
        </w:rPr>
        <w:t xml:space="preserve"> </w:t>
      </w:r>
      <w:r w:rsidRPr="00A40168">
        <w:rPr>
          <w:rFonts w:eastAsia="ＭＳ 明朝"/>
          <w:lang w:eastAsia="ja-JP"/>
        </w:rPr>
        <w:t>is the permeability coefficient of pure water</w:t>
      </w:r>
      <w:r>
        <w:rPr>
          <w:rFonts w:eastAsia="ＭＳ 明朝"/>
          <w:lang w:eastAsia="ja-JP"/>
        </w:rPr>
        <w:t>,</w:t>
      </w:r>
      <w:r w:rsidR="00DF41A8" w:rsidRPr="00DF41A8">
        <w:rPr>
          <w:rFonts w:ascii="Cambria Math" w:eastAsia="ＭＳ 明朝" w:hAnsi="Cambria Math"/>
          <w:i/>
          <w:lang w:eastAsia="ja-JP"/>
        </w:rPr>
        <w:t xml:space="preserve"> </w:t>
      </w:r>
      <m:oMath>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w:rPr>
                <w:rFonts w:ascii="Cambria Math" w:eastAsia="ＭＳ 明朝" w:hAnsi="Cambria Math"/>
                <w:lang w:eastAsia="ja-JP"/>
              </w:rPr>
              <m:t xml:space="preserve">i, </m:t>
            </m:r>
            <m:r>
              <m:rPr>
                <m:sty m:val="p"/>
              </m:rPr>
              <w:rPr>
                <w:rFonts w:ascii="Cambria Math" w:eastAsia="ＭＳ 明朝" w:hAnsi="Cambria Math"/>
                <w:lang w:eastAsia="ja-JP"/>
              </w:rPr>
              <m:t>perm</m:t>
            </m:r>
          </m:sub>
        </m:sSub>
      </m:oMath>
      <w:r>
        <w:rPr>
          <w:rFonts w:eastAsia="ＭＳ 明朝"/>
          <w:lang w:eastAsia="ja-JP"/>
        </w:rPr>
        <w:t xml:space="preserve"> </w:t>
      </w:r>
      <w:r w:rsidR="00DF41A8">
        <w:rPr>
          <w:rFonts w:eastAsia="ＭＳ 明朝"/>
          <w:lang w:eastAsia="ja-JP"/>
        </w:rPr>
        <w:t xml:space="preserve">denote the static pressure at feed and permeate in </w:t>
      </w:r>
      <m:oMath>
        <m:r>
          <w:rPr>
            <w:rFonts w:ascii="Cambria Math" w:eastAsia="ＭＳ 明朝" w:hAnsi="Cambria Math"/>
            <w:lang w:eastAsia="ja-JP"/>
          </w:rPr>
          <m:t>i</m:t>
        </m:r>
      </m:oMath>
      <w:r w:rsidR="00DF41A8">
        <w:rPr>
          <w:rFonts w:eastAsia="ＭＳ 明朝"/>
          <w:lang w:eastAsia="ja-JP"/>
        </w:rPr>
        <w:t>-th stage</w:t>
      </w:r>
      <w:r w:rsidRPr="00A40168">
        <w:rPr>
          <w:rFonts w:eastAsia="ＭＳ 明朝"/>
          <w:lang w:eastAsia="ja-JP"/>
        </w:rPr>
        <w:t>.</w:t>
      </w:r>
      <w:r w:rsidR="006F35AA">
        <w:rPr>
          <w:rFonts w:eastAsia="ＭＳ 明朝"/>
          <w:lang w:eastAsia="ja-JP"/>
        </w:rPr>
        <w:t xml:space="preserve"> </w:t>
      </w:r>
    </w:p>
    <w:p w14:paraId="7C003C7A" w14:textId="386198B5" w:rsidR="008F2EE3" w:rsidRDefault="008F2EE3" w:rsidP="008F2EE3">
      <w:pPr>
        <w:spacing w:before="120" w:after="0"/>
        <w:ind w:firstLineChars="150" w:firstLine="360"/>
        <w:rPr>
          <w:rFonts w:eastAsia="ＭＳ 明朝"/>
          <w:lang w:eastAsia="ja-JP"/>
        </w:rPr>
      </w:pPr>
      <w:r>
        <w:rPr>
          <w:rFonts w:eastAsia="ＭＳ 明朝" w:hint="eastAsia"/>
          <w:lang w:eastAsia="ja-JP"/>
        </w:rPr>
        <w:t>T</w:t>
      </w:r>
      <w:r>
        <w:rPr>
          <w:rFonts w:eastAsia="ＭＳ 明朝"/>
          <w:lang w:eastAsia="ja-JP"/>
        </w:rPr>
        <w:t>he m</w:t>
      </w:r>
      <w:r w:rsidRPr="00272009">
        <w:rPr>
          <w:rFonts w:eastAsia="ＭＳ 明朝"/>
          <w:lang w:eastAsia="ja-JP"/>
        </w:rPr>
        <w:t>ass transfer coefficients</w:t>
      </w:r>
      <w:r>
        <w:rPr>
          <w:rFonts w:eastAsia="ＭＳ 明朝"/>
          <w:lang w:eastAsia="ja-JP"/>
        </w:rPr>
        <w:t xml:space="preserve"> </w:t>
      </w:r>
      <m:oMath>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m:t>
            </m:r>
          </m:sub>
        </m:sSub>
      </m:oMath>
      <w:r>
        <w:rPr>
          <w:rFonts w:eastAsia="ＭＳ 明朝" w:hint="eastAsia"/>
          <w:iCs/>
          <w:lang w:eastAsia="ja-JP"/>
        </w:rPr>
        <w:t xml:space="preserve"> </w:t>
      </w:r>
      <w:r>
        <w:rPr>
          <w:rFonts w:eastAsia="ＭＳ 明朝"/>
          <w:iCs/>
          <w:lang w:eastAsia="ja-JP"/>
        </w:rPr>
        <w:t>are calculated by the following equations:</w:t>
      </w:r>
    </w:p>
    <w:p w14:paraId="1B207A2C" w14:textId="7CFCD26F" w:rsidR="008F2EE3" w:rsidRPr="00272009" w:rsidRDefault="006321AF" w:rsidP="008F2EE3">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iCs/>
                      <w:lang w:eastAsia="ja-JP"/>
                    </w:rPr>
                  </m:ctrlPr>
                </m:sSubPr>
                <m:e>
                  <m:r>
                    <w:rPr>
                      <w:rFonts w:ascii="Cambria Math" w:eastAsia="ＭＳ 明朝" w:hAnsi="Cambria Math"/>
                      <w:lang w:eastAsia="ja-JP"/>
                    </w:rPr>
                    <m:t>k</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m</m:t>
                          </m:r>
                        </m:sub>
                      </m:sSub>
                    </m:sub>
                  </m:sSub>
                </m:num>
                <m:den>
                  <m:func>
                    <m:funcPr>
                      <m:ctrlPr>
                        <w:rPr>
                          <w:rFonts w:ascii="Cambria Math" w:eastAsia="ＭＳ 明朝" w:hAnsi="Cambria Math"/>
                          <w:i/>
                          <w:iCs/>
                          <w:lang w:eastAsia="ja-JP"/>
                        </w:rPr>
                      </m:ctrlPr>
                    </m:funcPr>
                    <m:fName>
                      <m:r>
                        <m:rPr>
                          <m:sty m:val="p"/>
                        </m:rPr>
                        <w:rPr>
                          <w:rFonts w:ascii="Cambria Math" w:eastAsia="ＭＳ 明朝" w:hAnsi="Cambria Math"/>
                          <w:lang w:eastAsia="ja-JP"/>
                        </w:rPr>
                        <m:t>ln</m:t>
                      </m:r>
                    </m:fName>
                    <m:e>
                      <m:d>
                        <m:dPr>
                          <m:ctrlPr>
                            <w:rPr>
                              <w:rFonts w:ascii="Cambria Math" w:eastAsia="ＭＳ 明朝" w:hAnsi="Cambria Math"/>
                              <w:i/>
                              <w:iCs/>
                              <w:lang w:eastAsia="ja-JP"/>
                            </w:rPr>
                          </m:ctrlPr>
                        </m:dPr>
                        <m:e>
                          <m:f>
                            <m:fPr>
                              <m:ctrlPr>
                                <w:rPr>
                                  <w:rFonts w:ascii="Cambria Math" w:eastAsia="ＭＳ 明朝" w:hAnsi="Cambria Math"/>
                                  <w:i/>
                                  <w:iCs/>
                                  <w:lang w:eastAsia="ja-JP"/>
                                </w:rPr>
                              </m:ctrlPr>
                            </m:fPr>
                            <m:num>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P</m:t>
                                  </m:r>
                                </m:e>
                                <m:sub>
                                  <m:r>
                                    <m:rPr>
                                      <m:sty m:val="p"/>
                                    </m:rPr>
                                    <w:rPr>
                                      <w:rFonts w:ascii="Cambria Math" w:eastAsia="ＭＳ 明朝" w:hAnsi="Cambria Math"/>
                                      <w:lang w:eastAsia="ja-JP"/>
                                    </w:rPr>
                                    <m:t>trans</m:t>
                                  </m:r>
                                  <m:r>
                                    <w:rPr>
                                      <w:rFonts w:ascii="Cambria Math" w:eastAsia="ＭＳ 明朝" w:hAnsi="Cambria Math"/>
                                      <w:lang w:eastAsia="ja-JP"/>
                                    </w:rPr>
                                    <m:t xml:space="preserve">, </m:t>
                                  </m:r>
                                  <m:r>
                                    <w:rPr>
                                      <w:rFonts w:ascii="Cambria Math" w:eastAsia="ＭＳ 明朝" w:hAnsi="Cambria Math"/>
                                      <w:lang w:eastAsia="ja-JP"/>
                                    </w:rPr>
                                    <m:t>i</m:t>
                                  </m:r>
                                </m:sub>
                              </m:sSub>
                            </m:num>
                            <m:den>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m:t>
                                  </m:r>
                                  <m:r>
                                    <w:rPr>
                                      <w:rFonts w:ascii="Cambria Math" w:eastAsia="ＭＳ 明朝" w:hAnsi="Cambria Math"/>
                                      <w:lang w:eastAsia="ja-JP"/>
                                    </w:rPr>
                                    <m:t>,</m:t>
                                  </m:r>
                                  <m:r>
                                    <m:rPr>
                                      <m:sty m:val="p"/>
                                    </m:rPr>
                                    <w:rPr>
                                      <w:rFonts w:ascii="Cambria Math" w:eastAsia="ＭＳ 明朝" w:hAnsi="Cambria Math"/>
                                      <w:lang w:eastAsia="ja-JP"/>
                                    </w:rPr>
                                    <m:t>brine</m:t>
                                  </m:r>
                                  <m:r>
                                    <w:rPr>
                                      <w:rFonts w:ascii="Cambria Math" w:eastAsia="ＭＳ 明朝" w:hAnsi="Cambria Math"/>
                                      <w:lang w:eastAsia="ja-JP"/>
                                    </w:rPr>
                                    <m:t>,</m:t>
                                  </m:r>
                                  <m:r>
                                    <w:rPr>
                                      <w:rFonts w:ascii="Cambria Math" w:eastAsia="ＭＳ 明朝" w:hAnsi="Cambria Math"/>
                                      <w:lang w:eastAsia="ja-JP"/>
                                    </w:rPr>
                                    <m:t>m</m:t>
                                  </m:r>
                                </m:sub>
                              </m:sSub>
                              <m:r>
                                <w:rPr>
                                  <w:rFonts w:ascii="Cambria Math" w:eastAsia="ＭＳ 明朝" w:hAnsi="Cambria Math"/>
                                  <w:lang w:eastAsia="ja-JP"/>
                                </w:rPr>
                                <m:t>-</m:t>
                              </m:r>
                              <m:sSub>
                                <m:sSubPr>
                                  <m:ctrlPr>
                                    <w:rPr>
                                      <w:rFonts w:ascii="Cambria Math" w:eastAsia="ＭＳ 明朝" w:hAnsi="Cambria Math"/>
                                      <w:i/>
                                      <w:iCs/>
                                      <w:lang w:eastAsia="ja-JP"/>
                                    </w:rPr>
                                  </m:ctrlPr>
                                </m:sSubPr>
                                <m:e>
                                  <m:r>
                                    <w:rPr>
                                      <w:rFonts w:ascii="Cambria Math" w:eastAsia="ＭＳ 明朝" w:hAnsi="Cambria Math"/>
                                      <w:lang w:eastAsia="ja-JP"/>
                                    </w:rPr>
                                    <m:t>π</m:t>
                                  </m:r>
                                </m:e>
                                <m:sub>
                                  <m:r>
                                    <w:rPr>
                                      <w:rFonts w:ascii="Cambria Math" w:eastAsia="ＭＳ 明朝" w:hAnsi="Cambria Math"/>
                                      <w:lang w:eastAsia="ja-JP"/>
                                    </w:rPr>
                                    <m:t>i</m:t>
                                  </m:r>
                                  <m:r>
                                    <w:rPr>
                                      <w:rFonts w:ascii="Cambria Math" w:eastAsia="ＭＳ 明朝" w:hAnsi="Cambria Math"/>
                                      <w:lang w:eastAsia="ja-JP"/>
                                    </w:rPr>
                                    <m:t>,</m:t>
                                  </m:r>
                                  <m:r>
                                    <m:rPr>
                                      <m:sty m:val="p"/>
                                    </m:rPr>
                                    <w:rPr>
                                      <w:rFonts w:ascii="Cambria Math" w:eastAsia="ＭＳ 明朝" w:hAnsi="Cambria Math"/>
                                      <w:lang w:eastAsia="ja-JP"/>
                                    </w:rPr>
                                    <m:t>perm</m:t>
                                  </m:r>
                                  <m:r>
                                    <w:rPr>
                                      <w:rFonts w:ascii="Cambria Math" w:eastAsia="ＭＳ 明朝" w:hAnsi="Cambria Math"/>
                                      <w:lang w:eastAsia="ja-JP"/>
                                    </w:rPr>
                                    <m:t>,</m:t>
                                  </m:r>
                                  <m:r>
                                    <w:rPr>
                                      <w:rFonts w:ascii="Cambria Math" w:eastAsia="ＭＳ 明朝" w:hAnsi="Cambria Math"/>
                                      <w:lang w:eastAsia="ja-JP"/>
                                    </w:rPr>
                                    <m:t>m</m:t>
                                  </m:r>
                                </m:sub>
                              </m:sSub>
                            </m:den>
                          </m:f>
                          <m:r>
                            <w:rPr>
                              <w:rFonts w:ascii="Cambria Math" w:eastAsia="ＭＳ 明朝" w:hAnsi="Cambria Math"/>
                              <w:lang w:eastAsia="ja-JP"/>
                            </w:rPr>
                            <m:t>×</m:t>
                          </m:r>
                          <m:d>
                            <m:dPr>
                              <m:ctrlPr>
                                <w:rPr>
                                  <w:rFonts w:ascii="Cambria Math" w:eastAsia="ＭＳ 明朝" w:hAnsi="Cambria Math"/>
                                  <w:i/>
                                  <w:iCs/>
                                  <w:lang w:eastAsia="ja-JP"/>
                                </w:rPr>
                              </m:ctrlPr>
                            </m:dPr>
                            <m:e>
                              <m:r>
                                <w:rPr>
                                  <w:rFonts w:ascii="Cambria Math" w:eastAsia="ＭＳ 明朝" w:hAnsi="Cambria Math"/>
                                  <w:lang w:eastAsia="ja-JP"/>
                                </w:rPr>
                                <m:t>1-</m:t>
                              </m:r>
                              <m:f>
                                <m:fPr>
                                  <m:ctrlPr>
                                    <w:rPr>
                                      <w:rFonts w:ascii="Cambria Math" w:eastAsia="ＭＳ 明朝" w:hAnsi="Cambria Math"/>
                                      <w:i/>
                                      <w:iCs/>
                                      <w:lang w:eastAsia="ja-JP"/>
                                    </w:rPr>
                                  </m:ctrlPr>
                                </m:fPr>
                                <m:num>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sal</m:t>
                                      </m:r>
                                      <m:sSub>
                                        <m:sSubPr>
                                          <m:ctrlPr>
                                            <w:rPr>
                                              <w:rFonts w:ascii="Cambria Math" w:eastAsia="ＭＳ 明朝" w:hAnsi="Cambria Math"/>
                                              <w:i/>
                                              <w:iCs/>
                                              <w:lang w:eastAsia="ja-JP"/>
                                            </w:rPr>
                                          </m:ctrlPr>
                                        </m:sSubPr>
                                        <m:e>
                                          <m:r>
                                            <w:rPr>
                                              <w:rFonts w:ascii="Cambria Math" w:eastAsia="ＭＳ 明朝" w:hAnsi="Cambria Math"/>
                                              <w:lang w:eastAsia="ja-JP"/>
                                            </w:rPr>
                                            <m:t>t</m:t>
                                          </m:r>
                                        </m:e>
                                        <m:sub>
                                          <m:r>
                                            <w:rPr>
                                              <w:rFonts w:ascii="Cambria Math" w:eastAsia="ＭＳ 明朝" w:hAnsi="Cambria Math"/>
                                              <w:lang w:eastAsia="ja-JP"/>
                                            </w:rPr>
                                            <m:t>i</m:t>
                                          </m:r>
                                          <m:r>
                                            <w:rPr>
                                              <w:rFonts w:ascii="Cambria Math" w:eastAsia="ＭＳ 明朝" w:hAnsi="Cambria Math"/>
                                              <w:lang w:eastAsia="ja-JP"/>
                                            </w:rPr>
                                            <m:t>,</m:t>
                                          </m:r>
                                          <m:r>
                                            <w:rPr>
                                              <w:rFonts w:ascii="Cambria Math" w:eastAsia="ＭＳ 明朝" w:hAnsi="Cambria Math"/>
                                              <w:lang w:eastAsia="ja-JP"/>
                                            </w:rPr>
                                            <m:t>m</m:t>
                                          </m:r>
                                        </m:sub>
                                      </m:sSub>
                                    </m:sub>
                                  </m:sSub>
                                </m:num>
                                <m:den>
                                  <m:sSub>
                                    <m:sSubPr>
                                      <m:ctrlPr>
                                        <w:rPr>
                                          <w:rFonts w:ascii="Cambria Math" w:eastAsia="ＭＳ 明朝" w:hAnsi="Cambria Math"/>
                                          <w:i/>
                                          <w:iCs/>
                                          <w:lang w:eastAsia="ja-JP"/>
                                        </w:rPr>
                                      </m:ctrlPr>
                                    </m:sSubPr>
                                    <m:e>
                                      <m:sSub>
                                        <m:sSubPr>
                                          <m:ctrlPr>
                                            <w:rPr>
                                              <w:rFonts w:ascii="Cambria Math" w:eastAsia="ＭＳ 明朝" w:hAnsi="Cambria Math"/>
                                              <w:i/>
                                              <w:iCs/>
                                              <w:lang w:eastAsia="ja-JP"/>
                                            </w:rPr>
                                          </m:ctrlPr>
                                        </m:sSubPr>
                                        <m:e>
                                          <m:r>
                                            <w:rPr>
                                              <w:rFonts w:ascii="Cambria Math" w:eastAsia="ＭＳ 明朝" w:hAnsi="Cambria Math"/>
                                              <w:lang w:eastAsia="ja-JP"/>
                                            </w:rPr>
                                            <m:t>J</m:t>
                                          </m:r>
                                        </m:e>
                                        <m:sub>
                                          <m:r>
                                            <w:rPr>
                                              <w:rFonts w:ascii="Cambria Math" w:eastAsia="ＭＳ 明朝" w:hAnsi="Cambria Math"/>
                                              <w:lang w:eastAsia="ja-JP"/>
                                            </w:rPr>
                                            <m:t>v</m:t>
                                          </m:r>
                                        </m:sub>
                                      </m:sSub>
                                    </m:e>
                                    <m:sub>
                                      <m:r>
                                        <w:rPr>
                                          <w:rFonts w:ascii="Cambria Math" w:eastAsia="ＭＳ 明朝" w:hAnsi="Cambria Math"/>
                                          <w:lang w:eastAsia="ja-JP"/>
                                        </w:rPr>
                                        <m:t>sol</m:t>
                                      </m:r>
                                      <m:sSub>
                                        <m:sSubPr>
                                          <m:ctrlPr>
                                            <w:rPr>
                                              <w:rFonts w:ascii="Cambria Math" w:eastAsia="ＭＳ 明朝" w:hAnsi="Cambria Math"/>
                                              <w:i/>
                                              <w:iCs/>
                                              <w:lang w:eastAsia="ja-JP"/>
                                            </w:rPr>
                                          </m:ctrlPr>
                                        </m:sSubPr>
                                        <m:e>
                                          <m:r>
                                            <w:rPr>
                                              <w:rFonts w:ascii="Cambria Math" w:eastAsia="ＭＳ 明朝" w:hAnsi="Cambria Math"/>
                                              <w:lang w:eastAsia="ja-JP"/>
                                            </w:rPr>
                                            <m:t>v</m:t>
                                          </m:r>
                                        </m:e>
                                        <m:sub>
                                          <m:r>
                                            <w:rPr>
                                              <w:rFonts w:ascii="Cambria Math" w:eastAsia="ＭＳ 明朝" w:hAnsi="Cambria Math"/>
                                              <w:lang w:eastAsia="ja-JP"/>
                                            </w:rPr>
                                            <m:t>i</m:t>
                                          </m:r>
                                        </m:sub>
                                      </m:sSub>
                                    </m:sub>
                                  </m:sSub>
                                </m:den>
                              </m:f>
                            </m:e>
                          </m:d>
                        </m:e>
                      </m:d>
                    </m:e>
                  </m:func>
                </m:den>
              </m:f>
              <m:r>
                <w:rPr>
                  <w:rFonts w:ascii="Cambria Math" w:eastAsia="ＭＳ 明朝"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m:t>
                  </m:r>
                  <m:r>
                    <w:rPr>
                      <w:rFonts w:ascii="Cambria Math" w:eastAsia="ＭＳ 明朝" w:hAnsi="Cambria Math"/>
                      <w:lang w:eastAsia="ja-JP"/>
                    </w:rPr>
                    <m:t>3.11</m:t>
                  </m:r>
                </m:e>
              </m:d>
              <m:ctrlPr>
                <w:rPr>
                  <w:rFonts w:ascii="Cambria Math" w:eastAsia="ＭＳ 明朝" w:hAnsi="Cambria Math"/>
                  <w:i/>
                  <w:iCs/>
                  <w:lang w:eastAsia="ja-JP"/>
                </w:rPr>
              </m:ctrlPr>
            </m:e>
          </m:eqArr>
        </m:oMath>
      </m:oMathPara>
    </w:p>
    <w:p w14:paraId="6419C7E9" w14:textId="51B291D7" w:rsidR="008F2EE3" w:rsidRDefault="005F3F84" w:rsidP="005F3F84">
      <w:pPr>
        <w:spacing w:before="120" w:after="0"/>
        <w:ind w:firstLineChars="150" w:firstLine="360"/>
        <w:rPr>
          <w:rFonts w:eastAsia="ＭＳ 明朝"/>
          <w:lang w:eastAsia="ja-JP"/>
        </w:rPr>
      </w:pPr>
      <w:r w:rsidRPr="00F34173">
        <w:rPr>
          <w:rFonts w:eastAsia="ＭＳ 明朝" w:hint="eastAsia"/>
          <w:lang w:eastAsia="ja-JP"/>
        </w:rPr>
        <w:t>T</w:t>
      </w:r>
      <w:r w:rsidRPr="00F34173">
        <w:rPr>
          <w:rFonts w:eastAsia="ＭＳ 明朝"/>
          <w:lang w:eastAsia="ja-JP"/>
        </w:rPr>
        <w:t xml:space="preserve">he electric conductivities </w:t>
      </w:r>
      <m:oMath>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brine</m:t>
            </m:r>
          </m:sub>
        </m:sSub>
      </m:oMath>
      <w:r w:rsidRPr="00F34173">
        <w:rPr>
          <w:rFonts w:eastAsia="ＭＳ 明朝"/>
          <w:lang w:eastAsia="ja-JP"/>
        </w:rPr>
        <w:t xml:space="preserve"> at unmeasured points are calculated by the following equation:</w:t>
      </w:r>
      <w:r w:rsidRPr="00F34173">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brine</m:t>
                  </m:r>
                </m:sub>
              </m:sSub>
              <m:r>
                <w:rPr>
                  <w:rFonts w:ascii="Cambria Math" w:eastAsia="ＭＳ 明朝" w:hAnsi="Cambria Math"/>
                  <w:lang w:eastAsia="ja-JP"/>
                </w:rPr>
                <m:t>= </m:t>
              </m:r>
              <m:f>
                <m:fPr>
                  <m:ctrlPr>
                    <w:rPr>
                      <w:rFonts w:ascii="Cambria Math" w:eastAsia="ＭＳ 明朝" w:hAnsi="Cambria Math"/>
                      <w:i/>
                      <w:iCs/>
                      <w:lang w:eastAsia="ja-JP"/>
                    </w:rPr>
                  </m:ctrlPr>
                </m:fPr>
                <m:num>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 ×</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EC</m:t>
                      </m:r>
                    </m:e>
                    <m:sub>
                      <m:r>
                        <w:rPr>
                          <w:rFonts w:ascii="Cambria Math" w:eastAsia="ＭＳ 明朝" w:hAnsi="Cambria Math"/>
                          <w:lang w:eastAsia="ja-JP"/>
                        </w:rPr>
                        <m:t>i,</m:t>
                      </m:r>
                      <m:r>
                        <m:rPr>
                          <m:sty m:val="p"/>
                        </m:rPr>
                        <w:rPr>
                          <w:rFonts w:ascii="Cambria Math" w:eastAsia="ＭＳ 明朝" w:hAnsi="Cambria Math"/>
                          <w:lang w:eastAsia="ja-JP"/>
                        </w:rPr>
                        <m:t>perm</m:t>
                      </m:r>
                    </m:sub>
                  </m:sSub>
                </m:num>
                <m:den>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hint="eastAsia"/>
                      <w:lang w:eastAsia="ja-JP"/>
                    </w:rPr>
                    <m:t xml:space="preserve"> </m:t>
                  </m:r>
                  <m:r>
                    <w:rPr>
                      <w:rFonts w:ascii="Cambria Math" w:eastAsia="ＭＳ 明朝" w:hAnsi="Cambria Math" w:hint="eastAsia"/>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den>
              </m:f>
              <m:r>
                <w:rPr>
                  <w:rFonts w:ascii="Cambria Math" w:eastAsia="ＭＳ 明朝" w:hAnsi="Cambria Math"/>
                  <w:lang w:eastAsia="ja-JP"/>
                </w:rPr>
                <m:t>;i=1,2,3#</m:t>
              </m:r>
              <m:d>
                <m:dPr>
                  <m:ctrlPr>
                    <w:rPr>
                      <w:rFonts w:ascii="Cambria Math" w:eastAsia="ＭＳ 明朝" w:hAnsi="Cambria Math"/>
                      <w:i/>
                      <w:lang w:eastAsia="ja-JP"/>
                    </w:rPr>
                  </m:ctrlPr>
                </m:dPr>
                <m:e>
                  <m:r>
                    <w:rPr>
                      <w:rFonts w:ascii="Cambria Math" w:eastAsia="ＭＳ 明朝" w:hAnsi="Cambria Math"/>
                      <w:lang w:eastAsia="ja-JP"/>
                    </w:rPr>
                    <m:t>A3.12</m:t>
                  </m:r>
                </m:e>
              </m:d>
            </m:e>
          </m:eqArr>
          <m:r>
            <m:rPr>
              <m:sty m:val="p"/>
            </m:rPr>
            <w:rPr>
              <w:rFonts w:ascii="Cambria Math" w:eastAsia="ＭＳ 明朝" w:hAnsi="Cambria Math"/>
              <w:lang w:eastAsia="ja-JP"/>
            </w:rPr>
            <w:br/>
          </m:r>
        </m:oMath>
      </m:oMathPara>
      <w:r w:rsidRPr="00F34173">
        <w:rPr>
          <w:rFonts w:eastAsia="ＭＳ 明朝" w:hint="eastAsia"/>
          <w:lang w:eastAsia="ja-JP"/>
        </w:rPr>
        <w:t>H</w:t>
      </w:r>
      <w:r w:rsidRPr="00F34173">
        <w:rPr>
          <w:rFonts w:eastAsia="ＭＳ 明朝"/>
          <w:lang w:eastAsia="ja-JP"/>
        </w:rPr>
        <w:t xml:space="preserve">ere, </w:t>
      </w:r>
      <m:oMath>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feed</m:t>
            </m:r>
          </m:sub>
        </m:sSub>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Q</m:t>
            </m:r>
          </m:e>
          <m:sub>
            <m:r>
              <w:rPr>
                <w:rFonts w:ascii="Cambria Math" w:eastAsia="ＭＳ 明朝" w:hAnsi="Cambria Math"/>
                <w:lang w:eastAsia="ja-JP"/>
              </w:rPr>
              <m:t>i,</m:t>
            </m:r>
            <m:r>
              <m:rPr>
                <m:sty m:val="p"/>
              </m:rPr>
              <w:rPr>
                <w:rFonts w:ascii="Cambria Math" w:eastAsia="ＭＳ 明朝" w:hAnsi="Cambria Math"/>
                <w:lang w:eastAsia="ja-JP"/>
              </w:rPr>
              <m:t>perm</m:t>
            </m:r>
          </m:sub>
        </m:sSub>
      </m:oMath>
      <w:r w:rsidRPr="00F34173">
        <w:rPr>
          <w:rFonts w:eastAsia="ＭＳ 明朝" w:hint="eastAsia"/>
          <w:lang w:eastAsia="ja-JP"/>
        </w:rPr>
        <w:t xml:space="preserve"> </w:t>
      </w:r>
      <w:r w:rsidRPr="00F34173">
        <w:rPr>
          <w:rFonts w:eastAsia="ＭＳ 明朝"/>
          <w:lang w:eastAsia="ja-JP"/>
        </w:rPr>
        <w:t xml:space="preserve">is feed and permeate flow rate at </w:t>
      </w:r>
      <m:oMath>
        <m:r>
          <w:rPr>
            <w:rFonts w:ascii="Cambria Math" w:eastAsia="ＭＳ 明朝" w:hAnsi="Cambria Math"/>
            <w:lang w:eastAsia="ja-JP"/>
          </w:rPr>
          <m:t>i</m:t>
        </m:r>
      </m:oMath>
      <w:r w:rsidRPr="00F34173">
        <w:rPr>
          <w:rFonts w:eastAsia="ＭＳ 明朝"/>
          <w:lang w:eastAsia="ja-JP"/>
        </w:rPr>
        <w:t>-</w:t>
      </w:r>
      <w:proofErr w:type="spellStart"/>
      <w:r w:rsidRPr="00F34173">
        <w:rPr>
          <w:rFonts w:eastAsia="ＭＳ 明朝" w:hint="eastAsia"/>
          <w:lang w:eastAsia="ja-JP"/>
        </w:rPr>
        <w:t>t</w:t>
      </w:r>
      <w:r w:rsidRPr="00F34173">
        <w:rPr>
          <w:rFonts w:eastAsia="ＭＳ 明朝"/>
          <w:lang w:eastAsia="ja-JP"/>
        </w:rPr>
        <w:t>h</w:t>
      </w:r>
      <w:proofErr w:type="spellEnd"/>
      <w:r w:rsidRPr="00F34173">
        <w:rPr>
          <w:rFonts w:eastAsia="ＭＳ 明朝"/>
          <w:lang w:eastAsia="ja-JP"/>
        </w:rPr>
        <w:t xml:space="preserve"> stage.</w:t>
      </w:r>
      <w:r w:rsidR="00154FC3">
        <w:rPr>
          <w:rFonts w:eastAsia="ＭＳ 明朝"/>
          <w:lang w:eastAsia="ja-JP"/>
        </w:rPr>
        <w:t xml:space="preserve"> The concentration at membrane surface is calculated by the above equations.</w:t>
      </w:r>
    </w:p>
    <w:p w14:paraId="008DB5DA" w14:textId="57861CAC" w:rsidR="00282657" w:rsidRDefault="00282657" w:rsidP="00282657">
      <w:pPr>
        <w:spacing w:before="120" w:after="0"/>
        <w:rPr>
          <w:rFonts w:eastAsia="ＭＳ 明朝"/>
          <w:lang w:eastAsia="ja-JP"/>
        </w:rPr>
      </w:pPr>
    </w:p>
    <w:p w14:paraId="4F06E054" w14:textId="59F80A1E" w:rsidR="00282657" w:rsidRPr="00282657" w:rsidRDefault="00282657" w:rsidP="00282657">
      <w:pPr>
        <w:pStyle w:val="a4"/>
        <w:numPr>
          <w:ilvl w:val="0"/>
          <w:numId w:val="4"/>
        </w:numPr>
        <w:rPr>
          <w:lang w:eastAsia="ja-JP"/>
        </w:rPr>
      </w:pPr>
      <w:r w:rsidRPr="00272009">
        <w:rPr>
          <w:rFonts w:eastAsia="ＭＳ 明朝"/>
          <w:lang w:eastAsia="ja-JP"/>
        </w:rPr>
        <w:t xml:space="preserve">Method to Calculate </w:t>
      </w:r>
      <w:r>
        <w:rPr>
          <w:rFonts w:eastAsia="ＭＳ 明朝"/>
          <w:lang w:eastAsia="ja-JP"/>
        </w:rPr>
        <w:t>E</w:t>
      </w:r>
      <w:r w:rsidRPr="00282657">
        <w:rPr>
          <w:rFonts w:eastAsia="ＭＳ 明朝"/>
          <w:lang w:eastAsia="ja-JP"/>
        </w:rPr>
        <w:t xml:space="preserve">nergy </w:t>
      </w:r>
      <w:r>
        <w:rPr>
          <w:rFonts w:eastAsia="ＭＳ 明朝"/>
          <w:lang w:eastAsia="ja-JP"/>
        </w:rPr>
        <w:t>L</w:t>
      </w:r>
      <w:r w:rsidRPr="00282657">
        <w:rPr>
          <w:rFonts w:eastAsia="ＭＳ 明朝"/>
          <w:lang w:eastAsia="ja-JP"/>
        </w:rPr>
        <w:t xml:space="preserve">oss due to </w:t>
      </w:r>
      <w:r>
        <w:rPr>
          <w:rFonts w:eastAsia="ＭＳ 明朝"/>
          <w:lang w:eastAsia="ja-JP"/>
        </w:rPr>
        <w:t>RO M</w:t>
      </w:r>
      <w:r w:rsidRPr="00282657">
        <w:rPr>
          <w:rFonts w:eastAsia="ＭＳ 明朝"/>
          <w:lang w:eastAsia="ja-JP"/>
        </w:rPr>
        <w:t>embrane</w:t>
      </w:r>
    </w:p>
    <w:p w14:paraId="560600A1" w14:textId="584DCDEF" w:rsidR="00282657" w:rsidRPr="00615B02" w:rsidRDefault="00282657" w:rsidP="00282657">
      <w:pPr>
        <w:ind w:firstLineChars="100" w:firstLine="240"/>
        <w:rPr>
          <w:rFonts w:eastAsia="ＭＳ 明朝"/>
          <w:lang w:eastAsia="ja-JP"/>
        </w:rPr>
      </w:pPr>
      <w:r w:rsidRPr="00272009">
        <w:rPr>
          <w:rFonts w:eastAsia="ＭＳ 明朝"/>
          <w:lang w:eastAsia="ja-JP"/>
        </w:rPr>
        <w:t xml:space="preserve">Bernoulli’s principle, which can be seen as an energy conservation law in fluid dynamics, is used to estimate the </w:t>
      </w:r>
      <w:r w:rsidR="00D03DC0">
        <w:rPr>
          <w:rFonts w:eastAsia="游明朝"/>
          <w:lang w:eastAsia="ja-JP"/>
        </w:rPr>
        <w:t>fluidic</w:t>
      </w:r>
      <w:r w:rsidRPr="00272009">
        <w:rPr>
          <w:rFonts w:eastAsia="ＭＳ 明朝"/>
          <w:lang w:eastAsia="ja-JP"/>
        </w:rPr>
        <w:t xml:space="preserve"> load on RO membranes. The law assumes the laminar flow conditions</w:t>
      </w:r>
      <w:r w:rsidR="00774569">
        <w:rPr>
          <w:rFonts w:eastAsia="ＭＳ 明朝"/>
          <w:lang w:eastAsia="ja-JP"/>
        </w:rPr>
        <w:t>,</w:t>
      </w:r>
      <w:r w:rsidR="00774569" w:rsidRPr="00774569">
        <w:rPr>
          <w:rFonts w:eastAsia="ＭＳ 明朝"/>
          <w:lang w:eastAsia="ja-JP"/>
        </w:rPr>
        <w:t xml:space="preserve"> </w:t>
      </w:r>
      <w:r w:rsidR="00774569" w:rsidRPr="00272009">
        <w:rPr>
          <w:rFonts w:eastAsia="ＭＳ 明朝"/>
          <w:lang w:eastAsia="ja-JP"/>
        </w:rPr>
        <w:t>the viscous resistance is negligible, the flow is incompressible</w:t>
      </w:r>
      <w:r w:rsidR="00774569">
        <w:rPr>
          <w:rFonts w:eastAsia="ＭＳ 明朝"/>
          <w:lang w:eastAsia="ja-JP"/>
        </w:rPr>
        <w:t xml:space="preserve"> </w:t>
      </w:r>
      <w:r w:rsidRPr="00272009">
        <w:rPr>
          <w:rFonts w:eastAsia="ＭＳ 明朝"/>
          <w:lang w:eastAsia="ja-JP"/>
        </w:rPr>
        <w:t xml:space="preserve">and described as </w:t>
      </w:r>
      <w:r>
        <w:rPr>
          <w:rFonts w:eastAsia="ＭＳ 明朝"/>
          <w:lang w:eastAsia="ja-JP"/>
        </w:rPr>
        <w:t>the following e</w:t>
      </w:r>
      <w:r w:rsidRPr="00272009">
        <w:rPr>
          <w:rFonts w:eastAsia="ＭＳ 明朝"/>
          <w:lang w:eastAsia="ja-JP"/>
        </w:rPr>
        <w:t>quation</w:t>
      </w:r>
      <w:r>
        <w:rPr>
          <w:rFonts w:eastAsia="ＭＳ 明朝"/>
          <w:lang w:eastAsia="ja-JP"/>
        </w:rPr>
        <w:t>:</w:t>
      </w:r>
      <w:r w:rsidRPr="00272009">
        <w:rPr>
          <w:rFonts w:eastAsia="ＭＳ 明朝"/>
          <w:lang w:eastAsia="ja-JP"/>
        </w:rPr>
        <w:br/>
      </w:r>
      <m:oMathPara>
        <m:oMath>
          <m:eqArr>
            <m:eqArrPr>
              <m:maxDist m:val="1"/>
              <m:ctrlPr>
                <w:rPr>
                  <w:rFonts w:ascii="Cambria Math" w:hAnsi="Cambria Math"/>
                  <w:i/>
                  <w:lang w:eastAsia="ja-JP"/>
                </w:rPr>
              </m:ctrlPr>
            </m:eqArrPr>
            <m:e>
              <m:r>
                <w:rPr>
                  <w:rFonts w:ascii="Cambria Math" w:hAnsi="Cambria Math"/>
                  <w:lang w:eastAsia="ja-JP"/>
                </w:rPr>
                <m:t>P+</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+ρgh=</m:t>
              </m:r>
              <m:r>
                <m:rPr>
                  <m:sty m:val="p"/>
                </m:rPr>
                <w:rPr>
                  <w:rFonts w:ascii="Cambria Math" w:hAnsi="Cambria Math"/>
                  <w:lang w:eastAsia="ja-JP"/>
                </w:rPr>
                <m:t>const</m:t>
              </m:r>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A3.13</m:t>
                  </m:r>
                </m:e>
              </m:d>
            </m:e>
          </m:eqArr>
        </m:oMath>
      </m:oMathPara>
    </w:p>
    <w:p w14:paraId="3F531201" w14:textId="733F0A08" w:rsidR="00282657" w:rsidRDefault="00282657" w:rsidP="00282657">
      <w:pPr>
        <w:rPr>
          <w:rFonts w:eastAsia="ＭＳ 明朝"/>
          <w:lang w:eastAsia="ja-JP"/>
        </w:rPr>
      </w:pPr>
      <w:r w:rsidRPr="00272009">
        <w:rPr>
          <w:rFonts w:eastAsia="ＭＳ 明朝"/>
          <w:lang w:eastAsia="ja-JP"/>
        </w:rPr>
        <w:t xml:space="preserve">, where </w:t>
      </w:r>
      <m:oMath>
        <m:r>
          <w:rPr>
            <w:rFonts w:ascii="Cambria Math" w:eastAsia="ＭＳ 明朝" w:hAnsi="Cambria Math"/>
            <w:lang w:eastAsia="ja-JP"/>
          </w:rPr>
          <m:t>P</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Pa</m:t>
            </m:r>
          </m:e>
        </m:d>
      </m:oMath>
      <w:r w:rsidRPr="00272009">
        <w:rPr>
          <w:rFonts w:eastAsia="ＭＳ 明朝"/>
          <w:lang w:eastAsia="ja-JP"/>
        </w:rPr>
        <w:t xml:space="preserve"> is the </w:t>
      </w:r>
      <w:r>
        <w:rPr>
          <w:rFonts w:eastAsia="ＭＳ 明朝"/>
          <w:lang w:eastAsia="ja-JP"/>
        </w:rPr>
        <w:t xml:space="preserve">static </w:t>
      </w:r>
      <w:r w:rsidRPr="00272009">
        <w:rPr>
          <w:rFonts w:eastAsia="ＭＳ 明朝"/>
          <w:lang w:eastAsia="ja-JP"/>
        </w:rPr>
        <w:t xml:space="preserve">pressure, </w:t>
      </w:r>
      <m:oMath>
        <m:r>
          <w:rPr>
            <w:rFonts w:ascii="Cambria Math" w:eastAsia="ＭＳ 明朝" w:hAnsi="Cambria Math"/>
            <w:lang w:eastAsia="ja-JP"/>
          </w:rPr>
          <m:t>ρ</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kg</m:t>
            </m:r>
            <m:r>
              <w:rPr>
                <w:rFonts w:ascii="Cambria Math" w:eastAsia="ＭＳ 明朝" w:hAnsi="Cambria Math"/>
                <w:lang w:eastAsia="ja-JP"/>
              </w:rPr>
              <m:t>/</m:t>
            </m:r>
            <m:sSup>
              <m:sSupPr>
                <m:ctrlPr>
                  <w:rPr>
                    <w:rFonts w:ascii="Cambria Math" w:eastAsia="ＭＳ 明朝" w:hAnsi="Cambria Math"/>
                    <w:iCs/>
                    <w:lang w:eastAsia="ja-JP"/>
                  </w:rPr>
                </m:ctrlPr>
              </m:sSupPr>
              <m:e>
                <m:r>
                  <m:rPr>
                    <m:sty m:val="p"/>
                  </m:rPr>
                  <w:rPr>
                    <w:rFonts w:ascii="Cambria Math" w:eastAsia="ＭＳ 明朝" w:hAnsi="Cambria Math"/>
                    <w:lang w:eastAsia="ja-JP"/>
                  </w:rPr>
                  <m:t>m</m:t>
                </m:r>
              </m:e>
              <m:sup>
                <m:r>
                  <m:rPr>
                    <m:sty m:val="p"/>
                  </m:rPr>
                  <w:rPr>
                    <w:rFonts w:ascii="Cambria Math" w:eastAsia="ＭＳ 明朝" w:hAnsi="Cambria Math"/>
                    <w:lang w:eastAsia="ja-JP"/>
                  </w:rPr>
                  <m:t>3</m:t>
                </m:r>
              </m:sup>
            </m:sSup>
          </m:e>
        </m:d>
      </m:oMath>
      <w:r w:rsidRPr="00272009">
        <w:rPr>
          <w:rFonts w:eastAsia="ＭＳ 明朝"/>
          <w:lang w:eastAsia="ja-JP"/>
        </w:rPr>
        <w:t xml:space="preserve"> is the density, </w:t>
      </w:r>
      <m:oMath>
        <m:r>
          <w:rPr>
            <w:rFonts w:ascii="Cambria Math" w:eastAsia="ＭＳ 明朝" w:hAnsi="Cambria Math"/>
            <w:lang w:eastAsia="ja-JP"/>
          </w:rPr>
          <m:t>v</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m/s</m:t>
            </m:r>
          </m:e>
        </m:d>
      </m:oMath>
      <w:r w:rsidRPr="00272009">
        <w:rPr>
          <w:rFonts w:eastAsia="ＭＳ 明朝"/>
          <w:lang w:eastAsia="ja-JP"/>
        </w:rPr>
        <w:t xml:space="preserve"> is the flow speed, </w:t>
      </w:r>
      <m:oMath>
        <m:r>
          <w:rPr>
            <w:rFonts w:ascii="Cambria Math" w:eastAsia="ＭＳ 明朝" w:hAnsi="Cambria Math"/>
            <w:lang w:eastAsia="ja-JP"/>
          </w:rPr>
          <m:t>h</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m:t>
            </m:r>
          </m:e>
        </m:d>
      </m:oMath>
      <w:r w:rsidRPr="00272009">
        <w:rPr>
          <w:rFonts w:eastAsia="ＭＳ 明朝"/>
          <w:lang w:eastAsia="ja-JP"/>
        </w:rPr>
        <w:t xml:space="preserve"> is the elevation</w:t>
      </w:r>
      <w:r>
        <w:rPr>
          <w:rFonts w:eastAsia="ＭＳ 明朝"/>
          <w:lang w:eastAsia="ja-JP"/>
        </w:rPr>
        <w:t>,</w:t>
      </w:r>
      <w:r w:rsidRPr="00272009">
        <w:rPr>
          <w:rFonts w:eastAsia="ＭＳ 明朝"/>
          <w:lang w:eastAsia="ja-JP"/>
        </w:rPr>
        <w:t xml:space="preserve"> and </w:t>
      </w:r>
      <m:oMath>
        <m:r>
          <w:rPr>
            <w:rFonts w:ascii="Cambria Math" w:eastAsia="ＭＳ 明朝" w:hAnsi="Cambria Math"/>
            <w:lang w:eastAsia="ja-JP"/>
          </w:rPr>
          <m:t>g</m:t>
        </m:r>
        <m:d>
          <m:dPr>
            <m:begChr m:val="["/>
            <m:endChr m:val="]"/>
            <m:ctrlPr>
              <w:rPr>
                <w:rFonts w:ascii="Cambria Math" w:eastAsia="ＭＳ 明朝" w:hAnsi="Cambria Math"/>
                <w:i/>
                <w:lang w:eastAsia="ja-JP"/>
              </w:rPr>
            </m:ctrlPr>
          </m:dPr>
          <m:e>
            <m:r>
              <m:rPr>
                <m:sty m:val="p"/>
              </m:rPr>
              <w:rPr>
                <w:rFonts w:ascii="Cambria Math" w:eastAsia="ＭＳ 明朝" w:hAnsi="Cambria Math"/>
                <w:lang w:eastAsia="ja-JP"/>
              </w:rPr>
              <m:t>m/</m:t>
            </m:r>
            <m:sSup>
              <m:sSupPr>
                <m:ctrlPr>
                  <w:rPr>
                    <w:rFonts w:ascii="Cambria Math" w:eastAsia="ＭＳ 明朝" w:hAnsi="Cambria Math"/>
                    <w:iCs/>
                    <w:lang w:eastAsia="ja-JP"/>
                  </w:rPr>
                </m:ctrlPr>
              </m:sSupPr>
              <m:e>
                <m:r>
                  <m:rPr>
                    <m:sty m:val="p"/>
                  </m:rPr>
                  <w:rPr>
                    <w:rFonts w:ascii="Cambria Math" w:eastAsia="ＭＳ 明朝" w:hAnsi="Cambria Math"/>
                    <w:lang w:eastAsia="ja-JP"/>
                  </w:rPr>
                  <m:t>s</m:t>
                </m:r>
              </m:e>
              <m:sup>
                <m:r>
                  <m:rPr>
                    <m:sty m:val="p"/>
                  </m:rPr>
                  <w:rPr>
                    <w:rFonts w:ascii="Cambria Math" w:eastAsia="ＭＳ 明朝" w:hAnsi="Cambria Math"/>
                    <w:lang w:eastAsia="ja-JP"/>
                  </w:rPr>
                  <m:t>2</m:t>
                </m:r>
              </m:sup>
            </m:sSup>
          </m:e>
        </m:d>
      </m:oMath>
      <w:r w:rsidRPr="00272009">
        <w:rPr>
          <w:rFonts w:eastAsia="ＭＳ 明朝"/>
          <w:lang w:eastAsia="ja-JP"/>
        </w:rPr>
        <w:t xml:space="preserve"> is the gravitational constant</w:t>
      </w:r>
      <w:r>
        <w:rPr>
          <w:rFonts w:eastAsia="ＭＳ 明朝"/>
          <w:lang w:eastAsia="ja-JP"/>
        </w:rPr>
        <w:t>, especially the second term in the left side in Equation (</w:t>
      </w:r>
      <w:r w:rsidR="00CA31AA">
        <w:rPr>
          <w:rFonts w:eastAsia="ＭＳ 明朝"/>
          <w:lang w:eastAsia="ja-JP"/>
        </w:rPr>
        <w:t>A3</w:t>
      </w:r>
      <w:r>
        <w:rPr>
          <w:rFonts w:eastAsia="ＭＳ 明朝"/>
          <w:lang w:eastAsia="ja-JP"/>
        </w:rPr>
        <w:t>.1</w:t>
      </w:r>
      <w:r w:rsidR="00CA31AA">
        <w:rPr>
          <w:rFonts w:eastAsia="ＭＳ 明朝"/>
          <w:lang w:eastAsia="ja-JP"/>
        </w:rPr>
        <w:t>3</w:t>
      </w:r>
      <w:r>
        <w:rPr>
          <w:rFonts w:eastAsia="ＭＳ 明朝"/>
          <w:lang w:eastAsia="ja-JP"/>
        </w:rPr>
        <w:t xml:space="preserve">) is called the dynamic pressure </w:t>
      </w:r>
      <m:oMath>
        <m:r>
          <w:rPr>
            <w:rFonts w:ascii="Cambria Math" w:eastAsia="ＭＳ 明朝" w:hAnsi="Cambria Math"/>
            <w:lang w:eastAsia="ja-JP"/>
          </w:rPr>
          <m:t>q=</m:t>
        </m:r>
        <m:r>
          <w:rPr>
            <w:rFonts w:ascii="Cambria Math" w:hAnsi="Cambria Math"/>
            <w:lang w:eastAsia="ja-JP"/>
          </w:rPr>
          <m:t>ρ</m:t>
        </m:r>
        <m:sSup>
          <m:sSupPr>
            <m:ctrlPr>
              <w:rPr>
                <w:rFonts w:ascii="Cambria Math" w:hAnsi="Cambria Math"/>
                <w:i/>
                <w:lang w:eastAsia="ja-JP"/>
              </w:rPr>
            </m:ctrlPr>
          </m:sSupPr>
          <m:e>
            <m:r>
              <w:rPr>
                <w:rFonts w:ascii="Cambria Math" w:hAnsi="Cambria Math"/>
                <w:lang w:eastAsia="ja-JP"/>
              </w:rPr>
              <m:t>v</m:t>
            </m:r>
          </m:e>
          <m:sup>
            <m:r>
              <w:rPr>
                <w:rFonts w:ascii="Cambria Math" w:hAnsi="Cambria Math"/>
                <w:lang w:eastAsia="ja-JP"/>
              </w:rPr>
              <m:t>2</m:t>
            </m:r>
          </m:sup>
        </m:sSup>
        <m:r>
          <w:rPr>
            <w:rFonts w:ascii="Cambria Math" w:hAnsi="Cambria Math"/>
            <w:lang w:eastAsia="ja-JP"/>
          </w:rPr>
          <m:t>/2</m:t>
        </m:r>
        <m:r>
          <w:rPr>
            <w:rFonts w:ascii="Cambria Math" w:eastAsia="ＭＳ 明朝" w:hAnsi="Cambria Math"/>
            <w:lang w:eastAsia="ja-JP"/>
          </w:rPr>
          <m:t>[</m:t>
        </m:r>
        <m:r>
          <m:rPr>
            <m:sty m:val="p"/>
          </m:rPr>
          <w:rPr>
            <w:rFonts w:ascii="Cambria Math" w:eastAsia="ＭＳ 明朝" w:hAnsi="Cambria Math"/>
            <w:lang w:eastAsia="ja-JP"/>
          </w:rPr>
          <m:t>Pa</m:t>
        </m:r>
        <m:r>
          <w:rPr>
            <w:rFonts w:ascii="Cambria Math" w:eastAsia="ＭＳ 明朝" w:hAnsi="Cambria Math"/>
            <w:lang w:eastAsia="ja-JP"/>
          </w:rPr>
          <m:t>]</m:t>
        </m:r>
      </m:oMath>
      <w:r>
        <w:rPr>
          <w:rFonts w:eastAsia="ＭＳ 明朝"/>
          <w:lang w:eastAsia="ja-JP"/>
        </w:rPr>
        <w:t>.</w:t>
      </w:r>
    </w:p>
    <w:p w14:paraId="70E69151" w14:textId="7E01B504" w:rsidR="00282657" w:rsidRPr="002D04D1" w:rsidRDefault="00282657" w:rsidP="00154FC3">
      <w:pPr>
        <w:ind w:firstLineChars="100" w:firstLine="240"/>
        <w:rPr>
          <w:rFonts w:eastAsia="ＭＳ 明朝"/>
          <w:lang w:eastAsia="ja-JP"/>
        </w:rPr>
      </w:pPr>
      <w:r w:rsidRPr="00272009">
        <w:rPr>
          <w:rFonts w:eastAsia="ＭＳ 明朝"/>
          <w:lang w:eastAsia="ja-JP"/>
        </w:rPr>
        <w:t>Assuming the elevation of the pipes are the same, Equation (</w:t>
      </w:r>
      <w:r w:rsidR="00154FC3">
        <w:rPr>
          <w:rFonts w:eastAsia="ＭＳ 明朝"/>
          <w:lang w:eastAsia="ja-JP"/>
        </w:rPr>
        <w:t>A</w:t>
      </w:r>
      <w:r w:rsidR="00CA31AA">
        <w:rPr>
          <w:rFonts w:eastAsia="ＭＳ 明朝"/>
          <w:lang w:eastAsia="ja-JP"/>
        </w:rPr>
        <w:t>3</w:t>
      </w:r>
      <w:r w:rsidRPr="00272009">
        <w:rPr>
          <w:rFonts w:eastAsia="ＭＳ 明朝"/>
          <w:lang w:eastAsia="ja-JP"/>
        </w:rPr>
        <w:t>.1</w:t>
      </w:r>
      <w:r w:rsidR="00154FC3">
        <w:rPr>
          <w:rFonts w:eastAsia="ＭＳ 明朝"/>
          <w:lang w:eastAsia="ja-JP"/>
        </w:rPr>
        <w:t>3</w:t>
      </w:r>
      <w:r w:rsidRPr="00272009">
        <w:rPr>
          <w:rFonts w:eastAsia="ＭＳ 明朝"/>
          <w:lang w:eastAsia="ja-JP"/>
        </w:rPr>
        <w:t xml:space="preserve">) can be transformed as </w:t>
      </w:r>
      <w:r>
        <w:rPr>
          <w:rFonts w:eastAsia="ＭＳ 明朝"/>
          <w:lang w:eastAsia="ja-JP"/>
        </w:rPr>
        <w:t>the following e</w:t>
      </w:r>
      <w:r w:rsidRPr="00272009">
        <w:rPr>
          <w:rFonts w:eastAsia="ＭＳ 明朝"/>
          <w:lang w:eastAsia="ja-JP"/>
        </w:rPr>
        <w:t>quation</w:t>
      </w:r>
      <w:r>
        <w:rPr>
          <w:rFonts w:eastAsia="ＭＳ 明朝"/>
          <w:lang w:eastAsia="ja-JP"/>
        </w:rPr>
        <w:t>s:</w:t>
      </w:r>
      <w:r w:rsidRPr="00272009" w:rsidDel="00B316BD">
        <w:rPr>
          <w:rFonts w:eastAsia="ＭＳ 明朝"/>
          <w:lang w:eastAsia="ja-JP"/>
        </w:rPr>
        <w:t xml:space="preserve"> </w:t>
      </w:r>
      <w:r w:rsidRPr="00272009">
        <w:rPr>
          <w:rFonts w:eastAsia="ＭＳ 明朝"/>
          <w:lang w:eastAsia="ja-JP"/>
        </w:rPr>
        <w:br/>
      </w: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conc</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conc</m:t>
                  </m:r>
                </m:sub>
                <m:sup>
                  <m:r>
                    <w:rPr>
                      <w:rFonts w:ascii="Cambria Math" w:hAnsi="Cambria Math"/>
                      <w:lang w:eastAsia="ja-JP"/>
                    </w:rPr>
                    <m:t>2</m:t>
                  </m:r>
                </m:sup>
              </m:sSubSup>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A3.14</m:t>
                  </m:r>
                </m:e>
              </m:d>
              <m:ctrlPr>
                <w:rPr>
                  <w:rFonts w:ascii="Cambria Math" w:hAnsi="Cambria Math"/>
                  <w:i/>
                  <w:lang w:eastAsia="ja-JP"/>
                </w:rPr>
              </m:ctrlPr>
            </m:e>
          </m:eqArr>
        </m:oMath>
      </m:oMathPara>
    </w:p>
    <w:p w14:paraId="5861D246" w14:textId="3B300871" w:rsidR="00282657" w:rsidRPr="00272009" w:rsidRDefault="006321AF" w:rsidP="00282657">
      <w:pPr>
        <w:rPr>
          <w:rFonts w:eastAsia="ＭＳ 明朝"/>
          <w:lang w:eastAsia="ja-JP"/>
        </w:rPr>
      </w:pPr>
      <m:oMathPara>
        <m:oMath>
          <m:eqArr>
            <m:eqArrPr>
              <m:maxDist m:val="1"/>
              <m:ctrlPr>
                <w:rPr>
                  <w:rFonts w:ascii="Cambria Math" w:eastAsia="ＭＳ 明朝"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1,</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2,</m:t>
                  </m:r>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perm</m:t>
                  </m:r>
                </m:sub>
              </m:sSub>
              <m:r>
                <w:rPr>
                  <w:rFonts w:ascii="Cambria Math" w:hAnsi="Cambria Math"/>
                  <w:lang w:eastAsia="ja-JP"/>
                </w:rPr>
                <m:t>#</m:t>
              </m:r>
              <m:d>
                <m:dPr>
                  <m:ctrlPr>
                    <w:rPr>
                      <w:rFonts w:ascii="Cambria Math" w:eastAsia="ＭＳ 明朝" w:hAnsi="Cambria Math"/>
                      <w:i/>
                      <w:lang w:eastAsia="ja-JP"/>
                    </w:rPr>
                  </m:ctrlPr>
                </m:dPr>
                <m:e>
                  <m:r>
                    <w:rPr>
                      <w:rFonts w:ascii="Cambria Math" w:eastAsia="ＭＳ 明朝" w:hAnsi="Cambria Math"/>
                      <w:lang w:eastAsia="ja-JP"/>
                    </w:rPr>
                    <m:t>A</m:t>
                  </m:r>
                  <m:r>
                    <w:rPr>
                      <w:rFonts w:ascii="Cambria Math" w:eastAsia="ＭＳ 明朝" w:hAnsi="Cambria Math"/>
                      <w:lang w:eastAsia="ja-JP"/>
                    </w:rPr>
                    <m:t>3.15</m:t>
                  </m:r>
                </m:e>
              </m:d>
              <m:ctrlPr>
                <w:rPr>
                  <w:rFonts w:ascii="Cambria Math" w:hAnsi="Cambria Math"/>
                  <w:i/>
                  <w:lang w:eastAsia="ja-JP"/>
                </w:rPr>
              </m:ctrlPr>
            </m:e>
          </m:eqArr>
          <m:r>
            <m:rPr>
              <m:sty m:val="p"/>
            </m:rPr>
            <w:rPr>
              <w:rFonts w:ascii="Cambria Math" w:hAnsi="Cambria Math"/>
              <w:lang w:eastAsia="ja-JP"/>
            </w:rPr>
            <w:br/>
          </m:r>
        </m:oMath>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1,</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2,</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perm</m:t>
                  </m:r>
                </m:sub>
                <m:sup>
                  <m:r>
                    <w:rPr>
                      <w:rFonts w:ascii="Cambria Math" w:hAnsi="Cambria Math"/>
                      <w:lang w:eastAsia="ja-JP"/>
                    </w:rPr>
                    <m:t>2</m:t>
                  </m:r>
                </m:sup>
              </m:sSubSup>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A</m:t>
                  </m:r>
                  <m:r>
                    <w:rPr>
                      <w:rFonts w:ascii="Cambria Math" w:hAnsi="Cambria Math"/>
                      <w:lang w:eastAsia="ja-JP"/>
                    </w:rPr>
                    <m:t>3.16</m:t>
                  </m:r>
                </m:e>
              </m:d>
            </m:e>
          </m:eqArr>
        </m:oMath>
      </m:oMathPara>
    </w:p>
    <w:p w14:paraId="7A25D4BD" w14:textId="26B3006B" w:rsidR="00C970C1" w:rsidRPr="00154FC3" w:rsidRDefault="00282657" w:rsidP="00566423">
      <w:pPr>
        <w:rPr>
          <w:rFonts w:eastAsia="ＭＳ 明朝"/>
          <w:lang w:eastAsia="ja-JP"/>
        </w:rPr>
      </w:pPr>
      <w:r>
        <w:rPr>
          <w:rFonts w:eastAsia="ＭＳ 明朝"/>
          <w:lang w:eastAsia="ja-JP"/>
        </w:rPr>
        <w:t xml:space="preserve">Here, </w:t>
      </w:r>
      <m:oMath>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oMath>
      <w:r>
        <w:rPr>
          <w:rFonts w:eastAsia="ＭＳ 明朝" w:hint="eastAsia"/>
          <w:lang w:eastAsia="ja-JP"/>
        </w:rPr>
        <w:t xml:space="preserve"> </w:t>
      </w:r>
      <w:r w:rsidR="00154FC3">
        <w:rPr>
          <w:rFonts w:eastAsia="ＭＳ 明朝"/>
          <w:lang w:eastAsia="ja-JP"/>
        </w:rPr>
        <w:t xml:space="preserve">denotes RO total permeate static pressure </w:t>
      </w:r>
      <w:r>
        <w:rPr>
          <w:rFonts w:eastAsia="ＭＳ 明朝"/>
          <w:lang w:eastAsia="ja-JP"/>
        </w:rPr>
        <w:t xml:space="preserve">and </w:t>
      </w:r>
      <m:oMath>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oMath>
      <w:r w:rsidR="00154FC3">
        <w:rPr>
          <w:rFonts w:eastAsia="ＭＳ 明朝" w:hint="eastAsia"/>
          <w:lang w:eastAsia="ja-JP"/>
        </w:rPr>
        <w:t xml:space="preserve"> </w:t>
      </w:r>
      <w:r w:rsidR="00154FC3">
        <w:rPr>
          <w:rFonts w:eastAsia="ＭＳ 明朝"/>
          <w:lang w:eastAsia="ja-JP"/>
        </w:rPr>
        <w:t xml:space="preserve">denotes RO </w:t>
      </w:r>
      <w:r>
        <w:rPr>
          <w:rFonts w:eastAsia="ＭＳ 明朝"/>
          <w:lang w:eastAsia="ja-JP"/>
        </w:rPr>
        <w:t xml:space="preserve">total permeate dynamic pressure </w:t>
      </w:r>
      <m:oMath>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oMath>
      <w:r w:rsidR="00154FC3">
        <w:rPr>
          <w:rFonts w:eastAsia="ＭＳ 明朝" w:hint="eastAsia"/>
          <w:lang w:eastAsia="ja-JP"/>
        </w:rPr>
        <w:t>,</w:t>
      </w:r>
      <w:r w:rsidR="00154FC3">
        <w:rPr>
          <w:rFonts w:eastAsia="ＭＳ 明朝"/>
          <w:lang w:eastAsia="ja-JP"/>
        </w:rPr>
        <w:t xml:space="preserve"> and they</w:t>
      </w:r>
      <w:r>
        <w:rPr>
          <w:rFonts w:eastAsia="ＭＳ 明朝"/>
          <w:lang w:eastAsia="ja-JP"/>
        </w:rPr>
        <w:t xml:space="preserve"> are sum of each stage permeate value, respectively</w:t>
      </w:r>
      <w:r w:rsidR="00566423">
        <w:rPr>
          <w:rFonts w:eastAsia="ＭＳ 明朝"/>
          <w:lang w:eastAsia="ja-JP"/>
        </w:rPr>
        <w:t xml:space="preserve">. </w:t>
      </w:r>
      <w:r w:rsidRPr="00272009">
        <w:rPr>
          <w:rFonts w:eastAsia="ＭＳ 明朝" w:hint="eastAsia"/>
          <w:lang w:eastAsia="ja-JP"/>
        </w:rPr>
        <w:t>I</w:t>
      </w:r>
      <w:r w:rsidRPr="00272009">
        <w:rPr>
          <w:rFonts w:eastAsia="ＭＳ 明朝"/>
          <w:lang w:eastAsia="ja-JP"/>
        </w:rPr>
        <w:t>n an actual RO system, however, Equation (</w:t>
      </w:r>
      <w:r w:rsidR="00154FC3">
        <w:rPr>
          <w:rFonts w:eastAsia="ＭＳ 明朝"/>
          <w:lang w:eastAsia="ja-JP"/>
        </w:rPr>
        <w:t>A</w:t>
      </w:r>
      <w:r w:rsidR="00CA31AA">
        <w:rPr>
          <w:rFonts w:eastAsia="ＭＳ 明朝"/>
          <w:lang w:eastAsia="ja-JP"/>
        </w:rPr>
        <w:t>3</w:t>
      </w:r>
      <w:r w:rsidR="00154FC3">
        <w:rPr>
          <w:rFonts w:eastAsia="ＭＳ 明朝"/>
          <w:lang w:eastAsia="ja-JP"/>
        </w:rPr>
        <w:t>.14</w:t>
      </w:r>
      <w:r w:rsidRPr="00272009">
        <w:rPr>
          <w:rFonts w:eastAsia="ＭＳ 明朝"/>
          <w:lang w:eastAsia="ja-JP"/>
        </w:rPr>
        <w:t xml:space="preserve">) does not hold because the energy is lost due to the resistance of the membrane. By introducing </w:t>
      </w:r>
      <w:bookmarkStart w:id="34" w:name="_Hlk138095215"/>
      <w:r w:rsidRPr="00272009">
        <w:rPr>
          <w:rFonts w:eastAsia="ＭＳ 明朝"/>
          <w:lang w:eastAsia="ja-JP"/>
        </w:rPr>
        <w:t>energy loss due to membrane</w:t>
      </w:r>
      <w:bookmarkEnd w:id="34"/>
      <w:r w:rsidRPr="00272009">
        <w:rPr>
          <w:rFonts w:eastAsia="ＭＳ 明朝"/>
          <w:lang w:eastAsia="ja-JP"/>
        </w:rPr>
        <w:t xml:space="preserve">, denoted by </w:t>
      </w:r>
      <m:oMath>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oMath>
      <w:r w:rsidRPr="00272009">
        <w:rPr>
          <w:rFonts w:eastAsia="ＭＳ 明朝" w:hint="eastAsia"/>
          <w:lang w:eastAsia="ja-JP"/>
        </w:rPr>
        <w:t>,</w:t>
      </w:r>
      <w:r w:rsidRPr="00272009">
        <w:rPr>
          <w:rFonts w:eastAsia="ＭＳ 明朝"/>
          <w:lang w:eastAsia="ja-JP"/>
        </w:rPr>
        <w:t xml:space="preserve"> into Equation (</w:t>
      </w:r>
      <w:r w:rsidR="00566423">
        <w:rPr>
          <w:rFonts w:eastAsia="ＭＳ 明朝"/>
          <w:lang w:eastAsia="ja-JP"/>
        </w:rPr>
        <w:t>A</w:t>
      </w:r>
      <w:r w:rsidR="00CA31AA">
        <w:rPr>
          <w:rFonts w:eastAsia="ＭＳ 明朝"/>
          <w:lang w:eastAsia="ja-JP"/>
        </w:rPr>
        <w:t>3</w:t>
      </w:r>
      <w:r w:rsidRPr="00272009">
        <w:rPr>
          <w:rFonts w:eastAsia="ＭＳ 明朝"/>
          <w:lang w:eastAsia="ja-JP"/>
        </w:rPr>
        <w:t>.</w:t>
      </w:r>
      <w:r w:rsidR="00566423">
        <w:rPr>
          <w:rFonts w:eastAsia="ＭＳ 明朝"/>
          <w:lang w:eastAsia="ja-JP"/>
        </w:rPr>
        <w:t>14</w:t>
      </w:r>
      <w:r w:rsidRPr="00272009">
        <w:rPr>
          <w:rFonts w:eastAsia="ＭＳ 明朝"/>
          <w:lang w:eastAsia="ja-JP"/>
        </w:rPr>
        <w:t>), we have an energy conservation equation across a membrane as Equation (</w:t>
      </w:r>
      <w:r w:rsidR="00154FC3">
        <w:rPr>
          <w:rFonts w:eastAsia="ＭＳ 明朝"/>
          <w:lang w:eastAsia="ja-JP"/>
        </w:rPr>
        <w:t>A</w:t>
      </w:r>
      <w:r w:rsidR="00CA31AA">
        <w:rPr>
          <w:rFonts w:eastAsia="ＭＳ 明朝"/>
          <w:lang w:eastAsia="ja-JP"/>
        </w:rPr>
        <w:t>3</w:t>
      </w:r>
      <w:r w:rsidR="00154FC3">
        <w:rPr>
          <w:rFonts w:eastAsia="ＭＳ 明朝"/>
          <w:lang w:eastAsia="ja-JP"/>
        </w:rPr>
        <w:t>.17</w:t>
      </w:r>
      <w:r w:rsidRPr="00272009">
        <w:rPr>
          <w:rFonts w:eastAsia="ＭＳ 明朝"/>
          <w:lang w:eastAsia="ja-JP"/>
        </w:rPr>
        <w:t>).</w:t>
      </w:r>
      <w:r w:rsidRPr="00272009" w:rsidDel="00CD0761">
        <w:rPr>
          <w:rFonts w:eastAsia="ＭＳ 明朝"/>
          <w:lang w:eastAsia="ja-JP"/>
        </w:rPr>
        <w:t xml:space="preserve"> </w:t>
      </w:r>
      <m:oMath>
        <m:r>
          <m:rPr>
            <m:sty m:val="p"/>
          </m:rPr>
          <w:rPr>
            <w:rFonts w:ascii="Cambria Math" w:hAnsi="Cambria Math"/>
            <w:lang w:eastAsia="ja-JP"/>
          </w:rPr>
          <w:br/>
        </m:r>
      </m:oMath>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feed</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m:rPr>
                      <m:sty m:val="p"/>
                    </m:rPr>
                    <w:rPr>
                      <w:rFonts w:ascii="Cambria Math" w:hAnsi="Cambria Math"/>
                      <w:lang w:eastAsia="ja-JP"/>
                    </w:rPr>
                    <m:t>feed</m:t>
                  </m:r>
                </m:sub>
                <m:sup>
                  <m:r>
                    <w:rPr>
                      <w:rFonts w:ascii="Cambria Math" w:hAnsi="Cambria Math"/>
                      <w:lang w:eastAsia="ja-JP"/>
                    </w:rPr>
                    <m:t>2</m:t>
                  </m:r>
                </m:sup>
              </m:sSubSup>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m:rPr>
                      <m:sty m:val="p"/>
                    </m:rPr>
                    <w:rPr>
                      <w:rFonts w:ascii="Cambria Math" w:hAnsi="Cambria Math"/>
                      <w:lang w:eastAsia="ja-JP"/>
                    </w:rPr>
                    <m:t>perm</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3,</m:t>
                  </m:r>
                  <m:r>
                    <m:rPr>
                      <m:sty m:val="p"/>
                    </m:rPr>
                    <w:rPr>
                      <w:rFonts w:ascii="Cambria Math" w:hAnsi="Cambria Math"/>
                      <w:lang w:eastAsia="ja-JP"/>
                    </w:rPr>
                    <m:t>conc</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q</m:t>
                  </m:r>
                </m:e>
                <m:sub>
                  <m:r>
                    <m:rPr>
                      <m:sty m:val="p"/>
                    </m:rPr>
                    <w:rPr>
                      <w:rFonts w:ascii="Cambria Math" w:hAnsi="Cambria Math"/>
                      <w:lang w:eastAsia="ja-JP"/>
                    </w:rPr>
                    <m:t>perm</m:t>
                  </m:r>
                </m:sub>
              </m:sSub>
              <m:r>
                <w:rPr>
                  <w:rFonts w:ascii="Cambria Math" w:hAnsi="Cambria Math"/>
                  <w:lang w:eastAsia="ja-JP"/>
                </w:rPr>
                <m:t>+</m:t>
              </m:r>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2</m:t>
                  </m:r>
                </m:den>
              </m:f>
              <m:r>
                <w:rPr>
                  <w:rFonts w:ascii="Cambria Math" w:hAnsi="Cambria Math"/>
                  <w:lang w:eastAsia="ja-JP"/>
                </w:rPr>
                <m:t>ρ</m:t>
              </m:r>
              <m:sSubSup>
                <m:sSubSupPr>
                  <m:ctrlPr>
                    <w:rPr>
                      <w:rFonts w:ascii="Cambria Math" w:hAnsi="Cambria Math"/>
                      <w:i/>
                      <w:lang w:eastAsia="ja-JP"/>
                    </w:rPr>
                  </m:ctrlPr>
                </m:sSubSupPr>
                <m:e>
                  <m:r>
                    <w:rPr>
                      <w:rFonts w:ascii="Cambria Math" w:hAnsi="Cambria Math"/>
                      <w:lang w:eastAsia="ja-JP"/>
                    </w:rPr>
                    <m:t>v</m:t>
                  </m:r>
                </m:e>
                <m:sub>
                  <m:r>
                    <w:rPr>
                      <w:rFonts w:ascii="Cambria Math" w:hAnsi="Cambria Math"/>
                      <w:lang w:eastAsia="ja-JP"/>
                    </w:rPr>
                    <m:t>3,</m:t>
                  </m:r>
                  <m:r>
                    <m:rPr>
                      <m:sty m:val="p"/>
                    </m:rPr>
                    <w:rPr>
                      <w:rFonts w:ascii="Cambria Math" w:hAnsi="Cambria Math"/>
                      <w:lang w:eastAsia="ja-JP"/>
                    </w:rPr>
                    <m:t>conc</m:t>
                  </m:r>
                </m:sub>
                <m:sup>
                  <m:r>
                    <w:rPr>
                      <w:rFonts w:ascii="Cambria Math" w:hAnsi="Cambria Math"/>
                      <w:lang w:eastAsia="ja-JP"/>
                    </w:rPr>
                    <m:t>2</m:t>
                  </m:r>
                </m:sup>
              </m:sSubSup>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R</m:t>
                  </m:r>
                </m:e>
                <m:sub>
                  <m:r>
                    <m:rPr>
                      <m:sty m:val="p"/>
                    </m:rPr>
                    <w:rPr>
                      <w:rFonts w:ascii="Cambria Math" w:eastAsia="ＭＳ 明朝" w:hAnsi="Cambria Math"/>
                      <w:lang w:eastAsia="ja-JP"/>
                    </w:rPr>
                    <m:t>RO</m:t>
                  </m:r>
                </m:sub>
              </m:sSub>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A3.</m:t>
                  </m:r>
                  <m:r>
                    <w:rPr>
                      <w:rFonts w:ascii="Cambria Math" w:eastAsia="ＭＳ 明朝" w:hAnsi="Cambria Math"/>
                      <w:lang w:eastAsia="ja-JP"/>
                    </w:rPr>
                    <m:t>17</m:t>
                  </m:r>
                </m:e>
              </m:d>
            </m:e>
          </m:eqArr>
        </m:oMath>
      </m:oMathPara>
    </w:p>
    <w:p w14:paraId="1441D538" w14:textId="683F19FC" w:rsidR="00C970C1" w:rsidRPr="00566423" w:rsidRDefault="00566423" w:rsidP="009C3471">
      <w:pPr>
        <w:ind w:firstLineChars="100" w:firstLine="240"/>
        <w:rPr>
          <w:rFonts w:eastAsia="ＭＳ 明朝"/>
          <w:lang w:eastAsia="ja-JP"/>
        </w:rPr>
      </w:pPr>
      <w:r>
        <w:rPr>
          <w:rFonts w:eastAsia="ＭＳ 明朝"/>
          <w:lang w:eastAsia="ja-JP"/>
        </w:rPr>
        <w:t xml:space="preserve">Some units of the </w:t>
      </w:r>
      <w:r w:rsidRPr="00272009">
        <w:rPr>
          <w:rFonts w:eastAsia="游明朝"/>
          <w:lang w:eastAsia="ja-JP"/>
        </w:rPr>
        <w:t>measured</w:t>
      </w:r>
      <w:r>
        <w:rPr>
          <w:rFonts w:eastAsia="游明朝"/>
          <w:lang w:eastAsia="ja-JP"/>
        </w:rPr>
        <w:t xml:space="preserve"> </w:t>
      </w:r>
      <w:r w:rsidRPr="00272009">
        <w:rPr>
          <w:rFonts w:eastAsia="游明朝"/>
          <w:lang w:eastAsia="ja-JP"/>
        </w:rPr>
        <w:t xml:space="preserve">input/output variables </w:t>
      </w:r>
      <w:r>
        <w:rPr>
          <w:rFonts w:eastAsia="游明朝"/>
          <w:lang w:eastAsia="ja-JP"/>
        </w:rPr>
        <w:t xml:space="preserve">should be </w:t>
      </w:r>
      <w:r w:rsidRPr="00272009">
        <w:rPr>
          <w:rFonts w:eastAsia="游明朝"/>
          <w:lang w:eastAsia="ja-JP"/>
        </w:rPr>
        <w:t>converted</w:t>
      </w:r>
      <w:r>
        <w:rPr>
          <w:rFonts w:eastAsia="游明朝"/>
          <w:lang w:eastAsia="ja-JP"/>
        </w:rPr>
        <w:t xml:space="preserve"> so that we can calculate it. </w:t>
      </w:r>
      <w:r w:rsidR="00C970C1" w:rsidRPr="00272009">
        <w:rPr>
          <w:rFonts w:eastAsia="游明朝"/>
          <w:lang w:eastAsia="ja-JP"/>
        </w:rPr>
        <w:t xml:space="preserve">Conversion of </w:t>
      </w:r>
      <w:r w:rsidR="00C970C1">
        <w:rPr>
          <w:rFonts w:eastAsia="游明朝"/>
          <w:lang w:eastAsia="ja-JP"/>
        </w:rPr>
        <w:t xml:space="preserve">static </w:t>
      </w:r>
      <w:r w:rsidR="00C970C1" w:rsidRPr="00272009">
        <w:rPr>
          <w:rFonts w:eastAsia="游明朝"/>
          <w:lang w:eastAsia="ja-JP"/>
        </w:rPr>
        <w:t>pressure and flow rate are explained below for an example.</w:t>
      </w:r>
      <w:r w:rsidR="00C970C1">
        <w:rPr>
          <w:rFonts w:eastAsia="游明朝" w:hint="eastAsia"/>
          <w:lang w:eastAsia="ja-JP"/>
        </w:rPr>
        <w:t xml:space="preserve"> </w:t>
      </w:r>
      <w:r w:rsidR="00C970C1" w:rsidRPr="00272009">
        <w:rPr>
          <w:rFonts w:eastAsia="游明朝"/>
          <w:lang w:eastAsia="ja-JP"/>
        </w:rPr>
        <w:t xml:space="preserve">In this example, the measured </w:t>
      </w:r>
      <w:r w:rsidR="00C970C1">
        <w:rPr>
          <w:rFonts w:eastAsia="游明朝"/>
          <w:lang w:eastAsia="ja-JP"/>
        </w:rPr>
        <w:t xml:space="preserve">static </w:t>
      </w:r>
      <w:r w:rsidR="00C970C1" w:rsidRPr="00272009">
        <w:rPr>
          <w:rFonts w:eastAsia="游明朝"/>
          <w:lang w:eastAsia="ja-JP"/>
        </w:rPr>
        <w:t xml:space="preserve">pressure is denoted by </w:t>
      </w:r>
      <m:oMath>
        <m:r>
          <w:rPr>
            <w:rFonts w:ascii="Cambria Math" w:eastAsia="游明朝" w:hAnsi="Cambria Math"/>
            <w:lang w:eastAsia="ja-JP"/>
          </w:rPr>
          <m:t>P</m:t>
        </m:r>
      </m:oMath>
      <w:r w:rsidR="00C970C1" w:rsidRPr="00272009">
        <w:rPr>
          <w:rFonts w:eastAsia="游明朝" w:hint="eastAsia"/>
          <w:lang w:eastAsia="ja-JP"/>
        </w:rPr>
        <w:t xml:space="preserve"> </w:t>
      </w:r>
      <w:r w:rsidR="00C970C1" w:rsidRPr="00272009">
        <w:rPr>
          <w:rFonts w:eastAsia="游明朝"/>
          <w:lang w:eastAsia="ja-JP"/>
        </w:rPr>
        <w:t>[psi]</w:t>
      </w:r>
      <w:r w:rsidR="00C970C1" w:rsidRPr="00272009">
        <w:rPr>
          <w:rFonts w:eastAsia="游明朝" w:hint="eastAsia"/>
          <w:lang w:eastAsia="ja-JP"/>
        </w:rPr>
        <w:t xml:space="preserve"> </w:t>
      </w:r>
      <w:r w:rsidR="00C970C1" w:rsidRPr="00272009">
        <w:rPr>
          <w:rFonts w:eastAsia="游明朝"/>
          <w:lang w:eastAsia="ja-JP"/>
        </w:rPr>
        <w:t xml:space="preserve">and the measured flow rate is denoted by </w:t>
      </w:r>
      <m:oMath>
        <m:r>
          <w:rPr>
            <w:rFonts w:ascii="Cambria Math" w:eastAsia="游明朝" w:hAnsi="Cambria Math"/>
            <w:lang w:eastAsia="ja-JP"/>
          </w:rPr>
          <m:t>Q</m:t>
        </m:r>
      </m:oMath>
      <w:r w:rsidR="00C970C1" w:rsidRPr="00272009">
        <w:rPr>
          <w:rFonts w:eastAsia="游明朝" w:hint="eastAsia"/>
          <w:lang w:eastAsia="ja-JP"/>
        </w:rPr>
        <w:t xml:space="preserve"> </w:t>
      </w:r>
      <w:r w:rsidR="00C970C1" w:rsidRPr="00272009">
        <w:rPr>
          <w:rFonts w:eastAsia="游明朝"/>
          <w:lang w:eastAsia="ja-JP"/>
        </w:rPr>
        <w:t>[</w:t>
      </w:r>
      <w:proofErr w:type="spellStart"/>
      <w:r w:rsidR="00C970C1" w:rsidRPr="00272009">
        <w:rPr>
          <w:rFonts w:eastAsia="游明朝"/>
          <w:lang w:eastAsia="ja-JP"/>
        </w:rPr>
        <w:t>gpm</w:t>
      </w:r>
      <w:proofErr w:type="spellEnd"/>
      <w:r w:rsidR="00C970C1" w:rsidRPr="00272009">
        <w:rPr>
          <w:rFonts w:eastAsia="游明朝"/>
          <w:lang w:eastAsia="ja-JP"/>
        </w:rPr>
        <w:t xml:space="preserve">]. The </w:t>
      </w:r>
      <w:r w:rsidR="00C970C1">
        <w:rPr>
          <w:rFonts w:eastAsia="游明朝"/>
          <w:lang w:eastAsia="ja-JP"/>
        </w:rPr>
        <w:t xml:space="preserve">static pressure and flow speed are in </w:t>
      </w:r>
      <w:r w:rsidR="00C970C1" w:rsidRPr="00272009">
        <w:rPr>
          <w:rFonts w:eastAsia="游明朝"/>
          <w:lang w:eastAsia="ja-JP"/>
        </w:rPr>
        <w:t>Equation (</w:t>
      </w:r>
      <w:r>
        <w:rPr>
          <w:rFonts w:eastAsia="游明朝"/>
          <w:lang w:eastAsia="ja-JP"/>
        </w:rPr>
        <w:t>A</w:t>
      </w:r>
      <w:r w:rsidR="00CA31AA">
        <w:rPr>
          <w:rFonts w:eastAsia="游明朝"/>
          <w:lang w:eastAsia="ja-JP"/>
        </w:rPr>
        <w:t>3</w:t>
      </w:r>
      <w:r>
        <w:rPr>
          <w:rFonts w:eastAsia="游明朝"/>
          <w:lang w:eastAsia="ja-JP"/>
        </w:rPr>
        <w:t>.17</w:t>
      </w:r>
      <w:r w:rsidR="00C970C1" w:rsidRPr="00272009">
        <w:rPr>
          <w:rFonts w:eastAsia="游明朝"/>
          <w:lang w:eastAsia="ja-JP"/>
        </w:rPr>
        <w:t>) is given by Equations (</w:t>
      </w:r>
      <w:r w:rsidR="009C3471">
        <w:rPr>
          <w:rFonts w:eastAsia="游明朝"/>
          <w:lang w:eastAsia="ja-JP"/>
        </w:rPr>
        <w:t>A</w:t>
      </w:r>
      <w:r w:rsidR="00CA31AA">
        <w:rPr>
          <w:rFonts w:eastAsia="游明朝"/>
          <w:lang w:eastAsia="ja-JP"/>
        </w:rPr>
        <w:t>3</w:t>
      </w:r>
      <w:r w:rsidR="009C3471">
        <w:rPr>
          <w:rFonts w:eastAsia="游明朝"/>
          <w:lang w:eastAsia="ja-JP"/>
        </w:rPr>
        <w:t>.18</w:t>
      </w:r>
      <w:r w:rsidR="00C970C1" w:rsidRPr="00272009">
        <w:rPr>
          <w:rFonts w:eastAsia="游明朝"/>
          <w:lang w:eastAsia="ja-JP"/>
        </w:rPr>
        <w:t>) and (</w:t>
      </w:r>
      <w:r w:rsidR="009C3471">
        <w:rPr>
          <w:rFonts w:eastAsia="游明朝"/>
          <w:lang w:eastAsia="ja-JP"/>
        </w:rPr>
        <w:t>A</w:t>
      </w:r>
      <w:r w:rsidR="00CA31AA">
        <w:rPr>
          <w:rFonts w:eastAsia="游明朝"/>
          <w:lang w:eastAsia="ja-JP"/>
        </w:rPr>
        <w:t>3</w:t>
      </w:r>
      <w:r w:rsidR="00C970C1" w:rsidRPr="00272009">
        <w:rPr>
          <w:rFonts w:eastAsia="游明朝"/>
          <w:lang w:eastAsia="ja-JP"/>
        </w:rPr>
        <w:t>.</w:t>
      </w:r>
      <w:r w:rsidR="009C3471">
        <w:rPr>
          <w:rFonts w:eastAsia="游明朝"/>
          <w:lang w:eastAsia="ja-JP"/>
        </w:rPr>
        <w:t>19</w:t>
      </w:r>
      <w:r w:rsidR="00C970C1" w:rsidRPr="00272009">
        <w:rPr>
          <w:rFonts w:eastAsia="游明朝"/>
          <w:lang w:eastAsia="ja-JP"/>
        </w:rPr>
        <w:t>).</w:t>
      </w:r>
      <w:r w:rsidR="00C970C1" w:rsidRPr="00272009" w:rsidDel="00816D79">
        <w:rPr>
          <w:rFonts w:eastAsia="游明朝"/>
          <w:lang w:eastAsia="ja-JP"/>
        </w:rPr>
        <w:t xml:space="preserve"> </w:t>
      </w:r>
      <w:r w:rsidR="00C970C1" w:rsidRPr="00272009">
        <w:rPr>
          <w:rFonts w:eastAsia="游明朝"/>
          <w:lang w:eastAsia="ja-JP"/>
        </w:rPr>
        <w:br/>
      </w: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Pa</m:t>
                  </m:r>
                </m:e>
              </m:d>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hAnsi="Cambria Math"/>
                  <w:lang w:eastAsia="ja-JP"/>
                </w:rPr>
                <m:t>×</m:t>
              </m:r>
              <m:sSub>
                <m:sSubPr>
                  <m:ctrlPr>
                    <w:rPr>
                      <w:rFonts w:ascii="Cambria Math" w:hAnsi="Cambria Math"/>
                      <w:i/>
                      <w:lang w:eastAsia="ja-JP"/>
                    </w:rPr>
                  </m:ctrlPr>
                </m:sSubPr>
                <m:e>
                  <m:r>
                    <w:rPr>
                      <w:rFonts w:ascii="Cambria Math" w:hAnsi="Cambria Math"/>
                      <w:lang w:eastAsia="ja-JP"/>
                    </w:rPr>
                    <m:t>P</m:t>
                  </m:r>
                </m:e>
                <m:sub>
                  <m:r>
                    <w:rPr>
                      <w:rFonts w:ascii="Cambria Math" w:hAnsi="Cambria Math"/>
                      <w:lang w:eastAsia="ja-JP"/>
                    </w:rPr>
                    <m:t>i,j</m:t>
                  </m:r>
                </m:sub>
              </m:sSub>
              <m:d>
                <m:dPr>
                  <m:begChr m:val="["/>
                  <m:endChr m:val="]"/>
                  <m:ctrlPr>
                    <w:rPr>
                      <w:rFonts w:ascii="Cambria Math" w:hAnsi="Cambria Math"/>
                      <w:i/>
                      <w:lang w:eastAsia="ja-JP"/>
                    </w:rPr>
                  </m:ctrlPr>
                </m:dPr>
                <m:e>
                  <m:r>
                    <m:rPr>
                      <m:sty m:val="p"/>
                    </m:rPr>
                    <w:rPr>
                      <w:rFonts w:ascii="Cambria Math" w:hAnsi="Cambria Math"/>
                      <w:lang w:eastAsia="ja-JP"/>
                    </w:rPr>
                    <m:t>psi</m:t>
                  </m:r>
                </m:e>
              </m:d>
              <m:r>
                <w:rPr>
                  <w:rFonts w:ascii="Cambria Math" w:hAnsi="Cambria Math"/>
                  <w:lang w:eastAsia="ja-JP"/>
                </w:rPr>
                <m:t>#</m:t>
              </m:r>
              <m:d>
                <m:dPr>
                  <m:ctrlPr>
                    <w:rPr>
                      <w:rFonts w:ascii="Cambria Math" w:hAnsi="Cambria Math"/>
                      <w:i/>
                      <w:lang w:eastAsia="ja-JP"/>
                    </w:rPr>
                  </m:ctrlPr>
                </m:dPr>
                <m:e>
                  <m:r>
                    <w:rPr>
                      <w:rFonts w:ascii="Cambria Math" w:hAnsi="Cambria Math"/>
                      <w:lang w:eastAsia="ja-JP"/>
                    </w:rPr>
                    <m:t>A3.18</m:t>
                  </m:r>
                </m:e>
              </m:d>
            </m:e>
          </m:eqArr>
        </m:oMath>
      </m:oMathPara>
    </w:p>
    <w:p w14:paraId="3C9D94D8" w14:textId="46B7A7A9" w:rsidR="00C970C1" w:rsidRPr="00272009" w:rsidRDefault="006321AF" w:rsidP="00C970C1">
      <w:pPr>
        <w:pStyle w:val="a4"/>
        <w:rPr>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w:rPr>
                      <w:rFonts w:ascii="Cambria Math" w:hAnsi="Cambria Math"/>
                      <w:lang w:eastAsia="ja-JP"/>
                    </w:rPr>
                    <m:t>i</m:t>
                  </m:r>
                  <m:r>
                    <w:rPr>
                      <w:rFonts w:ascii="Cambria Math" w:hAnsi="Cambria Math"/>
                      <w:lang w:eastAsia="ja-JP"/>
                    </w:rPr>
                    <m:t>,</m:t>
                  </m:r>
                  <m:r>
                    <w:rPr>
                      <w:rFonts w:ascii="Cambria Math" w:hAnsi="Cambria Math"/>
                      <w:lang w:eastAsia="ja-JP"/>
                    </w:rPr>
                    <m:t>j</m:t>
                  </m:r>
                </m:sub>
              </m:sSub>
              <m:d>
                <m:dPr>
                  <m:begChr m:val="["/>
                  <m:endChr m:val="]"/>
                  <m:ctrlPr>
                    <w:rPr>
                      <w:rFonts w:ascii="Cambria Math" w:hAnsi="Cambria Math"/>
                      <w:i/>
                      <w:lang w:eastAsia="ja-JP"/>
                    </w:rPr>
                  </m:ctrlPr>
                </m:dPr>
                <m:e>
                  <m:r>
                    <m:rPr>
                      <m:sty m:val="p"/>
                    </m:rPr>
                    <w:rPr>
                      <w:rFonts w:ascii="Cambria Math" w:hAnsi="Cambria Math"/>
                      <w:lang w:eastAsia="ja-JP"/>
                    </w:rPr>
                    <m:t>m/s</m:t>
                  </m:r>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i</m:t>
                      </m:r>
                      <m:r>
                        <w:rPr>
                          <w:rFonts w:ascii="Cambria Math" w:hAnsi="Cambria Math"/>
                          <w:lang w:eastAsia="ja-JP"/>
                        </w:rPr>
                        <m:t>,</m:t>
                      </m:r>
                      <m:r>
                        <w:rPr>
                          <w:rFonts w:ascii="Cambria Math" w:hAnsi="Cambria Math"/>
                          <w:lang w:eastAsia="ja-JP"/>
                        </w:rPr>
                        <m:t>j</m:t>
                      </m:r>
                    </m:sub>
                  </m:sSub>
                  <m:d>
                    <m:dPr>
                      <m:begChr m:val="["/>
                      <m:endChr m:val="]"/>
                      <m:ctrlPr>
                        <w:rPr>
                          <w:rFonts w:ascii="Cambria Math" w:hAnsi="Cambria Math"/>
                          <w:i/>
                          <w:lang w:eastAsia="ja-JP"/>
                        </w:rPr>
                      </m:ctrlPr>
                    </m:dPr>
                    <m:e>
                      <m:r>
                        <m:rPr>
                          <m:sty m:val="p"/>
                        </m:rPr>
                        <w:rPr>
                          <w:rFonts w:ascii="Cambria Math" w:eastAsia="ＭＳ 明朝" w:hAnsi="Cambria Math"/>
                          <w:lang w:eastAsia="ja-JP"/>
                        </w:rPr>
                        <m:t>gpm</m:t>
                      </m:r>
                    </m:e>
                  </m:d>
                </m:num>
                <m:den>
                  <m:sSub>
                    <m:sSubPr>
                      <m:ctrlPr>
                        <w:rPr>
                          <w:rFonts w:ascii="Cambria Math" w:hAnsi="Cambria Math"/>
                          <w:i/>
                          <w:lang w:eastAsia="ja-JP"/>
                        </w:rPr>
                      </m:ctrlPr>
                    </m:sSubPr>
                    <m:e>
                      <m:r>
                        <w:rPr>
                          <w:rFonts w:ascii="Cambria Math" w:hAnsi="Cambria Math"/>
                          <w:lang w:eastAsia="ja-JP"/>
                        </w:rPr>
                        <m:t>a</m:t>
                      </m:r>
                    </m:e>
                    <m:sub>
                      <m:r>
                        <w:rPr>
                          <w:rFonts w:ascii="Cambria Math" w:hAnsi="Cambria Math"/>
                          <w:lang w:eastAsia="ja-JP"/>
                        </w:rPr>
                        <m:t>i</m:t>
                      </m:r>
                      <m:r>
                        <w:rPr>
                          <w:rFonts w:ascii="Cambria Math" w:hAnsi="Cambria Math"/>
                          <w:lang w:eastAsia="ja-JP"/>
                        </w:rPr>
                        <m:t>,</m:t>
                      </m:r>
                      <m:r>
                        <w:rPr>
                          <w:rFonts w:ascii="Cambria Math" w:hAnsi="Cambria Math"/>
                          <w:lang w:eastAsia="ja-JP"/>
                        </w:rPr>
                        <m:t>j</m:t>
                      </m:r>
                    </m:sub>
                  </m:sSub>
                  <m:d>
                    <m:dPr>
                      <m:begChr m:val="["/>
                      <m:endChr m:val="]"/>
                      <m:ctrlPr>
                        <w:rPr>
                          <w:rFonts w:ascii="Cambria Math" w:hAnsi="Cambria Math"/>
                          <w:i/>
                          <w:lang w:eastAsia="ja-JP"/>
                        </w:rPr>
                      </m:ctrlPr>
                    </m:dPr>
                    <m:e>
                      <m:sSup>
                        <m:sSupPr>
                          <m:ctrlPr>
                            <w:rPr>
                              <w:rFonts w:ascii="Cambria Math" w:hAnsi="Cambria Math"/>
                              <w:iCs/>
                              <w:lang w:eastAsia="ja-JP"/>
                            </w:rPr>
                          </m:ctrlPr>
                        </m:sSupPr>
                        <m:e>
                          <m:r>
                            <m:rPr>
                              <m:sty m:val="p"/>
                            </m:rPr>
                            <w:rPr>
                              <w:rFonts w:ascii="Cambria Math" w:hAnsi="Cambria Math"/>
                              <w:lang w:eastAsia="ja-JP"/>
                            </w:rPr>
                            <m:t>m</m:t>
                          </m:r>
                        </m:e>
                        <m:sup>
                          <m:r>
                            <m:rPr>
                              <m:sty m:val="p"/>
                            </m:rP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A</m:t>
                  </m:r>
                  <m:r>
                    <w:rPr>
                      <w:rFonts w:ascii="Cambria Math" w:hAnsi="Cambria Math"/>
                      <w:lang w:eastAsia="ja-JP"/>
                    </w:rPr>
                    <m:t>3.19</m:t>
                  </m:r>
                </m:e>
              </m:d>
            </m:e>
          </m:eqArr>
        </m:oMath>
      </m:oMathPara>
    </w:p>
    <w:p w14:paraId="093826DE" w14:textId="21895AE9" w:rsidR="00C970C1" w:rsidRPr="009C3471" w:rsidRDefault="00C970C1" w:rsidP="00C970C1">
      <w:pPr>
        <w:rPr>
          <w:rFonts w:eastAsia="ＭＳ 明朝"/>
          <w:lang w:eastAsia="ja-JP"/>
        </w:rPr>
      </w:pPr>
      <w:r w:rsidRPr="00272009">
        <w:rPr>
          <w:rFonts w:eastAsia="游明朝"/>
          <w:lang w:eastAsia="ja-JP"/>
        </w:rPr>
        <w:t xml:space="preserve">, where </w:t>
      </w:r>
      <m:oMath>
        <m:sSub>
          <m:sSubPr>
            <m:ctrlPr>
              <w:rPr>
                <w:rFonts w:ascii="Cambria Math" w:hAnsi="Cambria Math"/>
                <w:i/>
                <w:lang w:eastAsia="ja-JP"/>
              </w:rPr>
            </m:ctrlPr>
          </m:sSubPr>
          <m:e>
            <m:r>
              <w:rPr>
                <w:rFonts w:ascii="Cambria Math" w:hAnsi="Cambria Math"/>
                <w:lang w:eastAsia="ja-JP"/>
              </w:rPr>
              <m:t>c</m:t>
            </m:r>
          </m:e>
          <m:sub>
            <m:r>
              <w:rPr>
                <w:rFonts w:ascii="Cambria Math" w:hAnsi="Cambria Math"/>
                <w:lang w:eastAsia="ja-JP"/>
              </w:rPr>
              <m:t>P</m:t>
            </m:r>
          </m:sub>
        </m:sSub>
        <m:r>
          <w:rPr>
            <w:rFonts w:ascii="Cambria Math" w:hAnsi="Cambria Math"/>
            <w:lang w:eastAsia="ja-JP"/>
          </w:rPr>
          <m:t>=6895</m:t>
        </m:r>
        <m:r>
          <w:rPr>
            <w:rFonts w:ascii="Cambria Math" w:eastAsia="ＭＳ 明朝"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eastAsia="ＭＳ 明朝" w:hAnsi="Cambria Math"/>
            <w:lang w:eastAsia="ja-JP"/>
          </w:rPr>
          <m:t>=</m:t>
        </m:r>
        <m:r>
          <w:rPr>
            <w:rFonts w:ascii="Cambria Math" w:hAnsi="Cambria Math"/>
            <w:lang w:eastAsia="ja-JP"/>
          </w:rPr>
          <m:t>3.7854/</m:t>
        </m:r>
        <m:r>
          <w:rPr>
            <w:rFonts w:ascii="Cambria Math" w:eastAsia="游明朝" w:hAnsi="Cambria Math"/>
            <w:lang w:eastAsia="ja-JP"/>
          </w:rPr>
          <m:t>(</m:t>
        </m:r>
        <m:r>
          <w:rPr>
            <w:rFonts w:ascii="Cambria Math" w:hAnsi="Cambria Math"/>
            <w:lang w:eastAsia="ja-JP"/>
          </w:rPr>
          <m:t>60×1000</m:t>
        </m:r>
        <m:r>
          <w:rPr>
            <w:rFonts w:ascii="Cambria Math" w:eastAsia="游明朝" w:hAnsi="Cambria Math"/>
            <w:lang w:eastAsia="ja-JP"/>
          </w:rPr>
          <m:t>)</m:t>
        </m:r>
      </m:oMath>
      <w:r w:rsidRPr="00272009">
        <w:rPr>
          <w:rFonts w:eastAsia="游明朝" w:hint="eastAsia"/>
          <w:lang w:eastAsia="ja-JP"/>
        </w:rPr>
        <w:t xml:space="preserve"> </w:t>
      </w:r>
      <w:r w:rsidRPr="00272009">
        <w:rPr>
          <w:rFonts w:eastAsia="游明朝"/>
          <w:lang w:eastAsia="ja-JP"/>
        </w:rPr>
        <w:t>are unit conversion coefficients</w:t>
      </w:r>
      <w:r>
        <w:rPr>
          <w:rFonts w:eastAsia="游明朝"/>
          <w:lang w:eastAsia="ja-JP"/>
        </w:rPr>
        <w:t>,</w:t>
      </w:r>
      <w:r w:rsidRPr="00272009">
        <w:rPr>
          <w:rFonts w:eastAsia="游明朝"/>
          <w:lang w:eastAsia="ja-JP"/>
        </w:rPr>
        <w:t xml:space="preserve"> </w:t>
      </w:r>
      <m:oMath>
        <m:r>
          <w:rPr>
            <w:rFonts w:ascii="Cambria Math" w:hAnsi="Cambria Math"/>
            <w:lang w:eastAsia="ja-JP"/>
          </w:rPr>
          <m:t>a</m:t>
        </m:r>
        <m:r>
          <w:rPr>
            <w:rFonts w:ascii="Cambria Math" w:eastAsia="游明朝" w:hAnsi="Cambria Math"/>
            <w:lang w:eastAsia="ja-JP"/>
          </w:rPr>
          <m:t>[</m:t>
        </m:r>
        <m:sSup>
          <m:sSupPr>
            <m:ctrlPr>
              <w:rPr>
                <w:rFonts w:ascii="Cambria Math" w:eastAsia="游明朝" w:hAnsi="Cambria Math"/>
                <w:iCs/>
                <w:lang w:eastAsia="ja-JP"/>
              </w:rPr>
            </m:ctrlPr>
          </m:sSupPr>
          <m:e>
            <m:r>
              <m:rPr>
                <m:sty m:val="p"/>
              </m:rPr>
              <w:rPr>
                <w:rFonts w:ascii="Cambria Math" w:eastAsia="游明朝" w:hAnsi="Cambria Math"/>
                <w:lang w:eastAsia="ja-JP"/>
              </w:rPr>
              <m:t>m</m:t>
            </m:r>
          </m:e>
          <m:sup>
            <m:r>
              <m:rPr>
                <m:sty m:val="p"/>
              </m:rPr>
              <w:rPr>
                <w:rFonts w:ascii="Cambria Math" w:eastAsia="游明朝" w:hAnsi="Cambria Math"/>
                <w:lang w:eastAsia="ja-JP"/>
              </w:rPr>
              <m:t>2</m:t>
            </m:r>
          </m:sup>
        </m:sSup>
        <m:r>
          <w:rPr>
            <w:rFonts w:ascii="Cambria Math" w:eastAsia="游明朝" w:hAnsi="Cambria Math"/>
            <w:lang w:eastAsia="ja-JP"/>
          </w:rPr>
          <m:t>]</m:t>
        </m:r>
      </m:oMath>
      <w:r w:rsidRPr="00272009">
        <w:rPr>
          <w:rFonts w:eastAsia="游明朝" w:hint="eastAsia"/>
          <w:lang w:eastAsia="ja-JP"/>
        </w:rPr>
        <w:t xml:space="preserve"> </w:t>
      </w:r>
      <w:r w:rsidRPr="00272009">
        <w:rPr>
          <w:rFonts w:eastAsia="游明朝"/>
          <w:lang w:eastAsia="ja-JP"/>
        </w:rPr>
        <w:t>is the cross-sectional are</w:t>
      </w:r>
      <w:r>
        <w:rPr>
          <w:rFonts w:eastAsia="游明朝"/>
          <w:lang w:eastAsia="ja-JP"/>
        </w:rPr>
        <w:t>a</w:t>
      </w:r>
      <w:r w:rsidRPr="00272009">
        <w:rPr>
          <w:rFonts w:eastAsia="游明朝"/>
          <w:lang w:eastAsia="ja-JP"/>
        </w:rPr>
        <w:t xml:space="preserve"> of the pipe</w:t>
      </w:r>
      <w:r>
        <w:rPr>
          <w:rFonts w:eastAsia="游明朝"/>
          <w:lang w:eastAsia="ja-JP"/>
        </w:rPr>
        <w:t xml:space="preserve">, </w:t>
      </w:r>
      <w:r w:rsidRPr="00272009">
        <w:rPr>
          <w:rFonts w:eastAsia="ＭＳ 明朝"/>
          <w:lang w:eastAsia="ja-JP"/>
        </w:rPr>
        <w:t>subscripts “</w:t>
      </w:r>
      <m:oMath>
        <m:r>
          <w:rPr>
            <w:rFonts w:ascii="Cambria Math" w:eastAsia="ＭＳ 明朝" w:hAnsi="Cambria Math"/>
            <w:lang w:eastAsia="ja-JP"/>
          </w:rPr>
          <m:t>i,j</m:t>
        </m:r>
      </m:oMath>
      <w:r w:rsidRPr="00272009">
        <w:rPr>
          <w:rFonts w:eastAsia="ＭＳ 明朝"/>
          <w:lang w:eastAsia="ja-JP"/>
        </w:rPr>
        <w:t>” denotes RO stage number, locations (permeate</w:t>
      </w:r>
      <w:r>
        <w:rPr>
          <w:rFonts w:eastAsia="ＭＳ 明朝"/>
          <w:lang w:eastAsia="ja-JP"/>
        </w:rPr>
        <w:t>, concentrate</w:t>
      </w:r>
      <w:r w:rsidRPr="00272009">
        <w:rPr>
          <w:rFonts w:eastAsia="ＭＳ 明朝"/>
          <w:lang w:eastAsia="ja-JP"/>
        </w:rPr>
        <w:t>)</w:t>
      </w:r>
      <w:r>
        <w:rPr>
          <w:rFonts w:eastAsia="ＭＳ 明朝" w:hint="eastAsia"/>
          <w:lang w:eastAsia="ja-JP"/>
        </w:rPr>
        <w:t>,</w:t>
      </w:r>
      <w:r>
        <w:rPr>
          <w:rFonts w:eastAsia="ＭＳ 明朝"/>
          <w:lang w:eastAsia="ja-JP"/>
        </w:rPr>
        <w:t xml:space="preserve"> </w:t>
      </w:r>
      <w:r w:rsidRPr="00272009">
        <w:rPr>
          <w:rFonts w:eastAsia="ＭＳ 明朝"/>
          <w:lang w:eastAsia="ja-JP"/>
        </w:rPr>
        <w:t>respectively</w:t>
      </w:r>
      <w:r>
        <w:rPr>
          <w:rFonts w:eastAsia="ＭＳ 明朝"/>
          <w:lang w:eastAsia="ja-JP"/>
        </w:rPr>
        <w:t xml:space="preserve">. </w:t>
      </w:r>
      <w:r w:rsidR="009C3471">
        <w:rPr>
          <w:rFonts w:eastAsia="ＭＳ 明朝"/>
          <w:lang w:eastAsia="ja-JP"/>
        </w:rPr>
        <w:t xml:space="preserve">Moreover, </w:t>
      </w:r>
      <w:r w:rsidR="009C3471" w:rsidRPr="00272009">
        <w:rPr>
          <w:rFonts w:eastAsia="游明朝"/>
          <w:lang w:eastAsia="ja-JP"/>
        </w:rPr>
        <w:t>we</w:t>
      </w:r>
      <w:r w:rsidR="009C3471">
        <w:rPr>
          <w:rFonts w:eastAsia="游明朝"/>
          <w:lang w:eastAsia="ja-JP"/>
        </w:rPr>
        <w:t xml:space="preserve"> replace Equation (A</w:t>
      </w:r>
      <w:r w:rsidR="00CA31AA">
        <w:rPr>
          <w:rFonts w:eastAsia="游明朝"/>
          <w:lang w:eastAsia="ja-JP"/>
        </w:rPr>
        <w:t>3</w:t>
      </w:r>
      <w:r w:rsidR="009C3471">
        <w:rPr>
          <w:rFonts w:eastAsia="游明朝"/>
          <w:lang w:eastAsia="ja-JP"/>
        </w:rPr>
        <w:t>.19) with Equation (A</w:t>
      </w:r>
      <w:r w:rsidR="00CA31AA">
        <w:rPr>
          <w:rFonts w:eastAsia="游明朝"/>
          <w:lang w:eastAsia="ja-JP"/>
        </w:rPr>
        <w:t>3</w:t>
      </w:r>
      <w:r w:rsidR="009C3471">
        <w:rPr>
          <w:rFonts w:eastAsia="游明朝"/>
          <w:lang w:eastAsia="ja-JP"/>
        </w:rPr>
        <w:t xml:space="preserve">.20) </w:t>
      </w:r>
      <w:r w:rsidRPr="00272009">
        <w:rPr>
          <w:rFonts w:eastAsia="游明朝"/>
          <w:lang w:eastAsia="ja-JP"/>
        </w:rPr>
        <w:t xml:space="preserve">if we tentatively assume that all of them has the same diameter </w:t>
      </w:r>
      <m:oMath>
        <m:r>
          <w:rPr>
            <w:rFonts w:ascii="Cambria Math" w:eastAsia="游明朝" w:hAnsi="Cambria Math"/>
            <w:lang w:eastAsia="ja-JP"/>
          </w:rPr>
          <m:t>a</m:t>
        </m:r>
      </m:oMath>
      <w:r w:rsidR="009C3471">
        <w:rPr>
          <w:rFonts w:eastAsia="游明朝"/>
          <w:lang w:eastAsia="ja-JP"/>
        </w:rPr>
        <w:t>.</w:t>
      </w:r>
    </w:p>
    <w:p w14:paraId="1CAE0CCC" w14:textId="726C0B66" w:rsidR="00C970C1" w:rsidRPr="00012B6C" w:rsidRDefault="006321AF" w:rsidP="009C3471">
      <w:pPr>
        <w:pStyle w:val="a4"/>
        <w:rPr>
          <w:ins w:id="35" w:author="Ken-ichi Kamada (Ken-ichi.Kamada@yokoagwa.com)" w:date="2023-06-20T20:34:00Z"/>
          <w:rFonts w:eastAsia="游明朝"/>
          <w:lang w:eastAsia="ja-JP"/>
        </w:rPr>
      </w:pPr>
      <m:oMathPara>
        <m:oMath>
          <m:eqArr>
            <m:eqArrPr>
              <m:maxDist m:val="1"/>
              <m:ctrlPr>
                <w:rPr>
                  <w:rFonts w:ascii="Cambria Math" w:hAnsi="Cambria Math"/>
                  <w:i/>
                  <w:lang w:eastAsia="ja-JP"/>
                </w:rPr>
              </m:ctrlPr>
            </m:eqArrPr>
            <m:e>
              <m:sSub>
                <m:sSubPr>
                  <m:ctrlPr>
                    <w:rPr>
                      <w:rFonts w:ascii="Cambria Math" w:hAnsi="Cambria Math"/>
                      <w:i/>
                      <w:lang w:eastAsia="ja-JP"/>
                    </w:rPr>
                  </m:ctrlPr>
                </m:sSubPr>
                <m:e>
                  <m:r>
                    <w:rPr>
                      <w:rFonts w:ascii="Cambria Math" w:hAnsi="Cambria Math"/>
                      <w:lang w:eastAsia="ja-JP"/>
                    </w:rPr>
                    <m:t>v</m:t>
                  </m:r>
                </m:e>
                <m:sub>
                  <m:r>
                    <w:rPr>
                      <w:rFonts w:ascii="Cambria Math" w:hAnsi="Cambria Math"/>
                      <w:lang w:eastAsia="ja-JP"/>
                    </w:rPr>
                    <m:t>i</m:t>
                  </m:r>
                  <m:r>
                    <w:rPr>
                      <w:rFonts w:ascii="Cambria Math" w:hAnsi="Cambria Math"/>
                      <w:lang w:eastAsia="ja-JP"/>
                    </w:rPr>
                    <m:t>,</m:t>
                  </m:r>
                  <m:r>
                    <w:rPr>
                      <w:rFonts w:ascii="Cambria Math" w:hAnsi="Cambria Math"/>
                      <w:lang w:eastAsia="ja-JP"/>
                    </w:rPr>
                    <m:t>j</m:t>
                  </m:r>
                </m:sub>
              </m:sSub>
              <m:d>
                <m:dPr>
                  <m:begChr m:val="["/>
                  <m:endChr m:val="]"/>
                  <m:ctrlPr>
                    <w:rPr>
                      <w:rFonts w:ascii="Cambria Math" w:hAnsi="Cambria Math"/>
                      <w:i/>
                      <w:lang w:eastAsia="ja-JP"/>
                    </w:rPr>
                  </m:ctrlPr>
                </m:dPr>
                <m:e>
                  <m:r>
                    <m:rPr>
                      <m:sty m:val="p"/>
                    </m:rPr>
                    <w:rPr>
                      <w:rFonts w:ascii="Cambria Math" w:hAnsi="Cambria Math"/>
                      <w:lang w:eastAsia="ja-JP"/>
                    </w:rPr>
                    <m:t>m/s</m:t>
                  </m:r>
                </m:e>
              </m:d>
              <m:r>
                <w:rPr>
                  <w:rFonts w:ascii="Cambria Math" w:hAnsi="Cambria Math"/>
                  <w:lang w:eastAsia="ja-JP"/>
                </w:rPr>
                <m:t>=</m:t>
              </m:r>
              <m:sSub>
                <m:sSubPr>
                  <m:ctrlPr>
                    <w:rPr>
                      <w:rFonts w:ascii="Cambria Math" w:eastAsia="ＭＳ 明朝" w:hAnsi="Cambria Math"/>
                      <w:i/>
                      <w:lang w:eastAsia="ja-JP"/>
                    </w:rPr>
                  </m:ctrlPr>
                </m:sSubPr>
                <m:e>
                  <m:r>
                    <w:rPr>
                      <w:rFonts w:ascii="Cambria Math" w:eastAsia="ＭＳ 明朝" w:hAnsi="Cambria Math"/>
                      <w:lang w:eastAsia="ja-JP"/>
                    </w:rPr>
                    <m:t>c</m:t>
                  </m:r>
                </m:e>
                <m:sub>
                  <m:r>
                    <w:rPr>
                      <w:rFonts w:ascii="Cambria Math" w:eastAsia="ＭＳ 明朝" w:hAnsi="Cambria Math"/>
                      <w:lang w:eastAsia="ja-JP"/>
                    </w:rPr>
                    <m:t>v</m:t>
                  </m:r>
                </m:sub>
              </m:sSub>
              <m:r>
                <w:rPr>
                  <w:rFonts w:ascii="Cambria Math" w:hAnsi="Cambria Math"/>
                  <w:lang w:eastAsia="ja-JP"/>
                </w:rPr>
                <m:t>×</m:t>
              </m:r>
              <m:f>
                <m:fPr>
                  <m:ctrlPr>
                    <w:rPr>
                      <w:rFonts w:ascii="Cambria Math" w:hAnsi="Cambria Math"/>
                      <w:i/>
                      <w:lang w:eastAsia="ja-JP"/>
                    </w:rPr>
                  </m:ctrlPr>
                </m:fPr>
                <m:num>
                  <m:sSub>
                    <m:sSubPr>
                      <m:ctrlPr>
                        <w:rPr>
                          <w:rFonts w:ascii="Cambria Math" w:hAnsi="Cambria Math"/>
                          <w:i/>
                          <w:lang w:eastAsia="ja-JP"/>
                        </w:rPr>
                      </m:ctrlPr>
                    </m:sSubPr>
                    <m:e>
                      <m:r>
                        <w:rPr>
                          <w:rFonts w:ascii="Cambria Math" w:hAnsi="Cambria Math"/>
                          <w:lang w:eastAsia="ja-JP"/>
                        </w:rPr>
                        <m:t>Q</m:t>
                      </m:r>
                    </m:e>
                    <m:sub>
                      <m:r>
                        <w:rPr>
                          <w:rFonts w:ascii="Cambria Math" w:hAnsi="Cambria Math"/>
                          <w:lang w:eastAsia="ja-JP"/>
                        </w:rPr>
                        <m:t>i</m:t>
                      </m:r>
                      <m:r>
                        <w:rPr>
                          <w:rFonts w:ascii="Cambria Math" w:hAnsi="Cambria Math"/>
                          <w:lang w:eastAsia="ja-JP"/>
                        </w:rPr>
                        <m:t>,</m:t>
                      </m:r>
                      <m:r>
                        <w:rPr>
                          <w:rFonts w:ascii="Cambria Math" w:hAnsi="Cambria Math"/>
                          <w:lang w:eastAsia="ja-JP"/>
                        </w:rPr>
                        <m:t>j</m:t>
                      </m:r>
                    </m:sub>
                  </m:sSub>
                  <m:d>
                    <m:dPr>
                      <m:begChr m:val="["/>
                      <m:endChr m:val="]"/>
                      <m:ctrlPr>
                        <w:rPr>
                          <w:rFonts w:ascii="Cambria Math" w:hAnsi="Cambria Math"/>
                          <w:i/>
                          <w:lang w:eastAsia="ja-JP"/>
                        </w:rPr>
                      </m:ctrlPr>
                    </m:dPr>
                    <m:e>
                      <m:r>
                        <m:rPr>
                          <m:sty m:val="p"/>
                        </m:rPr>
                        <w:rPr>
                          <w:rFonts w:ascii="Cambria Math" w:eastAsia="ＭＳ 明朝" w:hAnsi="Cambria Math"/>
                          <w:lang w:eastAsia="ja-JP"/>
                        </w:rPr>
                        <m:t>gpm</m:t>
                      </m:r>
                    </m:e>
                  </m:d>
                </m:num>
                <m:den>
                  <m:r>
                    <w:rPr>
                      <w:rFonts w:ascii="Cambria Math" w:hAnsi="Cambria Math"/>
                      <w:lang w:eastAsia="ja-JP"/>
                    </w:rPr>
                    <m:t>a</m:t>
                  </m:r>
                  <m:d>
                    <m:dPr>
                      <m:begChr m:val="["/>
                      <m:endChr m:val="]"/>
                      <m:ctrlPr>
                        <w:rPr>
                          <w:rFonts w:ascii="Cambria Math" w:hAnsi="Cambria Math"/>
                          <w:i/>
                          <w:lang w:eastAsia="ja-JP"/>
                        </w:rPr>
                      </m:ctrlPr>
                    </m:dPr>
                    <m:e>
                      <m:sSup>
                        <m:sSupPr>
                          <m:ctrlPr>
                            <w:rPr>
                              <w:rFonts w:ascii="Cambria Math" w:hAnsi="Cambria Math"/>
                              <w:iCs/>
                              <w:lang w:eastAsia="ja-JP"/>
                            </w:rPr>
                          </m:ctrlPr>
                        </m:sSupPr>
                        <m:e>
                          <m:r>
                            <m:rPr>
                              <m:sty m:val="p"/>
                            </m:rPr>
                            <w:rPr>
                              <w:rFonts w:ascii="Cambria Math" w:hAnsi="Cambria Math"/>
                              <w:lang w:eastAsia="ja-JP"/>
                            </w:rPr>
                            <m:t>m</m:t>
                          </m:r>
                        </m:e>
                        <m:sup>
                          <m:r>
                            <m:rPr>
                              <m:sty m:val="p"/>
                            </m:rPr>
                            <w:rPr>
                              <w:rFonts w:ascii="Cambria Math" w:hAnsi="Cambria Math"/>
                              <w:lang w:eastAsia="ja-JP"/>
                            </w:rPr>
                            <m:t>2</m:t>
                          </m:r>
                        </m:sup>
                      </m:sSup>
                    </m:e>
                  </m:d>
                </m:den>
              </m:f>
              <m:r>
                <w:rPr>
                  <w:rFonts w:ascii="Cambria Math" w:hAnsi="Cambria Math"/>
                  <w:lang w:eastAsia="ja-JP"/>
                </w:rPr>
                <m:t xml:space="preserve"> #</m:t>
              </m:r>
              <m:d>
                <m:dPr>
                  <m:ctrlPr>
                    <w:rPr>
                      <w:rFonts w:ascii="Cambria Math" w:hAnsi="Cambria Math"/>
                      <w:i/>
                      <w:lang w:eastAsia="ja-JP"/>
                    </w:rPr>
                  </m:ctrlPr>
                </m:dPr>
                <m:e>
                  <m:r>
                    <w:rPr>
                      <w:rFonts w:ascii="Cambria Math" w:hAnsi="Cambria Math"/>
                      <w:lang w:eastAsia="ja-JP"/>
                    </w:rPr>
                    <m:t>A</m:t>
                  </m:r>
                  <m:r>
                    <w:rPr>
                      <w:rFonts w:ascii="Cambria Math" w:hAnsi="Cambria Math"/>
                      <w:lang w:eastAsia="ja-JP"/>
                    </w:rPr>
                    <m:t>3.20</m:t>
                  </m:r>
                </m:e>
              </m:d>
            </m:e>
          </m:eqArr>
        </m:oMath>
      </m:oMathPara>
    </w:p>
    <w:p w14:paraId="64245B2E" w14:textId="177B9656" w:rsidR="00012B6C" w:rsidRDefault="00012B6C" w:rsidP="00012B6C">
      <w:pPr>
        <w:rPr>
          <w:rStyle w:val="30"/>
          <w:rFonts w:eastAsia="游明朝"/>
          <w:b w:val="0"/>
          <w:bCs w:val="0"/>
          <w:lang w:eastAsia="ja-JP"/>
        </w:rPr>
      </w:pPr>
    </w:p>
    <w:p w14:paraId="5733EBE1" w14:textId="31C3760B" w:rsidR="00012B6C" w:rsidRPr="008D07AF" w:rsidRDefault="00012B6C" w:rsidP="00012B6C">
      <w:pPr>
        <w:pStyle w:val="4"/>
        <w:rPr>
          <w:rFonts w:eastAsia="游明朝"/>
          <w:szCs w:val="24"/>
          <w:lang w:eastAsia="ja-JP"/>
        </w:rPr>
      </w:pPr>
      <w:r w:rsidRPr="008D07AF">
        <w:rPr>
          <w:szCs w:val="24"/>
        </w:rPr>
        <w:t>A</w:t>
      </w:r>
      <w:r>
        <w:rPr>
          <w:szCs w:val="24"/>
        </w:rPr>
        <w:t>4</w:t>
      </w:r>
      <w:r w:rsidRPr="008D07AF">
        <w:rPr>
          <w:szCs w:val="24"/>
        </w:rPr>
        <w:t xml:space="preserve">) </w:t>
      </w:r>
      <w:r>
        <w:rPr>
          <w:szCs w:val="24"/>
        </w:rPr>
        <w:t>Analysis of Effect of Explanatory Variables on Permeate EC and TOC Prediction</w:t>
      </w:r>
    </w:p>
    <w:p w14:paraId="66779F58" w14:textId="4D128F08" w:rsidR="00012B6C" w:rsidRPr="008D07AF" w:rsidRDefault="00012B6C" w:rsidP="00012B6C">
      <w:pPr>
        <w:snapToGrid/>
        <w:spacing w:before="120" w:after="0"/>
        <w:ind w:firstLineChars="100" w:firstLine="240"/>
        <w:rPr>
          <w:rStyle w:val="20"/>
          <w:b w:val="0"/>
          <w:noProof/>
          <w:lang w:eastAsia="ja-JP"/>
        </w:rPr>
      </w:pPr>
      <w:r w:rsidRPr="008D07AF">
        <w:rPr>
          <w:rStyle w:val="20"/>
          <w:b w:val="0"/>
          <w:noProof/>
          <w:lang w:eastAsia="ja-JP"/>
        </w:rPr>
        <w:t xml:space="preserve">Figure </w:t>
      </w:r>
      <w:r w:rsidR="00D57474">
        <w:rPr>
          <w:rStyle w:val="20"/>
          <w:b w:val="0"/>
          <w:noProof/>
          <w:lang w:eastAsia="ja-JP"/>
        </w:rPr>
        <w:t>A</w:t>
      </w:r>
      <w:r w:rsidR="00CA31AA">
        <w:rPr>
          <w:rStyle w:val="20"/>
          <w:b w:val="0"/>
          <w:noProof/>
          <w:lang w:eastAsia="ja-JP"/>
        </w:rPr>
        <w:t>.</w:t>
      </w:r>
      <w:r w:rsidR="00D57474">
        <w:rPr>
          <w:rStyle w:val="20"/>
          <w:b w:val="0"/>
          <w:noProof/>
          <w:lang w:eastAsia="ja-JP"/>
        </w:rPr>
        <w:t>4</w:t>
      </w:r>
      <w:r w:rsidRPr="008D07AF">
        <w:rPr>
          <w:rStyle w:val="20"/>
          <w:b w:val="0"/>
          <w:noProof/>
          <w:lang w:eastAsia="ja-JP"/>
        </w:rPr>
        <w:t xml:space="preserve"> shows each standard coefficient trend chart of 1st stage permeate EC and TOC prediction model, which is calculated by using Equation (A</w:t>
      </w:r>
      <w:r w:rsidR="00CA31AA">
        <w:rPr>
          <w:rStyle w:val="20"/>
          <w:b w:val="0"/>
          <w:noProof/>
          <w:lang w:eastAsia="ja-JP"/>
        </w:rPr>
        <w:t>3</w:t>
      </w:r>
      <w:r>
        <w:rPr>
          <w:rStyle w:val="20"/>
          <w:b w:val="0"/>
          <w:noProof/>
          <w:lang w:eastAsia="ja-JP"/>
        </w:rPr>
        <w:t>.</w:t>
      </w:r>
      <w:r w:rsidRPr="008D07AF">
        <w:rPr>
          <w:rStyle w:val="20"/>
          <w:b w:val="0"/>
          <w:noProof/>
          <w:lang w:eastAsia="ja-JP"/>
        </w:rPr>
        <w:t xml:space="preserve">3). In Figure </w:t>
      </w:r>
      <w:r w:rsidR="00D57474">
        <w:rPr>
          <w:rStyle w:val="20"/>
          <w:b w:val="0"/>
          <w:noProof/>
          <w:lang w:eastAsia="ja-JP"/>
        </w:rPr>
        <w:t>A</w:t>
      </w:r>
      <w:r w:rsidR="00CA31AA">
        <w:rPr>
          <w:rStyle w:val="20"/>
          <w:b w:val="0"/>
          <w:noProof/>
          <w:lang w:eastAsia="ja-JP"/>
        </w:rPr>
        <w:t>.</w:t>
      </w:r>
      <w:r w:rsidR="00D57474">
        <w:rPr>
          <w:rStyle w:val="20"/>
          <w:b w:val="0"/>
          <w:noProof/>
          <w:lang w:eastAsia="ja-JP"/>
        </w:rPr>
        <w:t>4</w:t>
      </w:r>
      <w:r w:rsidRPr="008D07AF">
        <w:rPr>
          <w:rStyle w:val="20"/>
          <w:b w:val="0"/>
          <w:noProof/>
          <w:lang w:eastAsia="ja-JP"/>
        </w:rPr>
        <w:t>, the thorizontal axis is start date of each term (1</w:t>
      </w:r>
      <w:r w:rsidR="00D57474">
        <w:rPr>
          <w:rStyle w:val="20"/>
          <w:b w:val="0"/>
          <w:noProof/>
          <w:lang w:eastAsia="ja-JP"/>
        </w:rPr>
        <w:t xml:space="preserve"> </w:t>
      </w:r>
      <w:r w:rsidRPr="008D07AF">
        <w:rPr>
          <w:rStyle w:val="20"/>
          <w:b w:val="0"/>
          <w:noProof/>
          <w:lang w:eastAsia="ja-JP"/>
        </w:rPr>
        <w:t xml:space="preserve">week) in sequential prediction and each color coressponds to coefficient of each explanatory variable. They are relative contribution of each variable for prediction. </w:t>
      </w:r>
    </w:p>
    <w:p w14:paraId="1628E1B7" w14:textId="23DB0133" w:rsidR="00012B6C" w:rsidRPr="008D07AF" w:rsidRDefault="00012B6C" w:rsidP="00012B6C">
      <w:pPr>
        <w:snapToGrid/>
        <w:spacing w:before="120" w:after="0"/>
        <w:ind w:firstLineChars="50" w:firstLine="120"/>
        <w:rPr>
          <w:rStyle w:val="20"/>
          <w:b w:val="0"/>
          <w:noProof/>
          <w:lang w:eastAsia="ja-JP"/>
        </w:rPr>
      </w:pPr>
      <w:r w:rsidRPr="008D07AF">
        <w:rPr>
          <w:rStyle w:val="20"/>
          <w:b w:val="0"/>
          <w:noProof/>
          <w:lang w:eastAsia="ja-JP"/>
        </w:rPr>
        <w:t xml:space="preserve">In Figure </w:t>
      </w:r>
      <w:r w:rsidR="00D57474">
        <w:rPr>
          <w:rStyle w:val="20"/>
          <w:b w:val="0"/>
          <w:noProof/>
          <w:lang w:eastAsia="ja-JP"/>
        </w:rPr>
        <w:t>A</w:t>
      </w:r>
      <w:r w:rsidR="00CA31AA">
        <w:rPr>
          <w:rStyle w:val="20"/>
          <w:b w:val="0"/>
          <w:noProof/>
          <w:lang w:eastAsia="ja-JP"/>
        </w:rPr>
        <w:t>.</w:t>
      </w:r>
      <w:r w:rsidR="00D57474">
        <w:rPr>
          <w:rStyle w:val="20"/>
          <w:b w:val="0"/>
          <w:noProof/>
          <w:lang w:eastAsia="ja-JP"/>
        </w:rPr>
        <w:t>4</w:t>
      </w:r>
      <w:r w:rsidRPr="008D07AF">
        <w:rPr>
          <w:rStyle w:val="20"/>
          <w:b w:val="0"/>
          <w:noProof/>
          <w:lang w:eastAsia="ja-JP"/>
        </w:rPr>
        <w:t xml:space="preserve">, the coefficient of RO feed EC (orange line in Figure </w:t>
      </w:r>
      <w:r w:rsidR="00D57474">
        <w:rPr>
          <w:rStyle w:val="20"/>
          <w:b w:val="0"/>
          <w:noProof/>
          <w:lang w:eastAsia="ja-JP"/>
        </w:rPr>
        <w:t>A</w:t>
      </w:r>
      <w:r w:rsidR="00CA31AA">
        <w:rPr>
          <w:rStyle w:val="20"/>
          <w:b w:val="0"/>
          <w:noProof/>
          <w:lang w:eastAsia="ja-JP"/>
        </w:rPr>
        <w:t>.</w:t>
      </w:r>
      <w:r w:rsidR="00D57474">
        <w:rPr>
          <w:rStyle w:val="20"/>
          <w:b w:val="0"/>
          <w:noProof/>
          <w:lang w:eastAsia="ja-JP"/>
        </w:rPr>
        <w:t>4</w:t>
      </w:r>
      <w:r w:rsidRPr="008D07AF">
        <w:rPr>
          <w:rStyle w:val="20"/>
          <w:b w:val="0"/>
          <w:noProof/>
          <w:lang w:eastAsia="ja-JP"/>
        </w:rPr>
        <w:t xml:space="preserve"> (a)) and RO feed TOC (orange line in Figure </w:t>
      </w:r>
      <w:r w:rsidR="00D57474">
        <w:rPr>
          <w:rStyle w:val="20"/>
          <w:b w:val="0"/>
          <w:noProof/>
          <w:lang w:eastAsia="ja-JP"/>
        </w:rPr>
        <w:t>A</w:t>
      </w:r>
      <w:r w:rsidR="00CA31AA">
        <w:rPr>
          <w:rStyle w:val="20"/>
          <w:b w:val="0"/>
          <w:noProof/>
          <w:lang w:eastAsia="ja-JP"/>
        </w:rPr>
        <w:t>.4</w:t>
      </w:r>
      <w:r w:rsidRPr="008D07AF">
        <w:rPr>
          <w:rStyle w:val="20"/>
          <w:b w:val="0"/>
          <w:noProof/>
          <w:lang w:eastAsia="ja-JP"/>
        </w:rPr>
        <w:t xml:space="preserve"> (b)) are positive and large value in all period. Therefore, feed EC has a significant impact on permeate EC prediction and feed TOC has a significant impact on permeate TOC prediction based on MLR. </w:t>
      </w:r>
    </w:p>
    <w:p w14:paraId="3967EECA" w14:textId="1282CAA8" w:rsidR="00012B6C" w:rsidRPr="008D07AF" w:rsidRDefault="00012B6C" w:rsidP="00012B6C">
      <w:pPr>
        <w:snapToGrid/>
        <w:spacing w:before="120" w:after="0"/>
        <w:ind w:firstLineChars="50" w:firstLine="120"/>
        <w:rPr>
          <w:rStyle w:val="20"/>
          <w:b w:val="0"/>
          <w:noProof/>
          <w:lang w:eastAsia="ja-JP"/>
        </w:rPr>
      </w:pPr>
      <w:r w:rsidRPr="008D07AF">
        <w:rPr>
          <w:rStyle w:val="20"/>
          <w:b w:val="0"/>
          <w:noProof/>
          <w:lang w:eastAsia="ja-JP"/>
        </w:rPr>
        <w:t xml:space="preserve">On the oher hand, the coefficients of feed flow rate (gray line in Figure </w:t>
      </w:r>
      <w:r w:rsidR="00D57474">
        <w:rPr>
          <w:rStyle w:val="20"/>
          <w:b w:val="0"/>
          <w:noProof/>
          <w:lang w:eastAsia="ja-JP"/>
        </w:rPr>
        <w:t>A</w:t>
      </w:r>
      <w:r w:rsidR="00CA31AA">
        <w:rPr>
          <w:rStyle w:val="20"/>
          <w:b w:val="0"/>
          <w:noProof/>
          <w:lang w:eastAsia="ja-JP"/>
        </w:rPr>
        <w:t>.</w:t>
      </w:r>
      <w:r w:rsidR="00D57474">
        <w:rPr>
          <w:rStyle w:val="20"/>
          <w:b w:val="0"/>
          <w:noProof/>
          <w:lang w:eastAsia="ja-JP"/>
        </w:rPr>
        <w:t>4</w:t>
      </w:r>
      <w:r w:rsidRPr="008D07AF">
        <w:rPr>
          <w:rStyle w:val="20"/>
          <w:b w:val="0"/>
          <w:noProof/>
          <w:lang w:eastAsia="ja-JP"/>
        </w:rPr>
        <w:t xml:space="preserve"> (a) and yellow line in Figure </w:t>
      </w:r>
      <w:r w:rsidR="00D57474">
        <w:rPr>
          <w:rStyle w:val="20"/>
          <w:b w:val="0"/>
          <w:noProof/>
          <w:lang w:eastAsia="ja-JP"/>
        </w:rPr>
        <w:t>A</w:t>
      </w:r>
      <w:r w:rsidR="00CA31AA">
        <w:rPr>
          <w:rStyle w:val="20"/>
          <w:b w:val="0"/>
          <w:noProof/>
          <w:lang w:eastAsia="ja-JP"/>
        </w:rPr>
        <w:t>.</w:t>
      </w:r>
      <w:r w:rsidR="00D57474">
        <w:rPr>
          <w:rStyle w:val="20"/>
          <w:b w:val="0"/>
          <w:noProof/>
          <w:lang w:eastAsia="ja-JP"/>
        </w:rPr>
        <w:t>4</w:t>
      </w:r>
      <w:r w:rsidRPr="008D07AF">
        <w:rPr>
          <w:rStyle w:val="20"/>
          <w:b w:val="0"/>
          <w:noProof/>
          <w:lang w:eastAsia="ja-JP"/>
        </w:rPr>
        <w:t xml:space="preserve"> (b)) and feed pH (light blue line in Figure </w:t>
      </w:r>
      <w:r w:rsidR="00D57474">
        <w:rPr>
          <w:rStyle w:val="20"/>
          <w:b w:val="0"/>
          <w:noProof/>
          <w:lang w:eastAsia="ja-JP"/>
        </w:rPr>
        <w:t>A</w:t>
      </w:r>
      <w:r w:rsidR="00CA31AA">
        <w:rPr>
          <w:rStyle w:val="20"/>
          <w:b w:val="0"/>
          <w:noProof/>
          <w:lang w:eastAsia="ja-JP"/>
        </w:rPr>
        <w:t>.</w:t>
      </w:r>
      <w:r w:rsidR="00D57474">
        <w:rPr>
          <w:rStyle w:val="20"/>
          <w:b w:val="0"/>
          <w:noProof/>
          <w:lang w:eastAsia="ja-JP"/>
        </w:rPr>
        <w:t>4</w:t>
      </w:r>
      <w:r w:rsidRPr="008D07AF">
        <w:rPr>
          <w:rStyle w:val="20"/>
          <w:b w:val="0"/>
          <w:noProof/>
          <w:lang w:eastAsia="ja-JP"/>
        </w:rPr>
        <w:t xml:space="preserve"> (a) and green line in Figure </w:t>
      </w:r>
      <w:r w:rsidR="00D57474">
        <w:rPr>
          <w:rStyle w:val="20"/>
          <w:b w:val="0"/>
          <w:noProof/>
          <w:lang w:eastAsia="ja-JP"/>
        </w:rPr>
        <w:t>A</w:t>
      </w:r>
      <w:r w:rsidR="00CA31AA">
        <w:rPr>
          <w:rStyle w:val="20"/>
          <w:b w:val="0"/>
          <w:noProof/>
          <w:lang w:eastAsia="ja-JP"/>
        </w:rPr>
        <w:t>.</w:t>
      </w:r>
      <w:r w:rsidR="00D57474">
        <w:rPr>
          <w:rStyle w:val="20"/>
          <w:b w:val="0"/>
          <w:noProof/>
          <w:lang w:eastAsia="ja-JP"/>
        </w:rPr>
        <w:t>4</w:t>
      </w:r>
      <w:r w:rsidRPr="008D07AF">
        <w:rPr>
          <w:rStyle w:val="20"/>
          <w:b w:val="0"/>
          <w:noProof/>
          <w:lang w:eastAsia="ja-JP"/>
        </w:rPr>
        <w:t xml:space="preserve"> (b)) are very small in all period. Therefore, feed flow rate and feed pH has little impact on permeate EC and TOC prediction based on MLR. </w:t>
      </w:r>
    </w:p>
    <w:p w14:paraId="634095E5" w14:textId="47C087F9" w:rsidR="00012B6C" w:rsidRPr="008D07AF" w:rsidRDefault="00012B6C" w:rsidP="00012B6C">
      <w:pPr>
        <w:snapToGrid/>
        <w:spacing w:before="120" w:after="0"/>
        <w:ind w:firstLineChars="50" w:firstLine="120"/>
        <w:rPr>
          <w:rStyle w:val="20"/>
          <w:b w:val="0"/>
          <w:noProof/>
          <w:lang w:eastAsia="ja-JP"/>
        </w:rPr>
      </w:pPr>
      <w:r w:rsidRPr="008D07AF">
        <w:rPr>
          <w:rStyle w:val="20"/>
          <w:b w:val="0"/>
          <w:noProof/>
          <w:lang w:eastAsia="ja-JP"/>
        </w:rPr>
        <w:t xml:space="preserve">Figure </w:t>
      </w:r>
      <w:r w:rsidR="00D57474">
        <w:rPr>
          <w:rStyle w:val="20"/>
          <w:b w:val="0"/>
          <w:noProof/>
          <w:lang w:eastAsia="ja-JP"/>
        </w:rPr>
        <w:t>A</w:t>
      </w:r>
      <w:r w:rsidR="00CA31AA">
        <w:rPr>
          <w:rStyle w:val="20"/>
          <w:b w:val="0"/>
          <w:noProof/>
          <w:lang w:eastAsia="ja-JP"/>
        </w:rPr>
        <w:t>.5</w:t>
      </w:r>
      <w:r w:rsidRPr="008D07AF">
        <w:rPr>
          <w:rStyle w:val="20"/>
          <w:b w:val="0"/>
          <w:noProof/>
          <w:lang w:eastAsia="ja-JP"/>
        </w:rPr>
        <w:t xml:space="preserve"> shows feed flow rate and feed pH actual data trend chart in the all period. Feed flow rate is constant at 4080 [gpm] and feed pH is constant at 6.9. For this reason, they have little impact on permeate EC and TOC prediction.</w:t>
      </w:r>
    </w:p>
    <w:p w14:paraId="3FC35C37" w14:textId="7ACDF0DB" w:rsidR="00012B6C" w:rsidRPr="008D07AF" w:rsidRDefault="00012B6C" w:rsidP="00012B6C">
      <w:pPr>
        <w:snapToGrid/>
        <w:spacing w:before="120" w:after="0"/>
        <w:ind w:firstLineChars="50" w:firstLine="120"/>
        <w:rPr>
          <w:rStyle w:val="20"/>
          <w:b w:val="0"/>
          <w:noProof/>
          <w:lang w:eastAsia="ja-JP"/>
        </w:rPr>
      </w:pPr>
      <w:r w:rsidRPr="008D07AF">
        <w:rPr>
          <w:rStyle w:val="20"/>
          <w:b w:val="0"/>
          <w:noProof/>
          <w:lang w:eastAsia="ja-JP"/>
        </w:rPr>
        <w:t xml:space="preserve">Moreover, the gray region in Figure </w:t>
      </w:r>
      <w:r w:rsidR="00D57474">
        <w:rPr>
          <w:rStyle w:val="20"/>
          <w:b w:val="0"/>
          <w:noProof/>
          <w:lang w:eastAsia="ja-JP"/>
        </w:rPr>
        <w:t>A</w:t>
      </w:r>
      <w:r w:rsidR="00CA31AA">
        <w:rPr>
          <w:rStyle w:val="20"/>
          <w:b w:val="0"/>
          <w:noProof/>
          <w:lang w:eastAsia="ja-JP"/>
        </w:rPr>
        <w:t>.</w:t>
      </w:r>
      <w:r w:rsidR="00D57474">
        <w:rPr>
          <w:rStyle w:val="20"/>
          <w:b w:val="0"/>
          <w:noProof/>
          <w:lang w:eastAsia="ja-JP"/>
        </w:rPr>
        <w:t>4</w:t>
      </w:r>
      <w:r w:rsidRPr="008D07AF">
        <w:rPr>
          <w:rStyle w:val="20"/>
          <w:b w:val="0"/>
          <w:noProof/>
          <w:lang w:eastAsia="ja-JP"/>
        </w:rPr>
        <w:t xml:space="preserve"> (a) coressponds to July 2022. The coefficients of sulfuric acid usage (green line) and inhibitor usage (navy blue line) change in the range -0.5 to 0.5 in the period except for the gray region while they significally change in the gray region. This result explains that 1st permeate EC prediction performance deteriorates in the gray region in the Figure 1.</w:t>
      </w:r>
      <w:r>
        <w:rPr>
          <w:rStyle w:val="20"/>
          <w:b w:val="0"/>
          <w:noProof/>
          <w:lang w:eastAsia="ja-JP"/>
        </w:rPr>
        <w:t>6</w:t>
      </w:r>
      <w:r w:rsidRPr="008D07AF">
        <w:rPr>
          <w:rStyle w:val="20"/>
          <w:b w:val="0"/>
          <w:noProof/>
          <w:lang w:eastAsia="ja-JP"/>
        </w:rPr>
        <w:t xml:space="preserve"> (a). </w:t>
      </w:r>
    </w:p>
    <w:p w14:paraId="0D3FE02F" w14:textId="640373C9" w:rsidR="00012B6C" w:rsidRDefault="00012B6C" w:rsidP="00012B6C">
      <w:pPr>
        <w:rPr>
          <w:rStyle w:val="30"/>
          <w:rFonts w:eastAsia="游明朝"/>
          <w:b w:val="0"/>
          <w:bCs w:val="0"/>
          <w:lang w:eastAsia="ja-JP"/>
        </w:rPr>
      </w:pPr>
      <w:r w:rsidRPr="008D07AF">
        <w:rPr>
          <w:noProof/>
        </w:rPr>
        <mc:AlternateContent>
          <mc:Choice Requires="wps">
            <w:drawing>
              <wp:anchor distT="45720" distB="45720" distL="114300" distR="114300" simplePos="0" relativeHeight="251950080" behindDoc="0" locked="0" layoutInCell="1" allowOverlap="1" wp14:anchorId="737DD6A2" wp14:editId="3DA00547">
                <wp:simplePos x="0" y="0"/>
                <wp:positionH relativeFrom="column">
                  <wp:posOffset>0</wp:posOffset>
                </wp:positionH>
                <wp:positionV relativeFrom="paragraph">
                  <wp:posOffset>293370</wp:posOffset>
                </wp:positionV>
                <wp:extent cx="5931535" cy="5938520"/>
                <wp:effectExtent l="0" t="0" r="0" b="5080"/>
                <wp:wrapTopAndBottom/>
                <wp:docPr id="20587125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5938520"/>
                        </a:xfrm>
                        <a:prstGeom prst="rect">
                          <a:avLst/>
                        </a:prstGeom>
                        <a:solidFill>
                          <a:srgbClr val="FFFFFF"/>
                        </a:solidFill>
                        <a:ln w="9525">
                          <a:noFill/>
                          <a:miter lim="800000"/>
                          <a:headEnd/>
                          <a:tailEnd/>
                        </a:ln>
                      </wps:spPr>
                      <wps:txbx>
                        <w:txbxContent>
                          <w:p w14:paraId="6AD8F9CB" w14:textId="77777777" w:rsidR="00012B6C" w:rsidRDefault="00012B6C" w:rsidP="00012B6C">
                            <w:pPr>
                              <w:pStyle w:val="a4"/>
                              <w:spacing w:before="120" w:after="0"/>
                              <w:ind w:left="0"/>
                              <w:jc w:val="center"/>
                              <w:rPr>
                                <w:b/>
                                <w:bCs/>
                              </w:rPr>
                            </w:pPr>
                            <w:r w:rsidRPr="00910733">
                              <w:rPr>
                                <w:noProof/>
                              </w:rPr>
                              <w:drawing>
                                <wp:inline distT="0" distB="0" distL="0" distR="0" wp14:anchorId="4CFAB6F0" wp14:editId="4948EAFB">
                                  <wp:extent cx="5739765" cy="2456815"/>
                                  <wp:effectExtent l="0" t="0" r="0" b="635"/>
                                  <wp:docPr id="2058712567" name="図 205871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20F3BE09" w14:textId="77777777" w:rsidR="00012B6C" w:rsidRDefault="00012B6C" w:rsidP="00012B6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41CE184A" w14:textId="77777777" w:rsidR="00012B6C" w:rsidRPr="00B33B58" w:rsidRDefault="00012B6C" w:rsidP="00012B6C">
                            <w:pPr>
                              <w:pStyle w:val="a4"/>
                              <w:spacing w:before="120" w:after="0"/>
                              <w:ind w:left="0"/>
                              <w:jc w:val="center"/>
                              <w:rPr>
                                <w:rFonts w:eastAsia="游明朝"/>
                                <w:b/>
                                <w:bCs/>
                                <w:lang w:eastAsia="ja-JP"/>
                              </w:rPr>
                            </w:pPr>
                          </w:p>
                          <w:p w14:paraId="1A86B17E" w14:textId="77777777" w:rsidR="00012B6C" w:rsidRDefault="00012B6C" w:rsidP="00012B6C">
                            <w:pPr>
                              <w:pStyle w:val="a4"/>
                              <w:spacing w:before="120" w:after="0"/>
                              <w:ind w:left="0"/>
                              <w:jc w:val="center"/>
                              <w:rPr>
                                <w:b/>
                                <w:bCs/>
                              </w:rPr>
                            </w:pPr>
                            <w:r w:rsidRPr="00910733">
                              <w:rPr>
                                <w:b/>
                                <w:bCs/>
                                <w:noProof/>
                              </w:rPr>
                              <w:drawing>
                                <wp:inline distT="0" distB="0" distL="0" distR="0" wp14:anchorId="0D6B7834" wp14:editId="6EEF0E46">
                                  <wp:extent cx="5739765" cy="2458085"/>
                                  <wp:effectExtent l="0" t="0" r="0" b="0"/>
                                  <wp:docPr id="59626791"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77"/>
                                          <a:stretch>
                                            <a:fillRect/>
                                          </a:stretch>
                                        </pic:blipFill>
                                        <pic:spPr>
                                          <a:xfrm>
                                            <a:off x="0" y="0"/>
                                            <a:ext cx="5739765" cy="2458085"/>
                                          </a:xfrm>
                                          <a:prstGeom prst="rect">
                                            <a:avLst/>
                                          </a:prstGeom>
                                        </pic:spPr>
                                      </pic:pic>
                                    </a:graphicData>
                                  </a:graphic>
                                </wp:inline>
                              </w:drawing>
                            </w:r>
                          </w:p>
                          <w:p w14:paraId="3C53E3C0" w14:textId="77777777" w:rsidR="00012B6C" w:rsidRPr="00A94810" w:rsidRDefault="00012B6C" w:rsidP="00012B6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79550055" w14:textId="6598551E" w:rsidR="00012B6C" w:rsidRPr="00522BC7" w:rsidRDefault="00012B6C" w:rsidP="00012B6C">
                            <w:pPr>
                              <w:pStyle w:val="a4"/>
                              <w:spacing w:before="120" w:after="0"/>
                              <w:ind w:left="0"/>
                              <w:jc w:val="center"/>
                              <w:rPr>
                                <w:b/>
                                <w:bCs/>
                                <w:lang w:eastAsia="ja-JP"/>
                              </w:rPr>
                            </w:pPr>
                            <w:r w:rsidRPr="00522BC7">
                              <w:rPr>
                                <w:b/>
                                <w:bCs/>
                                <w:lang w:eastAsia="ja-JP"/>
                              </w:rPr>
                              <w:t xml:space="preserve">Figure </w:t>
                            </w:r>
                            <w:r w:rsidR="00D57474">
                              <w:rPr>
                                <w:b/>
                                <w:bCs/>
                                <w:lang w:eastAsia="ja-JP"/>
                              </w:rPr>
                              <w:t>A</w:t>
                            </w:r>
                            <w:r w:rsidR="00CA31AA">
                              <w:rPr>
                                <w:b/>
                                <w:bCs/>
                                <w:lang w:eastAsia="ja-JP"/>
                              </w:rPr>
                              <w:t>.</w:t>
                            </w:r>
                            <w:r w:rsidR="00D57474">
                              <w:rPr>
                                <w:b/>
                                <w:bCs/>
                                <w:lang w:eastAsia="ja-JP"/>
                              </w:rPr>
                              <w:t>4</w:t>
                            </w:r>
                            <w:r w:rsidRPr="00024738">
                              <w:rPr>
                                <w:b/>
                                <w:bCs/>
                                <w:lang w:eastAsia="ja-JP"/>
                              </w:rPr>
                              <w:t xml:space="preserve">: </w:t>
                            </w:r>
                            <w:r>
                              <w:rPr>
                                <w:b/>
                                <w:bCs/>
                                <w:lang w:eastAsia="ja-JP"/>
                              </w:rPr>
                              <w:t>Standard Coefficients of Prediction Model Trend in All Period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DD6A2" id="_x0000_s1070" type="#_x0000_t202" style="position:absolute;margin-left:0;margin-top:23.1pt;width:467.05pt;height:467.6pt;z-index:25195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" stroked="f">
                <v:textbox>
                  <w:txbxContent>
                    <w:p w14:paraId="6AD8F9CB" w14:textId="77777777" w:rsidR="00012B6C" w:rsidRDefault="00012B6C" w:rsidP="00012B6C">
                      <w:pPr>
                        <w:pStyle w:val="a4"/>
                        <w:spacing w:before="120" w:after="0"/>
                        <w:ind w:left="0"/>
                        <w:jc w:val="center"/>
                        <w:rPr>
                          <w:b/>
                          <w:bCs/>
                        </w:rPr>
                      </w:pPr>
                      <w:r w:rsidRPr="00910733">
                        <w:rPr>
                          <w:noProof/>
                        </w:rPr>
                        <w:drawing>
                          <wp:inline distT="0" distB="0" distL="0" distR="0" wp14:anchorId="4CFAB6F0" wp14:editId="4948EAFB">
                            <wp:extent cx="5739765" cy="2456815"/>
                            <wp:effectExtent l="0" t="0" r="0" b="635"/>
                            <wp:docPr id="2058712567" name="図 205871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9765" cy="2456815"/>
                                    </a:xfrm>
                                    <a:prstGeom prst="rect">
                                      <a:avLst/>
                                    </a:prstGeom>
                                    <a:noFill/>
                                    <a:ln>
                                      <a:noFill/>
                                    </a:ln>
                                  </pic:spPr>
                                </pic:pic>
                              </a:graphicData>
                            </a:graphic>
                          </wp:inline>
                        </w:drawing>
                      </w:r>
                    </w:p>
                    <w:p w14:paraId="20F3BE09" w14:textId="77777777" w:rsidR="00012B6C" w:rsidRDefault="00012B6C" w:rsidP="00012B6C">
                      <w:pPr>
                        <w:pStyle w:val="a4"/>
                        <w:spacing w:before="120" w:after="0"/>
                        <w:ind w:left="0"/>
                        <w:jc w:val="center"/>
                        <w:rPr>
                          <w:b/>
                          <w:bCs/>
                          <w:lang w:eastAsia="ja-JP"/>
                        </w:rPr>
                      </w:pPr>
                      <w:r>
                        <w:rPr>
                          <w:b/>
                          <w:bCs/>
                          <w:lang w:eastAsia="ja-JP"/>
                        </w:rPr>
                        <w:t>(a)</w:t>
                      </w:r>
                      <w:r w:rsidRPr="00024738">
                        <w:rPr>
                          <w:b/>
                          <w:bCs/>
                          <w:lang w:eastAsia="ja-JP"/>
                        </w:rPr>
                        <w:t xml:space="preserve">: </w:t>
                      </w:r>
                      <w:r>
                        <w:rPr>
                          <w:b/>
                          <w:bCs/>
                          <w:lang w:eastAsia="ja-JP"/>
                        </w:rPr>
                        <w:t>1st Stage Permeate Conductivity</w:t>
                      </w:r>
                    </w:p>
                    <w:p w14:paraId="41CE184A" w14:textId="77777777" w:rsidR="00012B6C" w:rsidRPr="00B33B58" w:rsidRDefault="00012B6C" w:rsidP="00012B6C">
                      <w:pPr>
                        <w:pStyle w:val="a4"/>
                        <w:spacing w:before="120" w:after="0"/>
                        <w:ind w:left="0"/>
                        <w:jc w:val="center"/>
                        <w:rPr>
                          <w:rFonts w:eastAsia="游明朝"/>
                          <w:b/>
                          <w:bCs/>
                          <w:lang w:eastAsia="ja-JP"/>
                        </w:rPr>
                      </w:pPr>
                    </w:p>
                    <w:p w14:paraId="1A86B17E" w14:textId="77777777" w:rsidR="00012B6C" w:rsidRDefault="00012B6C" w:rsidP="00012B6C">
                      <w:pPr>
                        <w:pStyle w:val="a4"/>
                        <w:spacing w:before="120" w:after="0"/>
                        <w:ind w:left="0"/>
                        <w:jc w:val="center"/>
                        <w:rPr>
                          <w:b/>
                          <w:bCs/>
                        </w:rPr>
                      </w:pPr>
                      <w:r w:rsidRPr="00910733">
                        <w:rPr>
                          <w:b/>
                          <w:bCs/>
                          <w:noProof/>
                        </w:rPr>
                        <w:drawing>
                          <wp:inline distT="0" distB="0" distL="0" distR="0" wp14:anchorId="0D6B7834" wp14:editId="6EEF0E46">
                            <wp:extent cx="5739765" cy="2458085"/>
                            <wp:effectExtent l="0" t="0" r="0" b="0"/>
                            <wp:docPr id="59626791" name="図 2">
                              <a:extLst xmlns:a="http://schemas.openxmlformats.org/drawingml/2006/main">
                                <a:ext uri="{FF2B5EF4-FFF2-40B4-BE49-F238E27FC236}">
                                  <a16:creationId xmlns:a16="http://schemas.microsoft.com/office/drawing/2014/main" id="{F93451E9-C3D9-E810-FE91-8F606AE66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a:extLst>
                                        <a:ext uri="{FF2B5EF4-FFF2-40B4-BE49-F238E27FC236}">
                                          <a16:creationId xmlns:a16="http://schemas.microsoft.com/office/drawing/2014/main" id="{F93451E9-C3D9-E810-FE91-8F606AE661A1}"/>
                                        </a:ext>
                                      </a:extLst>
                                    </pic:cNvPr>
                                    <pic:cNvPicPr>
                                      <a:picLocks noChangeAspect="1"/>
                                    </pic:cNvPicPr>
                                  </pic:nvPicPr>
                                  <pic:blipFill>
                                    <a:blip r:embed="rId77"/>
                                    <a:stretch>
                                      <a:fillRect/>
                                    </a:stretch>
                                  </pic:blipFill>
                                  <pic:spPr>
                                    <a:xfrm>
                                      <a:off x="0" y="0"/>
                                      <a:ext cx="5739765" cy="2458085"/>
                                    </a:xfrm>
                                    <a:prstGeom prst="rect">
                                      <a:avLst/>
                                    </a:prstGeom>
                                  </pic:spPr>
                                </pic:pic>
                              </a:graphicData>
                            </a:graphic>
                          </wp:inline>
                        </w:drawing>
                      </w:r>
                    </w:p>
                    <w:p w14:paraId="3C53E3C0" w14:textId="77777777" w:rsidR="00012B6C" w:rsidRPr="00A94810" w:rsidRDefault="00012B6C" w:rsidP="00012B6C">
                      <w:pPr>
                        <w:pStyle w:val="a4"/>
                        <w:spacing w:before="120" w:after="0"/>
                        <w:ind w:left="0"/>
                        <w:jc w:val="center"/>
                        <w:rPr>
                          <w:rFonts w:eastAsia="游明朝"/>
                          <w:b/>
                          <w:bCs/>
                          <w:lang w:eastAsia="ja-JP"/>
                        </w:rPr>
                      </w:pPr>
                      <w:r>
                        <w:rPr>
                          <w:b/>
                          <w:bCs/>
                          <w:lang w:eastAsia="ja-JP"/>
                        </w:rPr>
                        <w:t>(b)</w:t>
                      </w:r>
                      <w:r w:rsidRPr="00024738">
                        <w:rPr>
                          <w:b/>
                          <w:bCs/>
                          <w:lang w:eastAsia="ja-JP"/>
                        </w:rPr>
                        <w:t>:</w:t>
                      </w:r>
                      <w:r>
                        <w:rPr>
                          <w:b/>
                          <w:bCs/>
                          <w:lang w:eastAsia="ja-JP"/>
                        </w:rPr>
                        <w:t xml:space="preserve"> Permeate TOC</w:t>
                      </w:r>
                    </w:p>
                    <w:p w14:paraId="79550055" w14:textId="6598551E" w:rsidR="00012B6C" w:rsidRPr="00522BC7" w:rsidRDefault="00012B6C" w:rsidP="00012B6C">
                      <w:pPr>
                        <w:pStyle w:val="a4"/>
                        <w:spacing w:before="120" w:after="0"/>
                        <w:ind w:left="0"/>
                        <w:jc w:val="center"/>
                        <w:rPr>
                          <w:b/>
                          <w:bCs/>
                          <w:lang w:eastAsia="ja-JP"/>
                        </w:rPr>
                      </w:pPr>
                      <w:r w:rsidRPr="00522BC7">
                        <w:rPr>
                          <w:b/>
                          <w:bCs/>
                          <w:lang w:eastAsia="ja-JP"/>
                        </w:rPr>
                        <w:t xml:space="preserve">Figure </w:t>
                      </w:r>
                      <w:r w:rsidR="00D57474">
                        <w:rPr>
                          <w:b/>
                          <w:bCs/>
                          <w:lang w:eastAsia="ja-JP"/>
                        </w:rPr>
                        <w:t>A</w:t>
                      </w:r>
                      <w:r w:rsidR="00CA31AA">
                        <w:rPr>
                          <w:b/>
                          <w:bCs/>
                          <w:lang w:eastAsia="ja-JP"/>
                        </w:rPr>
                        <w:t>.</w:t>
                      </w:r>
                      <w:r w:rsidR="00D57474">
                        <w:rPr>
                          <w:b/>
                          <w:bCs/>
                          <w:lang w:eastAsia="ja-JP"/>
                        </w:rPr>
                        <w:t>4</w:t>
                      </w:r>
                      <w:r w:rsidRPr="00024738">
                        <w:rPr>
                          <w:b/>
                          <w:bCs/>
                          <w:lang w:eastAsia="ja-JP"/>
                        </w:rPr>
                        <w:t xml:space="preserve">: </w:t>
                      </w:r>
                      <w:r>
                        <w:rPr>
                          <w:b/>
                          <w:bCs/>
                          <w:lang w:eastAsia="ja-JP"/>
                        </w:rPr>
                        <w:t>Standard Coefficients of Prediction Model Trend in All Period (OCWD)</w:t>
                      </w:r>
                    </w:p>
                  </w:txbxContent>
                </v:textbox>
                <w10:wrap type="topAndBottom"/>
              </v:shape>
            </w:pict>
          </mc:Fallback>
        </mc:AlternateContent>
      </w:r>
    </w:p>
    <w:p w14:paraId="56916323" w14:textId="3EF75B85" w:rsidR="00012B6C" w:rsidRDefault="00012B6C" w:rsidP="00012B6C">
      <w:pPr>
        <w:rPr>
          <w:rStyle w:val="30"/>
          <w:rFonts w:eastAsia="游明朝"/>
          <w:b w:val="0"/>
          <w:bCs w:val="0"/>
          <w:lang w:eastAsia="ja-JP"/>
        </w:rPr>
      </w:pPr>
    </w:p>
    <w:p w14:paraId="327ED848" w14:textId="023E62B8" w:rsidR="00012B6C" w:rsidRDefault="00012B6C" w:rsidP="00012B6C">
      <w:pPr>
        <w:rPr>
          <w:rStyle w:val="30"/>
          <w:rFonts w:eastAsia="游明朝"/>
          <w:b w:val="0"/>
          <w:bCs w:val="0"/>
          <w:lang w:eastAsia="ja-JP"/>
        </w:rPr>
      </w:pPr>
      <w:r w:rsidRPr="008D07AF">
        <w:rPr>
          <w:noProof/>
        </w:rPr>
        <mc:AlternateContent>
          <mc:Choice Requires="wps">
            <w:drawing>
              <wp:anchor distT="45720" distB="45720" distL="114300" distR="114300" simplePos="0" relativeHeight="251952128" behindDoc="0" locked="0" layoutInCell="1" allowOverlap="1" wp14:anchorId="2E5DCCD7" wp14:editId="5F881D16">
                <wp:simplePos x="0" y="0"/>
                <wp:positionH relativeFrom="column">
                  <wp:posOffset>0</wp:posOffset>
                </wp:positionH>
                <wp:positionV relativeFrom="paragraph">
                  <wp:posOffset>299720</wp:posOffset>
                </wp:positionV>
                <wp:extent cx="5931535" cy="2670175"/>
                <wp:effectExtent l="0" t="0" r="0" b="0"/>
                <wp:wrapTopAndBottom/>
                <wp:docPr id="596267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2670175"/>
                        </a:xfrm>
                        <a:prstGeom prst="rect">
                          <a:avLst/>
                        </a:prstGeom>
                        <a:solidFill>
                          <a:srgbClr val="FFFFFF"/>
                        </a:solidFill>
                        <a:ln w="9525">
                          <a:noFill/>
                          <a:miter lim="800000"/>
                          <a:headEnd/>
                          <a:tailEnd/>
                        </a:ln>
                      </wps:spPr>
                      <wps:txbx>
                        <w:txbxContent>
                          <w:p w14:paraId="44C94C2D" w14:textId="77777777" w:rsidR="00012B6C" w:rsidRDefault="00012B6C" w:rsidP="00012B6C">
                            <w:pPr>
                              <w:pStyle w:val="a4"/>
                              <w:spacing w:before="120" w:after="0"/>
                              <w:ind w:left="0"/>
                              <w:jc w:val="center"/>
                              <w:rPr>
                                <w:b/>
                                <w:bCs/>
                              </w:rPr>
                            </w:pPr>
                            <w:r>
                              <w:rPr>
                                <w:rFonts w:eastAsia="ＭＳ Ｐゴシック"/>
                                <w:bCs/>
                                <w:noProof/>
                                <w:lang w:eastAsia="ja-JP"/>
                              </w:rPr>
                              <w:drawing>
                                <wp:inline distT="0" distB="0" distL="0" distR="0" wp14:anchorId="44891C5F" wp14:editId="5B12468C">
                                  <wp:extent cx="2850612" cy="2019488"/>
                                  <wp:effectExtent l="0" t="0" r="6985" b="0"/>
                                  <wp:docPr id="59626793" name="図 59626793"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78"/>
                                          <a:stretch>
                                            <a:fillRect/>
                                          </a:stretch>
                                        </pic:blipFill>
                                        <pic:spPr>
                                          <a:xfrm>
                                            <a:off x="0" y="0"/>
                                            <a:ext cx="2894792" cy="2050787"/>
                                          </a:xfrm>
                                          <a:prstGeom prst="rect">
                                            <a:avLst/>
                                          </a:prstGeom>
                                        </pic:spPr>
                                      </pic:pic>
                                    </a:graphicData>
                                  </a:graphic>
                                </wp:inline>
                              </w:drawing>
                            </w:r>
                            <w:r>
                              <w:rPr>
                                <w:rFonts w:eastAsia="ＭＳ Ｐゴシック"/>
                                <w:bCs/>
                                <w:noProof/>
                                <w:lang w:eastAsia="ja-JP"/>
                              </w:rPr>
                              <w:drawing>
                                <wp:inline distT="0" distB="0" distL="0" distR="0" wp14:anchorId="6729411F" wp14:editId="34B4416B">
                                  <wp:extent cx="2779414" cy="2010178"/>
                                  <wp:effectExtent l="0" t="0" r="1905" b="9525"/>
                                  <wp:docPr id="59626794" name="図 5962679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79"/>
                                          <a:stretch>
                                            <a:fillRect/>
                                          </a:stretch>
                                        </pic:blipFill>
                                        <pic:spPr>
                                          <a:xfrm>
                                            <a:off x="0" y="0"/>
                                            <a:ext cx="2789696" cy="2017614"/>
                                          </a:xfrm>
                                          <a:prstGeom prst="rect">
                                            <a:avLst/>
                                          </a:prstGeom>
                                        </pic:spPr>
                                      </pic:pic>
                                    </a:graphicData>
                                  </a:graphic>
                                </wp:inline>
                              </w:drawing>
                            </w:r>
                          </w:p>
                          <w:p w14:paraId="797C389B" w14:textId="77777777" w:rsidR="00012B6C" w:rsidRPr="00C65F59" w:rsidRDefault="00012B6C" w:rsidP="00012B6C">
                            <w:pPr>
                              <w:spacing w:after="0"/>
                              <w:ind w:firstLineChars="450" w:firstLine="1084"/>
                              <w:rPr>
                                <w:rFonts w:eastAsia="游明朝"/>
                                <w:b/>
                                <w:bCs/>
                                <w:lang w:eastAsia="ja-JP"/>
                              </w:rPr>
                            </w:pPr>
                            <w:r w:rsidRPr="00C65F59">
                              <w:rPr>
                                <w:b/>
                                <w:bCs/>
                                <w:lang w:eastAsia="ja-JP"/>
                              </w:rPr>
                              <w:t>(a): 1st Stage Feed Flow Rate</w:t>
                            </w:r>
                            <w:r w:rsidRPr="00C65F59">
                              <w:rPr>
                                <w:rFonts w:eastAsia="游明朝" w:hint="eastAsia"/>
                                <w:b/>
                                <w:bCs/>
                                <w:lang w:eastAsia="ja-JP"/>
                              </w:rPr>
                              <w:t xml:space="preserve"> </w:t>
                            </w:r>
                            <w:r w:rsidRPr="00C65F59">
                              <w:rPr>
                                <w:rFonts w:eastAsia="游明朝"/>
                                <w:b/>
                                <w:bCs/>
                                <w:lang w:eastAsia="ja-JP"/>
                              </w:rPr>
                              <w:t xml:space="preserve">                             </w:t>
                            </w:r>
                            <w:r>
                              <w:rPr>
                                <w:rFonts w:eastAsia="游明朝"/>
                                <w:b/>
                                <w:bCs/>
                                <w:lang w:eastAsia="ja-JP"/>
                              </w:rPr>
                              <w:t xml:space="preserve"> </w:t>
                            </w:r>
                            <w:r w:rsidRPr="00C65F59">
                              <w:rPr>
                                <w:rFonts w:eastAsia="游明朝"/>
                                <w:b/>
                                <w:bCs/>
                                <w:lang w:eastAsia="ja-JP"/>
                              </w:rPr>
                              <w:t xml:space="preserve">    </w:t>
                            </w:r>
                            <w:r w:rsidRPr="00C65F59">
                              <w:rPr>
                                <w:b/>
                                <w:bCs/>
                                <w:lang w:eastAsia="ja-JP"/>
                              </w:rPr>
                              <w:t>(b): Feed pH</w:t>
                            </w:r>
                          </w:p>
                          <w:p w14:paraId="2D947F7B" w14:textId="2349E9BA" w:rsidR="00012B6C" w:rsidRPr="00522BC7" w:rsidRDefault="00012B6C" w:rsidP="00012B6C">
                            <w:pPr>
                              <w:pStyle w:val="a4"/>
                              <w:spacing w:before="120" w:after="0"/>
                              <w:ind w:left="0"/>
                              <w:jc w:val="center"/>
                              <w:rPr>
                                <w:b/>
                                <w:bCs/>
                                <w:lang w:eastAsia="ja-JP"/>
                              </w:rPr>
                            </w:pPr>
                            <w:r w:rsidRPr="00522BC7">
                              <w:rPr>
                                <w:b/>
                                <w:bCs/>
                                <w:lang w:eastAsia="ja-JP"/>
                              </w:rPr>
                              <w:t xml:space="preserve">Figure </w:t>
                            </w:r>
                            <w:r w:rsidR="00D57474">
                              <w:rPr>
                                <w:b/>
                                <w:bCs/>
                                <w:lang w:eastAsia="ja-JP"/>
                              </w:rPr>
                              <w:t>A</w:t>
                            </w:r>
                            <w:r w:rsidR="00CA31AA">
                              <w:rPr>
                                <w:b/>
                                <w:bCs/>
                                <w:lang w:eastAsia="ja-JP"/>
                              </w:rPr>
                              <w:t>.5</w:t>
                            </w:r>
                            <w:r w:rsidRPr="00024738">
                              <w:rPr>
                                <w:b/>
                                <w:bCs/>
                                <w:lang w:eastAsia="ja-JP"/>
                              </w:rPr>
                              <w:t xml:space="preserve">: </w:t>
                            </w:r>
                            <w:r>
                              <w:rPr>
                                <w:b/>
                                <w:bCs/>
                                <w:lang w:eastAsia="ja-JP"/>
                              </w:rPr>
                              <w:t>Actual Data Trend in RO Feed (OCWD)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DCCD7" id="_x0000_s1071" type="#_x0000_t202" style="position:absolute;margin-left:0;margin-top:23.6pt;width:467.05pt;height:210.25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" stroked="f">
                <v:textbox>
                  <w:txbxContent>
                    <w:p w14:paraId="44C94C2D" w14:textId="77777777" w:rsidR="00012B6C" w:rsidRDefault="00012B6C" w:rsidP="00012B6C">
                      <w:pPr>
                        <w:pStyle w:val="a4"/>
                        <w:spacing w:before="120" w:after="0"/>
                        <w:ind w:left="0"/>
                        <w:jc w:val="center"/>
                        <w:rPr>
                          <w:b/>
                          <w:bCs/>
                        </w:rPr>
                      </w:pPr>
                      <w:r>
                        <w:rPr>
                          <w:rFonts w:eastAsia="ＭＳ Ｐゴシック"/>
                          <w:bCs/>
                          <w:noProof/>
                          <w:lang w:eastAsia="ja-JP"/>
                        </w:rPr>
                        <w:drawing>
                          <wp:inline distT="0" distB="0" distL="0" distR="0" wp14:anchorId="44891C5F" wp14:editId="5B12468C">
                            <wp:extent cx="2850612" cy="2019488"/>
                            <wp:effectExtent l="0" t="0" r="6985" b="0"/>
                            <wp:docPr id="59626793" name="図 59626793"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64" descr="パソコンの画面&#10;&#10;低い精度で自動的に生成された説明"/>
                                    <pic:cNvPicPr/>
                                  </pic:nvPicPr>
                                  <pic:blipFill>
                                    <a:blip r:embed="rId78"/>
                                    <a:stretch>
                                      <a:fillRect/>
                                    </a:stretch>
                                  </pic:blipFill>
                                  <pic:spPr>
                                    <a:xfrm>
                                      <a:off x="0" y="0"/>
                                      <a:ext cx="2894792" cy="2050787"/>
                                    </a:xfrm>
                                    <a:prstGeom prst="rect">
                                      <a:avLst/>
                                    </a:prstGeom>
                                  </pic:spPr>
                                </pic:pic>
                              </a:graphicData>
                            </a:graphic>
                          </wp:inline>
                        </w:drawing>
                      </w:r>
                      <w:r>
                        <w:rPr>
                          <w:rFonts w:eastAsia="ＭＳ Ｐゴシック"/>
                          <w:bCs/>
                          <w:noProof/>
                          <w:lang w:eastAsia="ja-JP"/>
                        </w:rPr>
                        <w:drawing>
                          <wp:inline distT="0" distB="0" distL="0" distR="0" wp14:anchorId="6729411F" wp14:editId="34B4416B">
                            <wp:extent cx="2779414" cy="2010178"/>
                            <wp:effectExtent l="0" t="0" r="1905" b="9525"/>
                            <wp:docPr id="59626794" name="図 5962679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10;&#10;自動的に生成された説明"/>
                                    <pic:cNvPicPr/>
                                  </pic:nvPicPr>
                                  <pic:blipFill>
                                    <a:blip r:embed="rId79"/>
                                    <a:stretch>
                                      <a:fillRect/>
                                    </a:stretch>
                                  </pic:blipFill>
                                  <pic:spPr>
                                    <a:xfrm>
                                      <a:off x="0" y="0"/>
                                      <a:ext cx="2789696" cy="2017614"/>
                                    </a:xfrm>
                                    <a:prstGeom prst="rect">
                                      <a:avLst/>
                                    </a:prstGeom>
                                  </pic:spPr>
                                </pic:pic>
                              </a:graphicData>
                            </a:graphic>
                          </wp:inline>
                        </w:drawing>
                      </w:r>
                    </w:p>
                    <w:p w14:paraId="797C389B" w14:textId="77777777" w:rsidR="00012B6C" w:rsidRPr="00C65F59" w:rsidRDefault="00012B6C" w:rsidP="00012B6C">
                      <w:pPr>
                        <w:spacing w:after="0"/>
                        <w:ind w:firstLineChars="450" w:firstLine="1084"/>
                        <w:rPr>
                          <w:rFonts w:eastAsia="游明朝"/>
                          <w:b/>
                          <w:bCs/>
                          <w:lang w:eastAsia="ja-JP"/>
                        </w:rPr>
                      </w:pPr>
                      <w:r w:rsidRPr="00C65F59">
                        <w:rPr>
                          <w:b/>
                          <w:bCs/>
                          <w:lang w:eastAsia="ja-JP"/>
                        </w:rPr>
                        <w:t>(a): 1st Stage Feed Flow Rate</w:t>
                      </w:r>
                      <w:r w:rsidRPr="00C65F59">
                        <w:rPr>
                          <w:rFonts w:eastAsia="游明朝" w:hint="eastAsia"/>
                          <w:b/>
                          <w:bCs/>
                          <w:lang w:eastAsia="ja-JP"/>
                        </w:rPr>
                        <w:t xml:space="preserve"> </w:t>
                      </w:r>
                      <w:r w:rsidRPr="00C65F59">
                        <w:rPr>
                          <w:rFonts w:eastAsia="游明朝"/>
                          <w:b/>
                          <w:bCs/>
                          <w:lang w:eastAsia="ja-JP"/>
                        </w:rPr>
                        <w:t xml:space="preserve">                             </w:t>
                      </w:r>
                      <w:r>
                        <w:rPr>
                          <w:rFonts w:eastAsia="游明朝"/>
                          <w:b/>
                          <w:bCs/>
                          <w:lang w:eastAsia="ja-JP"/>
                        </w:rPr>
                        <w:t xml:space="preserve"> </w:t>
                      </w:r>
                      <w:r w:rsidRPr="00C65F59">
                        <w:rPr>
                          <w:rFonts w:eastAsia="游明朝"/>
                          <w:b/>
                          <w:bCs/>
                          <w:lang w:eastAsia="ja-JP"/>
                        </w:rPr>
                        <w:t xml:space="preserve">    </w:t>
                      </w:r>
                      <w:r w:rsidRPr="00C65F59">
                        <w:rPr>
                          <w:b/>
                          <w:bCs/>
                          <w:lang w:eastAsia="ja-JP"/>
                        </w:rPr>
                        <w:t>(b): Feed pH</w:t>
                      </w:r>
                    </w:p>
                    <w:p w14:paraId="2D947F7B" w14:textId="2349E9BA" w:rsidR="00012B6C" w:rsidRPr="00522BC7" w:rsidRDefault="00012B6C" w:rsidP="00012B6C">
                      <w:pPr>
                        <w:pStyle w:val="a4"/>
                        <w:spacing w:before="120" w:after="0"/>
                        <w:ind w:left="0"/>
                        <w:jc w:val="center"/>
                        <w:rPr>
                          <w:b/>
                          <w:bCs/>
                          <w:lang w:eastAsia="ja-JP"/>
                        </w:rPr>
                      </w:pPr>
                      <w:r w:rsidRPr="00522BC7">
                        <w:rPr>
                          <w:b/>
                          <w:bCs/>
                          <w:lang w:eastAsia="ja-JP"/>
                        </w:rPr>
                        <w:t xml:space="preserve">Figure </w:t>
                      </w:r>
                      <w:r w:rsidR="00D57474">
                        <w:rPr>
                          <w:b/>
                          <w:bCs/>
                          <w:lang w:eastAsia="ja-JP"/>
                        </w:rPr>
                        <w:t>A</w:t>
                      </w:r>
                      <w:r w:rsidR="00CA31AA">
                        <w:rPr>
                          <w:b/>
                          <w:bCs/>
                          <w:lang w:eastAsia="ja-JP"/>
                        </w:rPr>
                        <w:t>.5</w:t>
                      </w:r>
                      <w:r w:rsidRPr="00024738">
                        <w:rPr>
                          <w:b/>
                          <w:bCs/>
                          <w:lang w:eastAsia="ja-JP"/>
                        </w:rPr>
                        <w:t xml:space="preserve">: </w:t>
                      </w:r>
                      <w:r>
                        <w:rPr>
                          <w:b/>
                          <w:bCs/>
                          <w:lang w:eastAsia="ja-JP"/>
                        </w:rPr>
                        <w:t>Actual Data Trend in RO Feed (OCWD)</w:t>
                      </w:r>
                    </w:p>
                  </w:txbxContent>
                </v:textbox>
                <w10:wrap type="topAndBottom"/>
              </v:shape>
            </w:pict>
          </mc:Fallback>
        </mc:AlternateContent>
      </w:r>
    </w:p>
    <w:p w14:paraId="653C37A3" w14:textId="716513A4" w:rsidR="00012B6C" w:rsidRDefault="00012B6C" w:rsidP="00012B6C">
      <w:pPr>
        <w:rPr>
          <w:rStyle w:val="30"/>
          <w:rFonts w:eastAsia="游明朝"/>
          <w:b w:val="0"/>
          <w:bCs w:val="0"/>
          <w:lang w:eastAsia="ja-JP"/>
        </w:rPr>
      </w:pPr>
    </w:p>
    <w:p w14:paraId="4DAF6E1E" w14:textId="77777777" w:rsidR="00012B6C" w:rsidRPr="00012B6C" w:rsidRDefault="00012B6C" w:rsidP="005F64B5">
      <w:pPr>
        <w:rPr>
          <w:rStyle w:val="30"/>
          <w:rFonts w:eastAsia="游明朝"/>
          <w:b w:val="0"/>
          <w:bCs w:val="0"/>
          <w:lang w:eastAsia="ja-JP"/>
        </w:rPr>
      </w:pPr>
    </w:p>
    <w:sectPr w:rsidR="00012B6C" w:rsidRPr="00012B6C" w:rsidSect="004B7D57">
      <w:headerReference w:type="even" r:id="rId80"/>
      <w:headerReference w:type="default" r:id="rId81"/>
      <w:footerReference w:type="even" r:id="rId82"/>
      <w:footerReference w:type="default" r:id="rId83"/>
      <w:headerReference w:type="first" r:id="rId84"/>
      <w:footerReference w:type="first" r:id="rId85"/>
      <w:endnotePr>
        <w:numFmt w:val="decimal"/>
      </w:end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730A0" w14:textId="77777777" w:rsidR="00E30123" w:rsidRDefault="00E30123" w:rsidP="00CF7737">
      <w:r>
        <w:separator/>
      </w:r>
    </w:p>
  </w:endnote>
  <w:endnote w:type="continuationSeparator" w:id="0">
    <w:p w14:paraId="315C296E" w14:textId="77777777" w:rsidR="00E30123" w:rsidRDefault="00E30123" w:rsidP="00CF7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明朝">
    <w:altName w:val="MS PMincho"/>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entury Gothic">
    <w:panose1 w:val="020B0502020202020204"/>
    <w:charset w:val="00"/>
    <w:family w:val="swiss"/>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eiryo UI">
    <w:panose1 w:val="020B0604030504040204"/>
    <w:charset w:val="80"/>
    <w:family w:val="modern"/>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D3B8" w14:textId="77777777" w:rsidR="00A3150D" w:rsidRDefault="00A3150D">
    <w:pPr>
      <w:pStyle w:val="af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CD80" w14:textId="77777777" w:rsidR="00196791" w:rsidRDefault="0019679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F213D" w14:textId="77777777" w:rsidR="00A3150D" w:rsidRDefault="00A3150D">
    <w:pPr>
      <w:pStyle w:val="af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FC7F" w14:textId="77777777" w:rsidR="001B6AB5" w:rsidRDefault="001B6AB5">
    <w:pPr>
      <w:pStyle w:val="af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6FB6" w14:textId="69CF645C" w:rsidR="007D5201" w:rsidRDefault="007D5201" w:rsidP="00CF7737">
    <w:pPr>
      <w:pStyle w:val="af7"/>
    </w:pPr>
    <w:r>
      <w:t xml:space="preserve">Page </w:t>
    </w:r>
    <w:r>
      <w:fldChar w:fldCharType="begin"/>
    </w:r>
    <w:r>
      <w:instrText xml:space="preserve"> PAGE  \* Arabic  \* MERGEFORMAT </w:instrText>
    </w:r>
    <w:r>
      <w:fldChar w:fldCharType="separate"/>
    </w:r>
    <w:r>
      <w:rPr>
        <w:noProof/>
      </w:rP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3F41" w14:textId="77777777" w:rsidR="001B6AB5" w:rsidRDefault="001B6AB5">
    <w:pPr>
      <w:pStyle w:val="af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20ECD4" w14:textId="77777777" w:rsidR="00E30123" w:rsidRDefault="00E30123" w:rsidP="00CF7737">
      <w:r>
        <w:separator/>
      </w:r>
    </w:p>
  </w:footnote>
  <w:footnote w:type="continuationSeparator" w:id="0">
    <w:p w14:paraId="6706968C" w14:textId="77777777" w:rsidR="00E30123" w:rsidRDefault="00E30123" w:rsidP="00CF7737">
      <w:r>
        <w:continuationSeparator/>
      </w:r>
    </w:p>
  </w:footnote>
  <w:footnote w:id="1">
    <w:p w14:paraId="6F863699" w14:textId="77777777" w:rsidR="006457D2" w:rsidRPr="009E6B4F" w:rsidRDefault="006457D2" w:rsidP="006457D2">
      <w:pPr>
        <w:pStyle w:val="afd"/>
        <w:rPr>
          <w:rFonts w:eastAsia="游明朝"/>
          <w:lang w:eastAsia="ja-JP"/>
        </w:rPr>
      </w:pPr>
      <w:r>
        <w:rPr>
          <w:rStyle w:val="af2"/>
        </w:rPr>
        <w:footnoteRef/>
      </w:r>
      <w:r>
        <w:t xml:space="preserve"> </w:t>
      </w:r>
      <w:r w:rsidRPr="003234A3">
        <w:rPr>
          <w:rFonts w:eastAsia="游明朝"/>
          <w:lang w:eastAsia="ja-JP"/>
        </w:rPr>
        <w:t>R. Tanabe and A. Fukunaga: “Success-History Based Parameter Adaptation for Differential</w:t>
      </w:r>
      <w:r>
        <w:rPr>
          <w:rFonts w:eastAsia="游明朝" w:hint="eastAsia"/>
          <w:lang w:eastAsia="ja-JP"/>
        </w:rPr>
        <w:t xml:space="preserve"> </w:t>
      </w:r>
      <w:r w:rsidRPr="003234A3">
        <w:rPr>
          <w:rFonts w:eastAsia="游明朝"/>
          <w:lang w:eastAsia="ja-JP"/>
        </w:rPr>
        <w:t>Evolution,” Proceedings of IEEE Congress on Evolutionary Computation 2013, pp.71–78 (2013)</w:t>
      </w:r>
    </w:p>
  </w:footnote>
  <w:footnote w:id="2">
    <w:p w14:paraId="0AE97D67" w14:textId="77777777" w:rsidR="006457D2" w:rsidRPr="009E6B4F" w:rsidRDefault="006457D2" w:rsidP="006457D2">
      <w:pPr>
        <w:pStyle w:val="afd"/>
        <w:rPr>
          <w:rFonts w:eastAsia="游明朝"/>
          <w:lang w:eastAsia="ja-JP"/>
        </w:rPr>
      </w:pPr>
      <w:r>
        <w:rPr>
          <w:rStyle w:val="af2"/>
        </w:rPr>
        <w:footnoteRef/>
      </w:r>
      <w:r>
        <w:t xml:space="preserve"> </w:t>
      </w:r>
      <w:r w:rsidRPr="003234A3">
        <w:rPr>
          <w:rFonts w:eastAsia="游明朝"/>
          <w:lang w:eastAsia="ja-JP"/>
        </w:rPr>
        <w:t xml:space="preserve">K. Deb: </w:t>
      </w:r>
      <w:r>
        <w:rPr>
          <w:rFonts w:eastAsia="游明朝"/>
          <w:lang w:eastAsia="ja-JP"/>
        </w:rPr>
        <w:t>“</w:t>
      </w:r>
      <w:r w:rsidRPr="003234A3">
        <w:rPr>
          <w:rFonts w:eastAsia="游明朝"/>
          <w:lang w:eastAsia="ja-JP"/>
        </w:rPr>
        <w:t>An Efficient Constraint Handling Method for Genetic Algorithms”,</w:t>
      </w:r>
      <w:r>
        <w:rPr>
          <w:rFonts w:eastAsia="游明朝" w:hint="eastAsia"/>
          <w:lang w:eastAsia="ja-JP"/>
        </w:rPr>
        <w:t xml:space="preserve"> </w:t>
      </w:r>
      <w:r w:rsidRPr="003234A3">
        <w:rPr>
          <w:rFonts w:eastAsia="游明朝"/>
          <w:lang w:eastAsia="ja-JP"/>
        </w:rPr>
        <w:t>Computer Methods in Applied</w:t>
      </w:r>
      <w:r>
        <w:rPr>
          <w:rFonts w:eastAsia="游明朝"/>
          <w:lang w:eastAsia="ja-JP"/>
        </w:rPr>
        <w:t xml:space="preserve"> </w:t>
      </w:r>
      <w:r w:rsidRPr="003234A3">
        <w:rPr>
          <w:rFonts w:eastAsia="游明朝"/>
          <w:lang w:eastAsia="ja-JP"/>
        </w:rPr>
        <w:t>Mechanics and Engineering, Vol. 186 No. 2-4, pp.311-338 (2000)</w:t>
      </w:r>
    </w:p>
  </w:footnote>
  <w:footnote w:id="3">
    <w:p w14:paraId="3A7C8899" w14:textId="77777777" w:rsidR="006457D2" w:rsidRPr="003234A3" w:rsidRDefault="006457D2" w:rsidP="006457D2">
      <w:pPr>
        <w:pStyle w:val="afd"/>
      </w:pPr>
      <w:r>
        <w:rPr>
          <w:rStyle w:val="af2"/>
        </w:rPr>
        <w:footnoteRef/>
      </w:r>
      <w:r>
        <w:t xml:space="preserve"> The Black-box Optimization Benchmarking (BBOB) workshop (https://numbbo.github.io/workshops/)</w:t>
      </w:r>
    </w:p>
  </w:footnote>
  <w:footnote w:id="4">
    <w:p w14:paraId="32D52742" w14:textId="77777777" w:rsidR="00005346" w:rsidRPr="009D74F4" w:rsidRDefault="00005346" w:rsidP="00005346">
      <w:pPr>
        <w:pStyle w:val="afd"/>
        <w:rPr>
          <w:rFonts w:eastAsia="游明朝"/>
          <w:lang w:eastAsia="ja-JP"/>
        </w:rPr>
      </w:pPr>
      <w:r>
        <w:rPr>
          <w:rStyle w:val="af2"/>
        </w:rPr>
        <w:footnoteRef/>
      </w:r>
      <w:r>
        <w:t xml:space="preserve"> </w:t>
      </w:r>
      <w:r>
        <w:rPr>
          <w:rFonts w:eastAsia="游明朝" w:hint="eastAsia"/>
          <w:lang w:eastAsia="ja-JP"/>
        </w:rPr>
        <w:t>R</w:t>
      </w:r>
      <w:r>
        <w:rPr>
          <w:rFonts w:eastAsia="游明朝"/>
          <w:lang w:eastAsia="ja-JP"/>
        </w:rPr>
        <w:t>ecycled Water Master Plan West Basin Municipal Water District (</w:t>
      </w:r>
      <w:hyperlink r:id="rId1" w:history="1">
        <w:r>
          <w:rPr>
            <w:rStyle w:val="af9"/>
          </w:rPr>
          <w:t>West-Basin-Master-Plan_final_rev4.pdf (westbasin.org)</w:t>
        </w:r>
      </w:hyperlink>
      <w:r>
        <w:rPr>
          <w:rFonts w:eastAsia="游明朝"/>
          <w:lang w:eastAsia="ja-JP"/>
        </w:rPr>
        <w:t>)</w:t>
      </w:r>
    </w:p>
  </w:footnote>
  <w:footnote w:id="5">
    <w:p w14:paraId="364FD137" w14:textId="77777777" w:rsidR="00005346" w:rsidRPr="00F800D7" w:rsidRDefault="00005346" w:rsidP="00005346">
      <w:pPr>
        <w:pStyle w:val="afd"/>
        <w:rPr>
          <w:rFonts w:eastAsia="游明朝"/>
          <w:lang w:eastAsia="ja-JP"/>
        </w:rPr>
      </w:pPr>
      <w:r>
        <w:rPr>
          <w:rStyle w:val="af2"/>
        </w:rPr>
        <w:footnoteRef/>
      </w:r>
      <w:r>
        <w:t xml:space="preserve"> </w:t>
      </w:r>
      <w:r>
        <w:rPr>
          <w:rFonts w:eastAsia="游明朝" w:hint="eastAsia"/>
          <w:lang w:eastAsia="ja-JP"/>
        </w:rPr>
        <w:t>W</w:t>
      </w:r>
      <w:r>
        <w:rPr>
          <w:rFonts w:eastAsia="游明朝"/>
          <w:lang w:eastAsia="ja-JP"/>
        </w:rPr>
        <w:t>ATER EDDUCATION FOUNDATION, WATER RECYCLING AND TITLE 22 (</w:t>
      </w:r>
      <w:r w:rsidRPr="00F6661B">
        <w:rPr>
          <w:rFonts w:eastAsia="游明朝"/>
          <w:lang w:eastAsia="ja-JP"/>
        </w:rPr>
        <w:t>https://www.watereducation.org/aquapedia/water-recycling-and-title-22#:~:text=Title%2022%20of%20California's%20Code,water%20is%20discharged%20and%20used.</w:t>
      </w:r>
      <w:r>
        <w:rPr>
          <w:rFonts w:eastAsia="游明朝"/>
          <w:lang w:eastAsia="ja-JP"/>
        </w:rPr>
        <w:t>)</w:t>
      </w:r>
    </w:p>
  </w:footnote>
  <w:footnote w:id="6">
    <w:p w14:paraId="2F19F456" w14:textId="77777777" w:rsidR="00005346" w:rsidRPr="007A371B" w:rsidRDefault="00005346" w:rsidP="00005346">
      <w:pPr>
        <w:pStyle w:val="afd"/>
        <w:rPr>
          <w:rFonts w:eastAsia="游明朝"/>
          <w:lang w:eastAsia="ja-JP"/>
        </w:rPr>
      </w:pPr>
      <w:r>
        <w:rPr>
          <w:rStyle w:val="af2"/>
        </w:rPr>
        <w:footnoteRef/>
      </w:r>
      <w:r>
        <w:t xml:space="preserve"> </w:t>
      </w:r>
      <w:r w:rsidRPr="00CA5950">
        <w:t>Wastewater Treatment Plant Master Plan</w:t>
      </w:r>
      <w:r>
        <w:t>, APPENDIX D: TITLE 22 REQUIREMENTS (</w:t>
      </w:r>
      <w:r w:rsidRPr="00CA5950">
        <w:t>https://www.napasan.com/DocumentCenter/View/276/Appendix-D-Title-22-Requirements-PDF</w:t>
      </w:r>
      <w:r>
        <w:t>)</w:t>
      </w:r>
    </w:p>
  </w:footnote>
  <w:footnote w:id="7">
    <w:p w14:paraId="5D266053" w14:textId="77777777" w:rsidR="00A86E22" w:rsidRPr="009E6B4F" w:rsidRDefault="00A86E22" w:rsidP="00A86E22">
      <w:pPr>
        <w:pStyle w:val="afd"/>
        <w:rPr>
          <w:rFonts w:eastAsia="游明朝"/>
          <w:lang w:eastAsia="ja-JP"/>
        </w:rPr>
      </w:pPr>
      <w:r>
        <w:rPr>
          <w:rStyle w:val="af2"/>
        </w:rPr>
        <w:footnoteRef/>
      </w:r>
      <w:r>
        <w:t xml:space="preserve"> </w:t>
      </w:r>
      <w:hyperlink r:id="rId2" w:history="1">
        <w:r w:rsidRPr="00E2122D">
          <w:rPr>
            <w:rStyle w:val="af9"/>
            <w:rFonts w:eastAsia="ＭＳ 明朝"/>
            <w:lang w:eastAsia="ja-JP"/>
          </w:rPr>
          <w:t>https://wwwbrr.cr.usgs.gov/projects/GWC_chemtherm/software.htm</w:t>
        </w:r>
      </w:hyperlink>
    </w:p>
  </w:footnote>
  <w:footnote w:id="8">
    <w:p w14:paraId="6E2EAF90" w14:textId="77777777" w:rsidR="00910C20" w:rsidRPr="00EC6E94" w:rsidRDefault="00910C20" w:rsidP="00910C20">
      <w:pPr>
        <w:pStyle w:val="afd"/>
        <w:ind w:left="200" w:hangingChars="100" w:hanging="200"/>
        <w:rPr>
          <w:rFonts w:eastAsia="ＭＳ 明朝"/>
          <w:lang w:eastAsia="ja-JP"/>
        </w:rPr>
      </w:pPr>
      <w:r w:rsidRPr="00EC6E94">
        <w:rPr>
          <w:rStyle w:val="af2"/>
        </w:rPr>
        <w:footnoteRef/>
      </w:r>
      <w:r w:rsidRPr="00EC6E94">
        <w:t xml:space="preserve"> G. Welch and G. Bishop: “An Introduction to the Kalman Filter”, Univ. of North Carolina (1995)</w:t>
      </w:r>
      <w:r w:rsidRPr="00EC6E94">
        <w:rPr>
          <w:rFonts w:eastAsia="ＭＳ 明朝"/>
          <w:lang w:eastAsia="ja-JP"/>
        </w:rPr>
        <w:br/>
      </w:r>
      <w:r w:rsidRPr="00EC6E94">
        <w:t>https://perso.crans.org/club-krobot/doc/kalman.pdf</w:t>
      </w:r>
    </w:p>
  </w:footnote>
  <w:footnote w:id="9">
    <w:p w14:paraId="16D105EF" w14:textId="13C8587B" w:rsidR="00C0200B" w:rsidRPr="00BA6016" w:rsidRDefault="00C0200B" w:rsidP="00C0200B">
      <w:pPr>
        <w:pStyle w:val="afd"/>
      </w:pPr>
      <w:r w:rsidRPr="00BA6016">
        <w:rPr>
          <w:rStyle w:val="af2"/>
        </w:rPr>
        <w:footnoteRef/>
      </w:r>
      <w:r w:rsidRPr="00BA6016">
        <w:t xml:space="preserve"> GWRS 2020 ANNUAL REPORT (https://www.ocwd.com/wp-content/uploads/2020-gwrs-annual-report-appendices-1.pdf)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08061" w14:textId="77777777" w:rsidR="00A3150D" w:rsidRDefault="00A3150D">
    <w:pPr>
      <w:pStyle w:val="af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64DF" w14:textId="77777777" w:rsidR="00196791" w:rsidRDefault="0019679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61312" behindDoc="0" locked="0" layoutInCell="1" allowOverlap="1" wp14:anchorId="08B394FE" wp14:editId="6C678174">
          <wp:simplePos x="0" y="0"/>
          <wp:positionH relativeFrom="margin">
            <wp:posOffset>180975</wp:posOffset>
          </wp:positionH>
          <wp:positionV relativeFrom="topMargin">
            <wp:posOffset>381000</wp:posOffset>
          </wp:positionV>
          <wp:extent cx="1315037" cy="475858"/>
          <wp:effectExtent l="0" t="0" r="0" b="635"/>
          <wp:wrapNone/>
          <wp:docPr id="205871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Pr>
        <w:rFonts w:ascii="Calibri" w:hAnsi="Calibri"/>
        <w:b/>
        <w:bCs/>
        <w:color w:val="984806"/>
        <w:sz w:val="32"/>
        <w:szCs w:val="32"/>
      </w:rPr>
      <w:t>REPORT</w:t>
    </w:r>
  </w:p>
  <w:p w14:paraId="03FC8F1D" w14:textId="77777777" w:rsidR="00196791" w:rsidRPr="00692271" w:rsidRDefault="0019679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0B0B05AF" w14:textId="77777777" w:rsidR="00196791" w:rsidRDefault="00196791" w:rsidP="003A287A">
    <w:pPr>
      <w:pStyle w:val="af5"/>
    </w:pPr>
    <w:r>
      <w:t>Project Title: 5.17 - (Salveson, Andy) Data-Driven Fault Detection and Process Control for Potable Reuse with Reverse Osmosis</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2B43E" w14:textId="77777777" w:rsidR="00A3150D" w:rsidRDefault="00A3150D">
    <w:pPr>
      <w:pStyle w:val="af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E8A9" w14:textId="77777777" w:rsidR="001B6AB5" w:rsidRDefault="001B6AB5">
    <w:pPr>
      <w:pStyle w:val="af5"/>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3AB" w14:textId="5359342A" w:rsidR="00692271" w:rsidRDefault="00692271" w:rsidP="00692271">
    <w:pPr>
      <w:tabs>
        <w:tab w:val="center" w:pos="3510"/>
        <w:tab w:val="right" w:pos="9360"/>
      </w:tabs>
      <w:spacing w:after="0"/>
      <w:jc w:val="right"/>
      <w:rPr>
        <w:rFonts w:ascii="Calibri" w:hAnsi="Calibri"/>
        <w:b/>
        <w:bCs/>
        <w:color w:val="984806"/>
        <w:sz w:val="32"/>
        <w:szCs w:val="32"/>
      </w:rPr>
    </w:pPr>
    <w:r>
      <w:rPr>
        <w:rFonts w:ascii="Calibri" w:hAnsi="Calibri"/>
        <w:b/>
        <w:bCs/>
        <w:noProof/>
        <w:color w:val="1F497D"/>
        <w:sz w:val="32"/>
        <w:szCs w:val="32"/>
      </w:rPr>
      <w:drawing>
        <wp:anchor distT="0" distB="0" distL="114300" distR="114300" simplePos="0" relativeHeight="251659264" behindDoc="0" locked="0" layoutInCell="1" allowOverlap="1" wp14:anchorId="01746E78" wp14:editId="6ABEA897">
          <wp:simplePos x="0" y="0"/>
          <wp:positionH relativeFrom="margin">
            <wp:posOffset>180975</wp:posOffset>
          </wp:positionH>
          <wp:positionV relativeFrom="topMargin">
            <wp:posOffset>381000</wp:posOffset>
          </wp:positionV>
          <wp:extent cx="1315037" cy="475858"/>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315037" cy="475858"/>
                  </a:xfrm>
                  <a:prstGeom prst="rect">
                    <a:avLst/>
                  </a:prstGeom>
                </pic:spPr>
              </pic:pic>
            </a:graphicData>
          </a:graphic>
        </wp:anchor>
      </w:drawing>
    </w:r>
    <w:r w:rsidRPr="00867D36">
      <w:rPr>
        <w:rFonts w:ascii="Calibri" w:hAnsi="Calibri"/>
        <w:b/>
        <w:bCs/>
        <w:color w:val="984806"/>
        <w:sz w:val="32"/>
        <w:szCs w:val="32"/>
      </w:rPr>
      <w:t xml:space="preserve">QUARTERLY </w:t>
    </w:r>
    <w:r w:rsidR="009375D8">
      <w:rPr>
        <w:rFonts w:ascii="Calibri" w:hAnsi="Calibri"/>
        <w:b/>
        <w:bCs/>
        <w:color w:val="984806"/>
        <w:sz w:val="32"/>
        <w:szCs w:val="32"/>
      </w:rPr>
      <w:t>REPORT</w:t>
    </w:r>
  </w:p>
  <w:p w14:paraId="33757D36" w14:textId="4652604F" w:rsidR="00692271" w:rsidRPr="00692271" w:rsidRDefault="00692271" w:rsidP="00692271">
    <w:pPr>
      <w:pStyle w:val="1"/>
      <w:keepNext w:val="0"/>
      <w:keepLines w:val="0"/>
      <w:tabs>
        <w:tab w:val="right" w:leader="dot" w:pos="9350"/>
      </w:tabs>
      <w:spacing w:before="0" w:line="276" w:lineRule="auto"/>
      <w:rPr>
        <w:rFonts w:asciiTheme="minorHAnsi" w:hAnsiTheme="minorHAnsi" w:cstheme="minorHAnsi"/>
        <w:b w:val="0"/>
        <w:caps/>
        <w:color w:val="auto"/>
      </w:rPr>
    </w:pPr>
    <w:r>
      <w:rPr>
        <w:rFonts w:ascii="Calibri" w:hAnsi="Calibri"/>
        <w:bCs/>
        <w:color w:val="auto"/>
      </w:rPr>
      <w:t xml:space="preserve">                                                                 </w:t>
    </w:r>
    <w:r w:rsidRPr="00302DAD">
      <w:rPr>
        <w:rFonts w:ascii="Calibri" w:hAnsi="Calibri"/>
        <w:bCs/>
        <w:color w:val="auto"/>
      </w:rPr>
      <w:t>May contain business sensitive or proprietary information</w:t>
    </w:r>
  </w:p>
  <w:p w14:paraId="3AA60CC7" w14:textId="27E6A258" w:rsidR="007D5201" w:rsidRDefault="007D5201" w:rsidP="003A287A">
    <w:pPr>
      <w:pStyle w:val="af5"/>
    </w:pPr>
    <w:r>
      <w:t>Project Title:</w:t>
    </w:r>
    <w:r w:rsidR="00665024">
      <w:t xml:space="preserve"> </w:t>
    </w:r>
    <w:r w:rsidR="003A287A">
      <w:t>5.17 - (Salveson, Andy) Data-Driven Fault Detection and Process Control for Potable Reuse with Reverse Osmosis</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342EA" w14:textId="77777777" w:rsidR="001B6AB5" w:rsidRDefault="001B6AB5">
    <w:pPr>
      <w:pStyle w:val="af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BAACA6C"/>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F36521"/>
    <w:multiLevelType w:val="hybridMultilevel"/>
    <w:tmpl w:val="7722DF60"/>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 w15:restartNumberingAfterBreak="0">
    <w:nsid w:val="031D0FD3"/>
    <w:multiLevelType w:val="hybridMultilevel"/>
    <w:tmpl w:val="247C19EA"/>
    <w:lvl w:ilvl="0" w:tplc="4EE4D58E">
      <w:start w:val="2"/>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4B51F1"/>
    <w:multiLevelType w:val="hybridMultilevel"/>
    <w:tmpl w:val="6C60199E"/>
    <w:lvl w:ilvl="0" w:tplc="A4ACD3EA">
      <w:start w:val="1"/>
      <w:numFmt w:val="lowerLetter"/>
      <w:lvlText w:val="(%1)"/>
      <w:lvlJc w:val="left"/>
      <w:pPr>
        <w:ind w:left="360" w:hanging="360"/>
      </w:pPr>
      <w:rPr>
        <w:rFonts w:hint="default"/>
        <w:color w:val="auto"/>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0BC3A5D"/>
    <w:multiLevelType w:val="hybridMultilevel"/>
    <w:tmpl w:val="B354196A"/>
    <w:lvl w:ilvl="0" w:tplc="04090001">
      <w:start w:val="1"/>
      <w:numFmt w:val="bullet"/>
      <w:lvlText w:val=""/>
      <w:lvlJc w:val="left"/>
      <w:pPr>
        <w:ind w:left="420" w:hanging="420"/>
      </w:pPr>
      <w:rPr>
        <w:rFonts w:ascii="Wingdings" w:hAnsi="Wingdings" w:hint="default"/>
      </w:rPr>
    </w:lvl>
    <w:lvl w:ilvl="1" w:tplc="FFFFFFFF">
      <w:numFmt w:val="bullet"/>
      <w:lvlText w:val="・"/>
      <w:lvlJc w:val="left"/>
      <w:pPr>
        <w:ind w:left="720" w:hanging="420"/>
      </w:pPr>
      <w:rPr>
        <w:rFonts w:ascii="ＭＳ Ｐゴシック" w:eastAsia="ＭＳ Ｐゴシック" w:hAnsi="ＭＳ Ｐゴシック" w:cs="Times New Roman" w:hint="eastAsia"/>
      </w:rPr>
    </w:lvl>
    <w:lvl w:ilvl="2" w:tplc="FFFFFFFF">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 w15:restartNumberingAfterBreak="0">
    <w:nsid w:val="123358F2"/>
    <w:multiLevelType w:val="hybridMultilevel"/>
    <w:tmpl w:val="987C6092"/>
    <w:lvl w:ilvl="0" w:tplc="A7C8482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6741E2D"/>
    <w:multiLevelType w:val="hybridMultilevel"/>
    <w:tmpl w:val="B63C96D2"/>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7" w15:restartNumberingAfterBreak="0">
    <w:nsid w:val="1A7E7E0D"/>
    <w:multiLevelType w:val="hybridMultilevel"/>
    <w:tmpl w:val="38F0CB48"/>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8" w15:restartNumberingAfterBreak="0">
    <w:nsid w:val="1A8478CF"/>
    <w:multiLevelType w:val="hybridMultilevel"/>
    <w:tmpl w:val="C0CCC824"/>
    <w:lvl w:ilvl="0" w:tplc="CCB4C1BE">
      <w:numFmt w:val="bullet"/>
      <w:lvlText w:val="・"/>
      <w:lvlJc w:val="left"/>
      <w:pPr>
        <w:ind w:left="1140" w:hanging="420"/>
      </w:pPr>
      <w:rPr>
        <w:rFonts w:ascii="ＭＳ Ｐゴシック" w:eastAsia="ＭＳ Ｐゴシック" w:hAnsi="ＭＳ Ｐゴシック" w:cs="Times New Roman" w:hint="eastAsia"/>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9" w15:restartNumberingAfterBreak="0">
    <w:nsid w:val="1AC36239"/>
    <w:multiLevelType w:val="hybridMultilevel"/>
    <w:tmpl w:val="7646EF1C"/>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1C494EA9"/>
    <w:multiLevelType w:val="hybridMultilevel"/>
    <w:tmpl w:val="679C6CC2"/>
    <w:lvl w:ilvl="0" w:tplc="04090001">
      <w:start w:val="1"/>
      <w:numFmt w:val="bullet"/>
      <w:lvlText w:val=""/>
      <w:lvlJc w:val="left"/>
      <w:pPr>
        <w:ind w:left="420" w:hanging="420"/>
      </w:pPr>
      <w:rPr>
        <w:rFonts w:ascii="Wingdings" w:hAnsi="Wingdings" w:hint="default"/>
      </w:rPr>
    </w:lvl>
    <w:lvl w:ilvl="1" w:tplc="FFFFFFFF">
      <w:numFmt w:val="bullet"/>
      <w:lvlText w:val="・"/>
      <w:lvlJc w:val="left"/>
      <w:pPr>
        <w:ind w:left="720" w:hanging="420"/>
      </w:pPr>
      <w:rPr>
        <w:rFonts w:ascii="ＭＳ Ｐゴシック" w:eastAsia="ＭＳ Ｐゴシック" w:hAnsi="ＭＳ Ｐゴシック" w:cs="Times New Roman" w:hint="eastAsia"/>
      </w:rPr>
    </w:lvl>
    <w:lvl w:ilvl="2" w:tplc="FFFFFFFF">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1" w15:restartNumberingAfterBreak="0">
    <w:nsid w:val="203F4BBC"/>
    <w:multiLevelType w:val="hybridMultilevel"/>
    <w:tmpl w:val="AF26B422"/>
    <w:lvl w:ilvl="0" w:tplc="0409000B">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20982FAD"/>
    <w:multiLevelType w:val="hybridMultilevel"/>
    <w:tmpl w:val="890634BE"/>
    <w:lvl w:ilvl="0" w:tplc="04090001">
      <w:start w:val="1"/>
      <w:numFmt w:val="bullet"/>
      <w:lvlText w:val=""/>
      <w:lvlJc w:val="left"/>
      <w:pPr>
        <w:ind w:left="420" w:hanging="420"/>
      </w:pPr>
      <w:rPr>
        <w:rFonts w:ascii="Wingdings" w:hAnsi="Wingdings" w:hint="default"/>
      </w:rPr>
    </w:lvl>
    <w:lvl w:ilvl="1" w:tplc="FFFFFFFF">
      <w:numFmt w:val="bullet"/>
      <w:lvlText w:val="・"/>
      <w:lvlJc w:val="left"/>
      <w:pPr>
        <w:ind w:left="720" w:hanging="420"/>
      </w:pPr>
      <w:rPr>
        <w:rFonts w:ascii="ＭＳ Ｐゴシック" w:eastAsia="ＭＳ Ｐゴシック" w:hAnsi="ＭＳ Ｐゴシック" w:cs="Times New Roman" w:hint="eastAsia"/>
      </w:rPr>
    </w:lvl>
    <w:lvl w:ilvl="2" w:tplc="FFFFFFFF">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 w15:restartNumberingAfterBreak="0">
    <w:nsid w:val="231E6BD6"/>
    <w:multiLevelType w:val="hybridMultilevel"/>
    <w:tmpl w:val="54E2DFA6"/>
    <w:lvl w:ilvl="0" w:tplc="CA4EAC8E">
      <w:start w:val="1"/>
      <w:numFmt w:val="lowerLetter"/>
      <w:lvlText w:val="%1)"/>
      <w:lvlJc w:val="left"/>
      <w:pPr>
        <w:ind w:left="717" w:hanging="360"/>
      </w:pPr>
      <w:rPr>
        <w:rFonts w:hint="default"/>
      </w:rPr>
    </w:lvl>
    <w:lvl w:ilvl="1" w:tplc="04090017" w:tentative="1">
      <w:start w:val="1"/>
      <w:numFmt w:val="aiueoFullWidth"/>
      <w:lvlText w:val="(%2)"/>
      <w:lvlJc w:val="left"/>
      <w:pPr>
        <w:ind w:left="1197" w:hanging="420"/>
      </w:pPr>
    </w:lvl>
    <w:lvl w:ilvl="2" w:tplc="04090011" w:tentative="1">
      <w:start w:val="1"/>
      <w:numFmt w:val="decimalEnclosedCircle"/>
      <w:lvlText w:val="%3"/>
      <w:lvlJc w:val="left"/>
      <w:pPr>
        <w:ind w:left="1617" w:hanging="420"/>
      </w:pPr>
    </w:lvl>
    <w:lvl w:ilvl="3" w:tplc="0409000F" w:tentative="1">
      <w:start w:val="1"/>
      <w:numFmt w:val="decimal"/>
      <w:lvlText w:val="%4."/>
      <w:lvlJc w:val="left"/>
      <w:pPr>
        <w:ind w:left="2037" w:hanging="420"/>
      </w:pPr>
    </w:lvl>
    <w:lvl w:ilvl="4" w:tplc="04090017" w:tentative="1">
      <w:start w:val="1"/>
      <w:numFmt w:val="aiueoFullWidth"/>
      <w:lvlText w:val="(%5)"/>
      <w:lvlJc w:val="left"/>
      <w:pPr>
        <w:ind w:left="2457" w:hanging="420"/>
      </w:pPr>
    </w:lvl>
    <w:lvl w:ilvl="5" w:tplc="04090011" w:tentative="1">
      <w:start w:val="1"/>
      <w:numFmt w:val="decimalEnclosedCircle"/>
      <w:lvlText w:val="%6"/>
      <w:lvlJc w:val="left"/>
      <w:pPr>
        <w:ind w:left="2877" w:hanging="420"/>
      </w:pPr>
    </w:lvl>
    <w:lvl w:ilvl="6" w:tplc="0409000F" w:tentative="1">
      <w:start w:val="1"/>
      <w:numFmt w:val="decimal"/>
      <w:lvlText w:val="%7."/>
      <w:lvlJc w:val="left"/>
      <w:pPr>
        <w:ind w:left="3297" w:hanging="420"/>
      </w:pPr>
    </w:lvl>
    <w:lvl w:ilvl="7" w:tplc="04090017" w:tentative="1">
      <w:start w:val="1"/>
      <w:numFmt w:val="aiueoFullWidth"/>
      <w:lvlText w:val="(%8)"/>
      <w:lvlJc w:val="left"/>
      <w:pPr>
        <w:ind w:left="3717" w:hanging="420"/>
      </w:pPr>
    </w:lvl>
    <w:lvl w:ilvl="8" w:tplc="04090011" w:tentative="1">
      <w:start w:val="1"/>
      <w:numFmt w:val="decimalEnclosedCircle"/>
      <w:lvlText w:val="%9"/>
      <w:lvlJc w:val="left"/>
      <w:pPr>
        <w:ind w:left="4137" w:hanging="420"/>
      </w:pPr>
    </w:lvl>
  </w:abstractNum>
  <w:abstractNum w:abstractNumId="14" w15:restartNumberingAfterBreak="0">
    <w:nsid w:val="24632BBE"/>
    <w:multiLevelType w:val="hybridMultilevel"/>
    <w:tmpl w:val="E6E8EF1A"/>
    <w:lvl w:ilvl="0" w:tplc="1700B23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FB03B1C"/>
    <w:multiLevelType w:val="hybridMultilevel"/>
    <w:tmpl w:val="5844B852"/>
    <w:lvl w:ilvl="0" w:tplc="04090001">
      <w:start w:val="1"/>
      <w:numFmt w:val="bullet"/>
      <w:lvlText w:val=""/>
      <w:lvlJc w:val="left"/>
      <w:pPr>
        <w:ind w:left="420" w:hanging="420"/>
      </w:pPr>
      <w:rPr>
        <w:rFonts w:ascii="Wingdings" w:hAnsi="Wingdings" w:hint="default"/>
      </w:rPr>
    </w:lvl>
    <w:lvl w:ilvl="1" w:tplc="FFFFFFFF">
      <w:numFmt w:val="bullet"/>
      <w:lvlText w:val="・"/>
      <w:lvlJc w:val="left"/>
      <w:pPr>
        <w:ind w:left="720" w:hanging="420"/>
      </w:pPr>
      <w:rPr>
        <w:rFonts w:ascii="ＭＳ Ｐゴシック" w:eastAsia="ＭＳ Ｐゴシック" w:hAnsi="ＭＳ Ｐゴシック" w:cs="Times New Roman" w:hint="eastAsia"/>
      </w:rPr>
    </w:lvl>
    <w:lvl w:ilvl="2" w:tplc="FFFFFFFF">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6" w15:restartNumberingAfterBreak="0">
    <w:nsid w:val="37311F7C"/>
    <w:multiLevelType w:val="hybridMultilevel"/>
    <w:tmpl w:val="DEE459FE"/>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7" w15:restartNumberingAfterBreak="0">
    <w:nsid w:val="3D28635E"/>
    <w:multiLevelType w:val="hybridMultilevel"/>
    <w:tmpl w:val="57E45EF6"/>
    <w:lvl w:ilvl="0" w:tplc="89727A0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DE958A8"/>
    <w:multiLevelType w:val="hybridMultilevel"/>
    <w:tmpl w:val="8938A2F2"/>
    <w:lvl w:ilvl="0" w:tplc="BAC6D964">
      <w:start w:val="3"/>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F0F5EDE"/>
    <w:multiLevelType w:val="hybridMultilevel"/>
    <w:tmpl w:val="879C010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4090098E"/>
    <w:multiLevelType w:val="hybridMultilevel"/>
    <w:tmpl w:val="CC1C03A0"/>
    <w:lvl w:ilvl="0" w:tplc="94AAEA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1A47F58"/>
    <w:multiLevelType w:val="hybridMultilevel"/>
    <w:tmpl w:val="8286F352"/>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2" w15:restartNumberingAfterBreak="0">
    <w:nsid w:val="46697C80"/>
    <w:multiLevelType w:val="hybridMultilevel"/>
    <w:tmpl w:val="5650A72C"/>
    <w:lvl w:ilvl="0" w:tplc="0409000B">
      <w:start w:val="1"/>
      <w:numFmt w:val="bullet"/>
      <w:lvlText w:val=""/>
      <w:lvlJc w:val="left"/>
      <w:pPr>
        <w:ind w:left="840" w:hanging="420"/>
      </w:pPr>
      <w:rPr>
        <w:rFonts w:ascii="Wingdings" w:hAnsi="Wingdings" w:hint="default"/>
      </w:rPr>
    </w:lvl>
    <w:lvl w:ilvl="1" w:tplc="CCB4C1BE">
      <w:numFmt w:val="bullet"/>
      <w:lvlText w:val="・"/>
      <w:lvlJc w:val="left"/>
      <w:pPr>
        <w:ind w:left="1260" w:hanging="420"/>
      </w:pPr>
      <w:rPr>
        <w:rFonts w:ascii="ＭＳ Ｐゴシック" w:eastAsia="ＭＳ Ｐゴシック" w:hAnsi="ＭＳ Ｐゴシック" w:cs="Times New Roman" w:hint="eastAsia"/>
      </w:rPr>
    </w:lvl>
    <w:lvl w:ilvl="2" w:tplc="6382E042">
      <w:numFmt w:val="bullet"/>
      <w:lvlText w:val="◆"/>
      <w:lvlJc w:val="left"/>
      <w:pPr>
        <w:ind w:left="1620" w:hanging="360"/>
      </w:pPr>
      <w:rPr>
        <w:rFonts w:ascii="ＭＳ Ｐゴシック" w:eastAsia="ＭＳ Ｐゴシック" w:hAnsi="ＭＳ Ｐゴシック" w:cs="Times New Roman" w:hint="eastAsia"/>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 w15:restartNumberingAfterBreak="0">
    <w:nsid w:val="47CE5F5E"/>
    <w:multiLevelType w:val="hybridMultilevel"/>
    <w:tmpl w:val="0BCE63A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463A70"/>
    <w:multiLevelType w:val="hybridMultilevel"/>
    <w:tmpl w:val="ECC60FE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49A917A0"/>
    <w:multiLevelType w:val="hybridMultilevel"/>
    <w:tmpl w:val="F62E06CC"/>
    <w:lvl w:ilvl="0" w:tplc="F96EB7A6">
      <w:start w:val="1"/>
      <w:numFmt w:val="decimalEnclosedCircle"/>
      <w:lvlText w:val="%1"/>
      <w:lvlJc w:val="left"/>
      <w:pPr>
        <w:ind w:left="108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26" w15:restartNumberingAfterBreak="0">
    <w:nsid w:val="4C790EA9"/>
    <w:multiLevelType w:val="hybridMultilevel"/>
    <w:tmpl w:val="DB4EE246"/>
    <w:lvl w:ilvl="0" w:tplc="0409000D">
      <w:start w:val="1"/>
      <w:numFmt w:val="bullet"/>
      <w:lvlText w:val=""/>
      <w:lvlJc w:val="left"/>
      <w:pPr>
        <w:ind w:left="960" w:hanging="420"/>
      </w:pPr>
      <w:rPr>
        <w:rFonts w:ascii="Wingdings" w:hAnsi="Wingdings" w:hint="default"/>
      </w:rPr>
    </w:lvl>
    <w:lvl w:ilvl="1" w:tplc="04090001">
      <w:start w:val="1"/>
      <w:numFmt w:val="bullet"/>
      <w:lvlText w:val=""/>
      <w:lvlJc w:val="left"/>
      <w:pPr>
        <w:ind w:left="780" w:hanging="420"/>
      </w:pPr>
      <w:rPr>
        <w:rFonts w:ascii="Symbol" w:hAnsi="Symbol" w:hint="default"/>
      </w:rPr>
    </w:lvl>
    <w:lvl w:ilvl="2" w:tplc="89A2A1E8">
      <w:start w:val="1"/>
      <w:numFmt w:val="bullet"/>
      <w:lvlText w:val="­"/>
      <w:lvlJc w:val="left"/>
      <w:pPr>
        <w:ind w:left="1800" w:hanging="420"/>
      </w:pPr>
      <w:rPr>
        <w:rFonts w:ascii="游明朝" w:eastAsia="游明朝" w:hAnsi="游明朝" w:hint="eastAsia"/>
      </w:rPr>
    </w:lvl>
    <w:lvl w:ilvl="3" w:tplc="04090001" w:tentative="1">
      <w:start w:val="1"/>
      <w:numFmt w:val="bullet"/>
      <w:lvlText w:val=""/>
      <w:lvlJc w:val="left"/>
      <w:pPr>
        <w:ind w:left="2220" w:hanging="420"/>
      </w:pPr>
      <w:rPr>
        <w:rFonts w:ascii="Wingdings" w:hAnsi="Wingdings" w:hint="default"/>
      </w:rPr>
    </w:lvl>
    <w:lvl w:ilvl="4" w:tplc="0409000B" w:tentative="1">
      <w:start w:val="1"/>
      <w:numFmt w:val="bullet"/>
      <w:lvlText w:val=""/>
      <w:lvlJc w:val="left"/>
      <w:pPr>
        <w:ind w:left="2640" w:hanging="420"/>
      </w:pPr>
      <w:rPr>
        <w:rFonts w:ascii="Wingdings" w:hAnsi="Wingdings" w:hint="default"/>
      </w:rPr>
    </w:lvl>
    <w:lvl w:ilvl="5" w:tplc="0409000D"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B" w:tentative="1">
      <w:start w:val="1"/>
      <w:numFmt w:val="bullet"/>
      <w:lvlText w:val=""/>
      <w:lvlJc w:val="left"/>
      <w:pPr>
        <w:ind w:left="3900" w:hanging="420"/>
      </w:pPr>
      <w:rPr>
        <w:rFonts w:ascii="Wingdings" w:hAnsi="Wingdings" w:hint="default"/>
      </w:rPr>
    </w:lvl>
    <w:lvl w:ilvl="8" w:tplc="0409000D" w:tentative="1">
      <w:start w:val="1"/>
      <w:numFmt w:val="bullet"/>
      <w:lvlText w:val=""/>
      <w:lvlJc w:val="left"/>
      <w:pPr>
        <w:ind w:left="4320" w:hanging="420"/>
      </w:pPr>
      <w:rPr>
        <w:rFonts w:ascii="Wingdings" w:hAnsi="Wingdings" w:hint="default"/>
      </w:rPr>
    </w:lvl>
  </w:abstractNum>
  <w:abstractNum w:abstractNumId="27" w15:restartNumberingAfterBreak="0">
    <w:nsid w:val="4E666B66"/>
    <w:multiLevelType w:val="hybridMultilevel"/>
    <w:tmpl w:val="3CD89A10"/>
    <w:lvl w:ilvl="0" w:tplc="04090001">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023D2C"/>
    <w:multiLevelType w:val="hybridMultilevel"/>
    <w:tmpl w:val="5F48EB18"/>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9" w15:restartNumberingAfterBreak="0">
    <w:nsid w:val="51DF2AE0"/>
    <w:multiLevelType w:val="hybridMultilevel"/>
    <w:tmpl w:val="D04CA116"/>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582254B5"/>
    <w:multiLevelType w:val="hybridMultilevel"/>
    <w:tmpl w:val="E55449B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5C3230F6"/>
    <w:multiLevelType w:val="hybridMultilevel"/>
    <w:tmpl w:val="A3D82D90"/>
    <w:lvl w:ilvl="0" w:tplc="04090001">
      <w:start w:val="1"/>
      <w:numFmt w:val="bullet"/>
      <w:lvlText w:val=""/>
      <w:lvlJc w:val="left"/>
      <w:pPr>
        <w:ind w:left="420" w:hanging="420"/>
      </w:pPr>
      <w:rPr>
        <w:rFonts w:ascii="Wingdings" w:hAnsi="Wingdings" w:hint="default"/>
      </w:rPr>
    </w:lvl>
    <w:lvl w:ilvl="1" w:tplc="FFFFFFFF">
      <w:numFmt w:val="bullet"/>
      <w:lvlText w:val="・"/>
      <w:lvlJc w:val="left"/>
      <w:pPr>
        <w:ind w:left="720" w:hanging="420"/>
      </w:pPr>
      <w:rPr>
        <w:rFonts w:ascii="ＭＳ Ｐゴシック" w:eastAsia="ＭＳ Ｐゴシック" w:hAnsi="ＭＳ Ｐゴシック" w:cs="Times New Roman" w:hint="eastAsia"/>
      </w:rPr>
    </w:lvl>
    <w:lvl w:ilvl="2" w:tplc="FFFFFFFF">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2" w15:restartNumberingAfterBreak="0">
    <w:nsid w:val="608E718C"/>
    <w:multiLevelType w:val="hybridMultilevel"/>
    <w:tmpl w:val="9D66DC9E"/>
    <w:lvl w:ilvl="0" w:tplc="04090003">
      <w:start w:val="1"/>
      <w:numFmt w:val="bullet"/>
      <w:lvlText w:val="o"/>
      <w:lvlJc w:val="left"/>
      <w:pPr>
        <w:ind w:left="1860" w:hanging="420"/>
      </w:pPr>
      <w:rPr>
        <w:rFonts w:ascii="Courier New" w:hAnsi="Courier New" w:cs="Courier New" w:hint="default"/>
      </w:rPr>
    </w:lvl>
    <w:lvl w:ilvl="1" w:tplc="0409000B" w:tentative="1">
      <w:start w:val="1"/>
      <w:numFmt w:val="bullet"/>
      <w:lvlText w:val=""/>
      <w:lvlJc w:val="left"/>
      <w:pPr>
        <w:ind w:left="2280" w:hanging="420"/>
      </w:pPr>
      <w:rPr>
        <w:rFonts w:ascii="Wingdings" w:hAnsi="Wingdings" w:hint="default"/>
      </w:rPr>
    </w:lvl>
    <w:lvl w:ilvl="2" w:tplc="0409000D"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B" w:tentative="1">
      <w:start w:val="1"/>
      <w:numFmt w:val="bullet"/>
      <w:lvlText w:val=""/>
      <w:lvlJc w:val="left"/>
      <w:pPr>
        <w:ind w:left="3540" w:hanging="420"/>
      </w:pPr>
      <w:rPr>
        <w:rFonts w:ascii="Wingdings" w:hAnsi="Wingdings" w:hint="default"/>
      </w:rPr>
    </w:lvl>
    <w:lvl w:ilvl="5" w:tplc="0409000D"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B" w:tentative="1">
      <w:start w:val="1"/>
      <w:numFmt w:val="bullet"/>
      <w:lvlText w:val=""/>
      <w:lvlJc w:val="left"/>
      <w:pPr>
        <w:ind w:left="4800" w:hanging="420"/>
      </w:pPr>
      <w:rPr>
        <w:rFonts w:ascii="Wingdings" w:hAnsi="Wingdings" w:hint="default"/>
      </w:rPr>
    </w:lvl>
    <w:lvl w:ilvl="8" w:tplc="0409000D" w:tentative="1">
      <w:start w:val="1"/>
      <w:numFmt w:val="bullet"/>
      <w:lvlText w:val=""/>
      <w:lvlJc w:val="left"/>
      <w:pPr>
        <w:ind w:left="5220" w:hanging="420"/>
      </w:pPr>
      <w:rPr>
        <w:rFonts w:ascii="Wingdings" w:hAnsi="Wingdings" w:hint="default"/>
      </w:rPr>
    </w:lvl>
  </w:abstractNum>
  <w:abstractNum w:abstractNumId="33" w15:restartNumberingAfterBreak="0">
    <w:nsid w:val="61E43E59"/>
    <w:multiLevelType w:val="hybridMultilevel"/>
    <w:tmpl w:val="56CC30B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4" w15:restartNumberingAfterBreak="0">
    <w:nsid w:val="65F24AA5"/>
    <w:multiLevelType w:val="hybridMultilevel"/>
    <w:tmpl w:val="606A281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6F93265"/>
    <w:multiLevelType w:val="hybridMultilevel"/>
    <w:tmpl w:val="090A1168"/>
    <w:lvl w:ilvl="0" w:tplc="FFFFFFFF">
      <w:start w:val="1"/>
      <w:numFmt w:val="bullet"/>
      <w:lvlText w:val=""/>
      <w:lvlJc w:val="left"/>
      <w:pPr>
        <w:ind w:left="960" w:hanging="420"/>
      </w:pPr>
      <w:rPr>
        <w:rFonts w:ascii="Wingdings" w:hAnsi="Wingdings" w:hint="default"/>
      </w:rPr>
    </w:lvl>
    <w:lvl w:ilvl="1" w:tplc="04090001">
      <w:start w:val="1"/>
      <w:numFmt w:val="bullet"/>
      <w:lvlText w:val=""/>
      <w:lvlJc w:val="left"/>
      <w:pPr>
        <w:ind w:left="780" w:hanging="420"/>
      </w:pPr>
      <w:rPr>
        <w:rFonts w:ascii="Symbol" w:hAnsi="Symbol" w:hint="default"/>
      </w:rPr>
    </w:lvl>
    <w:lvl w:ilvl="2" w:tplc="FFFFFFFF">
      <w:start w:val="1"/>
      <w:numFmt w:val="bullet"/>
      <w:lvlText w:val="­"/>
      <w:lvlJc w:val="left"/>
      <w:pPr>
        <w:ind w:left="1800" w:hanging="420"/>
      </w:pPr>
      <w:rPr>
        <w:rFonts w:ascii="游明朝" w:eastAsia="游明朝" w:hAnsi="游明朝" w:hint="eastAsia"/>
      </w:rPr>
    </w:lvl>
    <w:lvl w:ilvl="3" w:tplc="FFFFFFFF" w:tentative="1">
      <w:start w:val="1"/>
      <w:numFmt w:val="bullet"/>
      <w:lvlText w:val=""/>
      <w:lvlJc w:val="left"/>
      <w:pPr>
        <w:ind w:left="2220" w:hanging="420"/>
      </w:pPr>
      <w:rPr>
        <w:rFonts w:ascii="Wingdings" w:hAnsi="Wingdings" w:hint="default"/>
      </w:rPr>
    </w:lvl>
    <w:lvl w:ilvl="4" w:tplc="FFFFFFFF" w:tentative="1">
      <w:start w:val="1"/>
      <w:numFmt w:val="bullet"/>
      <w:lvlText w:val=""/>
      <w:lvlJc w:val="left"/>
      <w:pPr>
        <w:ind w:left="2640" w:hanging="420"/>
      </w:pPr>
      <w:rPr>
        <w:rFonts w:ascii="Wingdings" w:hAnsi="Wingdings" w:hint="default"/>
      </w:rPr>
    </w:lvl>
    <w:lvl w:ilvl="5" w:tplc="FFFFFFFF" w:tentative="1">
      <w:start w:val="1"/>
      <w:numFmt w:val="bullet"/>
      <w:lvlText w:val=""/>
      <w:lvlJc w:val="left"/>
      <w:pPr>
        <w:ind w:left="3060" w:hanging="420"/>
      </w:pPr>
      <w:rPr>
        <w:rFonts w:ascii="Wingdings" w:hAnsi="Wingdings" w:hint="default"/>
      </w:rPr>
    </w:lvl>
    <w:lvl w:ilvl="6" w:tplc="FFFFFFFF" w:tentative="1">
      <w:start w:val="1"/>
      <w:numFmt w:val="bullet"/>
      <w:lvlText w:val=""/>
      <w:lvlJc w:val="left"/>
      <w:pPr>
        <w:ind w:left="3480" w:hanging="420"/>
      </w:pPr>
      <w:rPr>
        <w:rFonts w:ascii="Wingdings" w:hAnsi="Wingdings" w:hint="default"/>
      </w:rPr>
    </w:lvl>
    <w:lvl w:ilvl="7" w:tplc="FFFFFFFF" w:tentative="1">
      <w:start w:val="1"/>
      <w:numFmt w:val="bullet"/>
      <w:lvlText w:val=""/>
      <w:lvlJc w:val="left"/>
      <w:pPr>
        <w:ind w:left="3900" w:hanging="420"/>
      </w:pPr>
      <w:rPr>
        <w:rFonts w:ascii="Wingdings" w:hAnsi="Wingdings" w:hint="default"/>
      </w:rPr>
    </w:lvl>
    <w:lvl w:ilvl="8" w:tplc="FFFFFFFF" w:tentative="1">
      <w:start w:val="1"/>
      <w:numFmt w:val="bullet"/>
      <w:lvlText w:val=""/>
      <w:lvlJc w:val="left"/>
      <w:pPr>
        <w:ind w:left="4320" w:hanging="420"/>
      </w:pPr>
      <w:rPr>
        <w:rFonts w:ascii="Wingdings" w:hAnsi="Wingdings" w:hint="default"/>
      </w:rPr>
    </w:lvl>
  </w:abstractNum>
  <w:abstractNum w:abstractNumId="36" w15:restartNumberingAfterBreak="0">
    <w:nsid w:val="68583375"/>
    <w:multiLevelType w:val="hybridMultilevel"/>
    <w:tmpl w:val="766462D2"/>
    <w:lvl w:ilvl="0" w:tplc="0409001B">
      <w:start w:val="1"/>
      <w:numFmt w:val="lowerRoman"/>
      <w:lvlText w:val="%1."/>
      <w:lvlJc w:val="right"/>
      <w:pPr>
        <w:ind w:left="630" w:hanging="21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6967541A"/>
    <w:multiLevelType w:val="hybridMultilevel"/>
    <w:tmpl w:val="81949376"/>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8" w15:restartNumberingAfterBreak="0">
    <w:nsid w:val="6A2C61E2"/>
    <w:multiLevelType w:val="hybridMultilevel"/>
    <w:tmpl w:val="90A81A1A"/>
    <w:lvl w:ilvl="0" w:tplc="04090011">
      <w:start w:val="1"/>
      <w:numFmt w:val="decimalEnclosedCircle"/>
      <w:lvlText w:val="%1"/>
      <w:lvlJc w:val="left"/>
      <w:pPr>
        <w:ind w:left="1140" w:hanging="420"/>
      </w:p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39" w15:restartNumberingAfterBreak="0">
    <w:nsid w:val="6D0B7ADD"/>
    <w:multiLevelType w:val="hybridMultilevel"/>
    <w:tmpl w:val="C6D6A314"/>
    <w:lvl w:ilvl="0" w:tplc="04090001">
      <w:start w:val="1"/>
      <w:numFmt w:val="bullet"/>
      <w:lvlText w:val=""/>
      <w:lvlJc w:val="left"/>
      <w:pPr>
        <w:ind w:left="840" w:hanging="420"/>
      </w:pPr>
      <w:rPr>
        <w:rFonts w:ascii="Wingdings" w:hAnsi="Wingdings" w:hint="default"/>
      </w:rPr>
    </w:lvl>
    <w:lvl w:ilvl="1" w:tplc="CCB4C1BE">
      <w:numFmt w:val="bullet"/>
      <w:lvlText w:val="・"/>
      <w:lvlJc w:val="left"/>
      <w:pPr>
        <w:ind w:left="1140" w:hanging="420"/>
      </w:pPr>
      <w:rPr>
        <w:rFonts w:ascii="ＭＳ Ｐゴシック" w:eastAsia="ＭＳ Ｐゴシック" w:hAnsi="ＭＳ Ｐゴシック" w:cs="Times New Roman" w:hint="eastAsia"/>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0" w15:restartNumberingAfterBreak="0">
    <w:nsid w:val="6D830788"/>
    <w:multiLevelType w:val="hybridMultilevel"/>
    <w:tmpl w:val="8F623D14"/>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1" w15:restartNumberingAfterBreak="0">
    <w:nsid w:val="744F41FA"/>
    <w:multiLevelType w:val="hybridMultilevel"/>
    <w:tmpl w:val="44E4460A"/>
    <w:lvl w:ilvl="0" w:tplc="122ECB84">
      <w:start w:val="1"/>
      <w:numFmt w:val="lowerLetter"/>
      <w:lvlText w:val="%1)"/>
      <w:lvlJc w:val="left"/>
      <w:pPr>
        <w:ind w:left="360" w:hanging="360"/>
      </w:pPr>
      <w:rPr>
        <w:rFonts w:hint="default"/>
      </w:rPr>
    </w:lvl>
    <w:lvl w:ilvl="1" w:tplc="0409001B">
      <w:start w:val="1"/>
      <w:numFmt w:val="lowerRoman"/>
      <w:lvlText w:val="%2."/>
      <w:lvlJc w:val="righ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760753F"/>
    <w:multiLevelType w:val="hybridMultilevel"/>
    <w:tmpl w:val="8020D05C"/>
    <w:lvl w:ilvl="0" w:tplc="16088A3C">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3" w15:restartNumberingAfterBreak="0">
    <w:nsid w:val="7A461764"/>
    <w:multiLevelType w:val="hybridMultilevel"/>
    <w:tmpl w:val="7CC0537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4" w15:restartNumberingAfterBreak="0">
    <w:nsid w:val="7E01506D"/>
    <w:multiLevelType w:val="hybridMultilevel"/>
    <w:tmpl w:val="8466BCAA"/>
    <w:lvl w:ilvl="0" w:tplc="04090001">
      <w:start w:val="1"/>
      <w:numFmt w:val="bullet"/>
      <w:lvlText w:val=""/>
      <w:lvlJc w:val="left"/>
      <w:pPr>
        <w:ind w:left="420" w:hanging="420"/>
      </w:pPr>
      <w:rPr>
        <w:rFonts w:ascii="Wingdings" w:hAnsi="Wingdings" w:hint="default"/>
      </w:rPr>
    </w:lvl>
    <w:lvl w:ilvl="1" w:tplc="FFFFFFFF">
      <w:numFmt w:val="bullet"/>
      <w:lvlText w:val="・"/>
      <w:lvlJc w:val="left"/>
      <w:pPr>
        <w:ind w:left="720" w:hanging="420"/>
      </w:pPr>
      <w:rPr>
        <w:rFonts w:ascii="ＭＳ Ｐゴシック" w:eastAsia="ＭＳ Ｐゴシック" w:hAnsi="ＭＳ Ｐゴシック" w:cs="Times New Roman" w:hint="eastAsia"/>
      </w:rPr>
    </w:lvl>
    <w:lvl w:ilvl="2" w:tplc="FFFFFFFF">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45" w15:restartNumberingAfterBreak="0">
    <w:nsid w:val="7EE31396"/>
    <w:multiLevelType w:val="hybridMultilevel"/>
    <w:tmpl w:val="161A3238"/>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718624060">
    <w:abstractNumId w:val="0"/>
  </w:num>
  <w:num w:numId="2" w16cid:durableId="2032220933">
    <w:abstractNumId w:val="23"/>
  </w:num>
  <w:num w:numId="3" w16cid:durableId="845512163">
    <w:abstractNumId w:val="27"/>
  </w:num>
  <w:num w:numId="4" w16cid:durableId="571307539">
    <w:abstractNumId w:val="45"/>
  </w:num>
  <w:num w:numId="5" w16cid:durableId="1612279835">
    <w:abstractNumId w:val="5"/>
  </w:num>
  <w:num w:numId="6" w16cid:durableId="347372770">
    <w:abstractNumId w:val="41"/>
  </w:num>
  <w:num w:numId="7" w16cid:durableId="1319457877">
    <w:abstractNumId w:val="13"/>
  </w:num>
  <w:num w:numId="8" w16cid:durableId="1411538802">
    <w:abstractNumId w:val="43"/>
  </w:num>
  <w:num w:numId="9" w16cid:durableId="890071713">
    <w:abstractNumId w:val="29"/>
  </w:num>
  <w:num w:numId="10" w16cid:durableId="1601067793">
    <w:abstractNumId w:val="32"/>
  </w:num>
  <w:num w:numId="11" w16cid:durableId="472990179">
    <w:abstractNumId w:val="25"/>
  </w:num>
  <w:num w:numId="12" w16cid:durableId="273367602">
    <w:abstractNumId w:val="9"/>
  </w:num>
  <w:num w:numId="13" w16cid:durableId="27073768">
    <w:abstractNumId w:val="39"/>
  </w:num>
  <w:num w:numId="14" w16cid:durableId="1434010392">
    <w:abstractNumId w:val="8"/>
  </w:num>
  <w:num w:numId="15" w16cid:durableId="1856455264">
    <w:abstractNumId w:val="1"/>
  </w:num>
  <w:num w:numId="16" w16cid:durableId="1842698066">
    <w:abstractNumId w:val="11"/>
  </w:num>
  <w:num w:numId="17" w16cid:durableId="2102070265">
    <w:abstractNumId w:val="7"/>
  </w:num>
  <w:num w:numId="18" w16cid:durableId="277951694">
    <w:abstractNumId w:val="22"/>
  </w:num>
  <w:num w:numId="19" w16cid:durableId="2127499630">
    <w:abstractNumId w:val="38"/>
  </w:num>
  <w:num w:numId="20" w16cid:durableId="455296992">
    <w:abstractNumId w:val="21"/>
  </w:num>
  <w:num w:numId="21" w16cid:durableId="240019193">
    <w:abstractNumId w:val="17"/>
  </w:num>
  <w:num w:numId="22" w16cid:durableId="1258517874">
    <w:abstractNumId w:val="18"/>
  </w:num>
  <w:num w:numId="23" w16cid:durableId="1136950445">
    <w:abstractNumId w:val="30"/>
  </w:num>
  <w:num w:numId="24" w16cid:durableId="1324236827">
    <w:abstractNumId w:val="26"/>
  </w:num>
  <w:num w:numId="25" w16cid:durableId="1952667923">
    <w:abstractNumId w:val="42"/>
  </w:num>
  <w:num w:numId="26" w16cid:durableId="343093640">
    <w:abstractNumId w:val="3"/>
  </w:num>
  <w:num w:numId="27" w16cid:durableId="374426407">
    <w:abstractNumId w:val="24"/>
  </w:num>
  <w:num w:numId="28" w16cid:durableId="1209414682">
    <w:abstractNumId w:val="34"/>
  </w:num>
  <w:num w:numId="29" w16cid:durableId="869607027">
    <w:abstractNumId w:val="35"/>
  </w:num>
  <w:num w:numId="30" w16cid:durableId="90710444">
    <w:abstractNumId w:val="2"/>
  </w:num>
  <w:num w:numId="31" w16cid:durableId="454565648">
    <w:abstractNumId w:val="14"/>
  </w:num>
  <w:num w:numId="32" w16cid:durableId="665061533">
    <w:abstractNumId w:val="36"/>
  </w:num>
  <w:num w:numId="33" w16cid:durableId="284433313">
    <w:abstractNumId w:val="20"/>
  </w:num>
  <w:num w:numId="34" w16cid:durableId="2077512878">
    <w:abstractNumId w:val="40"/>
  </w:num>
  <w:num w:numId="35" w16cid:durableId="1050348262">
    <w:abstractNumId w:val="37"/>
  </w:num>
  <w:num w:numId="36" w16cid:durableId="630013083">
    <w:abstractNumId w:val="19"/>
  </w:num>
  <w:num w:numId="37" w16cid:durableId="1916431915">
    <w:abstractNumId w:val="15"/>
  </w:num>
  <w:num w:numId="38" w16cid:durableId="1726487352">
    <w:abstractNumId w:val="6"/>
  </w:num>
  <w:num w:numId="39" w16cid:durableId="896548362">
    <w:abstractNumId w:val="44"/>
  </w:num>
  <w:num w:numId="40" w16cid:durableId="609507891">
    <w:abstractNumId w:val="33"/>
  </w:num>
  <w:num w:numId="41" w16cid:durableId="2126388211">
    <w:abstractNumId w:val="16"/>
  </w:num>
  <w:num w:numId="42" w16cid:durableId="272322789">
    <w:abstractNumId w:val="28"/>
  </w:num>
  <w:num w:numId="43" w16cid:durableId="194586768">
    <w:abstractNumId w:val="31"/>
  </w:num>
  <w:num w:numId="44" w16cid:durableId="1619025406">
    <w:abstractNumId w:val="10"/>
  </w:num>
  <w:num w:numId="45" w16cid:durableId="1252852130">
    <w:abstractNumId w:val="12"/>
  </w:num>
  <w:num w:numId="46" w16cid:durableId="935551057">
    <w:abstractNumId w:val="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ichi Kamada (Ken-ichi.Kamada@yokoagwa.com)">
    <w15:presenceInfo w15:providerId="None" w15:userId="Ken-ichi Kamada (Ken-ichi.Kamada@yokoagwa.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C0NLE0NzAxt7QwNDNU0lEKTi0uzszPAykwNKgFAJX0WbAtAAAA"/>
  </w:docVars>
  <w:rsids>
    <w:rsidRoot w:val="001D1491"/>
    <w:rsid w:val="00000021"/>
    <w:rsid w:val="000004FE"/>
    <w:rsid w:val="00001492"/>
    <w:rsid w:val="000026BC"/>
    <w:rsid w:val="0000292C"/>
    <w:rsid w:val="00005346"/>
    <w:rsid w:val="000069F1"/>
    <w:rsid w:val="00007662"/>
    <w:rsid w:val="00010B5C"/>
    <w:rsid w:val="00010E3C"/>
    <w:rsid w:val="000113DC"/>
    <w:rsid w:val="00012B6C"/>
    <w:rsid w:val="00013AF6"/>
    <w:rsid w:val="0001545C"/>
    <w:rsid w:val="0001599C"/>
    <w:rsid w:val="00015CA5"/>
    <w:rsid w:val="00016933"/>
    <w:rsid w:val="000177B1"/>
    <w:rsid w:val="0001794F"/>
    <w:rsid w:val="00017A45"/>
    <w:rsid w:val="00017F96"/>
    <w:rsid w:val="0002046B"/>
    <w:rsid w:val="00020AA0"/>
    <w:rsid w:val="00020C01"/>
    <w:rsid w:val="00022031"/>
    <w:rsid w:val="000222B3"/>
    <w:rsid w:val="000236CF"/>
    <w:rsid w:val="00024158"/>
    <w:rsid w:val="000242E7"/>
    <w:rsid w:val="00024738"/>
    <w:rsid w:val="00025713"/>
    <w:rsid w:val="00025734"/>
    <w:rsid w:val="000278B7"/>
    <w:rsid w:val="00031BA0"/>
    <w:rsid w:val="0003213C"/>
    <w:rsid w:val="0003273A"/>
    <w:rsid w:val="00033B0C"/>
    <w:rsid w:val="00035F14"/>
    <w:rsid w:val="00036189"/>
    <w:rsid w:val="00036B76"/>
    <w:rsid w:val="00036E55"/>
    <w:rsid w:val="00041185"/>
    <w:rsid w:val="00041840"/>
    <w:rsid w:val="00042962"/>
    <w:rsid w:val="00042ADF"/>
    <w:rsid w:val="00042BC9"/>
    <w:rsid w:val="0004439F"/>
    <w:rsid w:val="00044AC4"/>
    <w:rsid w:val="00044CEC"/>
    <w:rsid w:val="000451D9"/>
    <w:rsid w:val="00046C40"/>
    <w:rsid w:val="00047D03"/>
    <w:rsid w:val="00047F76"/>
    <w:rsid w:val="0005025F"/>
    <w:rsid w:val="000508F4"/>
    <w:rsid w:val="0005099A"/>
    <w:rsid w:val="0005215A"/>
    <w:rsid w:val="00052302"/>
    <w:rsid w:val="000563EE"/>
    <w:rsid w:val="0006160C"/>
    <w:rsid w:val="00064AE1"/>
    <w:rsid w:val="00064D0F"/>
    <w:rsid w:val="000652D1"/>
    <w:rsid w:val="00066BFA"/>
    <w:rsid w:val="00067DC3"/>
    <w:rsid w:val="00070033"/>
    <w:rsid w:val="000716CA"/>
    <w:rsid w:val="000717C4"/>
    <w:rsid w:val="00071C9E"/>
    <w:rsid w:val="00072691"/>
    <w:rsid w:val="00073560"/>
    <w:rsid w:val="000739E0"/>
    <w:rsid w:val="00074557"/>
    <w:rsid w:val="0007467F"/>
    <w:rsid w:val="00075BE3"/>
    <w:rsid w:val="00076CB9"/>
    <w:rsid w:val="00077D9B"/>
    <w:rsid w:val="000818B2"/>
    <w:rsid w:val="00083809"/>
    <w:rsid w:val="000839AD"/>
    <w:rsid w:val="000852E2"/>
    <w:rsid w:val="00086091"/>
    <w:rsid w:val="00086430"/>
    <w:rsid w:val="00086658"/>
    <w:rsid w:val="00086C05"/>
    <w:rsid w:val="0008745A"/>
    <w:rsid w:val="000875AE"/>
    <w:rsid w:val="000879CA"/>
    <w:rsid w:val="00087A8F"/>
    <w:rsid w:val="00087A90"/>
    <w:rsid w:val="00092D53"/>
    <w:rsid w:val="000950A3"/>
    <w:rsid w:val="00095240"/>
    <w:rsid w:val="0009611F"/>
    <w:rsid w:val="000979C0"/>
    <w:rsid w:val="000A047A"/>
    <w:rsid w:val="000A10CF"/>
    <w:rsid w:val="000A1E7D"/>
    <w:rsid w:val="000A3084"/>
    <w:rsid w:val="000A43F1"/>
    <w:rsid w:val="000A4E2A"/>
    <w:rsid w:val="000A56D1"/>
    <w:rsid w:val="000A5875"/>
    <w:rsid w:val="000A66D4"/>
    <w:rsid w:val="000A6790"/>
    <w:rsid w:val="000A7AAC"/>
    <w:rsid w:val="000A7B90"/>
    <w:rsid w:val="000B1276"/>
    <w:rsid w:val="000B1A68"/>
    <w:rsid w:val="000B1FA1"/>
    <w:rsid w:val="000B24D6"/>
    <w:rsid w:val="000B28A4"/>
    <w:rsid w:val="000B361F"/>
    <w:rsid w:val="000B3CD2"/>
    <w:rsid w:val="000B5AB9"/>
    <w:rsid w:val="000B62B5"/>
    <w:rsid w:val="000B7011"/>
    <w:rsid w:val="000B7111"/>
    <w:rsid w:val="000B7366"/>
    <w:rsid w:val="000C0B4F"/>
    <w:rsid w:val="000C115C"/>
    <w:rsid w:val="000C1260"/>
    <w:rsid w:val="000C2228"/>
    <w:rsid w:val="000C23B0"/>
    <w:rsid w:val="000C314F"/>
    <w:rsid w:val="000C49CF"/>
    <w:rsid w:val="000C5898"/>
    <w:rsid w:val="000C6422"/>
    <w:rsid w:val="000C6DAF"/>
    <w:rsid w:val="000D3008"/>
    <w:rsid w:val="000D3B94"/>
    <w:rsid w:val="000D45AA"/>
    <w:rsid w:val="000D586B"/>
    <w:rsid w:val="000D6E03"/>
    <w:rsid w:val="000D719F"/>
    <w:rsid w:val="000E2CA1"/>
    <w:rsid w:val="000E3B1E"/>
    <w:rsid w:val="000E485C"/>
    <w:rsid w:val="000E6682"/>
    <w:rsid w:val="000E668B"/>
    <w:rsid w:val="000E68F8"/>
    <w:rsid w:val="000E6BD4"/>
    <w:rsid w:val="000E7C15"/>
    <w:rsid w:val="000E7CD9"/>
    <w:rsid w:val="000E7DDA"/>
    <w:rsid w:val="000F0ABA"/>
    <w:rsid w:val="000F21DC"/>
    <w:rsid w:val="000F223F"/>
    <w:rsid w:val="000F5800"/>
    <w:rsid w:val="000F5A30"/>
    <w:rsid w:val="000F752E"/>
    <w:rsid w:val="00100C67"/>
    <w:rsid w:val="00100D67"/>
    <w:rsid w:val="001031EA"/>
    <w:rsid w:val="001042C2"/>
    <w:rsid w:val="00105B69"/>
    <w:rsid w:val="001103CC"/>
    <w:rsid w:val="00111464"/>
    <w:rsid w:val="00112649"/>
    <w:rsid w:val="00112B83"/>
    <w:rsid w:val="001138C9"/>
    <w:rsid w:val="00115DD5"/>
    <w:rsid w:val="00116397"/>
    <w:rsid w:val="00117BEE"/>
    <w:rsid w:val="00117C2B"/>
    <w:rsid w:val="00117D98"/>
    <w:rsid w:val="00117F85"/>
    <w:rsid w:val="00120C98"/>
    <w:rsid w:val="001217C3"/>
    <w:rsid w:val="00122048"/>
    <w:rsid w:val="00123606"/>
    <w:rsid w:val="00124963"/>
    <w:rsid w:val="00124BFD"/>
    <w:rsid w:val="00127ECD"/>
    <w:rsid w:val="001301FE"/>
    <w:rsid w:val="0013345F"/>
    <w:rsid w:val="001339CA"/>
    <w:rsid w:val="00134BF7"/>
    <w:rsid w:val="00135DE7"/>
    <w:rsid w:val="00136BF2"/>
    <w:rsid w:val="00137B73"/>
    <w:rsid w:val="0014016C"/>
    <w:rsid w:val="00141EFF"/>
    <w:rsid w:val="00142D07"/>
    <w:rsid w:val="0014438F"/>
    <w:rsid w:val="00146806"/>
    <w:rsid w:val="0015023F"/>
    <w:rsid w:val="00151F04"/>
    <w:rsid w:val="00153FA1"/>
    <w:rsid w:val="00154FC3"/>
    <w:rsid w:val="00155087"/>
    <w:rsid w:val="00156379"/>
    <w:rsid w:val="001565C6"/>
    <w:rsid w:val="00157E57"/>
    <w:rsid w:val="00160594"/>
    <w:rsid w:val="0016078A"/>
    <w:rsid w:val="00160E02"/>
    <w:rsid w:val="00161249"/>
    <w:rsid w:val="0016138C"/>
    <w:rsid w:val="00161629"/>
    <w:rsid w:val="001616D1"/>
    <w:rsid w:val="00162B21"/>
    <w:rsid w:val="0016392D"/>
    <w:rsid w:val="0016690F"/>
    <w:rsid w:val="00167396"/>
    <w:rsid w:val="00170985"/>
    <w:rsid w:val="00175562"/>
    <w:rsid w:val="00175AA0"/>
    <w:rsid w:val="00175DC2"/>
    <w:rsid w:val="00176710"/>
    <w:rsid w:val="00177FCE"/>
    <w:rsid w:val="00180564"/>
    <w:rsid w:val="00182744"/>
    <w:rsid w:val="00183A09"/>
    <w:rsid w:val="00186959"/>
    <w:rsid w:val="00187235"/>
    <w:rsid w:val="0018734D"/>
    <w:rsid w:val="00187AE3"/>
    <w:rsid w:val="00190CE4"/>
    <w:rsid w:val="00193460"/>
    <w:rsid w:val="00193C7C"/>
    <w:rsid w:val="00193DBA"/>
    <w:rsid w:val="00194802"/>
    <w:rsid w:val="00195150"/>
    <w:rsid w:val="0019554B"/>
    <w:rsid w:val="00196791"/>
    <w:rsid w:val="00196FFD"/>
    <w:rsid w:val="0019722F"/>
    <w:rsid w:val="001A0E56"/>
    <w:rsid w:val="001A2CB0"/>
    <w:rsid w:val="001A3F40"/>
    <w:rsid w:val="001A4D2C"/>
    <w:rsid w:val="001A57C2"/>
    <w:rsid w:val="001A6219"/>
    <w:rsid w:val="001A77FF"/>
    <w:rsid w:val="001A7AEE"/>
    <w:rsid w:val="001B00F9"/>
    <w:rsid w:val="001B2455"/>
    <w:rsid w:val="001B5027"/>
    <w:rsid w:val="001B5F63"/>
    <w:rsid w:val="001B68EA"/>
    <w:rsid w:val="001B6AB5"/>
    <w:rsid w:val="001B7C64"/>
    <w:rsid w:val="001C073F"/>
    <w:rsid w:val="001C0975"/>
    <w:rsid w:val="001C0C55"/>
    <w:rsid w:val="001C0D8D"/>
    <w:rsid w:val="001C424C"/>
    <w:rsid w:val="001C4BE2"/>
    <w:rsid w:val="001C613A"/>
    <w:rsid w:val="001D0A04"/>
    <w:rsid w:val="001D1491"/>
    <w:rsid w:val="001D1B4C"/>
    <w:rsid w:val="001D3809"/>
    <w:rsid w:val="001D5C7B"/>
    <w:rsid w:val="001D60F4"/>
    <w:rsid w:val="001D68FF"/>
    <w:rsid w:val="001D76F9"/>
    <w:rsid w:val="001D7B3E"/>
    <w:rsid w:val="001D7BFB"/>
    <w:rsid w:val="001E0173"/>
    <w:rsid w:val="001E108D"/>
    <w:rsid w:val="001E1839"/>
    <w:rsid w:val="001E20C5"/>
    <w:rsid w:val="001E2FAA"/>
    <w:rsid w:val="001E424A"/>
    <w:rsid w:val="001E4EA4"/>
    <w:rsid w:val="001E64F0"/>
    <w:rsid w:val="001E7DE8"/>
    <w:rsid w:val="001F1F2A"/>
    <w:rsid w:val="001F2CB7"/>
    <w:rsid w:val="001F3891"/>
    <w:rsid w:val="001F4D65"/>
    <w:rsid w:val="001F4FFD"/>
    <w:rsid w:val="001F500C"/>
    <w:rsid w:val="001F7241"/>
    <w:rsid w:val="001F7C44"/>
    <w:rsid w:val="0020381F"/>
    <w:rsid w:val="00203C0E"/>
    <w:rsid w:val="00203D43"/>
    <w:rsid w:val="00203E21"/>
    <w:rsid w:val="00204BB8"/>
    <w:rsid w:val="00206625"/>
    <w:rsid w:val="00206637"/>
    <w:rsid w:val="00210FDA"/>
    <w:rsid w:val="00212AE4"/>
    <w:rsid w:val="00212C08"/>
    <w:rsid w:val="0021331E"/>
    <w:rsid w:val="00214CD9"/>
    <w:rsid w:val="00215193"/>
    <w:rsid w:val="00215B94"/>
    <w:rsid w:val="00216269"/>
    <w:rsid w:val="002169C5"/>
    <w:rsid w:val="0021784E"/>
    <w:rsid w:val="00217E99"/>
    <w:rsid w:val="002210DF"/>
    <w:rsid w:val="00221325"/>
    <w:rsid w:val="00222895"/>
    <w:rsid w:val="00222F0F"/>
    <w:rsid w:val="002235C0"/>
    <w:rsid w:val="0022372E"/>
    <w:rsid w:val="00224AC2"/>
    <w:rsid w:val="00225097"/>
    <w:rsid w:val="00225B65"/>
    <w:rsid w:val="00226826"/>
    <w:rsid w:val="0022694A"/>
    <w:rsid w:val="00226C55"/>
    <w:rsid w:val="00230BFC"/>
    <w:rsid w:val="00230F53"/>
    <w:rsid w:val="002316AF"/>
    <w:rsid w:val="002328FD"/>
    <w:rsid w:val="002341C7"/>
    <w:rsid w:val="00236A72"/>
    <w:rsid w:val="00237B72"/>
    <w:rsid w:val="002408DB"/>
    <w:rsid w:val="002412D7"/>
    <w:rsid w:val="00241AAD"/>
    <w:rsid w:val="00241F32"/>
    <w:rsid w:val="002427D8"/>
    <w:rsid w:val="002437F9"/>
    <w:rsid w:val="00243AAB"/>
    <w:rsid w:val="00245F33"/>
    <w:rsid w:val="00246DA8"/>
    <w:rsid w:val="002474F4"/>
    <w:rsid w:val="002478F6"/>
    <w:rsid w:val="00250B6A"/>
    <w:rsid w:val="00250F70"/>
    <w:rsid w:val="0025132D"/>
    <w:rsid w:val="002514F6"/>
    <w:rsid w:val="00251621"/>
    <w:rsid w:val="00252A75"/>
    <w:rsid w:val="00253E2F"/>
    <w:rsid w:val="00255164"/>
    <w:rsid w:val="002551A2"/>
    <w:rsid w:val="0025652C"/>
    <w:rsid w:val="00257F93"/>
    <w:rsid w:val="00261C56"/>
    <w:rsid w:val="002621BF"/>
    <w:rsid w:val="00262AA3"/>
    <w:rsid w:val="002637C6"/>
    <w:rsid w:val="00264A1B"/>
    <w:rsid w:val="00265EE3"/>
    <w:rsid w:val="00267598"/>
    <w:rsid w:val="0027087B"/>
    <w:rsid w:val="00270B29"/>
    <w:rsid w:val="00270D84"/>
    <w:rsid w:val="00272009"/>
    <w:rsid w:val="00272639"/>
    <w:rsid w:val="00273C82"/>
    <w:rsid w:val="00273EC7"/>
    <w:rsid w:val="00273EFC"/>
    <w:rsid w:val="002745E0"/>
    <w:rsid w:val="0027505E"/>
    <w:rsid w:val="00275068"/>
    <w:rsid w:val="0027559D"/>
    <w:rsid w:val="00276954"/>
    <w:rsid w:val="002773BC"/>
    <w:rsid w:val="002804E3"/>
    <w:rsid w:val="00280ABC"/>
    <w:rsid w:val="00280E87"/>
    <w:rsid w:val="0028156D"/>
    <w:rsid w:val="00281923"/>
    <w:rsid w:val="00282657"/>
    <w:rsid w:val="00283004"/>
    <w:rsid w:val="0028396D"/>
    <w:rsid w:val="00283A93"/>
    <w:rsid w:val="002848F7"/>
    <w:rsid w:val="00286791"/>
    <w:rsid w:val="00286ECD"/>
    <w:rsid w:val="002903BC"/>
    <w:rsid w:val="00290554"/>
    <w:rsid w:val="00290F0C"/>
    <w:rsid w:val="00291135"/>
    <w:rsid w:val="00291AB1"/>
    <w:rsid w:val="002926DA"/>
    <w:rsid w:val="00293004"/>
    <w:rsid w:val="00293C4E"/>
    <w:rsid w:val="00295883"/>
    <w:rsid w:val="00296297"/>
    <w:rsid w:val="00297B18"/>
    <w:rsid w:val="00297FF4"/>
    <w:rsid w:val="002A0281"/>
    <w:rsid w:val="002A05F8"/>
    <w:rsid w:val="002A2EEF"/>
    <w:rsid w:val="002A44D8"/>
    <w:rsid w:val="002A6017"/>
    <w:rsid w:val="002B277C"/>
    <w:rsid w:val="002B611F"/>
    <w:rsid w:val="002B6CC9"/>
    <w:rsid w:val="002B6DE2"/>
    <w:rsid w:val="002B7C09"/>
    <w:rsid w:val="002C0C1F"/>
    <w:rsid w:val="002C15A6"/>
    <w:rsid w:val="002C1D92"/>
    <w:rsid w:val="002C4036"/>
    <w:rsid w:val="002D04D1"/>
    <w:rsid w:val="002D1E7C"/>
    <w:rsid w:val="002D26A8"/>
    <w:rsid w:val="002D2BF5"/>
    <w:rsid w:val="002D3A94"/>
    <w:rsid w:val="002D46DD"/>
    <w:rsid w:val="002D481D"/>
    <w:rsid w:val="002D4E21"/>
    <w:rsid w:val="002D5CEA"/>
    <w:rsid w:val="002D6934"/>
    <w:rsid w:val="002D78E4"/>
    <w:rsid w:val="002D7FD0"/>
    <w:rsid w:val="002E1324"/>
    <w:rsid w:val="002E1FA2"/>
    <w:rsid w:val="002E2640"/>
    <w:rsid w:val="002E411E"/>
    <w:rsid w:val="002E4B6C"/>
    <w:rsid w:val="002E5109"/>
    <w:rsid w:val="002E64A0"/>
    <w:rsid w:val="002E697D"/>
    <w:rsid w:val="002E706B"/>
    <w:rsid w:val="002E72C4"/>
    <w:rsid w:val="002E7926"/>
    <w:rsid w:val="002E7F27"/>
    <w:rsid w:val="002F0C5F"/>
    <w:rsid w:val="002F260F"/>
    <w:rsid w:val="002F28A6"/>
    <w:rsid w:val="002F417B"/>
    <w:rsid w:val="002F50A0"/>
    <w:rsid w:val="002F7383"/>
    <w:rsid w:val="00301990"/>
    <w:rsid w:val="00301D89"/>
    <w:rsid w:val="0030403D"/>
    <w:rsid w:val="003050CA"/>
    <w:rsid w:val="00305624"/>
    <w:rsid w:val="00305677"/>
    <w:rsid w:val="00305F52"/>
    <w:rsid w:val="00306A49"/>
    <w:rsid w:val="00307699"/>
    <w:rsid w:val="00310E1D"/>
    <w:rsid w:val="00312ED4"/>
    <w:rsid w:val="003149E0"/>
    <w:rsid w:val="00314D77"/>
    <w:rsid w:val="0031534F"/>
    <w:rsid w:val="003161FC"/>
    <w:rsid w:val="0031665C"/>
    <w:rsid w:val="00317B4D"/>
    <w:rsid w:val="00320865"/>
    <w:rsid w:val="00320C09"/>
    <w:rsid w:val="003234A3"/>
    <w:rsid w:val="00324847"/>
    <w:rsid w:val="00324FDA"/>
    <w:rsid w:val="00325704"/>
    <w:rsid w:val="0032618F"/>
    <w:rsid w:val="0032710F"/>
    <w:rsid w:val="0032796E"/>
    <w:rsid w:val="00327D5F"/>
    <w:rsid w:val="00330448"/>
    <w:rsid w:val="003318B6"/>
    <w:rsid w:val="00331A50"/>
    <w:rsid w:val="0033307E"/>
    <w:rsid w:val="0033336F"/>
    <w:rsid w:val="0033420E"/>
    <w:rsid w:val="003368A9"/>
    <w:rsid w:val="00337328"/>
    <w:rsid w:val="003400A7"/>
    <w:rsid w:val="0034011A"/>
    <w:rsid w:val="0034041F"/>
    <w:rsid w:val="0034407C"/>
    <w:rsid w:val="003479CC"/>
    <w:rsid w:val="003526CF"/>
    <w:rsid w:val="00352858"/>
    <w:rsid w:val="003529B8"/>
    <w:rsid w:val="003538F6"/>
    <w:rsid w:val="00353BA3"/>
    <w:rsid w:val="00353F97"/>
    <w:rsid w:val="00354348"/>
    <w:rsid w:val="00354D2C"/>
    <w:rsid w:val="0035613B"/>
    <w:rsid w:val="003565AF"/>
    <w:rsid w:val="00357DE9"/>
    <w:rsid w:val="003601ED"/>
    <w:rsid w:val="00360773"/>
    <w:rsid w:val="00361621"/>
    <w:rsid w:val="003637BA"/>
    <w:rsid w:val="003654DC"/>
    <w:rsid w:val="00365E80"/>
    <w:rsid w:val="003665BC"/>
    <w:rsid w:val="00366A91"/>
    <w:rsid w:val="00366E5F"/>
    <w:rsid w:val="00371A4A"/>
    <w:rsid w:val="00372061"/>
    <w:rsid w:val="003722E8"/>
    <w:rsid w:val="00372664"/>
    <w:rsid w:val="00372BC6"/>
    <w:rsid w:val="00374A16"/>
    <w:rsid w:val="00375C24"/>
    <w:rsid w:val="003774ED"/>
    <w:rsid w:val="0038009C"/>
    <w:rsid w:val="00381001"/>
    <w:rsid w:val="0038280F"/>
    <w:rsid w:val="00382BF8"/>
    <w:rsid w:val="0038354B"/>
    <w:rsid w:val="003843B5"/>
    <w:rsid w:val="00385661"/>
    <w:rsid w:val="0038605B"/>
    <w:rsid w:val="00392066"/>
    <w:rsid w:val="003927A5"/>
    <w:rsid w:val="003927BF"/>
    <w:rsid w:val="00392ABD"/>
    <w:rsid w:val="0039321B"/>
    <w:rsid w:val="0039526B"/>
    <w:rsid w:val="00395AF8"/>
    <w:rsid w:val="00396E96"/>
    <w:rsid w:val="00397C7F"/>
    <w:rsid w:val="003A01EA"/>
    <w:rsid w:val="003A0CE9"/>
    <w:rsid w:val="003A287A"/>
    <w:rsid w:val="003A40FC"/>
    <w:rsid w:val="003A42A4"/>
    <w:rsid w:val="003A51E7"/>
    <w:rsid w:val="003A52E7"/>
    <w:rsid w:val="003A54A9"/>
    <w:rsid w:val="003A5A37"/>
    <w:rsid w:val="003A6013"/>
    <w:rsid w:val="003A6381"/>
    <w:rsid w:val="003A68C5"/>
    <w:rsid w:val="003A6F89"/>
    <w:rsid w:val="003B003D"/>
    <w:rsid w:val="003B035A"/>
    <w:rsid w:val="003B21F2"/>
    <w:rsid w:val="003B3137"/>
    <w:rsid w:val="003B417E"/>
    <w:rsid w:val="003B4A41"/>
    <w:rsid w:val="003B502A"/>
    <w:rsid w:val="003B5281"/>
    <w:rsid w:val="003B5F28"/>
    <w:rsid w:val="003B62C3"/>
    <w:rsid w:val="003B7BF8"/>
    <w:rsid w:val="003C212E"/>
    <w:rsid w:val="003C2C87"/>
    <w:rsid w:val="003C4DE2"/>
    <w:rsid w:val="003C5339"/>
    <w:rsid w:val="003C62F4"/>
    <w:rsid w:val="003C64B8"/>
    <w:rsid w:val="003D1BE1"/>
    <w:rsid w:val="003D240B"/>
    <w:rsid w:val="003D37A7"/>
    <w:rsid w:val="003D446A"/>
    <w:rsid w:val="003D5075"/>
    <w:rsid w:val="003D57C0"/>
    <w:rsid w:val="003D5CC1"/>
    <w:rsid w:val="003E09DD"/>
    <w:rsid w:val="003E1719"/>
    <w:rsid w:val="003E2C1D"/>
    <w:rsid w:val="003E367A"/>
    <w:rsid w:val="003E48DE"/>
    <w:rsid w:val="003E581A"/>
    <w:rsid w:val="003E6E3F"/>
    <w:rsid w:val="003E7169"/>
    <w:rsid w:val="003E72D2"/>
    <w:rsid w:val="003F1BFB"/>
    <w:rsid w:val="003F1C97"/>
    <w:rsid w:val="003F3951"/>
    <w:rsid w:val="003F4425"/>
    <w:rsid w:val="003F4AE0"/>
    <w:rsid w:val="003F4DA2"/>
    <w:rsid w:val="003F6910"/>
    <w:rsid w:val="003F7771"/>
    <w:rsid w:val="00402AEC"/>
    <w:rsid w:val="004031C0"/>
    <w:rsid w:val="00404177"/>
    <w:rsid w:val="00404C72"/>
    <w:rsid w:val="0040627C"/>
    <w:rsid w:val="004065F6"/>
    <w:rsid w:val="0040698C"/>
    <w:rsid w:val="00411BDC"/>
    <w:rsid w:val="004128D9"/>
    <w:rsid w:val="00412F0D"/>
    <w:rsid w:val="00413231"/>
    <w:rsid w:val="0041328B"/>
    <w:rsid w:val="004137E8"/>
    <w:rsid w:val="004142C7"/>
    <w:rsid w:val="00415733"/>
    <w:rsid w:val="00415789"/>
    <w:rsid w:val="00415C90"/>
    <w:rsid w:val="00415D6C"/>
    <w:rsid w:val="004168E2"/>
    <w:rsid w:val="00417736"/>
    <w:rsid w:val="00421812"/>
    <w:rsid w:val="00423BBF"/>
    <w:rsid w:val="004241F0"/>
    <w:rsid w:val="00425232"/>
    <w:rsid w:val="0042565D"/>
    <w:rsid w:val="004260B2"/>
    <w:rsid w:val="00427DE4"/>
    <w:rsid w:val="00430623"/>
    <w:rsid w:val="00430955"/>
    <w:rsid w:val="004315E2"/>
    <w:rsid w:val="0043281D"/>
    <w:rsid w:val="00432F1C"/>
    <w:rsid w:val="00435EC2"/>
    <w:rsid w:val="00436311"/>
    <w:rsid w:val="0044062F"/>
    <w:rsid w:val="00441600"/>
    <w:rsid w:val="004416C8"/>
    <w:rsid w:val="004423C7"/>
    <w:rsid w:val="00442972"/>
    <w:rsid w:val="00443F2C"/>
    <w:rsid w:val="00446A8E"/>
    <w:rsid w:val="00447FF3"/>
    <w:rsid w:val="004501F4"/>
    <w:rsid w:val="0045068A"/>
    <w:rsid w:val="004521FE"/>
    <w:rsid w:val="00452392"/>
    <w:rsid w:val="00454A2B"/>
    <w:rsid w:val="0045507D"/>
    <w:rsid w:val="00455395"/>
    <w:rsid w:val="00456AAE"/>
    <w:rsid w:val="0045792A"/>
    <w:rsid w:val="004600E7"/>
    <w:rsid w:val="00461230"/>
    <w:rsid w:val="00461CD7"/>
    <w:rsid w:val="0046336B"/>
    <w:rsid w:val="00464108"/>
    <w:rsid w:val="00464241"/>
    <w:rsid w:val="00464584"/>
    <w:rsid w:val="00464AE7"/>
    <w:rsid w:val="00465A40"/>
    <w:rsid w:val="00465B13"/>
    <w:rsid w:val="004700B9"/>
    <w:rsid w:val="004711E0"/>
    <w:rsid w:val="00471B26"/>
    <w:rsid w:val="00472466"/>
    <w:rsid w:val="0047579A"/>
    <w:rsid w:val="00475AE7"/>
    <w:rsid w:val="00477C6A"/>
    <w:rsid w:val="004806F4"/>
    <w:rsid w:val="0048129A"/>
    <w:rsid w:val="004818DC"/>
    <w:rsid w:val="0048203E"/>
    <w:rsid w:val="00482E34"/>
    <w:rsid w:val="00483A94"/>
    <w:rsid w:val="00485779"/>
    <w:rsid w:val="00485AC7"/>
    <w:rsid w:val="00485CE1"/>
    <w:rsid w:val="00486AC0"/>
    <w:rsid w:val="0048729B"/>
    <w:rsid w:val="00487E86"/>
    <w:rsid w:val="0049444F"/>
    <w:rsid w:val="00494A96"/>
    <w:rsid w:val="00494DFE"/>
    <w:rsid w:val="00495B47"/>
    <w:rsid w:val="00495B53"/>
    <w:rsid w:val="00496B51"/>
    <w:rsid w:val="00496F90"/>
    <w:rsid w:val="004A06AB"/>
    <w:rsid w:val="004A08DF"/>
    <w:rsid w:val="004A21C6"/>
    <w:rsid w:val="004A24F5"/>
    <w:rsid w:val="004A2D36"/>
    <w:rsid w:val="004A399F"/>
    <w:rsid w:val="004A5C89"/>
    <w:rsid w:val="004A69CB"/>
    <w:rsid w:val="004A6FA0"/>
    <w:rsid w:val="004B0A92"/>
    <w:rsid w:val="004B14A7"/>
    <w:rsid w:val="004B19C1"/>
    <w:rsid w:val="004B2AE0"/>
    <w:rsid w:val="004B2BB2"/>
    <w:rsid w:val="004B4D07"/>
    <w:rsid w:val="004B51F0"/>
    <w:rsid w:val="004B67C6"/>
    <w:rsid w:val="004B7D57"/>
    <w:rsid w:val="004C1182"/>
    <w:rsid w:val="004C1642"/>
    <w:rsid w:val="004C280E"/>
    <w:rsid w:val="004C3040"/>
    <w:rsid w:val="004C3807"/>
    <w:rsid w:val="004C44A6"/>
    <w:rsid w:val="004C4AF3"/>
    <w:rsid w:val="004C5410"/>
    <w:rsid w:val="004C5C06"/>
    <w:rsid w:val="004C6074"/>
    <w:rsid w:val="004D2C00"/>
    <w:rsid w:val="004D3386"/>
    <w:rsid w:val="004D35EB"/>
    <w:rsid w:val="004D443A"/>
    <w:rsid w:val="004D50E7"/>
    <w:rsid w:val="004D5BA6"/>
    <w:rsid w:val="004D7014"/>
    <w:rsid w:val="004D7280"/>
    <w:rsid w:val="004D7465"/>
    <w:rsid w:val="004D78C8"/>
    <w:rsid w:val="004E0371"/>
    <w:rsid w:val="004E089D"/>
    <w:rsid w:val="004E0AA1"/>
    <w:rsid w:val="004E0B1E"/>
    <w:rsid w:val="004E10BF"/>
    <w:rsid w:val="004E1520"/>
    <w:rsid w:val="004E23BB"/>
    <w:rsid w:val="004E444E"/>
    <w:rsid w:val="004E4729"/>
    <w:rsid w:val="004E527F"/>
    <w:rsid w:val="004E6AC6"/>
    <w:rsid w:val="004E7313"/>
    <w:rsid w:val="004F065F"/>
    <w:rsid w:val="004F08E9"/>
    <w:rsid w:val="004F0CD5"/>
    <w:rsid w:val="004F16FE"/>
    <w:rsid w:val="004F2501"/>
    <w:rsid w:val="004F26A9"/>
    <w:rsid w:val="004F3866"/>
    <w:rsid w:val="004F486B"/>
    <w:rsid w:val="004F6DDF"/>
    <w:rsid w:val="004F70BF"/>
    <w:rsid w:val="004F755D"/>
    <w:rsid w:val="0050007E"/>
    <w:rsid w:val="005019E7"/>
    <w:rsid w:val="005025BB"/>
    <w:rsid w:val="00502951"/>
    <w:rsid w:val="005033A5"/>
    <w:rsid w:val="005039CD"/>
    <w:rsid w:val="00504CBC"/>
    <w:rsid w:val="00505587"/>
    <w:rsid w:val="005060A0"/>
    <w:rsid w:val="00507D87"/>
    <w:rsid w:val="0051112B"/>
    <w:rsid w:val="00511397"/>
    <w:rsid w:val="0051172B"/>
    <w:rsid w:val="0051210B"/>
    <w:rsid w:val="00513589"/>
    <w:rsid w:val="00514C84"/>
    <w:rsid w:val="00514DB0"/>
    <w:rsid w:val="00517DC9"/>
    <w:rsid w:val="00520632"/>
    <w:rsid w:val="00520C50"/>
    <w:rsid w:val="00521BD1"/>
    <w:rsid w:val="00522BC7"/>
    <w:rsid w:val="0052348D"/>
    <w:rsid w:val="00523CE1"/>
    <w:rsid w:val="00523EFD"/>
    <w:rsid w:val="00523FA9"/>
    <w:rsid w:val="005246BD"/>
    <w:rsid w:val="00524C62"/>
    <w:rsid w:val="00525B65"/>
    <w:rsid w:val="00526A17"/>
    <w:rsid w:val="00526E58"/>
    <w:rsid w:val="00530F70"/>
    <w:rsid w:val="00531AE2"/>
    <w:rsid w:val="00535C06"/>
    <w:rsid w:val="00537899"/>
    <w:rsid w:val="0053798C"/>
    <w:rsid w:val="00540226"/>
    <w:rsid w:val="00541EEF"/>
    <w:rsid w:val="00542020"/>
    <w:rsid w:val="0054271C"/>
    <w:rsid w:val="00543CBC"/>
    <w:rsid w:val="00545803"/>
    <w:rsid w:val="00545C21"/>
    <w:rsid w:val="005460AE"/>
    <w:rsid w:val="00546A9D"/>
    <w:rsid w:val="005471C1"/>
    <w:rsid w:val="00547CDE"/>
    <w:rsid w:val="0055079A"/>
    <w:rsid w:val="00550E74"/>
    <w:rsid w:val="005514A1"/>
    <w:rsid w:val="00551A9B"/>
    <w:rsid w:val="0055291C"/>
    <w:rsid w:val="00552A2A"/>
    <w:rsid w:val="005534ED"/>
    <w:rsid w:val="00554A36"/>
    <w:rsid w:val="00554B28"/>
    <w:rsid w:val="00555BC3"/>
    <w:rsid w:val="00555E46"/>
    <w:rsid w:val="005566CC"/>
    <w:rsid w:val="005574A8"/>
    <w:rsid w:val="005577C6"/>
    <w:rsid w:val="005578C0"/>
    <w:rsid w:val="00560E28"/>
    <w:rsid w:val="00560E4D"/>
    <w:rsid w:val="0056110A"/>
    <w:rsid w:val="00561C62"/>
    <w:rsid w:val="00561FD4"/>
    <w:rsid w:val="0056268A"/>
    <w:rsid w:val="00562779"/>
    <w:rsid w:val="005629CD"/>
    <w:rsid w:val="00562DED"/>
    <w:rsid w:val="0056371F"/>
    <w:rsid w:val="00563BC3"/>
    <w:rsid w:val="005641C3"/>
    <w:rsid w:val="005641CB"/>
    <w:rsid w:val="0056428E"/>
    <w:rsid w:val="00564E3F"/>
    <w:rsid w:val="0056519E"/>
    <w:rsid w:val="00566423"/>
    <w:rsid w:val="00567A0B"/>
    <w:rsid w:val="00570F53"/>
    <w:rsid w:val="0057155C"/>
    <w:rsid w:val="00572362"/>
    <w:rsid w:val="005725F0"/>
    <w:rsid w:val="0057291E"/>
    <w:rsid w:val="005748CA"/>
    <w:rsid w:val="00575C15"/>
    <w:rsid w:val="00575C5E"/>
    <w:rsid w:val="00576EED"/>
    <w:rsid w:val="00577A5B"/>
    <w:rsid w:val="00580D0B"/>
    <w:rsid w:val="00581175"/>
    <w:rsid w:val="00581D5A"/>
    <w:rsid w:val="00585409"/>
    <w:rsid w:val="00587D2E"/>
    <w:rsid w:val="00587DAA"/>
    <w:rsid w:val="00593576"/>
    <w:rsid w:val="005936D9"/>
    <w:rsid w:val="0059511C"/>
    <w:rsid w:val="005952DA"/>
    <w:rsid w:val="005953DA"/>
    <w:rsid w:val="0059590A"/>
    <w:rsid w:val="005A004E"/>
    <w:rsid w:val="005A22A2"/>
    <w:rsid w:val="005A45B8"/>
    <w:rsid w:val="005A4A5B"/>
    <w:rsid w:val="005A6CA2"/>
    <w:rsid w:val="005B118F"/>
    <w:rsid w:val="005B12D2"/>
    <w:rsid w:val="005B21CC"/>
    <w:rsid w:val="005B2AEE"/>
    <w:rsid w:val="005B350F"/>
    <w:rsid w:val="005B402E"/>
    <w:rsid w:val="005B51A0"/>
    <w:rsid w:val="005B644F"/>
    <w:rsid w:val="005B6E3C"/>
    <w:rsid w:val="005B726D"/>
    <w:rsid w:val="005C02DB"/>
    <w:rsid w:val="005C1F04"/>
    <w:rsid w:val="005C210D"/>
    <w:rsid w:val="005C2DA7"/>
    <w:rsid w:val="005C45CE"/>
    <w:rsid w:val="005C543E"/>
    <w:rsid w:val="005C6099"/>
    <w:rsid w:val="005C6958"/>
    <w:rsid w:val="005C6E3F"/>
    <w:rsid w:val="005D0088"/>
    <w:rsid w:val="005D02B1"/>
    <w:rsid w:val="005D3270"/>
    <w:rsid w:val="005D3514"/>
    <w:rsid w:val="005D7E24"/>
    <w:rsid w:val="005E0F52"/>
    <w:rsid w:val="005E2D6F"/>
    <w:rsid w:val="005E4202"/>
    <w:rsid w:val="005E6177"/>
    <w:rsid w:val="005E6FBB"/>
    <w:rsid w:val="005E7D27"/>
    <w:rsid w:val="005F05FF"/>
    <w:rsid w:val="005F1402"/>
    <w:rsid w:val="005F1BED"/>
    <w:rsid w:val="005F2F51"/>
    <w:rsid w:val="005F32D5"/>
    <w:rsid w:val="005F332C"/>
    <w:rsid w:val="005F3F84"/>
    <w:rsid w:val="005F461E"/>
    <w:rsid w:val="005F6494"/>
    <w:rsid w:val="005F64B5"/>
    <w:rsid w:val="005F6D53"/>
    <w:rsid w:val="005F7708"/>
    <w:rsid w:val="005F7943"/>
    <w:rsid w:val="005F7B63"/>
    <w:rsid w:val="00600EA2"/>
    <w:rsid w:val="00601A74"/>
    <w:rsid w:val="00601EB6"/>
    <w:rsid w:val="0060307C"/>
    <w:rsid w:val="00604AE6"/>
    <w:rsid w:val="00605D6D"/>
    <w:rsid w:val="0060752C"/>
    <w:rsid w:val="00607C56"/>
    <w:rsid w:val="00607EDD"/>
    <w:rsid w:val="00610770"/>
    <w:rsid w:val="00611BA7"/>
    <w:rsid w:val="00612DE9"/>
    <w:rsid w:val="0061357D"/>
    <w:rsid w:val="00613A47"/>
    <w:rsid w:val="00614423"/>
    <w:rsid w:val="00615B02"/>
    <w:rsid w:val="006163A0"/>
    <w:rsid w:val="00617A42"/>
    <w:rsid w:val="0062064D"/>
    <w:rsid w:val="0062139D"/>
    <w:rsid w:val="00624A50"/>
    <w:rsid w:val="0062524A"/>
    <w:rsid w:val="00626298"/>
    <w:rsid w:val="00626827"/>
    <w:rsid w:val="00627664"/>
    <w:rsid w:val="00627F84"/>
    <w:rsid w:val="00630267"/>
    <w:rsid w:val="00631235"/>
    <w:rsid w:val="006319A3"/>
    <w:rsid w:val="00632141"/>
    <w:rsid w:val="006321AF"/>
    <w:rsid w:val="006337A2"/>
    <w:rsid w:val="00633A63"/>
    <w:rsid w:val="00633DDA"/>
    <w:rsid w:val="0063559D"/>
    <w:rsid w:val="006361BE"/>
    <w:rsid w:val="0063646E"/>
    <w:rsid w:val="0063671E"/>
    <w:rsid w:val="0063740F"/>
    <w:rsid w:val="00644305"/>
    <w:rsid w:val="006446E7"/>
    <w:rsid w:val="00644B23"/>
    <w:rsid w:val="00644F10"/>
    <w:rsid w:val="0064575B"/>
    <w:rsid w:val="006457D2"/>
    <w:rsid w:val="00646F56"/>
    <w:rsid w:val="00647985"/>
    <w:rsid w:val="00647FF9"/>
    <w:rsid w:val="00650186"/>
    <w:rsid w:val="00650C7C"/>
    <w:rsid w:val="00650C84"/>
    <w:rsid w:val="00650F36"/>
    <w:rsid w:val="00651B5E"/>
    <w:rsid w:val="00651DC5"/>
    <w:rsid w:val="00651E65"/>
    <w:rsid w:val="006526F2"/>
    <w:rsid w:val="006527EB"/>
    <w:rsid w:val="006529F1"/>
    <w:rsid w:val="00652F1A"/>
    <w:rsid w:val="00654185"/>
    <w:rsid w:val="0065538E"/>
    <w:rsid w:val="00655E7D"/>
    <w:rsid w:val="00660881"/>
    <w:rsid w:val="00660E9E"/>
    <w:rsid w:val="00662053"/>
    <w:rsid w:val="006635B3"/>
    <w:rsid w:val="00663E80"/>
    <w:rsid w:val="00664CDD"/>
    <w:rsid w:val="00665024"/>
    <w:rsid w:val="00666404"/>
    <w:rsid w:val="00670AF8"/>
    <w:rsid w:val="00672300"/>
    <w:rsid w:val="00673529"/>
    <w:rsid w:val="0067390D"/>
    <w:rsid w:val="006746D4"/>
    <w:rsid w:val="00675541"/>
    <w:rsid w:val="00677AA9"/>
    <w:rsid w:val="00680023"/>
    <w:rsid w:val="00680908"/>
    <w:rsid w:val="00681A25"/>
    <w:rsid w:val="00681B2F"/>
    <w:rsid w:val="006832D0"/>
    <w:rsid w:val="00683E29"/>
    <w:rsid w:val="00683EE7"/>
    <w:rsid w:val="00686BF0"/>
    <w:rsid w:val="006878FA"/>
    <w:rsid w:val="006910B7"/>
    <w:rsid w:val="00692271"/>
    <w:rsid w:val="006928D2"/>
    <w:rsid w:val="00692D3C"/>
    <w:rsid w:val="00692F47"/>
    <w:rsid w:val="006933BA"/>
    <w:rsid w:val="00693AD6"/>
    <w:rsid w:val="006940CE"/>
    <w:rsid w:val="006949A9"/>
    <w:rsid w:val="00694DCA"/>
    <w:rsid w:val="00694F86"/>
    <w:rsid w:val="006950A1"/>
    <w:rsid w:val="00695244"/>
    <w:rsid w:val="006971E2"/>
    <w:rsid w:val="00697417"/>
    <w:rsid w:val="00697690"/>
    <w:rsid w:val="006A0A0F"/>
    <w:rsid w:val="006A0B49"/>
    <w:rsid w:val="006A2067"/>
    <w:rsid w:val="006A529F"/>
    <w:rsid w:val="006A5721"/>
    <w:rsid w:val="006A72E4"/>
    <w:rsid w:val="006A7615"/>
    <w:rsid w:val="006A7A09"/>
    <w:rsid w:val="006B04C9"/>
    <w:rsid w:val="006B1F8F"/>
    <w:rsid w:val="006B2038"/>
    <w:rsid w:val="006B6433"/>
    <w:rsid w:val="006B6F31"/>
    <w:rsid w:val="006B79E2"/>
    <w:rsid w:val="006B7ECB"/>
    <w:rsid w:val="006C142C"/>
    <w:rsid w:val="006C42A8"/>
    <w:rsid w:val="006C4395"/>
    <w:rsid w:val="006C45A5"/>
    <w:rsid w:val="006C52E4"/>
    <w:rsid w:val="006C6BC5"/>
    <w:rsid w:val="006C7708"/>
    <w:rsid w:val="006C7C3E"/>
    <w:rsid w:val="006C7ED2"/>
    <w:rsid w:val="006D0757"/>
    <w:rsid w:val="006D1670"/>
    <w:rsid w:val="006D28CC"/>
    <w:rsid w:val="006D2EA4"/>
    <w:rsid w:val="006D3FD2"/>
    <w:rsid w:val="006D4860"/>
    <w:rsid w:val="006D5D66"/>
    <w:rsid w:val="006D5D67"/>
    <w:rsid w:val="006E0B4C"/>
    <w:rsid w:val="006E1AF4"/>
    <w:rsid w:val="006E2F01"/>
    <w:rsid w:val="006E3213"/>
    <w:rsid w:val="006E52CC"/>
    <w:rsid w:val="006E69F9"/>
    <w:rsid w:val="006E6C56"/>
    <w:rsid w:val="006E6F68"/>
    <w:rsid w:val="006E720A"/>
    <w:rsid w:val="006E7380"/>
    <w:rsid w:val="006F02C1"/>
    <w:rsid w:val="006F1F61"/>
    <w:rsid w:val="006F295E"/>
    <w:rsid w:val="006F2DC7"/>
    <w:rsid w:val="006F2FD0"/>
    <w:rsid w:val="006F35AA"/>
    <w:rsid w:val="006F4261"/>
    <w:rsid w:val="006F4C2E"/>
    <w:rsid w:val="006F519C"/>
    <w:rsid w:val="006F6E5A"/>
    <w:rsid w:val="006F74C4"/>
    <w:rsid w:val="007033C4"/>
    <w:rsid w:val="0070384B"/>
    <w:rsid w:val="00703946"/>
    <w:rsid w:val="00703AE2"/>
    <w:rsid w:val="0070485E"/>
    <w:rsid w:val="00704A5D"/>
    <w:rsid w:val="00704B43"/>
    <w:rsid w:val="00705A74"/>
    <w:rsid w:val="0070615D"/>
    <w:rsid w:val="00706A2A"/>
    <w:rsid w:val="00706FAB"/>
    <w:rsid w:val="00706FBA"/>
    <w:rsid w:val="00710700"/>
    <w:rsid w:val="00712FDC"/>
    <w:rsid w:val="007140FA"/>
    <w:rsid w:val="00715E02"/>
    <w:rsid w:val="007165FC"/>
    <w:rsid w:val="007172BB"/>
    <w:rsid w:val="0071776F"/>
    <w:rsid w:val="0072033B"/>
    <w:rsid w:val="00720577"/>
    <w:rsid w:val="00720D87"/>
    <w:rsid w:val="0072157A"/>
    <w:rsid w:val="00722634"/>
    <w:rsid w:val="007253F6"/>
    <w:rsid w:val="00725FFB"/>
    <w:rsid w:val="00726968"/>
    <w:rsid w:val="00727147"/>
    <w:rsid w:val="00727467"/>
    <w:rsid w:val="00730459"/>
    <w:rsid w:val="00730B2F"/>
    <w:rsid w:val="00730E6D"/>
    <w:rsid w:val="00732877"/>
    <w:rsid w:val="00732BDB"/>
    <w:rsid w:val="00733531"/>
    <w:rsid w:val="0073527F"/>
    <w:rsid w:val="00735F76"/>
    <w:rsid w:val="00742B91"/>
    <w:rsid w:val="007439F9"/>
    <w:rsid w:val="0074519E"/>
    <w:rsid w:val="00745EA8"/>
    <w:rsid w:val="00747956"/>
    <w:rsid w:val="0075108D"/>
    <w:rsid w:val="00752721"/>
    <w:rsid w:val="00753446"/>
    <w:rsid w:val="007541B0"/>
    <w:rsid w:val="00754C98"/>
    <w:rsid w:val="00755520"/>
    <w:rsid w:val="007557A8"/>
    <w:rsid w:val="00756C52"/>
    <w:rsid w:val="007600DD"/>
    <w:rsid w:val="007614D8"/>
    <w:rsid w:val="00761DFD"/>
    <w:rsid w:val="00761F9B"/>
    <w:rsid w:val="00762530"/>
    <w:rsid w:val="0076303C"/>
    <w:rsid w:val="007633CA"/>
    <w:rsid w:val="00765EB4"/>
    <w:rsid w:val="007677BF"/>
    <w:rsid w:val="00771551"/>
    <w:rsid w:val="00774569"/>
    <w:rsid w:val="00777993"/>
    <w:rsid w:val="007820A6"/>
    <w:rsid w:val="00783703"/>
    <w:rsid w:val="00784497"/>
    <w:rsid w:val="00784A1B"/>
    <w:rsid w:val="00785890"/>
    <w:rsid w:val="00785B9C"/>
    <w:rsid w:val="00786D82"/>
    <w:rsid w:val="00787F5C"/>
    <w:rsid w:val="007902C6"/>
    <w:rsid w:val="007903D3"/>
    <w:rsid w:val="007904AD"/>
    <w:rsid w:val="007909DF"/>
    <w:rsid w:val="00791291"/>
    <w:rsid w:val="007915C4"/>
    <w:rsid w:val="00791905"/>
    <w:rsid w:val="00791F93"/>
    <w:rsid w:val="0079273F"/>
    <w:rsid w:val="00792BF5"/>
    <w:rsid w:val="00792DEF"/>
    <w:rsid w:val="00793399"/>
    <w:rsid w:val="00793E0E"/>
    <w:rsid w:val="00795A3F"/>
    <w:rsid w:val="00796167"/>
    <w:rsid w:val="007971BE"/>
    <w:rsid w:val="00797D68"/>
    <w:rsid w:val="007A133F"/>
    <w:rsid w:val="007A199F"/>
    <w:rsid w:val="007A4786"/>
    <w:rsid w:val="007A52BA"/>
    <w:rsid w:val="007A7B19"/>
    <w:rsid w:val="007B02E3"/>
    <w:rsid w:val="007B39CD"/>
    <w:rsid w:val="007B3A34"/>
    <w:rsid w:val="007B58AE"/>
    <w:rsid w:val="007B757C"/>
    <w:rsid w:val="007C182E"/>
    <w:rsid w:val="007C22D1"/>
    <w:rsid w:val="007C26C6"/>
    <w:rsid w:val="007C44DC"/>
    <w:rsid w:val="007C6712"/>
    <w:rsid w:val="007C7A8F"/>
    <w:rsid w:val="007C7D26"/>
    <w:rsid w:val="007D0233"/>
    <w:rsid w:val="007D0A40"/>
    <w:rsid w:val="007D1B12"/>
    <w:rsid w:val="007D225C"/>
    <w:rsid w:val="007D23A8"/>
    <w:rsid w:val="007D2893"/>
    <w:rsid w:val="007D3C08"/>
    <w:rsid w:val="007D4498"/>
    <w:rsid w:val="007D50AA"/>
    <w:rsid w:val="007D5201"/>
    <w:rsid w:val="007D59D4"/>
    <w:rsid w:val="007D6A11"/>
    <w:rsid w:val="007E0668"/>
    <w:rsid w:val="007E11F1"/>
    <w:rsid w:val="007E16CF"/>
    <w:rsid w:val="007E20F9"/>
    <w:rsid w:val="007E3E5E"/>
    <w:rsid w:val="007E4488"/>
    <w:rsid w:val="007E4C25"/>
    <w:rsid w:val="007E4E14"/>
    <w:rsid w:val="007F02E8"/>
    <w:rsid w:val="007F1A5D"/>
    <w:rsid w:val="007F1E67"/>
    <w:rsid w:val="007F22B6"/>
    <w:rsid w:val="007F2435"/>
    <w:rsid w:val="007F3154"/>
    <w:rsid w:val="007F3F84"/>
    <w:rsid w:val="007F4F19"/>
    <w:rsid w:val="007F538E"/>
    <w:rsid w:val="007F5919"/>
    <w:rsid w:val="007F649E"/>
    <w:rsid w:val="008020AA"/>
    <w:rsid w:val="00802583"/>
    <w:rsid w:val="00802C01"/>
    <w:rsid w:val="00803280"/>
    <w:rsid w:val="00804F16"/>
    <w:rsid w:val="00805A1C"/>
    <w:rsid w:val="00806B9C"/>
    <w:rsid w:val="00806CB7"/>
    <w:rsid w:val="00807281"/>
    <w:rsid w:val="008072CB"/>
    <w:rsid w:val="008075B2"/>
    <w:rsid w:val="00811EEE"/>
    <w:rsid w:val="008125E5"/>
    <w:rsid w:val="00813454"/>
    <w:rsid w:val="0081365B"/>
    <w:rsid w:val="0081536D"/>
    <w:rsid w:val="00816742"/>
    <w:rsid w:val="00820C74"/>
    <w:rsid w:val="00820E36"/>
    <w:rsid w:val="008214C2"/>
    <w:rsid w:val="0082250F"/>
    <w:rsid w:val="0082352E"/>
    <w:rsid w:val="0082414E"/>
    <w:rsid w:val="008242A5"/>
    <w:rsid w:val="00826848"/>
    <w:rsid w:val="00826E63"/>
    <w:rsid w:val="00830761"/>
    <w:rsid w:val="00830E5C"/>
    <w:rsid w:val="00832811"/>
    <w:rsid w:val="00832ACA"/>
    <w:rsid w:val="00832CAD"/>
    <w:rsid w:val="008401F0"/>
    <w:rsid w:val="008414CE"/>
    <w:rsid w:val="008445FE"/>
    <w:rsid w:val="008447E7"/>
    <w:rsid w:val="00845884"/>
    <w:rsid w:val="008466C1"/>
    <w:rsid w:val="00846CD6"/>
    <w:rsid w:val="00847863"/>
    <w:rsid w:val="008504D9"/>
    <w:rsid w:val="008512D1"/>
    <w:rsid w:val="008512F5"/>
    <w:rsid w:val="00851E11"/>
    <w:rsid w:val="0085295F"/>
    <w:rsid w:val="00854308"/>
    <w:rsid w:val="00856A43"/>
    <w:rsid w:val="008572BA"/>
    <w:rsid w:val="00857CCE"/>
    <w:rsid w:val="00861148"/>
    <w:rsid w:val="0086140A"/>
    <w:rsid w:val="0086145F"/>
    <w:rsid w:val="0086323E"/>
    <w:rsid w:val="008638C2"/>
    <w:rsid w:val="00863965"/>
    <w:rsid w:val="00866BC4"/>
    <w:rsid w:val="00867D41"/>
    <w:rsid w:val="00870A3E"/>
    <w:rsid w:val="008716B2"/>
    <w:rsid w:val="00873ACF"/>
    <w:rsid w:val="00873EEF"/>
    <w:rsid w:val="00877328"/>
    <w:rsid w:val="00877C4C"/>
    <w:rsid w:val="00877FD8"/>
    <w:rsid w:val="00881192"/>
    <w:rsid w:val="008821DE"/>
    <w:rsid w:val="00883780"/>
    <w:rsid w:val="00883A1F"/>
    <w:rsid w:val="0088444F"/>
    <w:rsid w:val="00884E4F"/>
    <w:rsid w:val="00886A92"/>
    <w:rsid w:val="008900FF"/>
    <w:rsid w:val="008911A2"/>
    <w:rsid w:val="00891B17"/>
    <w:rsid w:val="00891C57"/>
    <w:rsid w:val="00892578"/>
    <w:rsid w:val="00892C72"/>
    <w:rsid w:val="00893710"/>
    <w:rsid w:val="00895043"/>
    <w:rsid w:val="00895067"/>
    <w:rsid w:val="00895C9B"/>
    <w:rsid w:val="00896CE3"/>
    <w:rsid w:val="008A0B47"/>
    <w:rsid w:val="008A1607"/>
    <w:rsid w:val="008A1AE0"/>
    <w:rsid w:val="008A311F"/>
    <w:rsid w:val="008A3198"/>
    <w:rsid w:val="008A3B73"/>
    <w:rsid w:val="008A5A8E"/>
    <w:rsid w:val="008A5F79"/>
    <w:rsid w:val="008A648F"/>
    <w:rsid w:val="008A7146"/>
    <w:rsid w:val="008A73E8"/>
    <w:rsid w:val="008B01EF"/>
    <w:rsid w:val="008B08EB"/>
    <w:rsid w:val="008B0EC3"/>
    <w:rsid w:val="008B1813"/>
    <w:rsid w:val="008B1F74"/>
    <w:rsid w:val="008B3391"/>
    <w:rsid w:val="008B4277"/>
    <w:rsid w:val="008B4363"/>
    <w:rsid w:val="008B4BC1"/>
    <w:rsid w:val="008B538C"/>
    <w:rsid w:val="008B5A54"/>
    <w:rsid w:val="008B6238"/>
    <w:rsid w:val="008B77A7"/>
    <w:rsid w:val="008B7EB0"/>
    <w:rsid w:val="008C026E"/>
    <w:rsid w:val="008C08D4"/>
    <w:rsid w:val="008C0D4A"/>
    <w:rsid w:val="008C28A8"/>
    <w:rsid w:val="008C29B0"/>
    <w:rsid w:val="008C4AF3"/>
    <w:rsid w:val="008C4DD7"/>
    <w:rsid w:val="008C4FAA"/>
    <w:rsid w:val="008C5E05"/>
    <w:rsid w:val="008D046E"/>
    <w:rsid w:val="008D07AF"/>
    <w:rsid w:val="008D0AD5"/>
    <w:rsid w:val="008D1798"/>
    <w:rsid w:val="008D1F00"/>
    <w:rsid w:val="008D2A4E"/>
    <w:rsid w:val="008D2CCE"/>
    <w:rsid w:val="008D397D"/>
    <w:rsid w:val="008D3A84"/>
    <w:rsid w:val="008D4759"/>
    <w:rsid w:val="008D5741"/>
    <w:rsid w:val="008D5894"/>
    <w:rsid w:val="008D782A"/>
    <w:rsid w:val="008D7EE8"/>
    <w:rsid w:val="008E0781"/>
    <w:rsid w:val="008E2498"/>
    <w:rsid w:val="008E2560"/>
    <w:rsid w:val="008E306A"/>
    <w:rsid w:val="008E3CA2"/>
    <w:rsid w:val="008E6AED"/>
    <w:rsid w:val="008E6C58"/>
    <w:rsid w:val="008F1614"/>
    <w:rsid w:val="008F275A"/>
    <w:rsid w:val="008F2EE3"/>
    <w:rsid w:val="008F37E9"/>
    <w:rsid w:val="008F3EEE"/>
    <w:rsid w:val="008F482A"/>
    <w:rsid w:val="008F486D"/>
    <w:rsid w:val="008F5727"/>
    <w:rsid w:val="008F5C13"/>
    <w:rsid w:val="008F6CD2"/>
    <w:rsid w:val="008F72CE"/>
    <w:rsid w:val="008F760F"/>
    <w:rsid w:val="00901108"/>
    <w:rsid w:val="00901785"/>
    <w:rsid w:val="009031A6"/>
    <w:rsid w:val="00904E2B"/>
    <w:rsid w:val="009065F4"/>
    <w:rsid w:val="00910263"/>
    <w:rsid w:val="00910C20"/>
    <w:rsid w:val="00910E27"/>
    <w:rsid w:val="00910EFA"/>
    <w:rsid w:val="009110DA"/>
    <w:rsid w:val="00911D34"/>
    <w:rsid w:val="00911EA0"/>
    <w:rsid w:val="00911FFB"/>
    <w:rsid w:val="00912797"/>
    <w:rsid w:val="0091280A"/>
    <w:rsid w:val="00913129"/>
    <w:rsid w:val="009140C8"/>
    <w:rsid w:val="0091659E"/>
    <w:rsid w:val="00916686"/>
    <w:rsid w:val="009171B1"/>
    <w:rsid w:val="009203CB"/>
    <w:rsid w:val="0092045C"/>
    <w:rsid w:val="00922DC1"/>
    <w:rsid w:val="00923496"/>
    <w:rsid w:val="00925D49"/>
    <w:rsid w:val="00927AA5"/>
    <w:rsid w:val="00930787"/>
    <w:rsid w:val="0093101C"/>
    <w:rsid w:val="00931CC3"/>
    <w:rsid w:val="0093215B"/>
    <w:rsid w:val="00935F08"/>
    <w:rsid w:val="00936B3C"/>
    <w:rsid w:val="00936BF0"/>
    <w:rsid w:val="009375D8"/>
    <w:rsid w:val="0093798D"/>
    <w:rsid w:val="00940600"/>
    <w:rsid w:val="00940633"/>
    <w:rsid w:val="009407AA"/>
    <w:rsid w:val="00940B37"/>
    <w:rsid w:val="00940E42"/>
    <w:rsid w:val="00940EB5"/>
    <w:rsid w:val="0094129F"/>
    <w:rsid w:val="009423B8"/>
    <w:rsid w:val="00943731"/>
    <w:rsid w:val="00943837"/>
    <w:rsid w:val="00943C81"/>
    <w:rsid w:val="00943DE2"/>
    <w:rsid w:val="009454EB"/>
    <w:rsid w:val="00946653"/>
    <w:rsid w:val="009471DA"/>
    <w:rsid w:val="00950724"/>
    <w:rsid w:val="00950784"/>
    <w:rsid w:val="009517CB"/>
    <w:rsid w:val="00951F38"/>
    <w:rsid w:val="00952EF5"/>
    <w:rsid w:val="00954D55"/>
    <w:rsid w:val="00955EAA"/>
    <w:rsid w:val="009568B7"/>
    <w:rsid w:val="009576C2"/>
    <w:rsid w:val="00957BE0"/>
    <w:rsid w:val="0096010E"/>
    <w:rsid w:val="00961DA9"/>
    <w:rsid w:val="00962B4A"/>
    <w:rsid w:val="00963451"/>
    <w:rsid w:val="00963F8D"/>
    <w:rsid w:val="00964EEE"/>
    <w:rsid w:val="00965826"/>
    <w:rsid w:val="00965D84"/>
    <w:rsid w:val="00967329"/>
    <w:rsid w:val="00967BD5"/>
    <w:rsid w:val="00970232"/>
    <w:rsid w:val="00970895"/>
    <w:rsid w:val="00972007"/>
    <w:rsid w:val="0097208A"/>
    <w:rsid w:val="00972372"/>
    <w:rsid w:val="009723C7"/>
    <w:rsid w:val="00972870"/>
    <w:rsid w:val="009739F8"/>
    <w:rsid w:val="00973F7E"/>
    <w:rsid w:val="00974582"/>
    <w:rsid w:val="00974F60"/>
    <w:rsid w:val="00976384"/>
    <w:rsid w:val="0097728B"/>
    <w:rsid w:val="0097729E"/>
    <w:rsid w:val="00980D41"/>
    <w:rsid w:val="0098382E"/>
    <w:rsid w:val="0098489D"/>
    <w:rsid w:val="00985E0F"/>
    <w:rsid w:val="009863C6"/>
    <w:rsid w:val="00986FA0"/>
    <w:rsid w:val="00987E94"/>
    <w:rsid w:val="00990E6D"/>
    <w:rsid w:val="00991A57"/>
    <w:rsid w:val="00992D87"/>
    <w:rsid w:val="00992E66"/>
    <w:rsid w:val="00992FA6"/>
    <w:rsid w:val="00993F9B"/>
    <w:rsid w:val="00994919"/>
    <w:rsid w:val="00996A5B"/>
    <w:rsid w:val="00996E57"/>
    <w:rsid w:val="009A015F"/>
    <w:rsid w:val="009A1557"/>
    <w:rsid w:val="009A1E5E"/>
    <w:rsid w:val="009A2082"/>
    <w:rsid w:val="009A2868"/>
    <w:rsid w:val="009A4E95"/>
    <w:rsid w:val="009A6125"/>
    <w:rsid w:val="009A7644"/>
    <w:rsid w:val="009A777F"/>
    <w:rsid w:val="009B2DD8"/>
    <w:rsid w:val="009B3DA0"/>
    <w:rsid w:val="009B54D5"/>
    <w:rsid w:val="009B5B87"/>
    <w:rsid w:val="009B6738"/>
    <w:rsid w:val="009B7003"/>
    <w:rsid w:val="009C0C50"/>
    <w:rsid w:val="009C2473"/>
    <w:rsid w:val="009C3471"/>
    <w:rsid w:val="009C386A"/>
    <w:rsid w:val="009C7DFF"/>
    <w:rsid w:val="009D09B1"/>
    <w:rsid w:val="009D0B43"/>
    <w:rsid w:val="009D224B"/>
    <w:rsid w:val="009D2B00"/>
    <w:rsid w:val="009D37E8"/>
    <w:rsid w:val="009D3BAC"/>
    <w:rsid w:val="009D454B"/>
    <w:rsid w:val="009D76EC"/>
    <w:rsid w:val="009E082D"/>
    <w:rsid w:val="009E1468"/>
    <w:rsid w:val="009E1559"/>
    <w:rsid w:val="009E2A47"/>
    <w:rsid w:val="009E3898"/>
    <w:rsid w:val="009E5392"/>
    <w:rsid w:val="009E6A29"/>
    <w:rsid w:val="009E6B4F"/>
    <w:rsid w:val="009E78ED"/>
    <w:rsid w:val="009F07AC"/>
    <w:rsid w:val="009F10A6"/>
    <w:rsid w:val="009F173D"/>
    <w:rsid w:val="009F20B2"/>
    <w:rsid w:val="009F2B2A"/>
    <w:rsid w:val="009F422F"/>
    <w:rsid w:val="009F540E"/>
    <w:rsid w:val="009F60AA"/>
    <w:rsid w:val="009F6121"/>
    <w:rsid w:val="009F65AB"/>
    <w:rsid w:val="009F6A00"/>
    <w:rsid w:val="009F773E"/>
    <w:rsid w:val="00A00C45"/>
    <w:rsid w:val="00A01F84"/>
    <w:rsid w:val="00A02390"/>
    <w:rsid w:val="00A04761"/>
    <w:rsid w:val="00A04ACB"/>
    <w:rsid w:val="00A04DAF"/>
    <w:rsid w:val="00A059A8"/>
    <w:rsid w:val="00A07744"/>
    <w:rsid w:val="00A077AE"/>
    <w:rsid w:val="00A07E84"/>
    <w:rsid w:val="00A104A1"/>
    <w:rsid w:val="00A10B20"/>
    <w:rsid w:val="00A11474"/>
    <w:rsid w:val="00A114C4"/>
    <w:rsid w:val="00A11B1C"/>
    <w:rsid w:val="00A12747"/>
    <w:rsid w:val="00A13217"/>
    <w:rsid w:val="00A1684B"/>
    <w:rsid w:val="00A20E15"/>
    <w:rsid w:val="00A2129E"/>
    <w:rsid w:val="00A21707"/>
    <w:rsid w:val="00A219F0"/>
    <w:rsid w:val="00A22502"/>
    <w:rsid w:val="00A23A01"/>
    <w:rsid w:val="00A23B2C"/>
    <w:rsid w:val="00A23FCD"/>
    <w:rsid w:val="00A242FA"/>
    <w:rsid w:val="00A246D6"/>
    <w:rsid w:val="00A26942"/>
    <w:rsid w:val="00A278EA"/>
    <w:rsid w:val="00A27CE9"/>
    <w:rsid w:val="00A3103A"/>
    <w:rsid w:val="00A3150D"/>
    <w:rsid w:val="00A31C92"/>
    <w:rsid w:val="00A3251C"/>
    <w:rsid w:val="00A338A8"/>
    <w:rsid w:val="00A33A0E"/>
    <w:rsid w:val="00A34847"/>
    <w:rsid w:val="00A34A1E"/>
    <w:rsid w:val="00A3554A"/>
    <w:rsid w:val="00A358FA"/>
    <w:rsid w:val="00A35EF1"/>
    <w:rsid w:val="00A3789B"/>
    <w:rsid w:val="00A40168"/>
    <w:rsid w:val="00A401C0"/>
    <w:rsid w:val="00A41648"/>
    <w:rsid w:val="00A418CC"/>
    <w:rsid w:val="00A41A51"/>
    <w:rsid w:val="00A41D25"/>
    <w:rsid w:val="00A42AD0"/>
    <w:rsid w:val="00A43B9A"/>
    <w:rsid w:val="00A44C3B"/>
    <w:rsid w:val="00A44C3C"/>
    <w:rsid w:val="00A45E5E"/>
    <w:rsid w:val="00A4666E"/>
    <w:rsid w:val="00A47358"/>
    <w:rsid w:val="00A51173"/>
    <w:rsid w:val="00A51518"/>
    <w:rsid w:val="00A5200D"/>
    <w:rsid w:val="00A522E0"/>
    <w:rsid w:val="00A534FE"/>
    <w:rsid w:val="00A55802"/>
    <w:rsid w:val="00A577A6"/>
    <w:rsid w:val="00A605CA"/>
    <w:rsid w:val="00A6143A"/>
    <w:rsid w:val="00A658EB"/>
    <w:rsid w:val="00A70391"/>
    <w:rsid w:val="00A70C66"/>
    <w:rsid w:val="00A71485"/>
    <w:rsid w:val="00A71665"/>
    <w:rsid w:val="00A71852"/>
    <w:rsid w:val="00A728C4"/>
    <w:rsid w:val="00A76780"/>
    <w:rsid w:val="00A76FE3"/>
    <w:rsid w:val="00A81A18"/>
    <w:rsid w:val="00A81C02"/>
    <w:rsid w:val="00A81DBF"/>
    <w:rsid w:val="00A823C0"/>
    <w:rsid w:val="00A82EDB"/>
    <w:rsid w:val="00A83677"/>
    <w:rsid w:val="00A84E09"/>
    <w:rsid w:val="00A8527B"/>
    <w:rsid w:val="00A8586F"/>
    <w:rsid w:val="00A865BA"/>
    <w:rsid w:val="00A86E22"/>
    <w:rsid w:val="00A86FED"/>
    <w:rsid w:val="00A872A5"/>
    <w:rsid w:val="00A87D26"/>
    <w:rsid w:val="00A931FA"/>
    <w:rsid w:val="00A932BA"/>
    <w:rsid w:val="00A94546"/>
    <w:rsid w:val="00A94810"/>
    <w:rsid w:val="00A95709"/>
    <w:rsid w:val="00A9571F"/>
    <w:rsid w:val="00A9635D"/>
    <w:rsid w:val="00AA3868"/>
    <w:rsid w:val="00AA3E39"/>
    <w:rsid w:val="00AA4204"/>
    <w:rsid w:val="00AA444E"/>
    <w:rsid w:val="00AA52F0"/>
    <w:rsid w:val="00AA7B28"/>
    <w:rsid w:val="00AB02C4"/>
    <w:rsid w:val="00AB061F"/>
    <w:rsid w:val="00AB10B7"/>
    <w:rsid w:val="00AB132C"/>
    <w:rsid w:val="00AB15A8"/>
    <w:rsid w:val="00AB38F6"/>
    <w:rsid w:val="00AB3945"/>
    <w:rsid w:val="00AB3D37"/>
    <w:rsid w:val="00AB4AF8"/>
    <w:rsid w:val="00AB73C4"/>
    <w:rsid w:val="00AC0CBF"/>
    <w:rsid w:val="00AC1FD2"/>
    <w:rsid w:val="00AC2604"/>
    <w:rsid w:val="00AC3496"/>
    <w:rsid w:val="00AC48B6"/>
    <w:rsid w:val="00AC4EF7"/>
    <w:rsid w:val="00AC57D2"/>
    <w:rsid w:val="00AD0584"/>
    <w:rsid w:val="00AD2E9C"/>
    <w:rsid w:val="00AD31F4"/>
    <w:rsid w:val="00AD3BED"/>
    <w:rsid w:val="00AD3FAD"/>
    <w:rsid w:val="00AD68CC"/>
    <w:rsid w:val="00AD7A18"/>
    <w:rsid w:val="00AE04AD"/>
    <w:rsid w:val="00AE091D"/>
    <w:rsid w:val="00AE36C9"/>
    <w:rsid w:val="00AE3B1C"/>
    <w:rsid w:val="00AE53F4"/>
    <w:rsid w:val="00AE55D5"/>
    <w:rsid w:val="00AE681E"/>
    <w:rsid w:val="00AF60B6"/>
    <w:rsid w:val="00AF6105"/>
    <w:rsid w:val="00AF6DDF"/>
    <w:rsid w:val="00AF7226"/>
    <w:rsid w:val="00AF78DC"/>
    <w:rsid w:val="00AF7C8D"/>
    <w:rsid w:val="00B00B5C"/>
    <w:rsid w:val="00B017C6"/>
    <w:rsid w:val="00B01D5A"/>
    <w:rsid w:val="00B02B51"/>
    <w:rsid w:val="00B038B9"/>
    <w:rsid w:val="00B03AE3"/>
    <w:rsid w:val="00B03E5B"/>
    <w:rsid w:val="00B049E2"/>
    <w:rsid w:val="00B050F7"/>
    <w:rsid w:val="00B064A6"/>
    <w:rsid w:val="00B070B5"/>
    <w:rsid w:val="00B07B1C"/>
    <w:rsid w:val="00B10717"/>
    <w:rsid w:val="00B11263"/>
    <w:rsid w:val="00B11BFB"/>
    <w:rsid w:val="00B133F4"/>
    <w:rsid w:val="00B1367D"/>
    <w:rsid w:val="00B14846"/>
    <w:rsid w:val="00B16B6C"/>
    <w:rsid w:val="00B208E2"/>
    <w:rsid w:val="00B21159"/>
    <w:rsid w:val="00B21BF6"/>
    <w:rsid w:val="00B21F68"/>
    <w:rsid w:val="00B2399B"/>
    <w:rsid w:val="00B24E98"/>
    <w:rsid w:val="00B25065"/>
    <w:rsid w:val="00B26390"/>
    <w:rsid w:val="00B27436"/>
    <w:rsid w:val="00B31A1D"/>
    <w:rsid w:val="00B31D78"/>
    <w:rsid w:val="00B32181"/>
    <w:rsid w:val="00B322C7"/>
    <w:rsid w:val="00B33B58"/>
    <w:rsid w:val="00B33E3C"/>
    <w:rsid w:val="00B34D94"/>
    <w:rsid w:val="00B363AB"/>
    <w:rsid w:val="00B40D73"/>
    <w:rsid w:val="00B447C9"/>
    <w:rsid w:val="00B50034"/>
    <w:rsid w:val="00B500EF"/>
    <w:rsid w:val="00B508DC"/>
    <w:rsid w:val="00B51978"/>
    <w:rsid w:val="00B51E24"/>
    <w:rsid w:val="00B52003"/>
    <w:rsid w:val="00B54049"/>
    <w:rsid w:val="00B5480C"/>
    <w:rsid w:val="00B60202"/>
    <w:rsid w:val="00B605AC"/>
    <w:rsid w:val="00B605BA"/>
    <w:rsid w:val="00B60BAF"/>
    <w:rsid w:val="00B60FBF"/>
    <w:rsid w:val="00B6106F"/>
    <w:rsid w:val="00B6447C"/>
    <w:rsid w:val="00B64CD2"/>
    <w:rsid w:val="00B65431"/>
    <w:rsid w:val="00B65F90"/>
    <w:rsid w:val="00B67292"/>
    <w:rsid w:val="00B7105A"/>
    <w:rsid w:val="00B76B17"/>
    <w:rsid w:val="00B80075"/>
    <w:rsid w:val="00B80EA2"/>
    <w:rsid w:val="00B81003"/>
    <w:rsid w:val="00B816B3"/>
    <w:rsid w:val="00B8437F"/>
    <w:rsid w:val="00B84629"/>
    <w:rsid w:val="00B85059"/>
    <w:rsid w:val="00B85FBC"/>
    <w:rsid w:val="00B8619F"/>
    <w:rsid w:val="00B87A93"/>
    <w:rsid w:val="00B87B69"/>
    <w:rsid w:val="00B9067A"/>
    <w:rsid w:val="00B906C9"/>
    <w:rsid w:val="00B90DC2"/>
    <w:rsid w:val="00B930BE"/>
    <w:rsid w:val="00B930E9"/>
    <w:rsid w:val="00B939A2"/>
    <w:rsid w:val="00B94293"/>
    <w:rsid w:val="00B95CD8"/>
    <w:rsid w:val="00B97707"/>
    <w:rsid w:val="00BA0D60"/>
    <w:rsid w:val="00BA2020"/>
    <w:rsid w:val="00BA3399"/>
    <w:rsid w:val="00BA593B"/>
    <w:rsid w:val="00BA5C56"/>
    <w:rsid w:val="00BA6016"/>
    <w:rsid w:val="00BA64ED"/>
    <w:rsid w:val="00BA7EA3"/>
    <w:rsid w:val="00BB020E"/>
    <w:rsid w:val="00BB0C16"/>
    <w:rsid w:val="00BB2F80"/>
    <w:rsid w:val="00BB4809"/>
    <w:rsid w:val="00BB7781"/>
    <w:rsid w:val="00BB779A"/>
    <w:rsid w:val="00BB792C"/>
    <w:rsid w:val="00BC07CC"/>
    <w:rsid w:val="00BC0E1F"/>
    <w:rsid w:val="00BC14A0"/>
    <w:rsid w:val="00BC210A"/>
    <w:rsid w:val="00BC35AE"/>
    <w:rsid w:val="00BC3A14"/>
    <w:rsid w:val="00BC45A6"/>
    <w:rsid w:val="00BC6012"/>
    <w:rsid w:val="00BD0055"/>
    <w:rsid w:val="00BD0F86"/>
    <w:rsid w:val="00BD10F8"/>
    <w:rsid w:val="00BD1239"/>
    <w:rsid w:val="00BD1750"/>
    <w:rsid w:val="00BD2B7B"/>
    <w:rsid w:val="00BD3263"/>
    <w:rsid w:val="00BD496B"/>
    <w:rsid w:val="00BD4D0A"/>
    <w:rsid w:val="00BD5868"/>
    <w:rsid w:val="00BD70CD"/>
    <w:rsid w:val="00BD7E73"/>
    <w:rsid w:val="00BE088B"/>
    <w:rsid w:val="00BE2C05"/>
    <w:rsid w:val="00BE3F89"/>
    <w:rsid w:val="00BE3FC3"/>
    <w:rsid w:val="00BE42D5"/>
    <w:rsid w:val="00BE4DEE"/>
    <w:rsid w:val="00BE5C6D"/>
    <w:rsid w:val="00BE6089"/>
    <w:rsid w:val="00BE65FE"/>
    <w:rsid w:val="00BE6B7C"/>
    <w:rsid w:val="00BE7BAA"/>
    <w:rsid w:val="00BE7FBB"/>
    <w:rsid w:val="00BF08AA"/>
    <w:rsid w:val="00BF3207"/>
    <w:rsid w:val="00BF50D5"/>
    <w:rsid w:val="00BF516E"/>
    <w:rsid w:val="00BF5896"/>
    <w:rsid w:val="00BF6204"/>
    <w:rsid w:val="00BF657A"/>
    <w:rsid w:val="00BF6BEB"/>
    <w:rsid w:val="00C00685"/>
    <w:rsid w:val="00C011DA"/>
    <w:rsid w:val="00C0125F"/>
    <w:rsid w:val="00C0200B"/>
    <w:rsid w:val="00C02694"/>
    <w:rsid w:val="00C02DBF"/>
    <w:rsid w:val="00C03B02"/>
    <w:rsid w:val="00C03C2E"/>
    <w:rsid w:val="00C04C57"/>
    <w:rsid w:val="00C052C6"/>
    <w:rsid w:val="00C0589B"/>
    <w:rsid w:val="00C06ED9"/>
    <w:rsid w:val="00C0707A"/>
    <w:rsid w:val="00C07534"/>
    <w:rsid w:val="00C07BA6"/>
    <w:rsid w:val="00C10CAC"/>
    <w:rsid w:val="00C12BC7"/>
    <w:rsid w:val="00C1423C"/>
    <w:rsid w:val="00C160AE"/>
    <w:rsid w:val="00C17036"/>
    <w:rsid w:val="00C17F22"/>
    <w:rsid w:val="00C210FF"/>
    <w:rsid w:val="00C21654"/>
    <w:rsid w:val="00C218B1"/>
    <w:rsid w:val="00C25E9A"/>
    <w:rsid w:val="00C30738"/>
    <w:rsid w:val="00C32F71"/>
    <w:rsid w:val="00C340E0"/>
    <w:rsid w:val="00C34738"/>
    <w:rsid w:val="00C34B95"/>
    <w:rsid w:val="00C34E2A"/>
    <w:rsid w:val="00C40371"/>
    <w:rsid w:val="00C41961"/>
    <w:rsid w:val="00C43955"/>
    <w:rsid w:val="00C45069"/>
    <w:rsid w:val="00C45761"/>
    <w:rsid w:val="00C46413"/>
    <w:rsid w:val="00C471F0"/>
    <w:rsid w:val="00C50ADC"/>
    <w:rsid w:val="00C528E8"/>
    <w:rsid w:val="00C529AE"/>
    <w:rsid w:val="00C534AD"/>
    <w:rsid w:val="00C538AB"/>
    <w:rsid w:val="00C539B1"/>
    <w:rsid w:val="00C549DF"/>
    <w:rsid w:val="00C56358"/>
    <w:rsid w:val="00C56733"/>
    <w:rsid w:val="00C56B12"/>
    <w:rsid w:val="00C56EB8"/>
    <w:rsid w:val="00C5706B"/>
    <w:rsid w:val="00C575DB"/>
    <w:rsid w:val="00C60023"/>
    <w:rsid w:val="00C6014B"/>
    <w:rsid w:val="00C60A6C"/>
    <w:rsid w:val="00C61494"/>
    <w:rsid w:val="00C61CA8"/>
    <w:rsid w:val="00C63105"/>
    <w:rsid w:val="00C631D9"/>
    <w:rsid w:val="00C65F59"/>
    <w:rsid w:val="00C67904"/>
    <w:rsid w:val="00C679BA"/>
    <w:rsid w:val="00C67E65"/>
    <w:rsid w:val="00C7035E"/>
    <w:rsid w:val="00C7178B"/>
    <w:rsid w:val="00C718A2"/>
    <w:rsid w:val="00C719BC"/>
    <w:rsid w:val="00C71AF8"/>
    <w:rsid w:val="00C7229A"/>
    <w:rsid w:val="00C734BB"/>
    <w:rsid w:val="00C7410E"/>
    <w:rsid w:val="00C74691"/>
    <w:rsid w:val="00C75ABA"/>
    <w:rsid w:val="00C76B75"/>
    <w:rsid w:val="00C825E1"/>
    <w:rsid w:val="00C82647"/>
    <w:rsid w:val="00C82BFE"/>
    <w:rsid w:val="00C83FA1"/>
    <w:rsid w:val="00C85CA8"/>
    <w:rsid w:val="00C86C4E"/>
    <w:rsid w:val="00C86F1B"/>
    <w:rsid w:val="00C86F8B"/>
    <w:rsid w:val="00C904AD"/>
    <w:rsid w:val="00C90B54"/>
    <w:rsid w:val="00C91D04"/>
    <w:rsid w:val="00C93D35"/>
    <w:rsid w:val="00C93F52"/>
    <w:rsid w:val="00C940EC"/>
    <w:rsid w:val="00C951E3"/>
    <w:rsid w:val="00C95D90"/>
    <w:rsid w:val="00C970C1"/>
    <w:rsid w:val="00C97745"/>
    <w:rsid w:val="00C977AF"/>
    <w:rsid w:val="00CA041A"/>
    <w:rsid w:val="00CA0F56"/>
    <w:rsid w:val="00CA1F8F"/>
    <w:rsid w:val="00CA2A2C"/>
    <w:rsid w:val="00CA31AA"/>
    <w:rsid w:val="00CA33D6"/>
    <w:rsid w:val="00CA43BF"/>
    <w:rsid w:val="00CA44BB"/>
    <w:rsid w:val="00CA49E9"/>
    <w:rsid w:val="00CA547A"/>
    <w:rsid w:val="00CA66E7"/>
    <w:rsid w:val="00CA6D12"/>
    <w:rsid w:val="00CA7139"/>
    <w:rsid w:val="00CB13D3"/>
    <w:rsid w:val="00CB1904"/>
    <w:rsid w:val="00CB298C"/>
    <w:rsid w:val="00CB3639"/>
    <w:rsid w:val="00CB3691"/>
    <w:rsid w:val="00CB395C"/>
    <w:rsid w:val="00CB3BCA"/>
    <w:rsid w:val="00CB41AD"/>
    <w:rsid w:val="00CB5ED3"/>
    <w:rsid w:val="00CB643C"/>
    <w:rsid w:val="00CB684F"/>
    <w:rsid w:val="00CB68D5"/>
    <w:rsid w:val="00CB71FF"/>
    <w:rsid w:val="00CB7324"/>
    <w:rsid w:val="00CC3038"/>
    <w:rsid w:val="00CC40F5"/>
    <w:rsid w:val="00CC4EC1"/>
    <w:rsid w:val="00CC5612"/>
    <w:rsid w:val="00CC7918"/>
    <w:rsid w:val="00CD0A30"/>
    <w:rsid w:val="00CD2FE0"/>
    <w:rsid w:val="00CD3389"/>
    <w:rsid w:val="00CD4276"/>
    <w:rsid w:val="00CE0226"/>
    <w:rsid w:val="00CE095D"/>
    <w:rsid w:val="00CE0E46"/>
    <w:rsid w:val="00CE26A6"/>
    <w:rsid w:val="00CE4882"/>
    <w:rsid w:val="00CE506B"/>
    <w:rsid w:val="00CE571D"/>
    <w:rsid w:val="00CE5BB8"/>
    <w:rsid w:val="00CE5D10"/>
    <w:rsid w:val="00CE68E3"/>
    <w:rsid w:val="00CE6FA8"/>
    <w:rsid w:val="00CE7C71"/>
    <w:rsid w:val="00CF0A46"/>
    <w:rsid w:val="00CF118A"/>
    <w:rsid w:val="00CF1AA4"/>
    <w:rsid w:val="00CF1AAC"/>
    <w:rsid w:val="00CF1F3F"/>
    <w:rsid w:val="00CF28CA"/>
    <w:rsid w:val="00CF2B0D"/>
    <w:rsid w:val="00CF2E72"/>
    <w:rsid w:val="00CF37AC"/>
    <w:rsid w:val="00CF3961"/>
    <w:rsid w:val="00CF41F0"/>
    <w:rsid w:val="00CF4EC5"/>
    <w:rsid w:val="00CF76C8"/>
    <w:rsid w:val="00CF7737"/>
    <w:rsid w:val="00D017D5"/>
    <w:rsid w:val="00D01ECC"/>
    <w:rsid w:val="00D03591"/>
    <w:rsid w:val="00D036B5"/>
    <w:rsid w:val="00D03C32"/>
    <w:rsid w:val="00D03DC0"/>
    <w:rsid w:val="00D040BB"/>
    <w:rsid w:val="00D0658B"/>
    <w:rsid w:val="00D07029"/>
    <w:rsid w:val="00D079BF"/>
    <w:rsid w:val="00D100BB"/>
    <w:rsid w:val="00D113AB"/>
    <w:rsid w:val="00D118F4"/>
    <w:rsid w:val="00D14B21"/>
    <w:rsid w:val="00D166BF"/>
    <w:rsid w:val="00D1674C"/>
    <w:rsid w:val="00D20B9A"/>
    <w:rsid w:val="00D20E4F"/>
    <w:rsid w:val="00D21DCA"/>
    <w:rsid w:val="00D228FD"/>
    <w:rsid w:val="00D22AEB"/>
    <w:rsid w:val="00D24287"/>
    <w:rsid w:val="00D24E20"/>
    <w:rsid w:val="00D25709"/>
    <w:rsid w:val="00D26742"/>
    <w:rsid w:val="00D2683B"/>
    <w:rsid w:val="00D27E34"/>
    <w:rsid w:val="00D31839"/>
    <w:rsid w:val="00D3250F"/>
    <w:rsid w:val="00D33E80"/>
    <w:rsid w:val="00D35CED"/>
    <w:rsid w:val="00D40FCA"/>
    <w:rsid w:val="00D4301D"/>
    <w:rsid w:val="00D446C3"/>
    <w:rsid w:val="00D45029"/>
    <w:rsid w:val="00D4651D"/>
    <w:rsid w:val="00D5089A"/>
    <w:rsid w:val="00D50C6A"/>
    <w:rsid w:val="00D50FBF"/>
    <w:rsid w:val="00D5122C"/>
    <w:rsid w:val="00D515FE"/>
    <w:rsid w:val="00D518D9"/>
    <w:rsid w:val="00D51D22"/>
    <w:rsid w:val="00D53A1A"/>
    <w:rsid w:val="00D54D7D"/>
    <w:rsid w:val="00D555BE"/>
    <w:rsid w:val="00D55EA4"/>
    <w:rsid w:val="00D55F8A"/>
    <w:rsid w:val="00D57474"/>
    <w:rsid w:val="00D57AE4"/>
    <w:rsid w:val="00D57EA9"/>
    <w:rsid w:val="00D602D5"/>
    <w:rsid w:val="00D60EB9"/>
    <w:rsid w:val="00D60F78"/>
    <w:rsid w:val="00D61389"/>
    <w:rsid w:val="00D66907"/>
    <w:rsid w:val="00D67B5B"/>
    <w:rsid w:val="00D67DDF"/>
    <w:rsid w:val="00D67FE3"/>
    <w:rsid w:val="00D70260"/>
    <w:rsid w:val="00D71106"/>
    <w:rsid w:val="00D71115"/>
    <w:rsid w:val="00D716BF"/>
    <w:rsid w:val="00D7267E"/>
    <w:rsid w:val="00D73645"/>
    <w:rsid w:val="00D738FD"/>
    <w:rsid w:val="00D74B29"/>
    <w:rsid w:val="00D74E75"/>
    <w:rsid w:val="00D7734D"/>
    <w:rsid w:val="00D773C4"/>
    <w:rsid w:val="00D77B70"/>
    <w:rsid w:val="00D77E67"/>
    <w:rsid w:val="00D80505"/>
    <w:rsid w:val="00D81222"/>
    <w:rsid w:val="00D81FE6"/>
    <w:rsid w:val="00D82E16"/>
    <w:rsid w:val="00D83CA6"/>
    <w:rsid w:val="00D84322"/>
    <w:rsid w:val="00D87BF2"/>
    <w:rsid w:val="00D9021A"/>
    <w:rsid w:val="00D908C1"/>
    <w:rsid w:val="00D90ED7"/>
    <w:rsid w:val="00D91A6B"/>
    <w:rsid w:val="00D91DC9"/>
    <w:rsid w:val="00D94746"/>
    <w:rsid w:val="00D951AF"/>
    <w:rsid w:val="00D96C77"/>
    <w:rsid w:val="00D96CBE"/>
    <w:rsid w:val="00D97550"/>
    <w:rsid w:val="00DA11DD"/>
    <w:rsid w:val="00DA16B2"/>
    <w:rsid w:val="00DA19A0"/>
    <w:rsid w:val="00DA38B6"/>
    <w:rsid w:val="00DA5073"/>
    <w:rsid w:val="00DA5122"/>
    <w:rsid w:val="00DA6A85"/>
    <w:rsid w:val="00DA7811"/>
    <w:rsid w:val="00DA7F73"/>
    <w:rsid w:val="00DB05EB"/>
    <w:rsid w:val="00DB18A9"/>
    <w:rsid w:val="00DB3008"/>
    <w:rsid w:val="00DB32C8"/>
    <w:rsid w:val="00DB3528"/>
    <w:rsid w:val="00DB4919"/>
    <w:rsid w:val="00DB504D"/>
    <w:rsid w:val="00DC0087"/>
    <w:rsid w:val="00DC0A03"/>
    <w:rsid w:val="00DC17F2"/>
    <w:rsid w:val="00DC2110"/>
    <w:rsid w:val="00DC24F6"/>
    <w:rsid w:val="00DC2A1F"/>
    <w:rsid w:val="00DC3448"/>
    <w:rsid w:val="00DC44DB"/>
    <w:rsid w:val="00DC49F6"/>
    <w:rsid w:val="00DC5126"/>
    <w:rsid w:val="00DC5720"/>
    <w:rsid w:val="00DC58F7"/>
    <w:rsid w:val="00DC58FA"/>
    <w:rsid w:val="00DC72A2"/>
    <w:rsid w:val="00DC7974"/>
    <w:rsid w:val="00DD090B"/>
    <w:rsid w:val="00DD126A"/>
    <w:rsid w:val="00DD2BFF"/>
    <w:rsid w:val="00DD3E8A"/>
    <w:rsid w:val="00DD5619"/>
    <w:rsid w:val="00DD649F"/>
    <w:rsid w:val="00DD6B43"/>
    <w:rsid w:val="00DD7CA4"/>
    <w:rsid w:val="00DE1D36"/>
    <w:rsid w:val="00DE1E66"/>
    <w:rsid w:val="00DE57E7"/>
    <w:rsid w:val="00DF2C47"/>
    <w:rsid w:val="00DF2E16"/>
    <w:rsid w:val="00DF30DB"/>
    <w:rsid w:val="00DF41A8"/>
    <w:rsid w:val="00DF41C2"/>
    <w:rsid w:val="00DF63D6"/>
    <w:rsid w:val="00DF7125"/>
    <w:rsid w:val="00E0105E"/>
    <w:rsid w:val="00E01E23"/>
    <w:rsid w:val="00E02788"/>
    <w:rsid w:val="00E0280C"/>
    <w:rsid w:val="00E02B54"/>
    <w:rsid w:val="00E02EF3"/>
    <w:rsid w:val="00E04E3E"/>
    <w:rsid w:val="00E051B4"/>
    <w:rsid w:val="00E05C36"/>
    <w:rsid w:val="00E10757"/>
    <w:rsid w:val="00E1128F"/>
    <w:rsid w:val="00E11768"/>
    <w:rsid w:val="00E1205D"/>
    <w:rsid w:val="00E126D0"/>
    <w:rsid w:val="00E12738"/>
    <w:rsid w:val="00E1369D"/>
    <w:rsid w:val="00E13F50"/>
    <w:rsid w:val="00E14249"/>
    <w:rsid w:val="00E14D6E"/>
    <w:rsid w:val="00E15F88"/>
    <w:rsid w:val="00E15FAB"/>
    <w:rsid w:val="00E16470"/>
    <w:rsid w:val="00E17AEC"/>
    <w:rsid w:val="00E17BDC"/>
    <w:rsid w:val="00E206CB"/>
    <w:rsid w:val="00E20D99"/>
    <w:rsid w:val="00E214A6"/>
    <w:rsid w:val="00E2442F"/>
    <w:rsid w:val="00E24624"/>
    <w:rsid w:val="00E2469E"/>
    <w:rsid w:val="00E24A57"/>
    <w:rsid w:val="00E25A84"/>
    <w:rsid w:val="00E30123"/>
    <w:rsid w:val="00E331C8"/>
    <w:rsid w:val="00E33450"/>
    <w:rsid w:val="00E338BC"/>
    <w:rsid w:val="00E356B7"/>
    <w:rsid w:val="00E36BAF"/>
    <w:rsid w:val="00E375A6"/>
    <w:rsid w:val="00E37AE0"/>
    <w:rsid w:val="00E4034A"/>
    <w:rsid w:val="00E403D5"/>
    <w:rsid w:val="00E4052C"/>
    <w:rsid w:val="00E40D6D"/>
    <w:rsid w:val="00E41797"/>
    <w:rsid w:val="00E41FFD"/>
    <w:rsid w:val="00E42D63"/>
    <w:rsid w:val="00E42D9B"/>
    <w:rsid w:val="00E43271"/>
    <w:rsid w:val="00E435BF"/>
    <w:rsid w:val="00E43661"/>
    <w:rsid w:val="00E441F7"/>
    <w:rsid w:val="00E46E03"/>
    <w:rsid w:val="00E50FAA"/>
    <w:rsid w:val="00E52B8B"/>
    <w:rsid w:val="00E53084"/>
    <w:rsid w:val="00E53297"/>
    <w:rsid w:val="00E53CFB"/>
    <w:rsid w:val="00E54611"/>
    <w:rsid w:val="00E54670"/>
    <w:rsid w:val="00E54D31"/>
    <w:rsid w:val="00E579A7"/>
    <w:rsid w:val="00E610E6"/>
    <w:rsid w:val="00E615B1"/>
    <w:rsid w:val="00E63196"/>
    <w:rsid w:val="00E6322C"/>
    <w:rsid w:val="00E635F6"/>
    <w:rsid w:val="00E63C35"/>
    <w:rsid w:val="00E63D13"/>
    <w:rsid w:val="00E64829"/>
    <w:rsid w:val="00E650CF"/>
    <w:rsid w:val="00E67CB2"/>
    <w:rsid w:val="00E714D7"/>
    <w:rsid w:val="00E71903"/>
    <w:rsid w:val="00E71AF6"/>
    <w:rsid w:val="00E7275C"/>
    <w:rsid w:val="00E73311"/>
    <w:rsid w:val="00E742BE"/>
    <w:rsid w:val="00E76B3C"/>
    <w:rsid w:val="00E77F49"/>
    <w:rsid w:val="00E804C1"/>
    <w:rsid w:val="00E81A57"/>
    <w:rsid w:val="00E82157"/>
    <w:rsid w:val="00E83A4B"/>
    <w:rsid w:val="00E84BF9"/>
    <w:rsid w:val="00E866E0"/>
    <w:rsid w:val="00E870A8"/>
    <w:rsid w:val="00E877E5"/>
    <w:rsid w:val="00E87BEF"/>
    <w:rsid w:val="00E901F4"/>
    <w:rsid w:val="00E90453"/>
    <w:rsid w:val="00E9251D"/>
    <w:rsid w:val="00E92634"/>
    <w:rsid w:val="00E9305D"/>
    <w:rsid w:val="00E93C00"/>
    <w:rsid w:val="00E9460E"/>
    <w:rsid w:val="00E94957"/>
    <w:rsid w:val="00E94DEB"/>
    <w:rsid w:val="00E95F08"/>
    <w:rsid w:val="00E9693A"/>
    <w:rsid w:val="00E96A00"/>
    <w:rsid w:val="00E96F22"/>
    <w:rsid w:val="00E976D0"/>
    <w:rsid w:val="00E9770D"/>
    <w:rsid w:val="00EA0C86"/>
    <w:rsid w:val="00EA1164"/>
    <w:rsid w:val="00EA2216"/>
    <w:rsid w:val="00EA24DD"/>
    <w:rsid w:val="00EA31EB"/>
    <w:rsid w:val="00EA5074"/>
    <w:rsid w:val="00EA522A"/>
    <w:rsid w:val="00EA6B94"/>
    <w:rsid w:val="00EA7BF4"/>
    <w:rsid w:val="00EB0DD3"/>
    <w:rsid w:val="00EB167B"/>
    <w:rsid w:val="00EB260B"/>
    <w:rsid w:val="00EB3D68"/>
    <w:rsid w:val="00EB4616"/>
    <w:rsid w:val="00EB4CB7"/>
    <w:rsid w:val="00EB5FAD"/>
    <w:rsid w:val="00EB678B"/>
    <w:rsid w:val="00EB67AD"/>
    <w:rsid w:val="00EB6C80"/>
    <w:rsid w:val="00EB779E"/>
    <w:rsid w:val="00EC0320"/>
    <w:rsid w:val="00EC174D"/>
    <w:rsid w:val="00EC1BAC"/>
    <w:rsid w:val="00EC3E85"/>
    <w:rsid w:val="00EC4C22"/>
    <w:rsid w:val="00EC58F7"/>
    <w:rsid w:val="00EC5A7F"/>
    <w:rsid w:val="00EC6852"/>
    <w:rsid w:val="00EC6E94"/>
    <w:rsid w:val="00EC78E8"/>
    <w:rsid w:val="00EC7A8A"/>
    <w:rsid w:val="00EC7C3A"/>
    <w:rsid w:val="00ED0066"/>
    <w:rsid w:val="00ED1CC2"/>
    <w:rsid w:val="00ED1DAC"/>
    <w:rsid w:val="00ED1DE7"/>
    <w:rsid w:val="00ED1F24"/>
    <w:rsid w:val="00ED28FA"/>
    <w:rsid w:val="00ED2A99"/>
    <w:rsid w:val="00ED3DB5"/>
    <w:rsid w:val="00ED47CD"/>
    <w:rsid w:val="00ED49BC"/>
    <w:rsid w:val="00ED5C09"/>
    <w:rsid w:val="00ED6C2C"/>
    <w:rsid w:val="00EE005F"/>
    <w:rsid w:val="00EE1710"/>
    <w:rsid w:val="00EE19D5"/>
    <w:rsid w:val="00EE2E2E"/>
    <w:rsid w:val="00EE3736"/>
    <w:rsid w:val="00EE3789"/>
    <w:rsid w:val="00EE380D"/>
    <w:rsid w:val="00EE4EE2"/>
    <w:rsid w:val="00EE5122"/>
    <w:rsid w:val="00EE66FB"/>
    <w:rsid w:val="00EE67F9"/>
    <w:rsid w:val="00EE7060"/>
    <w:rsid w:val="00EE7919"/>
    <w:rsid w:val="00EF0713"/>
    <w:rsid w:val="00EF0841"/>
    <w:rsid w:val="00EF1CC1"/>
    <w:rsid w:val="00EF1E7F"/>
    <w:rsid w:val="00EF20D5"/>
    <w:rsid w:val="00EF3519"/>
    <w:rsid w:val="00EF37F8"/>
    <w:rsid w:val="00EF67AB"/>
    <w:rsid w:val="00EF762A"/>
    <w:rsid w:val="00F06DFF"/>
    <w:rsid w:val="00F0740D"/>
    <w:rsid w:val="00F0773B"/>
    <w:rsid w:val="00F07D3E"/>
    <w:rsid w:val="00F1123B"/>
    <w:rsid w:val="00F13398"/>
    <w:rsid w:val="00F1341C"/>
    <w:rsid w:val="00F13C79"/>
    <w:rsid w:val="00F150B7"/>
    <w:rsid w:val="00F16C0B"/>
    <w:rsid w:val="00F20263"/>
    <w:rsid w:val="00F204CD"/>
    <w:rsid w:val="00F20E27"/>
    <w:rsid w:val="00F2156D"/>
    <w:rsid w:val="00F22457"/>
    <w:rsid w:val="00F235F6"/>
    <w:rsid w:val="00F23D45"/>
    <w:rsid w:val="00F24261"/>
    <w:rsid w:val="00F242DA"/>
    <w:rsid w:val="00F25286"/>
    <w:rsid w:val="00F25776"/>
    <w:rsid w:val="00F26CDA"/>
    <w:rsid w:val="00F26D2A"/>
    <w:rsid w:val="00F276BA"/>
    <w:rsid w:val="00F302C6"/>
    <w:rsid w:val="00F319AA"/>
    <w:rsid w:val="00F31DB2"/>
    <w:rsid w:val="00F32EE5"/>
    <w:rsid w:val="00F33E70"/>
    <w:rsid w:val="00F34173"/>
    <w:rsid w:val="00F3433D"/>
    <w:rsid w:val="00F348E1"/>
    <w:rsid w:val="00F34DB2"/>
    <w:rsid w:val="00F35653"/>
    <w:rsid w:val="00F36D25"/>
    <w:rsid w:val="00F36F04"/>
    <w:rsid w:val="00F405BD"/>
    <w:rsid w:val="00F4103D"/>
    <w:rsid w:val="00F42840"/>
    <w:rsid w:val="00F42D0E"/>
    <w:rsid w:val="00F4309B"/>
    <w:rsid w:val="00F431EC"/>
    <w:rsid w:val="00F44209"/>
    <w:rsid w:val="00F45310"/>
    <w:rsid w:val="00F45746"/>
    <w:rsid w:val="00F45AD4"/>
    <w:rsid w:val="00F46793"/>
    <w:rsid w:val="00F46D84"/>
    <w:rsid w:val="00F477D9"/>
    <w:rsid w:val="00F47F70"/>
    <w:rsid w:val="00F507FF"/>
    <w:rsid w:val="00F50A11"/>
    <w:rsid w:val="00F51505"/>
    <w:rsid w:val="00F51C5D"/>
    <w:rsid w:val="00F51FEE"/>
    <w:rsid w:val="00F522F8"/>
    <w:rsid w:val="00F55FD1"/>
    <w:rsid w:val="00F56338"/>
    <w:rsid w:val="00F57674"/>
    <w:rsid w:val="00F576BD"/>
    <w:rsid w:val="00F57A3E"/>
    <w:rsid w:val="00F6001B"/>
    <w:rsid w:val="00F608F9"/>
    <w:rsid w:val="00F60F25"/>
    <w:rsid w:val="00F60F53"/>
    <w:rsid w:val="00F6139B"/>
    <w:rsid w:val="00F61C40"/>
    <w:rsid w:val="00F61C49"/>
    <w:rsid w:val="00F62933"/>
    <w:rsid w:val="00F64625"/>
    <w:rsid w:val="00F64AB6"/>
    <w:rsid w:val="00F652EB"/>
    <w:rsid w:val="00F65774"/>
    <w:rsid w:val="00F66304"/>
    <w:rsid w:val="00F66323"/>
    <w:rsid w:val="00F67927"/>
    <w:rsid w:val="00F722BC"/>
    <w:rsid w:val="00F72411"/>
    <w:rsid w:val="00F73DF0"/>
    <w:rsid w:val="00F74148"/>
    <w:rsid w:val="00F74311"/>
    <w:rsid w:val="00F752A0"/>
    <w:rsid w:val="00F75999"/>
    <w:rsid w:val="00F76922"/>
    <w:rsid w:val="00F775F4"/>
    <w:rsid w:val="00F81712"/>
    <w:rsid w:val="00F828E8"/>
    <w:rsid w:val="00F832DF"/>
    <w:rsid w:val="00F8436A"/>
    <w:rsid w:val="00F85E0F"/>
    <w:rsid w:val="00F85EB0"/>
    <w:rsid w:val="00F877C7"/>
    <w:rsid w:val="00F907DC"/>
    <w:rsid w:val="00F90D65"/>
    <w:rsid w:val="00F91184"/>
    <w:rsid w:val="00F91370"/>
    <w:rsid w:val="00F92304"/>
    <w:rsid w:val="00F92957"/>
    <w:rsid w:val="00F92AB4"/>
    <w:rsid w:val="00F93762"/>
    <w:rsid w:val="00F93FB9"/>
    <w:rsid w:val="00F94C61"/>
    <w:rsid w:val="00F96AF9"/>
    <w:rsid w:val="00F971B8"/>
    <w:rsid w:val="00FA145A"/>
    <w:rsid w:val="00FA2AFB"/>
    <w:rsid w:val="00FA3CA9"/>
    <w:rsid w:val="00FA4E99"/>
    <w:rsid w:val="00FA562D"/>
    <w:rsid w:val="00FA5D89"/>
    <w:rsid w:val="00FA617A"/>
    <w:rsid w:val="00FA62BC"/>
    <w:rsid w:val="00FA6662"/>
    <w:rsid w:val="00FB02DE"/>
    <w:rsid w:val="00FB058D"/>
    <w:rsid w:val="00FB0679"/>
    <w:rsid w:val="00FB08C9"/>
    <w:rsid w:val="00FB0E0F"/>
    <w:rsid w:val="00FB13D6"/>
    <w:rsid w:val="00FB39C6"/>
    <w:rsid w:val="00FB3CD8"/>
    <w:rsid w:val="00FB44F1"/>
    <w:rsid w:val="00FB456E"/>
    <w:rsid w:val="00FB630F"/>
    <w:rsid w:val="00FB7E7A"/>
    <w:rsid w:val="00FC3322"/>
    <w:rsid w:val="00FC4FA4"/>
    <w:rsid w:val="00FC6A4D"/>
    <w:rsid w:val="00FC6ED4"/>
    <w:rsid w:val="00FD0FB4"/>
    <w:rsid w:val="00FD1C87"/>
    <w:rsid w:val="00FD61AF"/>
    <w:rsid w:val="00FD7E0D"/>
    <w:rsid w:val="00FE13C5"/>
    <w:rsid w:val="00FE255C"/>
    <w:rsid w:val="00FE3EFA"/>
    <w:rsid w:val="00FE476F"/>
    <w:rsid w:val="00FE499A"/>
    <w:rsid w:val="00FE5894"/>
    <w:rsid w:val="00FE6B0A"/>
    <w:rsid w:val="00FF0132"/>
    <w:rsid w:val="00FF020D"/>
    <w:rsid w:val="00FF093D"/>
    <w:rsid w:val="00FF2C14"/>
    <w:rsid w:val="00FF39F5"/>
    <w:rsid w:val="00FF575B"/>
    <w:rsid w:val="0181E397"/>
    <w:rsid w:val="0B899AFB"/>
    <w:rsid w:val="0E7549CA"/>
    <w:rsid w:val="163DA94E"/>
    <w:rsid w:val="17849FD0"/>
    <w:rsid w:val="2EE36106"/>
    <w:rsid w:val="48FAE501"/>
    <w:rsid w:val="503ECBFD"/>
    <w:rsid w:val="5556E31C"/>
    <w:rsid w:val="5BE5C00C"/>
    <w:rsid w:val="61DB2A07"/>
    <w:rsid w:val="66EDAFDD"/>
    <w:rsid w:val="6D5A8D0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DB2727F"/>
  <w15:chartTrackingRefBased/>
  <w15:docId w15:val="{908198C3-67C7-CC46-A460-7DF37F3DA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ＭＳ 明朝"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D3BAC"/>
    <w:pPr>
      <w:snapToGrid w:val="0"/>
      <w:spacing w:after="120"/>
    </w:pPr>
    <w:rPr>
      <w:rFonts w:ascii="Times New Roman" w:eastAsia="Calibri" w:hAnsi="Times New Roman" w:cs="Times New Roman"/>
      <w:color w:val="000000" w:themeColor="text1"/>
    </w:rPr>
  </w:style>
  <w:style w:type="paragraph" w:styleId="1">
    <w:name w:val="heading 1"/>
    <w:basedOn w:val="a0"/>
    <w:next w:val="a0"/>
    <w:link w:val="10"/>
    <w:uiPriority w:val="9"/>
    <w:qFormat/>
    <w:rsid w:val="008B01EF"/>
    <w:pPr>
      <w:keepNext/>
      <w:keepLines/>
      <w:spacing w:before="240" w:after="0"/>
      <w:outlineLvl w:val="0"/>
    </w:pPr>
    <w:rPr>
      <w:rFonts w:eastAsia="ＭＳ Ｐ明朝"/>
      <w:b/>
      <w:noProof/>
      <w:lang w:eastAsia="ja-JP"/>
    </w:rPr>
  </w:style>
  <w:style w:type="paragraph" w:styleId="2">
    <w:name w:val="heading 2"/>
    <w:basedOn w:val="3"/>
    <w:next w:val="a0"/>
    <w:link w:val="20"/>
    <w:uiPriority w:val="9"/>
    <w:unhideWhenUsed/>
    <w:qFormat/>
    <w:rsid w:val="00FB630F"/>
    <w:pPr>
      <w:spacing w:before="0" w:after="0"/>
      <w:outlineLvl w:val="1"/>
    </w:pPr>
  </w:style>
  <w:style w:type="paragraph" w:styleId="3">
    <w:name w:val="heading 3"/>
    <w:basedOn w:val="a0"/>
    <w:next w:val="a0"/>
    <w:link w:val="30"/>
    <w:uiPriority w:val="9"/>
    <w:unhideWhenUsed/>
    <w:qFormat/>
    <w:rsid w:val="003927A5"/>
    <w:pPr>
      <w:keepNext/>
      <w:keepLines/>
      <w:spacing w:before="200"/>
      <w:outlineLvl w:val="2"/>
    </w:pPr>
    <w:rPr>
      <w:rFonts w:eastAsia="ＭＳ Ｐゴシック"/>
      <w:b/>
      <w:bCs/>
    </w:rPr>
  </w:style>
  <w:style w:type="paragraph" w:styleId="4">
    <w:name w:val="heading 4"/>
    <w:basedOn w:val="a0"/>
    <w:next w:val="a0"/>
    <w:link w:val="40"/>
    <w:uiPriority w:val="9"/>
    <w:qFormat/>
    <w:rsid w:val="001D1491"/>
    <w:pPr>
      <w:keepNext/>
      <w:keepLines/>
      <w:outlineLvl w:val="3"/>
    </w:pPr>
    <w:rPr>
      <w:rFonts w:eastAsia="ＭＳ ゴシック"/>
      <w:b/>
      <w:bCs/>
      <w:iCs/>
      <w:szCs w:val="22"/>
    </w:rPr>
  </w:style>
  <w:style w:type="paragraph" w:styleId="5">
    <w:name w:val="heading 5"/>
    <w:basedOn w:val="a0"/>
    <w:next w:val="a0"/>
    <w:link w:val="50"/>
    <w:uiPriority w:val="9"/>
    <w:unhideWhenUsed/>
    <w:qFormat/>
    <w:rsid w:val="00D27E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見出し 2 (文字)"/>
    <w:basedOn w:val="a1"/>
    <w:link w:val="2"/>
    <w:uiPriority w:val="9"/>
    <w:rsid w:val="00FB630F"/>
    <w:rPr>
      <w:rFonts w:ascii="Times New Roman" w:eastAsia="ＭＳ Ｐゴシック" w:hAnsi="Times New Roman" w:cs="Times New Roman"/>
      <w:b/>
      <w:bCs/>
      <w:color w:val="000000" w:themeColor="text1"/>
    </w:rPr>
  </w:style>
  <w:style w:type="character" w:customStyle="1" w:styleId="30">
    <w:name w:val="見出し 3 (文字)"/>
    <w:basedOn w:val="a1"/>
    <w:link w:val="3"/>
    <w:uiPriority w:val="9"/>
    <w:rsid w:val="003927A5"/>
    <w:rPr>
      <w:rFonts w:ascii="Times New Roman" w:eastAsia="ＭＳ Ｐゴシック" w:hAnsi="Times New Roman" w:cs="Times New Roman"/>
      <w:b/>
      <w:bCs/>
      <w:color w:val="000000" w:themeColor="text1"/>
    </w:rPr>
  </w:style>
  <w:style w:type="character" w:customStyle="1" w:styleId="40">
    <w:name w:val="見出し 4 (文字)"/>
    <w:basedOn w:val="a1"/>
    <w:link w:val="4"/>
    <w:uiPriority w:val="9"/>
    <w:rsid w:val="001D1491"/>
    <w:rPr>
      <w:rFonts w:ascii="Times New Roman" w:eastAsia="ＭＳ ゴシック" w:hAnsi="Times New Roman" w:cs="Times New Roman"/>
      <w:b/>
      <w:bCs/>
      <w:iCs/>
      <w:color w:val="000000" w:themeColor="text1"/>
      <w:szCs w:val="22"/>
    </w:rPr>
  </w:style>
  <w:style w:type="paragraph" w:styleId="a4">
    <w:name w:val="List Paragraph"/>
    <w:basedOn w:val="a0"/>
    <w:link w:val="a5"/>
    <w:uiPriority w:val="34"/>
    <w:qFormat/>
    <w:rsid w:val="00214CD9"/>
    <w:pPr>
      <w:ind w:left="720"/>
      <w:contextualSpacing/>
    </w:pPr>
  </w:style>
  <w:style w:type="paragraph" w:styleId="a6">
    <w:name w:val="Balloon Text"/>
    <w:basedOn w:val="a0"/>
    <w:link w:val="a7"/>
    <w:uiPriority w:val="99"/>
    <w:semiHidden/>
    <w:unhideWhenUsed/>
    <w:rsid w:val="00F47F70"/>
    <w:rPr>
      <w:sz w:val="18"/>
      <w:szCs w:val="18"/>
    </w:rPr>
  </w:style>
  <w:style w:type="character" w:customStyle="1" w:styleId="a7">
    <w:name w:val="吹き出し (文字)"/>
    <w:basedOn w:val="a1"/>
    <w:link w:val="a6"/>
    <w:uiPriority w:val="99"/>
    <w:semiHidden/>
    <w:rsid w:val="00F47F70"/>
    <w:rPr>
      <w:rFonts w:ascii="Times New Roman" w:eastAsia="Times New Roman" w:hAnsi="Times New Roman" w:cs="Times New Roman"/>
      <w:sz w:val="18"/>
      <w:szCs w:val="18"/>
    </w:rPr>
  </w:style>
  <w:style w:type="character" w:styleId="a8">
    <w:name w:val="annotation reference"/>
    <w:basedOn w:val="a1"/>
    <w:uiPriority w:val="99"/>
    <w:unhideWhenUsed/>
    <w:rsid w:val="00EF1CC1"/>
    <w:rPr>
      <w:sz w:val="16"/>
      <w:szCs w:val="16"/>
    </w:rPr>
  </w:style>
  <w:style w:type="paragraph" w:styleId="a9">
    <w:name w:val="annotation text"/>
    <w:basedOn w:val="a0"/>
    <w:link w:val="aa"/>
    <w:uiPriority w:val="99"/>
    <w:unhideWhenUsed/>
    <w:rsid w:val="00EF1CC1"/>
    <w:rPr>
      <w:sz w:val="20"/>
      <w:szCs w:val="20"/>
    </w:rPr>
  </w:style>
  <w:style w:type="character" w:customStyle="1" w:styleId="aa">
    <w:name w:val="コメント文字列 (文字)"/>
    <w:basedOn w:val="a1"/>
    <w:link w:val="a9"/>
    <w:uiPriority w:val="99"/>
    <w:rsid w:val="00EF1CC1"/>
    <w:rPr>
      <w:rFonts w:ascii="Times New Roman" w:eastAsia="Times New Roman" w:hAnsi="Times New Roman" w:cs="Times New Roman"/>
      <w:sz w:val="20"/>
      <w:szCs w:val="20"/>
    </w:rPr>
  </w:style>
  <w:style w:type="paragraph" w:styleId="ab">
    <w:name w:val="annotation subject"/>
    <w:basedOn w:val="a9"/>
    <w:next w:val="a9"/>
    <w:link w:val="ac"/>
    <w:uiPriority w:val="99"/>
    <w:semiHidden/>
    <w:unhideWhenUsed/>
    <w:rsid w:val="00EF1CC1"/>
    <w:rPr>
      <w:b/>
      <w:bCs/>
    </w:rPr>
  </w:style>
  <w:style w:type="character" w:customStyle="1" w:styleId="ac">
    <w:name w:val="コメント内容 (文字)"/>
    <w:basedOn w:val="aa"/>
    <w:link w:val="ab"/>
    <w:uiPriority w:val="99"/>
    <w:semiHidden/>
    <w:rsid w:val="00EF1CC1"/>
    <w:rPr>
      <w:rFonts w:ascii="Times New Roman" w:eastAsia="Times New Roman" w:hAnsi="Times New Roman" w:cs="Times New Roman"/>
      <w:b/>
      <w:bCs/>
      <w:sz w:val="20"/>
      <w:szCs w:val="20"/>
    </w:rPr>
  </w:style>
  <w:style w:type="paragraph" w:styleId="ad">
    <w:name w:val="No Spacing"/>
    <w:link w:val="ae"/>
    <w:uiPriority w:val="1"/>
    <w:qFormat/>
    <w:rsid w:val="00CD2FE0"/>
    <w:rPr>
      <w:rFonts w:ascii="Century Gothic" w:hAnsi="Century Gothic"/>
      <w:sz w:val="22"/>
    </w:rPr>
  </w:style>
  <w:style w:type="character" w:customStyle="1" w:styleId="10">
    <w:name w:val="見出し 1 (文字)"/>
    <w:basedOn w:val="a1"/>
    <w:link w:val="1"/>
    <w:uiPriority w:val="9"/>
    <w:rsid w:val="008B01EF"/>
    <w:rPr>
      <w:rFonts w:ascii="Times New Roman" w:eastAsia="ＭＳ Ｐ明朝" w:hAnsi="Times New Roman" w:cs="Times New Roman"/>
      <w:b/>
      <w:noProof/>
      <w:color w:val="000000" w:themeColor="text1"/>
      <w:lang w:eastAsia="ja-JP"/>
    </w:rPr>
  </w:style>
  <w:style w:type="table" w:styleId="af">
    <w:name w:val="Table Grid"/>
    <w:basedOn w:val="a2"/>
    <w:uiPriority w:val="39"/>
    <w:rsid w:val="00551A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B605AC"/>
    <w:pPr>
      <w:spacing w:before="100" w:beforeAutospacing="1" w:after="100" w:afterAutospacing="1"/>
    </w:pPr>
    <w:rPr>
      <w:rFonts w:eastAsiaTheme="minorEastAsia"/>
    </w:rPr>
  </w:style>
  <w:style w:type="paragraph" w:styleId="af0">
    <w:name w:val="caption"/>
    <w:aliases w:val="Tables,Figure"/>
    <w:basedOn w:val="a0"/>
    <w:next w:val="a0"/>
    <w:link w:val="af1"/>
    <w:unhideWhenUsed/>
    <w:qFormat/>
    <w:rsid w:val="00B605AC"/>
    <w:pPr>
      <w:spacing w:after="200"/>
    </w:pPr>
    <w:rPr>
      <w:rFonts w:eastAsiaTheme="minorHAnsi" w:cstheme="minorBidi"/>
      <w:b/>
      <w:bCs/>
      <w:color w:val="4472C4" w:themeColor="accent1"/>
      <w:sz w:val="18"/>
      <w:szCs w:val="18"/>
    </w:rPr>
  </w:style>
  <w:style w:type="character" w:styleId="af2">
    <w:name w:val="footnote reference"/>
    <w:basedOn w:val="a1"/>
    <w:uiPriority w:val="99"/>
    <w:unhideWhenUsed/>
    <w:rsid w:val="00B605AC"/>
    <w:rPr>
      <w:vertAlign w:val="superscript"/>
    </w:rPr>
  </w:style>
  <w:style w:type="paragraph" w:styleId="af3">
    <w:name w:val="Plain Text"/>
    <w:basedOn w:val="a0"/>
    <w:link w:val="af4"/>
    <w:uiPriority w:val="99"/>
    <w:unhideWhenUsed/>
    <w:rsid w:val="00CC3038"/>
    <w:rPr>
      <w:rFonts w:ascii="Calibri" w:eastAsiaTheme="minorHAnsi" w:hAnsi="Calibri" w:cstheme="minorBidi"/>
      <w:sz w:val="22"/>
      <w:szCs w:val="21"/>
    </w:rPr>
  </w:style>
  <w:style w:type="character" w:customStyle="1" w:styleId="af4">
    <w:name w:val="書式なし (文字)"/>
    <w:basedOn w:val="a1"/>
    <w:link w:val="af3"/>
    <w:uiPriority w:val="99"/>
    <w:rsid w:val="00CC3038"/>
    <w:rPr>
      <w:rFonts w:ascii="Calibri" w:hAnsi="Calibri"/>
      <w:sz w:val="22"/>
      <w:szCs w:val="21"/>
    </w:rPr>
  </w:style>
  <w:style w:type="paragraph" w:styleId="af5">
    <w:name w:val="header"/>
    <w:basedOn w:val="a0"/>
    <w:link w:val="af6"/>
    <w:uiPriority w:val="99"/>
    <w:unhideWhenUsed/>
    <w:rsid w:val="00992FA6"/>
    <w:pPr>
      <w:tabs>
        <w:tab w:val="center" w:pos="4680"/>
        <w:tab w:val="right" w:pos="9360"/>
      </w:tabs>
    </w:pPr>
  </w:style>
  <w:style w:type="character" w:customStyle="1" w:styleId="af6">
    <w:name w:val="ヘッダー (文字)"/>
    <w:basedOn w:val="a1"/>
    <w:link w:val="af5"/>
    <w:uiPriority w:val="99"/>
    <w:rsid w:val="00992FA6"/>
    <w:rPr>
      <w:rFonts w:ascii="Times New Roman" w:eastAsia="Times New Roman" w:hAnsi="Times New Roman" w:cs="Times New Roman"/>
    </w:rPr>
  </w:style>
  <w:style w:type="paragraph" w:styleId="af7">
    <w:name w:val="footer"/>
    <w:basedOn w:val="a0"/>
    <w:link w:val="af8"/>
    <w:uiPriority w:val="99"/>
    <w:unhideWhenUsed/>
    <w:rsid w:val="00992FA6"/>
    <w:pPr>
      <w:tabs>
        <w:tab w:val="center" w:pos="4680"/>
        <w:tab w:val="right" w:pos="9360"/>
      </w:tabs>
    </w:pPr>
  </w:style>
  <w:style w:type="character" w:customStyle="1" w:styleId="af8">
    <w:name w:val="フッター (文字)"/>
    <w:basedOn w:val="a1"/>
    <w:link w:val="af7"/>
    <w:uiPriority w:val="99"/>
    <w:rsid w:val="00992FA6"/>
    <w:rPr>
      <w:rFonts w:ascii="Times New Roman" w:eastAsia="Times New Roman" w:hAnsi="Times New Roman" w:cs="Times New Roman"/>
    </w:rPr>
  </w:style>
  <w:style w:type="character" w:styleId="af9">
    <w:name w:val="Hyperlink"/>
    <w:basedOn w:val="a1"/>
    <w:uiPriority w:val="99"/>
    <w:unhideWhenUsed/>
    <w:rsid w:val="00E356B7"/>
    <w:rPr>
      <w:color w:val="0563C1" w:themeColor="hyperlink"/>
      <w:u w:val="single"/>
    </w:rPr>
  </w:style>
  <w:style w:type="character" w:styleId="afa">
    <w:name w:val="Unresolved Mention"/>
    <w:basedOn w:val="a1"/>
    <w:uiPriority w:val="99"/>
    <w:semiHidden/>
    <w:unhideWhenUsed/>
    <w:rsid w:val="00E356B7"/>
    <w:rPr>
      <w:color w:val="605E5C"/>
      <w:shd w:val="clear" w:color="auto" w:fill="E1DFDD"/>
    </w:rPr>
  </w:style>
  <w:style w:type="paragraph" w:styleId="afb">
    <w:name w:val="Body Text"/>
    <w:basedOn w:val="a0"/>
    <w:link w:val="afc"/>
    <w:uiPriority w:val="1"/>
    <w:qFormat/>
    <w:rsid w:val="00E356B7"/>
    <w:pPr>
      <w:widowControl w:val="0"/>
      <w:autoSpaceDE w:val="0"/>
      <w:autoSpaceDN w:val="0"/>
    </w:pPr>
  </w:style>
  <w:style w:type="character" w:customStyle="1" w:styleId="afc">
    <w:name w:val="本文 (文字)"/>
    <w:basedOn w:val="a1"/>
    <w:link w:val="afb"/>
    <w:uiPriority w:val="1"/>
    <w:rsid w:val="00E356B7"/>
    <w:rPr>
      <w:rFonts w:ascii="Times New Roman" w:eastAsia="Times New Roman" w:hAnsi="Times New Roman" w:cs="Times New Roman"/>
    </w:rPr>
  </w:style>
  <w:style w:type="paragraph" w:styleId="afd">
    <w:name w:val="footnote text"/>
    <w:basedOn w:val="a0"/>
    <w:link w:val="afe"/>
    <w:uiPriority w:val="99"/>
    <w:unhideWhenUsed/>
    <w:qFormat/>
    <w:rsid w:val="00996E57"/>
    <w:pPr>
      <w:widowControl w:val="0"/>
      <w:autoSpaceDE w:val="0"/>
      <w:autoSpaceDN w:val="0"/>
    </w:pPr>
    <w:rPr>
      <w:sz w:val="20"/>
      <w:szCs w:val="20"/>
    </w:rPr>
  </w:style>
  <w:style w:type="character" w:customStyle="1" w:styleId="afe">
    <w:name w:val="脚注文字列 (文字)"/>
    <w:basedOn w:val="a1"/>
    <w:link w:val="afd"/>
    <w:uiPriority w:val="99"/>
    <w:rsid w:val="00996E57"/>
    <w:rPr>
      <w:rFonts w:ascii="Times New Roman" w:eastAsia="Times New Roman" w:hAnsi="Times New Roman" w:cs="Times New Roman"/>
      <w:sz w:val="20"/>
      <w:szCs w:val="20"/>
    </w:rPr>
  </w:style>
  <w:style w:type="character" w:customStyle="1" w:styleId="cit-title">
    <w:name w:val="cit-title"/>
    <w:basedOn w:val="a1"/>
    <w:rsid w:val="00996E57"/>
  </w:style>
  <w:style w:type="character" w:customStyle="1" w:styleId="apple-converted-space">
    <w:name w:val="apple-converted-space"/>
    <w:basedOn w:val="a1"/>
    <w:rsid w:val="00996E57"/>
  </w:style>
  <w:style w:type="character" w:customStyle="1" w:styleId="cit-year-info">
    <w:name w:val="cit-year-info"/>
    <w:basedOn w:val="a1"/>
    <w:rsid w:val="00996E57"/>
  </w:style>
  <w:style w:type="character" w:customStyle="1" w:styleId="cit-volume">
    <w:name w:val="cit-volume"/>
    <w:basedOn w:val="a1"/>
    <w:rsid w:val="00996E57"/>
  </w:style>
  <w:style w:type="character" w:customStyle="1" w:styleId="cit-issue">
    <w:name w:val="cit-issue"/>
    <w:basedOn w:val="a1"/>
    <w:rsid w:val="00996E57"/>
  </w:style>
  <w:style w:type="character" w:customStyle="1" w:styleId="cit-pagerange">
    <w:name w:val="cit-pagerange"/>
    <w:basedOn w:val="a1"/>
    <w:rsid w:val="00996E57"/>
  </w:style>
  <w:style w:type="paragraph" w:styleId="aff">
    <w:name w:val="Revision"/>
    <w:hidden/>
    <w:uiPriority w:val="99"/>
    <w:semiHidden/>
    <w:rsid w:val="004C280E"/>
    <w:rPr>
      <w:rFonts w:ascii="Times New Roman" w:eastAsia="Times New Roman" w:hAnsi="Times New Roman" w:cs="Times New Roman"/>
    </w:rPr>
  </w:style>
  <w:style w:type="paragraph" w:styleId="aff0">
    <w:name w:val="endnote text"/>
    <w:basedOn w:val="a0"/>
    <w:link w:val="aff1"/>
    <w:uiPriority w:val="99"/>
    <w:semiHidden/>
    <w:unhideWhenUsed/>
    <w:rsid w:val="00C91D04"/>
    <w:pPr>
      <w:spacing w:after="0"/>
    </w:pPr>
    <w:rPr>
      <w:sz w:val="20"/>
      <w:szCs w:val="20"/>
    </w:rPr>
  </w:style>
  <w:style w:type="character" w:customStyle="1" w:styleId="aff1">
    <w:name w:val="文末脚注文字列 (文字)"/>
    <w:basedOn w:val="a1"/>
    <w:link w:val="aff0"/>
    <w:uiPriority w:val="99"/>
    <w:semiHidden/>
    <w:rsid w:val="00C91D04"/>
    <w:rPr>
      <w:rFonts w:ascii="Times New Roman" w:eastAsia="Calibri" w:hAnsi="Times New Roman" w:cs="Times New Roman"/>
      <w:color w:val="000000" w:themeColor="text1"/>
      <w:sz w:val="20"/>
      <w:szCs w:val="20"/>
    </w:rPr>
  </w:style>
  <w:style w:type="character" w:styleId="aff2">
    <w:name w:val="endnote reference"/>
    <w:basedOn w:val="a1"/>
    <w:uiPriority w:val="99"/>
    <w:semiHidden/>
    <w:unhideWhenUsed/>
    <w:rsid w:val="00C91D04"/>
    <w:rPr>
      <w:vertAlign w:val="superscript"/>
    </w:rPr>
  </w:style>
  <w:style w:type="character" w:styleId="aff3">
    <w:name w:val="FollowedHyperlink"/>
    <w:basedOn w:val="a1"/>
    <w:uiPriority w:val="99"/>
    <w:semiHidden/>
    <w:unhideWhenUsed/>
    <w:rsid w:val="00C91D04"/>
    <w:rPr>
      <w:color w:val="954F72" w:themeColor="followedHyperlink"/>
      <w:u w:val="single"/>
    </w:rPr>
  </w:style>
  <w:style w:type="paragraph" w:styleId="aff4">
    <w:name w:val="Title"/>
    <w:basedOn w:val="1"/>
    <w:next w:val="a0"/>
    <w:link w:val="aff5"/>
    <w:uiPriority w:val="10"/>
    <w:qFormat/>
    <w:rsid w:val="00650186"/>
  </w:style>
  <w:style w:type="character" w:customStyle="1" w:styleId="aff5">
    <w:name w:val="表題 (文字)"/>
    <w:basedOn w:val="a1"/>
    <w:link w:val="aff4"/>
    <w:uiPriority w:val="10"/>
    <w:rsid w:val="00650186"/>
    <w:rPr>
      <w:rFonts w:ascii="Times New Roman" w:eastAsia="ＭＳ Ｐ明朝" w:hAnsi="Times New Roman" w:cs="Times New Roman"/>
      <w:b/>
      <w:noProof/>
      <w:color w:val="000000" w:themeColor="text1"/>
      <w:lang w:eastAsia="ja-JP"/>
    </w:rPr>
  </w:style>
  <w:style w:type="paragraph" w:customStyle="1" w:styleId="msonormal0">
    <w:name w:val="msonormal"/>
    <w:basedOn w:val="a0"/>
    <w:rsid w:val="00A1684B"/>
    <w:pPr>
      <w:snapToGrid/>
      <w:spacing w:before="100" w:beforeAutospacing="1" w:after="100" w:afterAutospacing="1"/>
    </w:pPr>
    <w:rPr>
      <w:rFonts w:eastAsia="Times New Roman"/>
      <w:color w:val="auto"/>
    </w:rPr>
  </w:style>
  <w:style w:type="paragraph" w:customStyle="1" w:styleId="FirstParagraph">
    <w:name w:val="First Paragraph"/>
    <w:basedOn w:val="afb"/>
    <w:next w:val="afb"/>
    <w:qFormat/>
    <w:rsid w:val="00E63D13"/>
    <w:pPr>
      <w:widowControl/>
      <w:autoSpaceDE/>
      <w:autoSpaceDN/>
      <w:snapToGrid/>
      <w:spacing w:before="180" w:after="180"/>
    </w:pPr>
    <w:rPr>
      <w:rFonts w:asciiTheme="minorHAnsi" w:eastAsiaTheme="minorHAnsi" w:hAnsiTheme="minorHAnsi" w:cstheme="minorBidi"/>
      <w:color w:val="auto"/>
    </w:rPr>
  </w:style>
  <w:style w:type="character" w:customStyle="1" w:styleId="af1">
    <w:name w:val="図表番号 (文字)"/>
    <w:aliases w:val="Tables (文字),Figure (文字)"/>
    <w:link w:val="af0"/>
    <w:rsid w:val="00E63D13"/>
    <w:rPr>
      <w:rFonts w:ascii="Times New Roman" w:hAnsi="Times New Roman"/>
      <w:b/>
      <w:bCs/>
      <w:color w:val="4472C4" w:themeColor="accent1"/>
      <w:sz w:val="18"/>
      <w:szCs w:val="18"/>
    </w:rPr>
  </w:style>
  <w:style w:type="table" w:styleId="6-5">
    <w:name w:val="List Table 6 Colorful Accent 5"/>
    <w:basedOn w:val="a2"/>
    <w:uiPriority w:val="51"/>
    <w:rsid w:val="00E63D13"/>
    <w:pPr>
      <w:spacing w:before="60"/>
    </w:pPr>
    <w:rPr>
      <w:color w:val="2E74B5" w:themeColor="accent5" w:themeShade="BF"/>
      <w:sz w:val="22"/>
      <w:szCs w:val="22"/>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4-5">
    <w:name w:val="Grid Table 4 Accent 5"/>
    <w:basedOn w:val="a2"/>
    <w:uiPriority w:val="49"/>
    <w:rsid w:val="0028192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
    <w:name w:val="List Bullet"/>
    <w:basedOn w:val="a0"/>
    <w:uiPriority w:val="99"/>
    <w:unhideWhenUsed/>
    <w:rsid w:val="00031BA0"/>
    <w:pPr>
      <w:numPr>
        <w:numId w:val="1"/>
      </w:numPr>
      <w:contextualSpacing/>
    </w:pPr>
  </w:style>
  <w:style w:type="paragraph" w:customStyle="1" w:styleId="BodyTextMemo">
    <w:name w:val="Body Text Memo"/>
    <w:basedOn w:val="a4"/>
    <w:qFormat/>
    <w:rsid w:val="00A43B9A"/>
    <w:pPr>
      <w:snapToGrid/>
      <w:spacing w:after="240"/>
      <w:ind w:left="0"/>
      <w:contextualSpacing w:val="0"/>
    </w:pPr>
    <w:rPr>
      <w:rFonts w:ascii="Arial" w:eastAsiaTheme="minorHAnsi" w:hAnsi="Arial" w:cs="Arial"/>
      <w:color w:val="auto"/>
    </w:rPr>
  </w:style>
  <w:style w:type="character" w:customStyle="1" w:styleId="cf01">
    <w:name w:val="cf01"/>
    <w:basedOn w:val="a1"/>
    <w:rsid w:val="00D1674C"/>
    <w:rPr>
      <w:rFonts w:ascii="Segoe UI" w:hAnsi="Segoe UI" w:cs="Segoe UI" w:hint="default"/>
      <w:sz w:val="18"/>
      <w:szCs w:val="18"/>
    </w:rPr>
  </w:style>
  <w:style w:type="character" w:customStyle="1" w:styleId="50">
    <w:name w:val="見出し 5 (文字)"/>
    <w:basedOn w:val="a1"/>
    <w:link w:val="5"/>
    <w:uiPriority w:val="9"/>
    <w:rsid w:val="00D27E34"/>
    <w:rPr>
      <w:rFonts w:asciiTheme="majorHAnsi" w:eastAsiaTheme="majorEastAsia" w:hAnsiTheme="majorHAnsi" w:cstheme="majorBidi"/>
      <w:color w:val="2F5496" w:themeColor="accent1" w:themeShade="BF"/>
    </w:rPr>
  </w:style>
  <w:style w:type="character" w:styleId="aff6">
    <w:name w:val="Placeholder Text"/>
    <w:basedOn w:val="a1"/>
    <w:uiPriority w:val="99"/>
    <w:semiHidden/>
    <w:rsid w:val="00F94C61"/>
    <w:rPr>
      <w:color w:val="808080"/>
    </w:rPr>
  </w:style>
  <w:style w:type="paragraph" w:customStyle="1" w:styleId="paragraph">
    <w:name w:val="paragraph"/>
    <w:basedOn w:val="a0"/>
    <w:rsid w:val="00F94C61"/>
    <w:pPr>
      <w:snapToGrid/>
      <w:spacing w:before="100" w:beforeAutospacing="1" w:after="100" w:afterAutospacing="1"/>
    </w:pPr>
    <w:rPr>
      <w:rFonts w:eastAsia="Times New Roman"/>
      <w:color w:val="auto"/>
      <w:lang w:eastAsia="zh-CN"/>
      <w14:ligatures w14:val="standardContextual"/>
    </w:rPr>
  </w:style>
  <w:style w:type="character" w:customStyle="1" w:styleId="normaltextrun">
    <w:name w:val="normaltextrun"/>
    <w:basedOn w:val="a1"/>
    <w:rsid w:val="00F94C61"/>
  </w:style>
  <w:style w:type="character" w:customStyle="1" w:styleId="eop">
    <w:name w:val="eop"/>
    <w:basedOn w:val="a1"/>
    <w:rsid w:val="00F94C61"/>
  </w:style>
  <w:style w:type="character" w:customStyle="1" w:styleId="spellingerror">
    <w:name w:val="spellingerror"/>
    <w:basedOn w:val="a1"/>
    <w:rsid w:val="00F94C61"/>
  </w:style>
  <w:style w:type="table" w:styleId="41">
    <w:name w:val="Plain Table 4"/>
    <w:basedOn w:val="a2"/>
    <w:uiPriority w:val="44"/>
    <w:rsid w:val="00F94C61"/>
    <w:rPr>
      <w:rFonts w:eastAsiaTheme="minorEastAsia"/>
      <w:kern w:val="2"/>
      <w:sz w:val="22"/>
      <w:szCs w:val="22"/>
      <w:lang w:eastAsia="zh-CN"/>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a1"/>
    <w:rsid w:val="00F94C61"/>
  </w:style>
  <w:style w:type="character" w:customStyle="1" w:styleId="a5">
    <w:name w:val="リスト段落 (文字)"/>
    <w:basedOn w:val="a1"/>
    <w:link w:val="a4"/>
    <w:uiPriority w:val="34"/>
    <w:rsid w:val="00425232"/>
    <w:rPr>
      <w:rFonts w:ascii="Times New Roman" w:eastAsia="Calibri" w:hAnsi="Times New Roman" w:cs="Times New Roman"/>
      <w:color w:val="000000" w:themeColor="text1"/>
    </w:rPr>
  </w:style>
  <w:style w:type="character" w:customStyle="1" w:styleId="CaptionTitleChar">
    <w:name w:val="Caption Title Char"/>
    <w:basedOn w:val="a1"/>
    <w:uiPriority w:val="10"/>
    <w:rsid w:val="00425232"/>
    <w:rPr>
      <w:rFonts w:ascii="Corbel" w:hAnsi="Corbel"/>
      <w:b w:val="0"/>
      <w:color w:val="036CB6"/>
      <w:sz w:val="20"/>
    </w:rPr>
  </w:style>
  <w:style w:type="paragraph" w:customStyle="1" w:styleId="Compact">
    <w:name w:val="Compact"/>
    <w:basedOn w:val="afb"/>
    <w:qFormat/>
    <w:rsid w:val="00425232"/>
    <w:pPr>
      <w:widowControl/>
      <w:autoSpaceDE/>
      <w:autoSpaceDN/>
      <w:snapToGrid/>
      <w:spacing w:before="36" w:after="36"/>
    </w:pPr>
    <w:rPr>
      <w:rFonts w:asciiTheme="minorHAnsi" w:eastAsiaTheme="minorHAnsi" w:hAnsiTheme="minorHAnsi" w:cstheme="minorBidi"/>
      <w:color w:val="auto"/>
    </w:rPr>
  </w:style>
  <w:style w:type="table" w:styleId="3-1">
    <w:name w:val="List Table 3 Accent 1"/>
    <w:basedOn w:val="a2"/>
    <w:uiPriority w:val="48"/>
    <w:rsid w:val="00425232"/>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aff7">
    <w:name w:val="Grid Table Light"/>
    <w:basedOn w:val="a2"/>
    <w:uiPriority w:val="40"/>
    <w:rsid w:val="004711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ae">
    <w:name w:val="行間詰め (文字)"/>
    <w:basedOn w:val="a1"/>
    <w:link w:val="ad"/>
    <w:uiPriority w:val="1"/>
    <w:rsid w:val="001C613A"/>
    <w:rPr>
      <w:rFonts w:ascii="Century Gothic" w:hAnsi="Century Gothic"/>
      <w:sz w:val="22"/>
    </w:rPr>
  </w:style>
  <w:style w:type="paragraph" w:customStyle="1" w:styleId="pf0">
    <w:name w:val="pf0"/>
    <w:basedOn w:val="a0"/>
    <w:rsid w:val="001C613A"/>
    <w:pPr>
      <w:snapToGrid/>
      <w:spacing w:before="100" w:beforeAutospacing="1" w:after="100" w:afterAutospacing="1"/>
    </w:pPr>
    <w:rPr>
      <w:rFonts w:eastAsia="Times New Roman"/>
      <w:color w:val="auto"/>
    </w:rPr>
  </w:style>
  <w:style w:type="table" w:styleId="4-1">
    <w:name w:val="Grid Table 4 Accent 1"/>
    <w:basedOn w:val="a2"/>
    <w:uiPriority w:val="49"/>
    <w:rsid w:val="001967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39192">
      <w:bodyDiv w:val="1"/>
      <w:marLeft w:val="0"/>
      <w:marRight w:val="0"/>
      <w:marTop w:val="0"/>
      <w:marBottom w:val="0"/>
      <w:divBdr>
        <w:top w:val="none" w:sz="0" w:space="0" w:color="auto"/>
        <w:left w:val="none" w:sz="0" w:space="0" w:color="auto"/>
        <w:bottom w:val="none" w:sz="0" w:space="0" w:color="auto"/>
        <w:right w:val="none" w:sz="0" w:space="0" w:color="auto"/>
      </w:divBdr>
    </w:div>
    <w:div w:id="117912862">
      <w:bodyDiv w:val="1"/>
      <w:marLeft w:val="0"/>
      <w:marRight w:val="0"/>
      <w:marTop w:val="0"/>
      <w:marBottom w:val="0"/>
      <w:divBdr>
        <w:top w:val="none" w:sz="0" w:space="0" w:color="auto"/>
        <w:left w:val="none" w:sz="0" w:space="0" w:color="auto"/>
        <w:bottom w:val="none" w:sz="0" w:space="0" w:color="auto"/>
        <w:right w:val="none" w:sz="0" w:space="0" w:color="auto"/>
      </w:divBdr>
    </w:div>
    <w:div w:id="286740791">
      <w:bodyDiv w:val="1"/>
      <w:marLeft w:val="0"/>
      <w:marRight w:val="0"/>
      <w:marTop w:val="0"/>
      <w:marBottom w:val="0"/>
      <w:divBdr>
        <w:top w:val="none" w:sz="0" w:space="0" w:color="auto"/>
        <w:left w:val="none" w:sz="0" w:space="0" w:color="auto"/>
        <w:bottom w:val="none" w:sz="0" w:space="0" w:color="auto"/>
        <w:right w:val="none" w:sz="0" w:space="0" w:color="auto"/>
      </w:divBdr>
    </w:div>
    <w:div w:id="333724128">
      <w:bodyDiv w:val="1"/>
      <w:marLeft w:val="0"/>
      <w:marRight w:val="0"/>
      <w:marTop w:val="0"/>
      <w:marBottom w:val="0"/>
      <w:divBdr>
        <w:top w:val="none" w:sz="0" w:space="0" w:color="auto"/>
        <w:left w:val="none" w:sz="0" w:space="0" w:color="auto"/>
        <w:bottom w:val="none" w:sz="0" w:space="0" w:color="auto"/>
        <w:right w:val="none" w:sz="0" w:space="0" w:color="auto"/>
      </w:divBdr>
    </w:div>
    <w:div w:id="347222596">
      <w:bodyDiv w:val="1"/>
      <w:marLeft w:val="0"/>
      <w:marRight w:val="0"/>
      <w:marTop w:val="0"/>
      <w:marBottom w:val="0"/>
      <w:divBdr>
        <w:top w:val="none" w:sz="0" w:space="0" w:color="auto"/>
        <w:left w:val="none" w:sz="0" w:space="0" w:color="auto"/>
        <w:bottom w:val="none" w:sz="0" w:space="0" w:color="auto"/>
        <w:right w:val="none" w:sz="0" w:space="0" w:color="auto"/>
      </w:divBdr>
    </w:div>
    <w:div w:id="362901148">
      <w:bodyDiv w:val="1"/>
      <w:marLeft w:val="0"/>
      <w:marRight w:val="0"/>
      <w:marTop w:val="0"/>
      <w:marBottom w:val="0"/>
      <w:divBdr>
        <w:top w:val="none" w:sz="0" w:space="0" w:color="auto"/>
        <w:left w:val="none" w:sz="0" w:space="0" w:color="auto"/>
        <w:bottom w:val="none" w:sz="0" w:space="0" w:color="auto"/>
        <w:right w:val="none" w:sz="0" w:space="0" w:color="auto"/>
      </w:divBdr>
      <w:divsChild>
        <w:div w:id="496842496">
          <w:marLeft w:val="0"/>
          <w:marRight w:val="0"/>
          <w:marTop w:val="0"/>
          <w:marBottom w:val="0"/>
          <w:divBdr>
            <w:top w:val="none" w:sz="0" w:space="0" w:color="auto"/>
            <w:left w:val="none" w:sz="0" w:space="0" w:color="auto"/>
            <w:bottom w:val="none" w:sz="0" w:space="0" w:color="auto"/>
            <w:right w:val="none" w:sz="0" w:space="0" w:color="auto"/>
          </w:divBdr>
          <w:divsChild>
            <w:div w:id="665326651">
              <w:marLeft w:val="0"/>
              <w:marRight w:val="0"/>
              <w:marTop w:val="0"/>
              <w:marBottom w:val="0"/>
              <w:divBdr>
                <w:top w:val="none" w:sz="0" w:space="0" w:color="auto"/>
                <w:left w:val="none" w:sz="0" w:space="0" w:color="auto"/>
                <w:bottom w:val="none" w:sz="0" w:space="0" w:color="auto"/>
                <w:right w:val="none" w:sz="0" w:space="0" w:color="auto"/>
              </w:divBdr>
              <w:divsChild>
                <w:div w:id="150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316633">
      <w:bodyDiv w:val="1"/>
      <w:marLeft w:val="0"/>
      <w:marRight w:val="0"/>
      <w:marTop w:val="0"/>
      <w:marBottom w:val="0"/>
      <w:divBdr>
        <w:top w:val="none" w:sz="0" w:space="0" w:color="auto"/>
        <w:left w:val="none" w:sz="0" w:space="0" w:color="auto"/>
        <w:bottom w:val="none" w:sz="0" w:space="0" w:color="auto"/>
        <w:right w:val="none" w:sz="0" w:space="0" w:color="auto"/>
      </w:divBdr>
    </w:div>
    <w:div w:id="450056458">
      <w:bodyDiv w:val="1"/>
      <w:marLeft w:val="0"/>
      <w:marRight w:val="0"/>
      <w:marTop w:val="0"/>
      <w:marBottom w:val="0"/>
      <w:divBdr>
        <w:top w:val="none" w:sz="0" w:space="0" w:color="auto"/>
        <w:left w:val="none" w:sz="0" w:space="0" w:color="auto"/>
        <w:bottom w:val="none" w:sz="0" w:space="0" w:color="auto"/>
        <w:right w:val="none" w:sz="0" w:space="0" w:color="auto"/>
      </w:divBdr>
    </w:div>
    <w:div w:id="457841181">
      <w:bodyDiv w:val="1"/>
      <w:marLeft w:val="0"/>
      <w:marRight w:val="0"/>
      <w:marTop w:val="0"/>
      <w:marBottom w:val="0"/>
      <w:divBdr>
        <w:top w:val="none" w:sz="0" w:space="0" w:color="auto"/>
        <w:left w:val="none" w:sz="0" w:space="0" w:color="auto"/>
        <w:bottom w:val="none" w:sz="0" w:space="0" w:color="auto"/>
        <w:right w:val="none" w:sz="0" w:space="0" w:color="auto"/>
      </w:divBdr>
    </w:div>
    <w:div w:id="473252656">
      <w:bodyDiv w:val="1"/>
      <w:marLeft w:val="0"/>
      <w:marRight w:val="0"/>
      <w:marTop w:val="0"/>
      <w:marBottom w:val="0"/>
      <w:divBdr>
        <w:top w:val="none" w:sz="0" w:space="0" w:color="auto"/>
        <w:left w:val="none" w:sz="0" w:space="0" w:color="auto"/>
        <w:bottom w:val="none" w:sz="0" w:space="0" w:color="auto"/>
        <w:right w:val="none" w:sz="0" w:space="0" w:color="auto"/>
      </w:divBdr>
      <w:divsChild>
        <w:div w:id="379480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72300597">
              <w:marLeft w:val="0"/>
              <w:marRight w:val="0"/>
              <w:marTop w:val="0"/>
              <w:marBottom w:val="0"/>
              <w:divBdr>
                <w:top w:val="none" w:sz="0" w:space="0" w:color="auto"/>
                <w:left w:val="none" w:sz="0" w:space="0" w:color="auto"/>
                <w:bottom w:val="none" w:sz="0" w:space="0" w:color="auto"/>
                <w:right w:val="none" w:sz="0" w:space="0" w:color="auto"/>
              </w:divBdr>
              <w:divsChild>
                <w:div w:id="1232345706">
                  <w:marLeft w:val="0"/>
                  <w:marRight w:val="0"/>
                  <w:marTop w:val="0"/>
                  <w:marBottom w:val="0"/>
                  <w:divBdr>
                    <w:top w:val="none" w:sz="0" w:space="0" w:color="auto"/>
                    <w:left w:val="none" w:sz="0" w:space="0" w:color="auto"/>
                    <w:bottom w:val="none" w:sz="0" w:space="0" w:color="auto"/>
                    <w:right w:val="none" w:sz="0" w:space="0" w:color="auto"/>
                  </w:divBdr>
                  <w:divsChild>
                    <w:div w:id="374240810">
                      <w:marLeft w:val="0"/>
                      <w:marRight w:val="0"/>
                      <w:marTop w:val="0"/>
                      <w:marBottom w:val="0"/>
                      <w:divBdr>
                        <w:top w:val="none" w:sz="0" w:space="0" w:color="auto"/>
                        <w:left w:val="none" w:sz="0" w:space="0" w:color="auto"/>
                        <w:bottom w:val="none" w:sz="0" w:space="0" w:color="auto"/>
                        <w:right w:val="none" w:sz="0" w:space="0" w:color="auto"/>
                      </w:divBdr>
                    </w:div>
                    <w:div w:id="120017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579497">
      <w:bodyDiv w:val="1"/>
      <w:marLeft w:val="0"/>
      <w:marRight w:val="0"/>
      <w:marTop w:val="0"/>
      <w:marBottom w:val="0"/>
      <w:divBdr>
        <w:top w:val="none" w:sz="0" w:space="0" w:color="auto"/>
        <w:left w:val="none" w:sz="0" w:space="0" w:color="auto"/>
        <w:bottom w:val="none" w:sz="0" w:space="0" w:color="auto"/>
        <w:right w:val="none" w:sz="0" w:space="0" w:color="auto"/>
      </w:divBdr>
    </w:div>
    <w:div w:id="511191686">
      <w:bodyDiv w:val="1"/>
      <w:marLeft w:val="0"/>
      <w:marRight w:val="0"/>
      <w:marTop w:val="0"/>
      <w:marBottom w:val="0"/>
      <w:divBdr>
        <w:top w:val="none" w:sz="0" w:space="0" w:color="auto"/>
        <w:left w:val="none" w:sz="0" w:space="0" w:color="auto"/>
        <w:bottom w:val="none" w:sz="0" w:space="0" w:color="auto"/>
        <w:right w:val="none" w:sz="0" w:space="0" w:color="auto"/>
      </w:divBdr>
    </w:div>
    <w:div w:id="519852793">
      <w:bodyDiv w:val="1"/>
      <w:marLeft w:val="0"/>
      <w:marRight w:val="0"/>
      <w:marTop w:val="0"/>
      <w:marBottom w:val="0"/>
      <w:divBdr>
        <w:top w:val="none" w:sz="0" w:space="0" w:color="auto"/>
        <w:left w:val="none" w:sz="0" w:space="0" w:color="auto"/>
        <w:bottom w:val="none" w:sz="0" w:space="0" w:color="auto"/>
        <w:right w:val="none" w:sz="0" w:space="0" w:color="auto"/>
      </w:divBdr>
      <w:divsChild>
        <w:div w:id="20898843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8947852">
              <w:marLeft w:val="0"/>
              <w:marRight w:val="0"/>
              <w:marTop w:val="0"/>
              <w:marBottom w:val="0"/>
              <w:divBdr>
                <w:top w:val="none" w:sz="0" w:space="0" w:color="auto"/>
                <w:left w:val="none" w:sz="0" w:space="0" w:color="auto"/>
                <w:bottom w:val="none" w:sz="0" w:space="0" w:color="auto"/>
                <w:right w:val="none" w:sz="0" w:space="0" w:color="auto"/>
              </w:divBdr>
              <w:divsChild>
                <w:div w:id="555745682">
                  <w:marLeft w:val="0"/>
                  <w:marRight w:val="0"/>
                  <w:marTop w:val="0"/>
                  <w:marBottom w:val="0"/>
                  <w:divBdr>
                    <w:top w:val="none" w:sz="0" w:space="0" w:color="auto"/>
                    <w:left w:val="none" w:sz="0" w:space="0" w:color="auto"/>
                    <w:bottom w:val="none" w:sz="0" w:space="0" w:color="auto"/>
                    <w:right w:val="none" w:sz="0" w:space="0" w:color="auto"/>
                  </w:divBdr>
                  <w:divsChild>
                    <w:div w:id="1204560021">
                      <w:marLeft w:val="0"/>
                      <w:marRight w:val="0"/>
                      <w:marTop w:val="0"/>
                      <w:marBottom w:val="0"/>
                      <w:divBdr>
                        <w:top w:val="none" w:sz="0" w:space="0" w:color="auto"/>
                        <w:left w:val="none" w:sz="0" w:space="0" w:color="auto"/>
                        <w:bottom w:val="none" w:sz="0" w:space="0" w:color="auto"/>
                        <w:right w:val="none" w:sz="0" w:space="0" w:color="auto"/>
                      </w:divBdr>
                    </w:div>
                    <w:div w:id="3221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577338">
      <w:bodyDiv w:val="1"/>
      <w:marLeft w:val="0"/>
      <w:marRight w:val="0"/>
      <w:marTop w:val="0"/>
      <w:marBottom w:val="0"/>
      <w:divBdr>
        <w:top w:val="none" w:sz="0" w:space="0" w:color="auto"/>
        <w:left w:val="none" w:sz="0" w:space="0" w:color="auto"/>
        <w:bottom w:val="none" w:sz="0" w:space="0" w:color="auto"/>
        <w:right w:val="none" w:sz="0" w:space="0" w:color="auto"/>
      </w:divBdr>
    </w:div>
    <w:div w:id="561908022">
      <w:bodyDiv w:val="1"/>
      <w:marLeft w:val="0"/>
      <w:marRight w:val="0"/>
      <w:marTop w:val="0"/>
      <w:marBottom w:val="0"/>
      <w:divBdr>
        <w:top w:val="none" w:sz="0" w:space="0" w:color="auto"/>
        <w:left w:val="none" w:sz="0" w:space="0" w:color="auto"/>
        <w:bottom w:val="none" w:sz="0" w:space="0" w:color="auto"/>
        <w:right w:val="none" w:sz="0" w:space="0" w:color="auto"/>
      </w:divBdr>
    </w:div>
    <w:div w:id="579944077">
      <w:bodyDiv w:val="1"/>
      <w:marLeft w:val="0"/>
      <w:marRight w:val="0"/>
      <w:marTop w:val="0"/>
      <w:marBottom w:val="0"/>
      <w:divBdr>
        <w:top w:val="none" w:sz="0" w:space="0" w:color="auto"/>
        <w:left w:val="none" w:sz="0" w:space="0" w:color="auto"/>
        <w:bottom w:val="none" w:sz="0" w:space="0" w:color="auto"/>
        <w:right w:val="none" w:sz="0" w:space="0" w:color="auto"/>
      </w:divBdr>
    </w:div>
    <w:div w:id="580407777">
      <w:bodyDiv w:val="1"/>
      <w:marLeft w:val="0"/>
      <w:marRight w:val="0"/>
      <w:marTop w:val="0"/>
      <w:marBottom w:val="0"/>
      <w:divBdr>
        <w:top w:val="none" w:sz="0" w:space="0" w:color="auto"/>
        <w:left w:val="none" w:sz="0" w:space="0" w:color="auto"/>
        <w:bottom w:val="none" w:sz="0" w:space="0" w:color="auto"/>
        <w:right w:val="none" w:sz="0" w:space="0" w:color="auto"/>
      </w:divBdr>
    </w:div>
    <w:div w:id="595140931">
      <w:bodyDiv w:val="1"/>
      <w:marLeft w:val="0"/>
      <w:marRight w:val="0"/>
      <w:marTop w:val="0"/>
      <w:marBottom w:val="0"/>
      <w:divBdr>
        <w:top w:val="none" w:sz="0" w:space="0" w:color="auto"/>
        <w:left w:val="none" w:sz="0" w:space="0" w:color="auto"/>
        <w:bottom w:val="none" w:sz="0" w:space="0" w:color="auto"/>
        <w:right w:val="none" w:sz="0" w:space="0" w:color="auto"/>
      </w:divBdr>
    </w:div>
    <w:div w:id="745685015">
      <w:bodyDiv w:val="1"/>
      <w:marLeft w:val="0"/>
      <w:marRight w:val="0"/>
      <w:marTop w:val="0"/>
      <w:marBottom w:val="0"/>
      <w:divBdr>
        <w:top w:val="none" w:sz="0" w:space="0" w:color="auto"/>
        <w:left w:val="none" w:sz="0" w:space="0" w:color="auto"/>
        <w:bottom w:val="none" w:sz="0" w:space="0" w:color="auto"/>
        <w:right w:val="none" w:sz="0" w:space="0" w:color="auto"/>
      </w:divBdr>
    </w:div>
    <w:div w:id="766081370">
      <w:bodyDiv w:val="1"/>
      <w:marLeft w:val="0"/>
      <w:marRight w:val="0"/>
      <w:marTop w:val="0"/>
      <w:marBottom w:val="0"/>
      <w:divBdr>
        <w:top w:val="none" w:sz="0" w:space="0" w:color="auto"/>
        <w:left w:val="none" w:sz="0" w:space="0" w:color="auto"/>
        <w:bottom w:val="none" w:sz="0" w:space="0" w:color="auto"/>
        <w:right w:val="none" w:sz="0" w:space="0" w:color="auto"/>
      </w:divBdr>
    </w:div>
    <w:div w:id="781807460">
      <w:bodyDiv w:val="1"/>
      <w:marLeft w:val="0"/>
      <w:marRight w:val="0"/>
      <w:marTop w:val="0"/>
      <w:marBottom w:val="0"/>
      <w:divBdr>
        <w:top w:val="none" w:sz="0" w:space="0" w:color="auto"/>
        <w:left w:val="none" w:sz="0" w:space="0" w:color="auto"/>
        <w:bottom w:val="none" w:sz="0" w:space="0" w:color="auto"/>
        <w:right w:val="none" w:sz="0" w:space="0" w:color="auto"/>
      </w:divBdr>
    </w:div>
    <w:div w:id="902836791">
      <w:bodyDiv w:val="1"/>
      <w:marLeft w:val="0"/>
      <w:marRight w:val="0"/>
      <w:marTop w:val="0"/>
      <w:marBottom w:val="0"/>
      <w:divBdr>
        <w:top w:val="none" w:sz="0" w:space="0" w:color="auto"/>
        <w:left w:val="none" w:sz="0" w:space="0" w:color="auto"/>
        <w:bottom w:val="none" w:sz="0" w:space="0" w:color="auto"/>
        <w:right w:val="none" w:sz="0" w:space="0" w:color="auto"/>
      </w:divBdr>
    </w:div>
    <w:div w:id="1052390806">
      <w:bodyDiv w:val="1"/>
      <w:marLeft w:val="0"/>
      <w:marRight w:val="0"/>
      <w:marTop w:val="0"/>
      <w:marBottom w:val="0"/>
      <w:divBdr>
        <w:top w:val="none" w:sz="0" w:space="0" w:color="auto"/>
        <w:left w:val="none" w:sz="0" w:space="0" w:color="auto"/>
        <w:bottom w:val="none" w:sz="0" w:space="0" w:color="auto"/>
        <w:right w:val="none" w:sz="0" w:space="0" w:color="auto"/>
      </w:divBdr>
    </w:div>
    <w:div w:id="1057388838">
      <w:bodyDiv w:val="1"/>
      <w:marLeft w:val="0"/>
      <w:marRight w:val="0"/>
      <w:marTop w:val="0"/>
      <w:marBottom w:val="0"/>
      <w:divBdr>
        <w:top w:val="none" w:sz="0" w:space="0" w:color="auto"/>
        <w:left w:val="none" w:sz="0" w:space="0" w:color="auto"/>
        <w:bottom w:val="none" w:sz="0" w:space="0" w:color="auto"/>
        <w:right w:val="none" w:sz="0" w:space="0" w:color="auto"/>
      </w:divBdr>
    </w:div>
    <w:div w:id="1126240079">
      <w:bodyDiv w:val="1"/>
      <w:marLeft w:val="0"/>
      <w:marRight w:val="0"/>
      <w:marTop w:val="0"/>
      <w:marBottom w:val="0"/>
      <w:divBdr>
        <w:top w:val="none" w:sz="0" w:space="0" w:color="auto"/>
        <w:left w:val="none" w:sz="0" w:space="0" w:color="auto"/>
        <w:bottom w:val="none" w:sz="0" w:space="0" w:color="auto"/>
        <w:right w:val="none" w:sz="0" w:space="0" w:color="auto"/>
      </w:divBdr>
    </w:div>
    <w:div w:id="1161317070">
      <w:bodyDiv w:val="1"/>
      <w:marLeft w:val="0"/>
      <w:marRight w:val="0"/>
      <w:marTop w:val="0"/>
      <w:marBottom w:val="0"/>
      <w:divBdr>
        <w:top w:val="none" w:sz="0" w:space="0" w:color="auto"/>
        <w:left w:val="none" w:sz="0" w:space="0" w:color="auto"/>
        <w:bottom w:val="none" w:sz="0" w:space="0" w:color="auto"/>
        <w:right w:val="none" w:sz="0" w:space="0" w:color="auto"/>
      </w:divBdr>
    </w:div>
    <w:div w:id="1198003677">
      <w:bodyDiv w:val="1"/>
      <w:marLeft w:val="0"/>
      <w:marRight w:val="0"/>
      <w:marTop w:val="0"/>
      <w:marBottom w:val="0"/>
      <w:divBdr>
        <w:top w:val="none" w:sz="0" w:space="0" w:color="auto"/>
        <w:left w:val="none" w:sz="0" w:space="0" w:color="auto"/>
        <w:bottom w:val="none" w:sz="0" w:space="0" w:color="auto"/>
        <w:right w:val="none" w:sz="0" w:space="0" w:color="auto"/>
      </w:divBdr>
    </w:div>
    <w:div w:id="1253004984">
      <w:bodyDiv w:val="1"/>
      <w:marLeft w:val="0"/>
      <w:marRight w:val="0"/>
      <w:marTop w:val="0"/>
      <w:marBottom w:val="0"/>
      <w:divBdr>
        <w:top w:val="none" w:sz="0" w:space="0" w:color="auto"/>
        <w:left w:val="none" w:sz="0" w:space="0" w:color="auto"/>
        <w:bottom w:val="none" w:sz="0" w:space="0" w:color="auto"/>
        <w:right w:val="none" w:sz="0" w:space="0" w:color="auto"/>
      </w:divBdr>
    </w:div>
    <w:div w:id="1280146724">
      <w:bodyDiv w:val="1"/>
      <w:marLeft w:val="0"/>
      <w:marRight w:val="0"/>
      <w:marTop w:val="0"/>
      <w:marBottom w:val="0"/>
      <w:divBdr>
        <w:top w:val="none" w:sz="0" w:space="0" w:color="auto"/>
        <w:left w:val="none" w:sz="0" w:space="0" w:color="auto"/>
        <w:bottom w:val="none" w:sz="0" w:space="0" w:color="auto"/>
        <w:right w:val="none" w:sz="0" w:space="0" w:color="auto"/>
      </w:divBdr>
    </w:div>
    <w:div w:id="1314290336">
      <w:bodyDiv w:val="1"/>
      <w:marLeft w:val="0"/>
      <w:marRight w:val="0"/>
      <w:marTop w:val="0"/>
      <w:marBottom w:val="0"/>
      <w:divBdr>
        <w:top w:val="none" w:sz="0" w:space="0" w:color="auto"/>
        <w:left w:val="none" w:sz="0" w:space="0" w:color="auto"/>
        <w:bottom w:val="none" w:sz="0" w:space="0" w:color="auto"/>
        <w:right w:val="none" w:sz="0" w:space="0" w:color="auto"/>
      </w:divBdr>
    </w:div>
    <w:div w:id="1319071038">
      <w:bodyDiv w:val="1"/>
      <w:marLeft w:val="0"/>
      <w:marRight w:val="0"/>
      <w:marTop w:val="0"/>
      <w:marBottom w:val="0"/>
      <w:divBdr>
        <w:top w:val="none" w:sz="0" w:space="0" w:color="auto"/>
        <w:left w:val="none" w:sz="0" w:space="0" w:color="auto"/>
        <w:bottom w:val="none" w:sz="0" w:space="0" w:color="auto"/>
        <w:right w:val="none" w:sz="0" w:space="0" w:color="auto"/>
      </w:divBdr>
    </w:div>
    <w:div w:id="1327826343">
      <w:bodyDiv w:val="1"/>
      <w:marLeft w:val="0"/>
      <w:marRight w:val="0"/>
      <w:marTop w:val="0"/>
      <w:marBottom w:val="0"/>
      <w:divBdr>
        <w:top w:val="none" w:sz="0" w:space="0" w:color="auto"/>
        <w:left w:val="none" w:sz="0" w:space="0" w:color="auto"/>
        <w:bottom w:val="none" w:sz="0" w:space="0" w:color="auto"/>
        <w:right w:val="none" w:sz="0" w:space="0" w:color="auto"/>
      </w:divBdr>
    </w:div>
    <w:div w:id="1355765937">
      <w:bodyDiv w:val="1"/>
      <w:marLeft w:val="0"/>
      <w:marRight w:val="0"/>
      <w:marTop w:val="0"/>
      <w:marBottom w:val="0"/>
      <w:divBdr>
        <w:top w:val="none" w:sz="0" w:space="0" w:color="auto"/>
        <w:left w:val="none" w:sz="0" w:space="0" w:color="auto"/>
        <w:bottom w:val="none" w:sz="0" w:space="0" w:color="auto"/>
        <w:right w:val="none" w:sz="0" w:space="0" w:color="auto"/>
      </w:divBdr>
    </w:div>
    <w:div w:id="1472938536">
      <w:bodyDiv w:val="1"/>
      <w:marLeft w:val="0"/>
      <w:marRight w:val="0"/>
      <w:marTop w:val="0"/>
      <w:marBottom w:val="0"/>
      <w:divBdr>
        <w:top w:val="none" w:sz="0" w:space="0" w:color="auto"/>
        <w:left w:val="none" w:sz="0" w:space="0" w:color="auto"/>
        <w:bottom w:val="none" w:sz="0" w:space="0" w:color="auto"/>
        <w:right w:val="none" w:sz="0" w:space="0" w:color="auto"/>
      </w:divBdr>
    </w:div>
    <w:div w:id="1598171837">
      <w:bodyDiv w:val="1"/>
      <w:marLeft w:val="0"/>
      <w:marRight w:val="0"/>
      <w:marTop w:val="0"/>
      <w:marBottom w:val="0"/>
      <w:divBdr>
        <w:top w:val="none" w:sz="0" w:space="0" w:color="auto"/>
        <w:left w:val="none" w:sz="0" w:space="0" w:color="auto"/>
        <w:bottom w:val="none" w:sz="0" w:space="0" w:color="auto"/>
        <w:right w:val="none" w:sz="0" w:space="0" w:color="auto"/>
      </w:divBdr>
    </w:div>
    <w:div w:id="1634946073">
      <w:bodyDiv w:val="1"/>
      <w:marLeft w:val="0"/>
      <w:marRight w:val="0"/>
      <w:marTop w:val="0"/>
      <w:marBottom w:val="0"/>
      <w:divBdr>
        <w:top w:val="none" w:sz="0" w:space="0" w:color="auto"/>
        <w:left w:val="none" w:sz="0" w:space="0" w:color="auto"/>
        <w:bottom w:val="none" w:sz="0" w:space="0" w:color="auto"/>
        <w:right w:val="none" w:sz="0" w:space="0" w:color="auto"/>
      </w:divBdr>
    </w:div>
    <w:div w:id="1714845407">
      <w:bodyDiv w:val="1"/>
      <w:marLeft w:val="0"/>
      <w:marRight w:val="0"/>
      <w:marTop w:val="0"/>
      <w:marBottom w:val="0"/>
      <w:divBdr>
        <w:top w:val="none" w:sz="0" w:space="0" w:color="auto"/>
        <w:left w:val="none" w:sz="0" w:space="0" w:color="auto"/>
        <w:bottom w:val="none" w:sz="0" w:space="0" w:color="auto"/>
        <w:right w:val="none" w:sz="0" w:space="0" w:color="auto"/>
      </w:divBdr>
    </w:div>
    <w:div w:id="1858109436">
      <w:bodyDiv w:val="1"/>
      <w:marLeft w:val="0"/>
      <w:marRight w:val="0"/>
      <w:marTop w:val="0"/>
      <w:marBottom w:val="0"/>
      <w:divBdr>
        <w:top w:val="none" w:sz="0" w:space="0" w:color="auto"/>
        <w:left w:val="none" w:sz="0" w:space="0" w:color="auto"/>
        <w:bottom w:val="none" w:sz="0" w:space="0" w:color="auto"/>
        <w:right w:val="none" w:sz="0" w:space="0" w:color="auto"/>
      </w:divBdr>
    </w:div>
    <w:div w:id="1882744563">
      <w:bodyDiv w:val="1"/>
      <w:marLeft w:val="0"/>
      <w:marRight w:val="0"/>
      <w:marTop w:val="0"/>
      <w:marBottom w:val="0"/>
      <w:divBdr>
        <w:top w:val="none" w:sz="0" w:space="0" w:color="auto"/>
        <w:left w:val="none" w:sz="0" w:space="0" w:color="auto"/>
        <w:bottom w:val="none" w:sz="0" w:space="0" w:color="auto"/>
        <w:right w:val="none" w:sz="0" w:space="0" w:color="auto"/>
      </w:divBdr>
    </w:div>
    <w:div w:id="1903364585">
      <w:bodyDiv w:val="1"/>
      <w:marLeft w:val="0"/>
      <w:marRight w:val="0"/>
      <w:marTop w:val="0"/>
      <w:marBottom w:val="0"/>
      <w:divBdr>
        <w:top w:val="none" w:sz="0" w:space="0" w:color="auto"/>
        <w:left w:val="none" w:sz="0" w:space="0" w:color="auto"/>
        <w:bottom w:val="none" w:sz="0" w:space="0" w:color="auto"/>
        <w:right w:val="none" w:sz="0" w:space="0" w:color="auto"/>
      </w:divBdr>
    </w:div>
    <w:div w:id="211355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wmf"/><Relationship Id="rId21" Type="http://schemas.openxmlformats.org/officeDocument/2006/relationships/footer" Target="footer1.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wmf"/><Relationship Id="rId63" Type="http://schemas.openxmlformats.org/officeDocument/2006/relationships/image" Target="media/image51.wmf"/><Relationship Id="rId68" Type="http://schemas.openxmlformats.org/officeDocument/2006/relationships/image" Target="media/image56.wmf"/><Relationship Id="rId76" Type="http://schemas.openxmlformats.org/officeDocument/2006/relationships/image" Target="media/image64.wmf"/><Relationship Id="rId8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wmf"/><Relationship Id="rId53" Type="http://schemas.openxmlformats.org/officeDocument/2006/relationships/image" Target="media/image41.wmf"/><Relationship Id="rId58" Type="http://schemas.openxmlformats.org/officeDocument/2006/relationships/image" Target="media/image46.wmf"/><Relationship Id="rId66" Type="http://schemas.openxmlformats.org/officeDocument/2006/relationships/image" Target="media/image54.wmf"/><Relationship Id="rId74" Type="http://schemas.openxmlformats.org/officeDocument/2006/relationships/image" Target="media/image62.wmf"/><Relationship Id="rId79" Type="http://schemas.openxmlformats.org/officeDocument/2006/relationships/image" Target="media/image67.png"/><Relationship Id="rId87"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wmf"/><Relationship Id="rId82" Type="http://schemas.openxmlformats.org/officeDocument/2006/relationships/footer" Target="footer4.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w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wmf"/><Relationship Id="rId64" Type="http://schemas.openxmlformats.org/officeDocument/2006/relationships/image" Target="media/image52.wmf"/><Relationship Id="rId69" Type="http://schemas.openxmlformats.org/officeDocument/2006/relationships/image" Target="media/image57.wmf"/><Relationship Id="rId77" Type="http://schemas.openxmlformats.org/officeDocument/2006/relationships/image" Target="media/image65.png"/><Relationship Id="rId8" Type="http://schemas.openxmlformats.org/officeDocument/2006/relationships/image" Target="media/image1.wm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4.xml"/><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wmf"/><Relationship Id="rId59" Type="http://schemas.openxmlformats.org/officeDocument/2006/relationships/image" Target="media/image47.wmf"/><Relationship Id="rId67" Type="http://schemas.openxmlformats.org/officeDocument/2006/relationships/image" Target="media/image55.wmf"/><Relationship Id="rId20" Type="http://schemas.openxmlformats.org/officeDocument/2006/relationships/header" Target="header2.xml"/><Relationship Id="rId41" Type="http://schemas.openxmlformats.org/officeDocument/2006/relationships/image" Target="media/image29.png"/><Relationship Id="rId54" Type="http://schemas.openxmlformats.org/officeDocument/2006/relationships/image" Target="media/image42.wmf"/><Relationship Id="rId62" Type="http://schemas.openxmlformats.org/officeDocument/2006/relationships/image" Target="media/image50.wmf"/><Relationship Id="rId70" Type="http://schemas.openxmlformats.org/officeDocument/2006/relationships/image" Target="media/image58.wmf"/><Relationship Id="rId75" Type="http://schemas.openxmlformats.org/officeDocument/2006/relationships/image" Target="media/image63.wmf"/><Relationship Id="rId83" Type="http://schemas.openxmlformats.org/officeDocument/2006/relationships/footer" Target="footer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4.wmf"/><Relationship Id="rId49" Type="http://schemas.openxmlformats.org/officeDocument/2006/relationships/image" Target="media/image37.png"/><Relationship Id="rId57" Type="http://schemas.openxmlformats.org/officeDocument/2006/relationships/image" Target="media/image45.wmf"/><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wmf"/><Relationship Id="rId60" Type="http://schemas.openxmlformats.org/officeDocument/2006/relationships/image" Target="media/image48.wmf"/><Relationship Id="rId65" Type="http://schemas.openxmlformats.org/officeDocument/2006/relationships/image" Target="media/image53.wmf"/><Relationship Id="rId73" Type="http://schemas.openxmlformats.org/officeDocument/2006/relationships/image" Target="media/image61.wmf"/><Relationship Id="rId78" Type="http://schemas.openxmlformats.org/officeDocument/2006/relationships/image" Target="media/image66.png"/><Relationship Id="rId81" Type="http://schemas.openxmlformats.org/officeDocument/2006/relationships/header" Target="header5.xm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brr.cr.usgs.gov/projects/GWC_chemtherm/software.htm" TargetMode="External"/><Relationship Id="rId1" Type="http://schemas.openxmlformats.org/officeDocument/2006/relationships/hyperlink" Target="https://www.westbasin.org/wp-content/uploads/2022/05/West-Basin-Master-Plan_final_rev4.pd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emf"/></Relationships>
</file>

<file path=word/_rels/header5.xml.rels><?xml version="1.0" encoding="UTF-8" standalone="yes"?>
<Relationships xmlns="http://schemas.openxmlformats.org/package/2006/relationships"><Relationship Id="rId1"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24E7F-CC47-D642-BD8B-79CD2C06F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56</Pages>
  <Words>8313</Words>
  <Characters>47387</Characters>
  <Application>Microsoft Office Word</Application>
  <DocSecurity>0</DocSecurity>
  <Lines>394</Lines>
  <Paragraphs>111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Renae Speck</dc:creator>
  <cp:keywords/>
  <dc:description/>
  <cp:lastModifiedBy>Kawata, Mika (Mika.Kawata@yokogawa.com)</cp:lastModifiedBy>
  <cp:revision>2</cp:revision>
  <cp:lastPrinted>2021-02-10T20:29:00Z</cp:lastPrinted>
  <dcterms:created xsi:type="dcterms:W3CDTF">2023-06-21T08:02:00Z</dcterms:created>
  <dcterms:modified xsi:type="dcterms:W3CDTF">2023-06-21T08:02:00Z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a583eedf-4b89-3a68-8538-e1dca6c26f79</vt:lpwstr>
  </property>
  <property fmtid="{D5CDD505-2E9C-101B-9397-08002B2CF9AE}" pid="4" name="Mendeley Citation Style_1">
    <vt:lpwstr>http://www.zotero.org/styles/environmental-science-and-technology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http://www.zotero.org/styles/environmental-science-and-technology</vt:lpwstr>
  </property>
  <property fmtid="{D5CDD505-2E9C-101B-9397-08002B2CF9AE}" pid="14" name="Mendeley Recent Style Name 4_1">
    <vt:lpwstr>Environmental Science &amp; Technology</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http://www.zotero.org/styles/water-research</vt:lpwstr>
  </property>
  <property fmtid="{D5CDD505-2E9C-101B-9397-08002B2CF9AE}" pid="24" name="Mendeley Recent Style Name 9_1">
    <vt:lpwstr>Water Research</vt:lpwstr>
  </property>
  <property fmtid="{D5CDD505-2E9C-101B-9397-08002B2CF9AE}" pid="25" name="MSIP_Label_69b5a962-1a7a-4bf8-819d-07a170110954_Enabled">
    <vt:lpwstr>true</vt:lpwstr>
  </property>
  <property fmtid="{D5CDD505-2E9C-101B-9397-08002B2CF9AE}" pid="26" name="MSIP_Label_69b5a962-1a7a-4bf8-819d-07a170110954_SetDate">
    <vt:lpwstr>2023-06-05T02:41:43Z</vt:lpwstr>
  </property>
  <property fmtid="{D5CDD505-2E9C-101B-9397-08002B2CF9AE}" pid="27" name="MSIP_Label_69b5a962-1a7a-4bf8-819d-07a170110954_Method">
    <vt:lpwstr>Standard</vt:lpwstr>
  </property>
  <property fmtid="{D5CDD505-2E9C-101B-9397-08002B2CF9AE}" pid="28" name="MSIP_Label_69b5a962-1a7a-4bf8-819d-07a170110954_Name">
    <vt:lpwstr>InternalUse</vt:lpwstr>
  </property>
  <property fmtid="{D5CDD505-2E9C-101B-9397-08002B2CF9AE}" pid="29" name="MSIP_Label_69b5a962-1a7a-4bf8-819d-07a170110954_SiteId">
    <vt:lpwstr>0da2a83b-13d9-4a35-965f-ec53a220ed9d</vt:lpwstr>
  </property>
  <property fmtid="{D5CDD505-2E9C-101B-9397-08002B2CF9AE}" pid="30" name="MSIP_Label_69b5a962-1a7a-4bf8-819d-07a170110954_ActionId">
    <vt:lpwstr>a463e37b-ea91-400f-8e83-5b982eee1a42</vt:lpwstr>
  </property>
  <property fmtid="{D5CDD505-2E9C-101B-9397-08002B2CF9AE}" pid="31" name="MSIP_Label_69b5a962-1a7a-4bf8-819d-07a170110954_ContentBits">
    <vt:lpwstr>0</vt:lpwstr>
  </property>
</Properties>
</file>